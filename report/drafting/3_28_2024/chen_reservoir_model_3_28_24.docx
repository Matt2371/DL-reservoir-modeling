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A478C1" w14:textId="1D0E6A3B" w:rsidR="00894143" w:rsidRDefault="00894143" w:rsidP="000D5808">
      <w:pPr>
        <w:pStyle w:val="Title"/>
      </w:pPr>
      <w:r w:rsidRPr="00894143">
        <w:t>Diagnostic assessment of reservoir release policies using LSTM across the continental U.S.</w:t>
      </w:r>
    </w:p>
    <w:p w14:paraId="6D8E0BE4" w14:textId="6EFC1350" w:rsidR="00A73104" w:rsidRPr="003F0DA8" w:rsidRDefault="00A73104" w:rsidP="000D5808">
      <w:pPr>
        <w:spacing w:line="240" w:lineRule="auto"/>
      </w:pPr>
      <w:r>
        <w:t>Matthew Chen</w:t>
      </w:r>
      <w:r w:rsidR="003D1C05" w:rsidRPr="00081E2C">
        <w:rPr>
          <w:vertAlign w:val="superscript"/>
        </w:rPr>
        <w:t>1</w:t>
      </w:r>
      <w:r>
        <w:t>, Jonathan D. Herman</w:t>
      </w:r>
      <w:r w:rsidR="002A3C8C">
        <w:rPr>
          <w:vertAlign w:val="superscript"/>
        </w:rPr>
        <w:t>2</w:t>
      </w:r>
    </w:p>
    <w:p w14:paraId="5498569C" w14:textId="207A0725" w:rsidR="003D1C05" w:rsidRDefault="003D1C05" w:rsidP="000D5808">
      <w:pPr>
        <w:spacing w:line="240" w:lineRule="auto"/>
        <w:rPr>
          <w:b/>
        </w:rPr>
      </w:pPr>
      <w:r w:rsidRPr="00081E2C">
        <w:rPr>
          <w:vertAlign w:val="superscript"/>
        </w:rPr>
        <w:t>1</w:t>
      </w:r>
      <w:r>
        <w:t xml:space="preserve"> Department of Civil &amp; Environmental Engineering, University of California, Davis</w:t>
      </w:r>
    </w:p>
    <w:p w14:paraId="706CD7AB" w14:textId="17651558" w:rsidR="002A3C8C" w:rsidRDefault="002A3C8C" w:rsidP="000D5808">
      <w:pPr>
        <w:spacing w:line="240" w:lineRule="auto"/>
        <w:rPr>
          <w:b/>
        </w:rPr>
      </w:pPr>
      <w:r>
        <w:rPr>
          <w:vertAlign w:val="superscript"/>
        </w:rPr>
        <w:t>2</w:t>
      </w:r>
      <w:r>
        <w:t xml:space="preserve"> Department of Civil &amp; Environmental Engineering, University of California, Davis</w:t>
      </w:r>
    </w:p>
    <w:p w14:paraId="0F3200C6" w14:textId="3B4B48A3" w:rsidR="007D7D9A" w:rsidRPr="007D7D9A" w:rsidRDefault="00B44741" w:rsidP="00B44741">
      <w:pPr>
        <w:tabs>
          <w:tab w:val="left" w:pos="2440"/>
        </w:tabs>
        <w:spacing w:line="480" w:lineRule="auto"/>
      </w:pPr>
      <w:r>
        <w:tab/>
      </w:r>
    </w:p>
    <w:p w14:paraId="52167D81" w14:textId="7259CE4D" w:rsidR="00A73104" w:rsidRPr="00F61C8B" w:rsidRDefault="00A73104" w:rsidP="000D5808">
      <w:pPr>
        <w:pStyle w:val="Heading1"/>
        <w:numPr>
          <w:ilvl w:val="0"/>
          <w:numId w:val="0"/>
        </w:numPr>
        <w:spacing w:line="480" w:lineRule="auto"/>
        <w:rPr>
          <w:b w:val="0"/>
          <w:bCs/>
        </w:rPr>
      </w:pPr>
      <w:r>
        <w:t>Abstract</w:t>
      </w:r>
      <w:r w:rsidR="00A53E9D">
        <w:br/>
      </w:r>
      <w:r w:rsidR="00A53E9D">
        <w:rPr>
          <w:b w:val="0"/>
          <w:bCs/>
        </w:rPr>
        <w:t>(When we are framing the contribution, let’s try to make it less about the use of LSTMs being new, and more about the diagnostic part – you had written some good research questions to include here).</w:t>
      </w:r>
    </w:p>
    <w:p w14:paraId="21E47802" w14:textId="4D87BAC9" w:rsidR="00A73104" w:rsidRDefault="00A73104" w:rsidP="000D5808">
      <w:pPr>
        <w:pStyle w:val="Heading1"/>
        <w:spacing w:line="480" w:lineRule="auto"/>
      </w:pPr>
      <w:r>
        <w:t>Introduction</w:t>
      </w:r>
    </w:p>
    <w:p w14:paraId="72594756" w14:textId="0166A1B4" w:rsidR="0002613B" w:rsidRDefault="0002613B" w:rsidP="0002613B">
      <w:r>
        <w:t>Ideas for lit review paragraphs:</w:t>
      </w:r>
    </w:p>
    <w:p w14:paraId="75F5EBEC" w14:textId="24A89043" w:rsidR="0002613B" w:rsidRDefault="0002613B" w:rsidP="0002613B">
      <w:r>
        <w:t>P1: Importance of reservoirs in hydrologic models</w:t>
      </w:r>
      <w:r w:rsidR="00335AF7">
        <w:t xml:space="preserve"> in general</w:t>
      </w:r>
      <w:r>
        <w:t xml:space="preserve">. Large sample analysis </w:t>
      </w:r>
      <w:proofErr w:type="gramStart"/>
      <w:r>
        <w:t>now</w:t>
      </w:r>
      <w:proofErr w:type="gramEnd"/>
      <w:r>
        <w:t xml:space="preserve"> possible thanks to better datasets. (see refs / reasoning in proposal attached)</w:t>
      </w:r>
    </w:p>
    <w:p w14:paraId="2723424C" w14:textId="2351F535" w:rsidR="0002613B" w:rsidRDefault="0002613B" w:rsidP="0002613B">
      <w:r>
        <w:t xml:space="preserve">P2: Data-driven models of reservoir release policies (explain what types of models have been tested, contrast with other types of release policy models, see proposal section 2.2 especially). </w:t>
      </w:r>
      <w:r w:rsidR="00115883">
        <w:t>Data-driven models of human decisions in water systems more generally: see Liam’s 2021 paper for some references.</w:t>
      </w:r>
    </w:p>
    <w:p w14:paraId="139BBBBC" w14:textId="6A81AAC6" w:rsidR="00EA5BD0" w:rsidRDefault="00EA5BD0" w:rsidP="0002613B">
      <w:r>
        <w:t>Benefits of large sample training – Turner et al 2021</w:t>
      </w:r>
    </w:p>
    <w:p w14:paraId="439320BF" w14:textId="6B2546B0" w:rsidR="0002613B" w:rsidRDefault="0002613B" w:rsidP="0002613B">
      <w:r>
        <w:t>P3: Success of LSTMs in hydrology – what have they been shown to be able to do, and why? Issues of mass conservation, large sample training. By similar logic, LSTMs should also be able to perform well as data-driven models of reservoir releases, because the decisions involve accumulation over time.</w:t>
      </w:r>
    </w:p>
    <w:p w14:paraId="6570E8DD" w14:textId="69BDCF76" w:rsidR="00D303DA" w:rsidRDefault="00D303DA" w:rsidP="0002613B">
      <w:r>
        <w:t>LSTMs have been used a bit for reservoir release models</w:t>
      </w:r>
      <w:r w:rsidR="006C15DE">
        <w:t>, but it is usually ad hoc. There has not been an effort to understand how good the performance is across basins, or to explain the reasons for good/bad performance.</w:t>
      </w:r>
      <w:r w:rsidR="00A53E9D">
        <w:t xml:space="preserve"> (This might fit better in P4)</w:t>
      </w:r>
    </w:p>
    <w:p w14:paraId="46F00D67" w14:textId="4139F5ED" w:rsidR="006C15DE" w:rsidRDefault="006C15DE" w:rsidP="0002613B">
      <w:r w:rsidRPr="006C15DE">
        <w:t>https://scholar.google.com/scholar?hl=en&amp;as_sdt=0%2C5&amp;q=Reservoir+Release+Policies+Using+LSTM&amp;btnG=</w:t>
      </w:r>
    </w:p>
    <w:p w14:paraId="5382E0D3" w14:textId="2508BD8D" w:rsidR="00335AF7" w:rsidRDefault="00335AF7" w:rsidP="0002613B">
      <w:r>
        <w:t xml:space="preserve">P4: Issues related to interpretability / diagnostics – both in hydrology (LSTMs) and reservoir release policies (from policy search or other machine learning methods). What is the right </w:t>
      </w:r>
      <w:r>
        <w:lastRenderedPageBreak/>
        <w:t>balance between flexibility and interpretability? What are some promising methods for analyzing the results of these models?</w:t>
      </w:r>
    </w:p>
    <w:p w14:paraId="40CDDA6A" w14:textId="41634120" w:rsidR="00335AF7" w:rsidRDefault="00335AF7" w:rsidP="0002613B">
      <w:r>
        <w:t>P5: (not sure, let’s see how it comes together)</w:t>
      </w:r>
    </w:p>
    <w:p w14:paraId="2FE85B0E" w14:textId="559938D4" w:rsidR="00655DC6" w:rsidRDefault="00335AF7" w:rsidP="0002613B">
      <w:r>
        <w:t>P6: This study contributes …</w:t>
      </w:r>
      <w:r w:rsidR="00655DC6">
        <w:t xml:space="preserve">  incl research questions</w:t>
      </w:r>
    </w:p>
    <w:p w14:paraId="1B76615C" w14:textId="7BF1C1E8" w:rsidR="00D303DA" w:rsidRDefault="00D303DA" w:rsidP="0002613B">
      <w:r>
        <w:t xml:space="preserve">*Note: The attached proposal I wrote with a collaborator at Cornell, Stefano </w:t>
      </w:r>
      <w:proofErr w:type="spellStart"/>
      <w:r>
        <w:t>Galelli</w:t>
      </w:r>
      <w:proofErr w:type="spellEnd"/>
      <w:r>
        <w:t>. Depending which parts of the proposal we use in this paper, I may suggest that we invite him as a coauthor. He is very good and would probably be a big help in framing the results. We can discuss.</w:t>
      </w:r>
    </w:p>
    <w:p w14:paraId="728CEB6A" w14:textId="77777777" w:rsidR="0002613B" w:rsidRPr="0002613B" w:rsidRDefault="0002613B" w:rsidP="00F61C8B"/>
    <w:p w14:paraId="30099A92" w14:textId="36C09792" w:rsidR="00A73104" w:rsidRDefault="00A73104" w:rsidP="000D5808">
      <w:pPr>
        <w:pStyle w:val="Heading1"/>
        <w:spacing w:line="480" w:lineRule="auto"/>
      </w:pPr>
      <w:r>
        <w:t>Methods</w:t>
      </w:r>
    </w:p>
    <w:p w14:paraId="223E9411" w14:textId="21CFE01D" w:rsidR="007E1057" w:rsidRDefault="007E1057" w:rsidP="000D5808">
      <w:pPr>
        <w:pStyle w:val="Heading2"/>
        <w:spacing w:line="480" w:lineRule="auto"/>
      </w:pPr>
      <w:commentRangeStart w:id="0"/>
      <w:commentRangeStart w:id="1"/>
      <w:commentRangeStart w:id="2"/>
      <w:r>
        <w:t xml:space="preserve">Long </w:t>
      </w:r>
      <w:commentRangeEnd w:id="0"/>
      <w:r w:rsidR="00253E17">
        <w:rPr>
          <w:rStyle w:val="CommentReference"/>
          <w:rFonts w:eastAsiaTheme="minorHAnsi" w:cstheme="minorBidi"/>
          <w:b w:val="0"/>
          <w:color w:val="auto"/>
        </w:rPr>
        <w:commentReference w:id="0"/>
      </w:r>
      <w:commentRangeEnd w:id="1"/>
      <w:r w:rsidR="005524A5">
        <w:rPr>
          <w:rStyle w:val="CommentReference"/>
          <w:rFonts w:eastAsiaTheme="minorHAnsi" w:cstheme="minorBidi"/>
          <w:b w:val="0"/>
          <w:color w:val="auto"/>
        </w:rPr>
        <w:commentReference w:id="1"/>
      </w:r>
      <w:commentRangeEnd w:id="2"/>
      <w:r w:rsidR="004166B6">
        <w:rPr>
          <w:rStyle w:val="CommentReference"/>
          <w:rFonts w:eastAsiaTheme="minorHAnsi" w:cstheme="minorBidi"/>
          <w:b w:val="0"/>
          <w:color w:val="auto"/>
        </w:rPr>
        <w:commentReference w:id="2"/>
      </w:r>
      <w:r>
        <w:t>Short-Term Memory</w:t>
      </w:r>
      <w:r w:rsidR="00115883">
        <w:t xml:space="preserve"> Networks</w:t>
      </w:r>
    </w:p>
    <w:p w14:paraId="4274B9F3" w14:textId="258CEDAF" w:rsidR="007E1057" w:rsidRDefault="00DC7394" w:rsidP="000D5808">
      <w:pPr>
        <w:spacing w:line="480" w:lineRule="auto"/>
      </w:pPr>
      <w:r>
        <w:t>Here we give a brief introduction to the Long Short-Term Memory (LSTM) architecture</w:t>
      </w:r>
      <w:ins w:id="3" w:author="Matthew Chen" w:date="2024-03-29T10:22:00Z" w16du:dateUtc="2024-03-29T17:22:00Z">
        <w:r w:rsidR="00412DB9">
          <w:t xml:space="preserve"> </w:t>
        </w:r>
      </w:ins>
      <w:customXmlInsRangeStart w:id="4" w:author="Matthew Chen" w:date="2024-03-29T10:22:00Z"/>
      <w:sdt>
        <w:sdtPr>
          <w:rPr>
            <w:color w:val="000000"/>
          </w:rPr>
          <w:tag w:val="MENDELEY_CITATION_v3_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"/>
          <w:id w:val="757408498"/>
          <w:placeholder>
            <w:docPart w:val="DefaultPlaceholder_-1854013440"/>
          </w:placeholder>
        </w:sdtPr>
        <w:sdtContent>
          <w:customXmlInsRangeEnd w:id="4"/>
          <w:ins w:id="5" w:author="Matthew Chen" w:date="2024-04-11T09:40:00Z" w16du:dateUtc="2024-04-11T16:40:00Z">
            <w:r w:rsidR="00901608">
              <w:rPr>
                <w:rFonts w:eastAsia="Times New Roman"/>
              </w:rPr>
              <w:t xml:space="preserve">(Hochreiter &amp; </w:t>
            </w:r>
            <w:proofErr w:type="spellStart"/>
            <w:r w:rsidR="00901608">
              <w:rPr>
                <w:rFonts w:eastAsia="Times New Roman"/>
              </w:rPr>
              <w:t>Schmidhuber</w:t>
            </w:r>
            <w:proofErr w:type="spellEnd"/>
            <w:r w:rsidR="00901608">
              <w:rPr>
                <w:rFonts w:eastAsia="Times New Roman"/>
              </w:rPr>
              <w:t>, 1997)</w:t>
            </w:r>
          </w:ins>
          <w:customXmlInsRangeStart w:id="6" w:author="Matthew Chen" w:date="2024-03-29T10:22:00Z"/>
        </w:sdtContent>
      </w:sdt>
      <w:customXmlInsRangeEnd w:id="6"/>
      <w:r>
        <w:t xml:space="preserve">. </w:t>
      </w:r>
      <w:r w:rsidR="00E20BC5">
        <w:t xml:space="preserve">The </w:t>
      </w:r>
      <w:r>
        <w:t>LSTM</w:t>
      </w:r>
      <w:r w:rsidR="00E20BC5">
        <w:t xml:space="preserve"> model addresses the </w:t>
      </w:r>
      <w:r w:rsidR="0064245C">
        <w:t>problem</w:t>
      </w:r>
      <w:r w:rsidR="00E20BC5">
        <w:t xml:space="preserve"> of unstable gradients in </w:t>
      </w:r>
      <w:r w:rsidR="0064245C">
        <w:t xml:space="preserve">training </w:t>
      </w:r>
      <w:r w:rsidR="00E20BC5">
        <w:t xml:space="preserve">recurrent neural networks by </w:t>
      </w:r>
      <w:r w:rsidR="00D25657">
        <w:t xml:space="preserve">conserving </w:t>
      </w:r>
      <w:r w:rsidR="0064245C">
        <w:t xml:space="preserve">long term </w:t>
      </w:r>
      <w:r w:rsidR="00E20BC5">
        <w:t xml:space="preserve">information </w:t>
      </w:r>
      <w:r w:rsidR="00D25657">
        <w:t>using</w:t>
      </w:r>
      <w:r w:rsidR="00E20BC5">
        <w:t xml:space="preserve"> memory cell</w:t>
      </w:r>
      <w:r w:rsidR="00D25657">
        <w:t>s</w:t>
      </w:r>
      <w:r w:rsidR="00E20BC5">
        <w:t xml:space="preserve"> </w:t>
      </w:r>
      <w:r w:rsidR="0064245C">
        <w:t xml:space="preserve">managed by </w:t>
      </w:r>
      <w:commentRangeStart w:id="7"/>
      <w:commentRangeStart w:id="8"/>
      <w:r w:rsidR="00D25657">
        <w:t xml:space="preserve">several </w:t>
      </w:r>
      <w:r w:rsidR="0064245C">
        <w:t>gating mechanism</w:t>
      </w:r>
      <w:r w:rsidR="00D25657">
        <w:t>s</w:t>
      </w:r>
      <w:commentRangeEnd w:id="7"/>
      <w:r w:rsidR="00115883">
        <w:rPr>
          <w:rStyle w:val="CommentReference"/>
        </w:rPr>
        <w:commentReference w:id="7"/>
      </w:r>
      <w:commentRangeEnd w:id="8"/>
      <w:r w:rsidR="00BB2A14">
        <w:rPr>
          <w:rStyle w:val="CommentReference"/>
        </w:rPr>
        <w:commentReference w:id="8"/>
      </w:r>
      <w:ins w:id="9" w:author="Matthew Chen" w:date="2024-03-29T09:25:00Z" w16du:dateUtc="2024-03-29T16:25:00Z">
        <w:r w:rsidR="00C83D5D">
          <w:t>, which control the flow of information through element-wise matrix multiplication with gate values ranging between 0 and 1</w:t>
        </w:r>
      </w:ins>
      <w:r w:rsidR="00D22433">
        <w:t>. This</w:t>
      </w:r>
      <w:r w:rsidR="0064245C">
        <w:t xml:space="preserve"> allow</w:t>
      </w:r>
      <w:r w:rsidR="00D22433">
        <w:t>s</w:t>
      </w:r>
      <w:r w:rsidR="0064245C">
        <w:t xml:space="preserve"> the model to learn temporal relationships and long-term dependencies</w:t>
      </w:r>
      <w:del w:id="10" w:author="Matthew Chen" w:date="2024-03-29T10:24:00Z" w16du:dateUtc="2024-03-29T17:24:00Z">
        <w:r w:rsidR="0064245C" w:rsidDel="00B932AC">
          <w:delText xml:space="preserve"> </w:delText>
        </w:r>
      </w:del>
      <w:customXmlDelRangeStart w:id="11" w:author="Matthew Chen" w:date="2024-03-29T10:24:00Z"/>
      <w:sdt>
        <w:sdtPr>
          <w:rPr>
            <w:color w:val="000000"/>
          </w:rPr>
          <w:tag w:val="MENDELEY_CITATION_v3_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"/>
          <w:id w:val="2118940881"/>
          <w:placeholder>
            <w:docPart w:val="DefaultPlaceholder_-1854013440"/>
          </w:placeholder>
        </w:sdtPr>
        <w:sdtContent>
          <w:customXmlDelRangeEnd w:id="11"/>
          <w:del w:id="12" w:author="Matthew Chen" w:date="2024-03-29T10:14:00Z" w16du:dateUtc="2024-03-29T17:14:00Z">
            <w:r w:rsidR="000A61C2" w:rsidRPr="00901608" w:rsidDel="00412DB9">
              <w:rPr>
                <w:rFonts w:eastAsia="Times New Roman"/>
                <w:color w:val="000000"/>
                <w:rPrChange w:id="13" w:author="Matthew Chen" w:date="2024-04-11T09:40:00Z" w16du:dateUtc="2024-04-11T16:40:00Z">
                  <w:rPr>
                    <w:rFonts w:eastAsia="Times New Roman"/>
                  </w:rPr>
                </w:rPrChange>
              </w:rPr>
              <w:delText xml:space="preserve">(Hochreiter &amp; </w:delText>
            </w:r>
          </w:del>
          <w:commentRangeStart w:id="14"/>
          <w:del w:id="15" w:author="Matthew Chen" w:date="2024-03-29T09:25:00Z" w16du:dateUtc="2024-03-29T16:25:00Z">
            <w:r w:rsidR="000A61C2" w:rsidRPr="00901608" w:rsidDel="00C83D5D">
              <w:rPr>
                <w:rFonts w:eastAsia="Times New Roman"/>
                <w:color w:val="000000"/>
                <w:rPrChange w:id="16" w:author="Matthew Chen" w:date="2024-04-11T09:40:00Z" w16du:dateUtc="2024-04-11T16:40:00Z">
                  <w:rPr>
                    <w:rFonts w:eastAsia="Times New Roman"/>
                  </w:rPr>
                </w:rPrChange>
              </w:rPr>
              <w:delText xml:space="preserve">Urgen </w:delText>
            </w:r>
          </w:del>
          <w:del w:id="17" w:author="Matthew Chen" w:date="2024-03-29T10:14:00Z" w16du:dateUtc="2024-03-29T17:14:00Z">
            <w:r w:rsidR="000A61C2" w:rsidRPr="00901608" w:rsidDel="00412DB9">
              <w:rPr>
                <w:rFonts w:eastAsia="Times New Roman"/>
                <w:color w:val="000000"/>
                <w:rPrChange w:id="18" w:author="Matthew Chen" w:date="2024-04-11T09:40:00Z" w16du:dateUtc="2024-04-11T16:40:00Z">
                  <w:rPr>
                    <w:rFonts w:eastAsia="Times New Roman"/>
                  </w:rPr>
                </w:rPrChange>
              </w:rPr>
              <w:delText>Schmidhuber</w:delText>
            </w:r>
            <w:commentRangeEnd w:id="14"/>
            <w:r w:rsidR="00115883" w:rsidRPr="00901608" w:rsidDel="00412DB9">
              <w:rPr>
                <w:rStyle w:val="CommentReference"/>
                <w:color w:val="000000"/>
                <w:rPrChange w:id="19" w:author="Matthew Chen" w:date="2024-04-11T09:40:00Z" w16du:dateUtc="2024-04-11T16:40:00Z">
                  <w:rPr>
                    <w:rStyle w:val="CommentReference"/>
                  </w:rPr>
                </w:rPrChange>
              </w:rPr>
              <w:commentReference w:id="14"/>
            </w:r>
            <w:r w:rsidR="000A61C2" w:rsidRPr="00901608" w:rsidDel="00412DB9">
              <w:rPr>
                <w:rFonts w:eastAsia="Times New Roman"/>
                <w:color w:val="000000"/>
                <w:rPrChange w:id="20" w:author="Matthew Chen" w:date="2024-04-11T09:40:00Z" w16du:dateUtc="2024-04-11T16:40:00Z">
                  <w:rPr>
                    <w:rFonts w:eastAsia="Times New Roman"/>
                  </w:rPr>
                </w:rPrChange>
              </w:rPr>
              <w:delText>, 1997)</w:delText>
            </w:r>
          </w:del>
          <w:customXmlDelRangeStart w:id="21" w:author="Matthew Chen" w:date="2024-03-29T10:24:00Z"/>
        </w:sdtContent>
      </w:sdt>
      <w:customXmlDelRangeEnd w:id="21"/>
      <w:r w:rsidR="00253E17">
        <w:t>.</w:t>
      </w:r>
      <w:ins w:id="22" w:author="Matthew Chen" w:date="2024-03-29T10:25:00Z" w16du:dateUtc="2024-03-29T17:25:00Z">
        <w:r w:rsidR="00B932AC">
          <w:t xml:space="preserve"> The ability of the LSTM to dynamically accumulate information </w:t>
        </w:r>
      </w:ins>
      <w:ins w:id="23" w:author="Matthew Chen" w:date="2024-03-29T10:26:00Z" w16du:dateUtc="2024-03-29T17:26:00Z">
        <w:r w:rsidR="00B932AC">
          <w:t xml:space="preserve">makes it a good candidate to model dynamical systems </w:t>
        </w:r>
      </w:ins>
      <w:customXmlInsRangeStart w:id="24" w:author="Matthew Chen" w:date="2024-03-29T10:27:00Z"/>
      <w:sdt>
        <w:sdtPr>
          <w:rPr>
            <w:color w:val="000000"/>
          </w:rPr>
          <w:tag w:val="MENDELEY_CITATION_v3_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"/>
          <w:id w:val="1538846695"/>
          <w:placeholder>
            <w:docPart w:val="DefaultPlaceholder_-1854013440"/>
          </w:placeholder>
        </w:sdtPr>
        <w:sdtContent>
          <w:customXmlInsRangeEnd w:id="24"/>
          <w:ins w:id="25" w:author="Matthew Chen" w:date="2024-04-11T09:40:00Z" w16du:dateUtc="2024-04-11T16:40:00Z">
            <w:r w:rsidR="00901608" w:rsidRPr="00901608">
              <w:rPr>
                <w:color w:val="000000"/>
              </w:rPr>
              <w:t>(Jordan et al., 2021; Kratzert et al., 2019; Yu Wang, 2017)</w:t>
            </w:r>
          </w:ins>
          <w:customXmlInsRangeStart w:id="26" w:author="Matthew Chen" w:date="2024-03-29T10:27:00Z"/>
        </w:sdtContent>
      </w:sdt>
      <w:customXmlInsRangeEnd w:id="26"/>
      <w:ins w:id="27" w:author="Matthew Chen" w:date="2024-03-29T10:27:00Z" w16du:dateUtc="2024-03-29T17:27:00Z">
        <w:r w:rsidR="00B932AC">
          <w:rPr>
            <w:color w:val="000000"/>
          </w:rPr>
          <w:t xml:space="preserve"> </w:t>
        </w:r>
      </w:ins>
      <w:ins w:id="28" w:author="Matthew Chen" w:date="2024-03-29T10:26:00Z" w16du:dateUtc="2024-03-29T17:26:00Z">
        <w:r w:rsidR="00B932AC">
          <w:t>such as reservoir control.</w:t>
        </w:r>
      </w:ins>
      <w:commentRangeStart w:id="29"/>
      <w:r w:rsidR="00253E17">
        <w:t xml:space="preserve"> </w:t>
      </w:r>
      <w:commentRangeEnd w:id="29"/>
      <w:r w:rsidR="00253E17">
        <w:rPr>
          <w:rStyle w:val="CommentReference"/>
        </w:rPr>
        <w:commentReference w:id="29"/>
      </w:r>
      <w:r w:rsidR="0064245C" w:rsidRPr="0064245C">
        <w:t xml:space="preserve">In a LSTM, every timestep </w:t>
      </w:r>
      <m:oMath>
        <m:r>
          <w:rPr>
            <w:rFonts w:ascii="Cambria Math" w:hAnsi="Cambria Math"/>
          </w:rPr>
          <m:t>t</m:t>
        </m:r>
      </m:oMath>
      <w:r w:rsidR="0064245C">
        <w:rPr>
          <w:rFonts w:eastAsiaTheme="minorEastAsia"/>
        </w:rPr>
        <w:t xml:space="preserve"> </w:t>
      </w:r>
      <w:r w:rsidR="0064245C" w:rsidRPr="0064245C">
        <w:t xml:space="preserve">has a hidden state </w:t>
      </w:r>
      <m:oMath>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m:t>
                </m:r>
              </m:e>
            </m:d>
          </m:sup>
        </m:sSup>
      </m:oMath>
      <w:r w:rsidR="0064245C" w:rsidRPr="0064245C">
        <w:t xml:space="preserve"> and a </w:t>
      </w:r>
      <w:r w:rsidR="00D25657">
        <w:t xml:space="preserve">memory </w:t>
      </w:r>
      <w:r w:rsidR="0064245C" w:rsidRPr="0064245C">
        <w:t xml:space="preserve">cell state </w:t>
      </w:r>
      <m:oMath>
        <m:sSup>
          <m:sSupPr>
            <m:ctrlPr>
              <w:rPr>
                <w:rFonts w:ascii="Cambria Math" w:hAnsi="Cambria Math"/>
                <w:i/>
              </w:rPr>
            </m:ctrlPr>
          </m:sSupPr>
          <m:e>
            <m:r>
              <w:rPr>
                <w:rFonts w:ascii="Cambria Math" w:hAnsi="Cambria Math"/>
              </w:rPr>
              <m:t>c</m:t>
            </m:r>
          </m:e>
          <m:sup>
            <m:d>
              <m:dPr>
                <m:ctrlPr>
                  <w:rPr>
                    <w:rFonts w:ascii="Cambria Math" w:hAnsi="Cambria Math"/>
                    <w:i/>
                  </w:rPr>
                </m:ctrlPr>
              </m:dPr>
              <m:e>
                <m:r>
                  <w:rPr>
                    <w:rFonts w:ascii="Cambria Math" w:hAnsi="Cambria Math"/>
                  </w:rPr>
                  <m:t>t</m:t>
                </m:r>
              </m:e>
            </m:d>
          </m:sup>
        </m:sSup>
        <m:r>
          <w:rPr>
            <w:rFonts w:ascii="Cambria Math" w:hAnsi="Cambria Math"/>
          </w:rPr>
          <m:t>.</m:t>
        </m:r>
      </m:oMath>
      <w:r w:rsidR="0064245C" w:rsidRPr="0064245C">
        <w:t xml:space="preserve"> The cell states store and maintain long term information,</w:t>
      </w:r>
      <w:r>
        <w:t xml:space="preserve"> and </w:t>
      </w:r>
      <w:r w:rsidR="0064245C" w:rsidRPr="0064245C">
        <w:t xml:space="preserve">information from the cell state </w:t>
      </w:r>
      <w:r w:rsidR="00253E17">
        <w:t>is</w:t>
      </w:r>
      <w:del w:id="30" w:author="Matthew Chen" w:date="2024-03-29T09:26:00Z" w16du:dateUtc="2024-03-29T16:26:00Z">
        <w:r w:rsidR="00253E17" w:rsidDel="00C83D5D">
          <w:delText>?</w:delText>
        </w:r>
      </w:del>
      <w:r w:rsidR="00D25657">
        <w:t xml:space="preserve"> released </w:t>
      </w:r>
      <w:r w:rsidR="0064245C" w:rsidRPr="0064245C">
        <w:t>into the hidden state</w:t>
      </w:r>
      <w:r>
        <w:t xml:space="preserve"> </w:t>
      </w:r>
      <w:r w:rsidR="0064245C" w:rsidRPr="0064245C">
        <w:t xml:space="preserve">where it </w:t>
      </w:r>
      <w:r w:rsidR="00D25657">
        <w:t xml:space="preserve">can </w:t>
      </w:r>
      <w:r w:rsidR="00013EC2">
        <w:t xml:space="preserve">be </w:t>
      </w:r>
      <w:r w:rsidR="0064245C" w:rsidRPr="0064245C">
        <w:t>used for prediction.</w:t>
      </w:r>
      <w:r>
        <w:t xml:space="preserve"> This </w:t>
      </w:r>
      <w:r w:rsidR="00615DFA">
        <w:t xml:space="preserve">flow of information is </w:t>
      </w:r>
      <w:r>
        <w:t xml:space="preserve">managed by the </w:t>
      </w:r>
      <w:commentRangeStart w:id="31"/>
      <w:commentRangeStart w:id="32"/>
      <w:r>
        <w:t>output gate</w:t>
      </w:r>
      <w:commentRangeEnd w:id="31"/>
      <w:r w:rsidR="00253E17">
        <w:rPr>
          <w:rStyle w:val="CommentReference"/>
        </w:rPr>
        <w:commentReference w:id="31"/>
      </w:r>
      <w:commentRangeEnd w:id="32"/>
      <w:r w:rsidR="00414432">
        <w:rPr>
          <w:rStyle w:val="CommentReference"/>
        </w:rPr>
        <w:commentReference w:id="32"/>
      </w:r>
      <w:r>
        <w:t xml:space="preserve">. </w:t>
      </w:r>
      <w:r w:rsidR="0064245C" w:rsidRPr="0064245C">
        <w:t xml:space="preserve">As new inputs arrive, the model can also </w:t>
      </w:r>
      <w:r>
        <w:t xml:space="preserve">save and remove information </w:t>
      </w:r>
      <w:r w:rsidR="0064245C" w:rsidRPr="0064245C">
        <w:t xml:space="preserve">from the cell state, </w:t>
      </w:r>
      <w:r>
        <w:t xml:space="preserve">which </w:t>
      </w:r>
      <w:r w:rsidR="00D25657">
        <w:t>are</w:t>
      </w:r>
      <w:r>
        <w:t xml:space="preserve"> managed by the input gate and forget gate, respectively</w:t>
      </w:r>
      <w:r w:rsidR="0064245C" w:rsidRPr="0064245C">
        <w:t>.</w:t>
      </w:r>
      <w:ins w:id="33" w:author="Matthew Chen" w:date="2024-03-29T09:35:00Z" w16du:dateUtc="2024-03-29T16:35:00Z">
        <w:r w:rsidR="004A05A9">
          <w:t xml:space="preserve"> </w:t>
        </w:r>
      </w:ins>
      <w:ins w:id="34" w:author="Matthew Chen" w:date="2024-03-29T10:29:00Z" w16du:dateUtc="2024-03-29T17:29:00Z">
        <w:r w:rsidR="00B932AC">
          <w:t xml:space="preserve">For example, in the reservoir control problem, </w:t>
        </w:r>
      </w:ins>
      <w:ins w:id="35" w:author="Matthew Chen" w:date="2024-03-29T10:31:00Z" w16du:dateUtc="2024-03-29T17:31:00Z">
        <w:r w:rsidR="00B932AC">
          <w:t xml:space="preserve">storage states can be modeled by </w:t>
        </w:r>
      </w:ins>
      <w:ins w:id="36" w:author="Matthew Chen" w:date="2024-03-29T10:34:00Z" w16du:dateUtc="2024-03-29T17:34:00Z">
        <w:r w:rsidR="00BB2A14">
          <w:t>memory</w:t>
        </w:r>
      </w:ins>
      <w:ins w:id="37" w:author="Matthew Chen" w:date="2024-03-29T10:31:00Z" w16du:dateUtc="2024-03-29T17:31:00Z">
        <w:r w:rsidR="00B932AC">
          <w:t xml:space="preserve"> cells, where mass accumulation </w:t>
        </w:r>
      </w:ins>
      <w:ins w:id="38" w:author="Matthew Chen" w:date="2024-03-29T10:54:00Z" w16du:dateUtc="2024-03-29T17:54:00Z">
        <w:r w:rsidR="00414432">
          <w:t xml:space="preserve">is managed by the input </w:t>
        </w:r>
      </w:ins>
      <w:ins w:id="39" w:author="Matthew Chen" w:date="2024-03-29T10:33:00Z" w16du:dateUtc="2024-03-29T17:33:00Z">
        <w:r w:rsidR="00B932AC">
          <w:t xml:space="preserve">and </w:t>
        </w:r>
      </w:ins>
      <w:ins w:id="40" w:author="Matthew Chen" w:date="2024-03-29T10:34:00Z" w16du:dateUtc="2024-03-29T17:34:00Z">
        <w:r w:rsidR="00BB2A14">
          <w:t>forget gate</w:t>
        </w:r>
      </w:ins>
      <w:ins w:id="41" w:author="Matthew Chen" w:date="2024-03-29T18:43:00Z" w16du:dateUtc="2024-03-30T01:43:00Z">
        <w:r w:rsidR="00692D3D">
          <w:t>s</w:t>
        </w:r>
      </w:ins>
      <w:ins w:id="42" w:author="Matthew Chen" w:date="2024-03-29T18:52:00Z" w16du:dateUtc="2024-03-30T01:52:00Z">
        <w:r w:rsidR="00787488">
          <w:t>, and r</w:t>
        </w:r>
      </w:ins>
      <w:ins w:id="43" w:author="Matthew Chen" w:date="2024-03-29T10:36:00Z" w16du:dateUtc="2024-03-29T17:36:00Z">
        <w:r w:rsidR="00BB2A14">
          <w:t xml:space="preserve">elease decisions can then be </w:t>
        </w:r>
        <w:r w:rsidR="00BB2A14">
          <w:lastRenderedPageBreak/>
          <w:t>modeled based on the accumulated sto</w:t>
        </w:r>
      </w:ins>
      <w:ins w:id="44" w:author="Matthew Chen" w:date="2024-03-29T10:37:00Z" w16du:dateUtc="2024-03-29T17:37:00Z">
        <w:r w:rsidR="00BB2A14">
          <w:t xml:space="preserve">rage and day of the year, as managed by the output gate. </w:t>
        </w:r>
      </w:ins>
      <w:ins w:id="45" w:author="Matthew Chen" w:date="2024-03-29T15:32:00Z" w16du:dateUtc="2024-03-29T22:32:00Z">
        <w:r w:rsidR="00051C37">
          <w:t>Note that a LSTM</w:t>
        </w:r>
      </w:ins>
      <w:ins w:id="46" w:author="Matthew Chen" w:date="2024-03-29T18:45:00Z" w16du:dateUtc="2024-03-30T01:45:00Z">
        <w:r w:rsidR="004774B4">
          <w:t xml:space="preserve"> architecture </w:t>
        </w:r>
      </w:ins>
      <w:ins w:id="47" w:author="Matthew Chen" w:date="2024-03-29T15:32:00Z" w16du:dateUtc="2024-03-29T22:32:00Z">
        <w:r w:rsidR="00051C37">
          <w:t xml:space="preserve">does not conserve mass </w:t>
        </w:r>
      </w:ins>
      <w:ins w:id="48" w:author="Matthew Chen" w:date="2024-03-29T18:45:00Z" w16du:dateUtc="2024-03-30T01:45:00Z">
        <w:r w:rsidR="004774B4">
          <w:t xml:space="preserve">unless </w:t>
        </w:r>
      </w:ins>
      <w:ins w:id="49" w:author="Matthew Chen" w:date="2024-03-29T15:32:00Z" w16du:dateUtc="2024-03-29T22:32:00Z">
        <w:r w:rsidR="00051C37">
          <w:t>explicitly</w:t>
        </w:r>
      </w:ins>
      <w:ins w:id="50" w:author="Matthew Chen" w:date="2024-03-29T15:33:00Z" w16du:dateUtc="2024-03-29T22:33:00Z">
        <w:r w:rsidR="00051C37">
          <w:t xml:space="preserve"> </w:t>
        </w:r>
      </w:ins>
      <w:ins w:id="51" w:author="Matthew Chen" w:date="2024-03-29T18:45:00Z" w16du:dateUtc="2024-03-30T01:45:00Z">
        <w:r w:rsidR="004774B4">
          <w:t>t</w:t>
        </w:r>
      </w:ins>
      <w:ins w:id="52" w:author="Matthew Chen" w:date="2024-03-29T18:46:00Z" w16du:dateUtc="2024-03-30T01:46:00Z">
        <w:r w:rsidR="004774B4">
          <w:t>ailed to do so.</w:t>
        </w:r>
      </w:ins>
      <w:del w:id="53" w:author="Matthew Chen" w:date="2024-03-29T09:25:00Z" w16du:dateUtc="2024-03-29T16:25:00Z">
        <w:r w:rsidR="0064245C" w:rsidRPr="0064245C" w:rsidDel="00C83D5D">
          <w:delText xml:space="preserve"> </w:delText>
        </w:r>
        <w:r w:rsidDel="00C83D5D">
          <w:delText xml:space="preserve">The gates </w:delText>
        </w:r>
      </w:del>
      <w:del w:id="54" w:author="Matthew Chen" w:date="2024-03-29T09:24:00Z" w16du:dateUtc="2024-03-29T16:24:00Z">
        <w:r w:rsidDel="00C83D5D">
          <w:delText xml:space="preserve">control the flow of information through element-wise matrix multiplication, </w:delText>
        </w:r>
        <w:r w:rsidR="00A839C3" w:rsidDel="00C83D5D">
          <w:delText>with</w:delText>
        </w:r>
        <w:r w:rsidDel="00C83D5D">
          <w:delText xml:space="preserve"> gate values ranging </w:delText>
        </w:r>
        <w:r w:rsidR="00253E17" w:rsidDel="00C83D5D">
          <w:delText>between</w:delText>
        </w:r>
        <w:r w:rsidDel="00C83D5D">
          <w:delText xml:space="preserve"> 0 and 1</w:delText>
        </w:r>
      </w:del>
      <w:del w:id="55" w:author="Matthew Chen" w:date="2024-03-29T09:25:00Z" w16du:dateUtc="2024-03-29T16:25:00Z">
        <w:r w:rsidDel="00C83D5D">
          <w:delText>.</w:delText>
        </w:r>
      </w:del>
    </w:p>
    <w:p w14:paraId="26860E5B" w14:textId="2EBA901F" w:rsidR="00A839C3" w:rsidRDefault="00DC7394" w:rsidP="000D5808">
      <w:pPr>
        <w:spacing w:line="480" w:lineRule="auto"/>
      </w:pPr>
      <w:r w:rsidRPr="00DC7394">
        <w:t xml:space="preserve">The gate values </w:t>
      </w:r>
      <w:r>
        <w:t xml:space="preserve">at each timestep </w:t>
      </w:r>
      <w:r w:rsidRPr="00DC7394">
        <w:t xml:space="preserve">depend on the previous hidden state </w:t>
      </w:r>
      <m:oMath>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t-1</m:t>
                </m:r>
              </m:e>
            </m:d>
          </m:sup>
        </m:sSup>
      </m:oMath>
      <w:r>
        <w:rPr>
          <w:rFonts w:eastAsiaTheme="minorEastAsia"/>
        </w:rPr>
        <w:t xml:space="preserve"> </w:t>
      </w:r>
      <w:r w:rsidRPr="00DC7394">
        <w:t xml:space="preserve">and the new input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t</m:t>
                </m:r>
              </m:e>
            </m:d>
          </m:sup>
        </m:sSup>
      </m:oMath>
      <w:r w:rsidRPr="00DC7394">
        <w:t xml:space="preserve"> </w:t>
      </w:r>
      <w:commentRangeStart w:id="56"/>
      <w:r w:rsidR="00A839C3">
        <w:t xml:space="preserve">while the </w:t>
      </w:r>
      <w:r w:rsidRPr="00DC7394">
        <w:t xml:space="preserve">sigmoid function </w:t>
      </w:r>
      <m:oMath>
        <m:r>
          <m:rPr>
            <m:sty m:val="p"/>
          </m:rPr>
          <w:rPr>
            <w:rFonts w:ascii="Cambria Math" w:hAnsi="Cambria Math"/>
          </w:rPr>
          <m:t>σ</m:t>
        </m:r>
        <m:r>
          <w:ins w:id="57" w:author="Matthew Chen" w:date="2024-03-29T09:33:00Z" w16du:dateUtc="2024-03-29T16:33:00Z">
            <m:rPr>
              <m:sty m:val="p"/>
            </m:rPr>
            <w:rPr>
              <w:rFonts w:ascii="Cambria Math" w:hAnsi="Cambria Math"/>
            </w:rPr>
            <m:t>:</m:t>
          </w:ins>
        </m:r>
        <m:r>
          <w:ins w:id="58" w:author="Matthew Chen" w:date="2024-03-29T09:34:00Z" w16du:dateUtc="2024-03-29T16:34:00Z">
            <m:rPr>
              <m:scr m:val="double-struck"/>
              <m:sty m:val="p"/>
            </m:rPr>
            <w:rPr>
              <w:rFonts w:ascii="Cambria Math" w:hAnsi="Cambria Math"/>
            </w:rPr>
            <m:t>R→</m:t>
          </w:ins>
        </m:r>
        <m:d>
          <m:dPr>
            <m:begChr m:val="["/>
            <m:endChr m:val="]"/>
            <m:ctrlPr>
              <w:ins w:id="59" w:author="Matthew Chen" w:date="2024-03-29T09:34:00Z" w16du:dateUtc="2024-03-29T16:34:00Z">
                <w:rPr>
                  <w:rFonts w:ascii="Cambria Math" w:hAnsi="Cambria Math"/>
                </w:rPr>
              </w:ins>
            </m:ctrlPr>
          </m:dPr>
          <m:e>
            <m:r>
              <w:ins w:id="60" w:author="Matthew Chen" w:date="2024-03-29T09:34:00Z" w16du:dateUtc="2024-03-29T16:34:00Z">
                <m:rPr>
                  <m:sty m:val="p"/>
                </m:rPr>
                <w:rPr>
                  <w:rFonts w:ascii="Cambria Math" w:hAnsi="Cambria Math"/>
                </w:rPr>
                <m:t>0,1</m:t>
              </w:ins>
            </m:r>
          </m:e>
        </m:d>
      </m:oMath>
      <w:r w:rsidRPr="00DC7394">
        <w:t xml:space="preserve"> en</w:t>
      </w:r>
      <w:r>
        <w:t>forces</w:t>
      </w:r>
      <w:r w:rsidRPr="00DC7394">
        <w:t xml:space="preserve"> that the gates </w:t>
      </w:r>
      <w:r>
        <w:t>values</w:t>
      </w:r>
      <w:commentRangeEnd w:id="56"/>
      <w:r w:rsidR="00253E17">
        <w:rPr>
          <w:rStyle w:val="CommentReference"/>
        </w:rPr>
        <w:commentReference w:id="56"/>
      </w:r>
      <w:r>
        <w:t xml:space="preserve"> are</w:t>
      </w:r>
      <w:r w:rsidRPr="00DC7394">
        <w:t xml:space="preserve"> between 0 and 1</w:t>
      </w:r>
      <w:r>
        <w:t xml:space="preserve">. </w:t>
      </w:r>
      <w:r w:rsidRPr="00DC7394">
        <w:t xml:space="preserve">The forget gate, </w:t>
      </w:r>
      <m:oMath>
        <m:sSup>
          <m:sSupPr>
            <m:ctrlPr>
              <w:rPr>
                <w:rFonts w:ascii="Cambria Math" w:hAnsi="Cambria Math"/>
                <w:i/>
              </w:rPr>
            </m:ctrlPr>
          </m:sSupPr>
          <m:e>
            <m:r>
              <w:rPr>
                <w:rFonts w:ascii="Cambria Math" w:hAnsi="Cambria Math"/>
              </w:rPr>
              <m:t>f</m:t>
            </m:r>
          </m:e>
          <m:sup>
            <m:d>
              <m:dPr>
                <m:ctrlPr>
                  <w:rPr>
                    <w:rFonts w:ascii="Cambria Math" w:hAnsi="Cambria Math"/>
                    <w:i/>
                  </w:rPr>
                </m:ctrlPr>
              </m:dPr>
              <m:e>
                <m:r>
                  <w:rPr>
                    <w:rFonts w:ascii="Cambria Math" w:hAnsi="Cambria Math"/>
                  </w:rPr>
                  <m:t>t</m:t>
                </m:r>
              </m:e>
            </m:d>
          </m:sup>
        </m:sSup>
      </m:oMath>
      <w:r w:rsidR="00A839C3">
        <w:rPr>
          <w:rFonts w:eastAsiaTheme="minorEastAsia"/>
        </w:rPr>
        <w:t xml:space="preserve">, </w:t>
      </w:r>
      <w:r w:rsidR="00A839C3">
        <w:t>parameterized by the weight matrices</w:t>
      </w:r>
      <w:r w:rsidRPr="00DC7394">
        <w:t xml:space="preserve"> </w:t>
      </w:r>
      <m:oMath>
        <m:sSub>
          <m:sSubPr>
            <m:ctrlPr>
              <w:rPr>
                <w:rFonts w:ascii="Cambria Math" w:hAnsi="Cambria Math"/>
                <w:i/>
              </w:rPr>
            </m:ctrlPr>
          </m:sSubPr>
          <m:e>
            <m:r>
              <w:rPr>
                <w:rFonts w:ascii="Cambria Math" w:hAnsi="Cambria Math"/>
              </w:rPr>
              <m:t>W</m:t>
            </m:r>
          </m:e>
          <m:sub>
            <m:r>
              <w:rPr>
                <w:rFonts w:ascii="Cambria Math" w:hAnsi="Cambria Math"/>
              </w:rPr>
              <m:t>f</m:t>
            </m:r>
          </m:sub>
        </m:sSub>
      </m:oMath>
      <w:r w:rsidRPr="00DC7394">
        <w:t xml:space="preserve">, </w:t>
      </w:r>
      <m:oMath>
        <m:sSub>
          <m:sSubPr>
            <m:ctrlPr>
              <w:rPr>
                <w:rFonts w:ascii="Cambria Math" w:hAnsi="Cambria Math"/>
                <w:i/>
              </w:rPr>
            </m:ctrlPr>
          </m:sSubPr>
          <m:e>
            <m:r>
              <w:rPr>
                <w:rFonts w:ascii="Cambria Math" w:hAnsi="Cambria Math"/>
              </w:rPr>
              <m:t>U</m:t>
            </m:r>
          </m:e>
          <m:sub>
            <m:r>
              <w:rPr>
                <w:rFonts w:ascii="Cambria Math" w:hAnsi="Cambria Math"/>
              </w:rPr>
              <m:t>f</m:t>
            </m:r>
          </m:sub>
        </m:sSub>
      </m:oMath>
      <w:r w:rsidRPr="00DC7394">
        <w:t xml:space="preserve">, and </w:t>
      </w:r>
      <m:oMath>
        <m:sSub>
          <m:sSubPr>
            <m:ctrlPr>
              <w:rPr>
                <w:rFonts w:ascii="Cambria Math" w:hAnsi="Cambria Math"/>
                <w:i/>
              </w:rPr>
            </m:ctrlPr>
          </m:sSubPr>
          <m:e>
            <m:r>
              <w:rPr>
                <w:rFonts w:ascii="Cambria Math" w:hAnsi="Cambria Math"/>
              </w:rPr>
              <m:t>b</m:t>
            </m:r>
          </m:e>
          <m:sub>
            <m:r>
              <w:rPr>
                <w:rFonts w:ascii="Cambria Math" w:hAnsi="Cambria Math"/>
              </w:rPr>
              <m:t>f</m:t>
            </m:r>
          </m:sub>
        </m:sSub>
      </m:oMath>
      <w:r w:rsidRPr="00DC7394">
        <w:t xml:space="preserve">, controls what information is </w:t>
      </w:r>
      <w:r w:rsidR="00D25657">
        <w:t>perpetuated</w:t>
      </w:r>
      <w:r w:rsidRPr="00DC7394">
        <w:t xml:space="preserve"> versus forgotten from the previous cell state</w:t>
      </w:r>
      <w:r w:rsidR="00A839C3">
        <w:t xml:space="preserve"> (Eq. 1)</w:t>
      </w:r>
      <w:r w:rsidRPr="00DC7394">
        <w:t>.</w:t>
      </w:r>
    </w:p>
    <w:p w14:paraId="43DA636D" w14:textId="77777777" w:rsidR="00A839C3" w:rsidRDefault="00000000" w:rsidP="000D5808">
      <w:pPr>
        <w:spacing w:line="480" w:lineRule="auto"/>
        <w:rPr>
          <w:rFonts w:eastAsiaTheme="minorEastAsia"/>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f</m:t>
                  </m:r>
                </m:e>
                <m:sup>
                  <m:d>
                    <m:dPr>
                      <m:ctrlPr>
                        <w:rPr>
                          <w:rFonts w:ascii="Cambria Math" w:hAnsi="Cambria Math"/>
                          <w:i/>
                        </w:rPr>
                      </m:ctrlPr>
                    </m:dPr>
                    <m:e>
                      <m:r>
                        <w:rPr>
                          <w:rFonts w:ascii="Cambria Math" w:hAnsi="Cambria Math"/>
                        </w:rPr>
                        <m:t>t</m:t>
                      </m:r>
                    </m:e>
                  </m:d>
                </m:sup>
              </m:sSup>
              <m:r>
                <w:rPr>
                  <w:rFonts w:ascii="Cambria Math" w:hAnsi="Cambria Math"/>
                </w:rPr>
                <m:t>=</m:t>
              </m:r>
              <m:r>
                <m:rPr>
                  <m:sty m:val="p"/>
                </m:rP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f</m:t>
                      </m:r>
                    </m:sub>
                  </m:sSub>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t-1</m:t>
                          </m:r>
                        </m:e>
                      </m:d>
                    </m:sup>
                  </m:sSup>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f</m:t>
                      </m:r>
                    </m:sub>
                  </m:sSub>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t</m:t>
                          </m:r>
                        </m:e>
                      </m:d>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e>
              </m:d>
              <m:r>
                <w:rPr>
                  <w:rFonts w:ascii="Cambria Math" w:hAnsi="Cambria Math"/>
                </w:rPr>
                <m:t>#</m:t>
              </m:r>
              <m:d>
                <m:dPr>
                  <m:ctrlPr>
                    <w:rPr>
                      <w:rFonts w:ascii="Cambria Math" w:hAnsi="Cambria Math"/>
                      <w:i/>
                    </w:rPr>
                  </m:ctrlPr>
                </m:dPr>
                <m:e>
                  <m:r>
                    <w:rPr>
                      <w:rFonts w:ascii="Cambria Math" w:hAnsi="Cambria Math"/>
                    </w:rPr>
                    <m:t>1</m:t>
                  </m:r>
                </m:e>
              </m:d>
            </m:e>
          </m:eqArr>
        </m:oMath>
      </m:oMathPara>
    </w:p>
    <w:p w14:paraId="4D3D9F54" w14:textId="61234958" w:rsidR="00DC7394" w:rsidRDefault="00A839C3" w:rsidP="000D5808">
      <w:pPr>
        <w:spacing w:line="480" w:lineRule="auto"/>
      </w:pPr>
      <w:r>
        <w:rPr>
          <w:rFonts w:eastAsiaTheme="minorEastAsia"/>
        </w:rPr>
        <w:t xml:space="preserve">Meanwhile, the </w:t>
      </w:r>
      <w:r w:rsidRPr="00A839C3">
        <w:t>input gate</w:t>
      </w:r>
      <w:r>
        <w:t xml:space="preserve">, </w:t>
      </w:r>
      <m:oMath>
        <m:sSup>
          <m:sSupPr>
            <m:ctrlPr>
              <w:rPr>
                <w:rFonts w:ascii="Cambria Math" w:hAnsi="Cambria Math"/>
                <w:i/>
              </w:rPr>
            </m:ctrlPr>
          </m:sSupPr>
          <m:e>
            <m:r>
              <w:rPr>
                <w:rFonts w:ascii="Cambria Math" w:hAnsi="Cambria Math"/>
              </w:rPr>
              <m:t>i</m:t>
            </m:r>
          </m:e>
          <m:sup>
            <m:d>
              <m:dPr>
                <m:ctrlPr>
                  <w:rPr>
                    <w:rFonts w:ascii="Cambria Math" w:hAnsi="Cambria Math"/>
                    <w:i/>
                  </w:rPr>
                </m:ctrlPr>
              </m:dPr>
              <m:e>
                <m:r>
                  <w:rPr>
                    <w:rFonts w:ascii="Cambria Math" w:hAnsi="Cambria Math"/>
                  </w:rPr>
                  <m:t>t</m:t>
                </m:r>
              </m:e>
            </m:d>
          </m:sup>
        </m:sSup>
      </m:oMath>
      <w:r w:rsidRPr="00A839C3">
        <w:t>, controls</w:t>
      </w:r>
      <w:r w:rsidR="00D25657">
        <w:t xml:space="preserve"> the</w:t>
      </w:r>
      <w:r w:rsidRPr="00A839C3">
        <w:t xml:space="preserve"> </w:t>
      </w:r>
      <w:r>
        <w:t xml:space="preserve">information flow from the </w:t>
      </w:r>
      <w:r w:rsidRPr="00A839C3">
        <w:t xml:space="preserve">new input </w:t>
      </w:r>
      <w:r>
        <w:t>into the</w:t>
      </w:r>
      <w:r w:rsidRPr="00A839C3">
        <w:t xml:space="preserve"> cell state</w:t>
      </w:r>
      <w:r>
        <w:t xml:space="preserve">. This </w:t>
      </w:r>
      <w:r w:rsidR="00DB5CEF">
        <w:t xml:space="preserve">gate is </w:t>
      </w:r>
      <w:r>
        <w:t>parameterized by the weight matrices</w:t>
      </w:r>
      <w:r w:rsidRPr="00DC7394">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DC7394">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Pr="00DC7394">
        <w:t xml:space="preserve">, and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Pr>
          <w:rFonts w:eastAsiaTheme="minorEastAsia"/>
        </w:rPr>
        <w:t xml:space="preserve"> (Eq. 2)</w:t>
      </w:r>
      <w:r>
        <w:t>.</w:t>
      </w:r>
    </w:p>
    <w:p w14:paraId="70ED7049" w14:textId="3B9F5EBD" w:rsidR="00A839C3" w:rsidRPr="00A839C3" w:rsidRDefault="00000000" w:rsidP="000D5808">
      <w:pPr>
        <w:spacing w:line="480"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i</m:t>
                  </m:r>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r>
                <m:rPr>
                  <m:sty m:val="p"/>
                </m:rPr>
                <w:rPr>
                  <w:rFonts w:ascii="Cambria Math" w:eastAsiaTheme="minorEastAsia" w:hAnsi="Cambria Math"/>
                </w:rPr>
                <m:t>σ</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t-1</m:t>
                          </m:r>
                        </m:e>
                      </m:d>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sSup>
                    <m:sSupPr>
                      <m:ctrlPr>
                        <w:rPr>
                          <w:rFonts w:ascii="Cambria Math" w:eastAsiaTheme="minorEastAsia" w:hAnsi="Cambria Math"/>
                          <w:i/>
                        </w:rPr>
                      </m:ctrlPr>
                    </m:sSupPr>
                    <m:e>
                      <m:r>
                        <w:rPr>
                          <w:rFonts w:ascii="Cambria Math" w:eastAsiaTheme="minorEastAsia" w:hAnsi="Cambria Math"/>
                        </w:rPr>
                        <m:t>x</m:t>
                      </m:r>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m:t>
                  </m:r>
                </m:e>
              </m:d>
            </m:e>
          </m:eqArr>
        </m:oMath>
      </m:oMathPara>
    </w:p>
    <w:p w14:paraId="03C8524F" w14:textId="777256B8" w:rsidR="00A839C3" w:rsidRDefault="00D25657" w:rsidP="000D5808">
      <w:pPr>
        <w:spacing w:line="480" w:lineRule="auto"/>
        <w:rPr>
          <w:rFonts w:eastAsiaTheme="minorEastAsia"/>
        </w:rPr>
      </w:pPr>
      <w:r>
        <w:rPr>
          <w:rFonts w:eastAsiaTheme="minorEastAsia"/>
        </w:rPr>
        <w:t>Finally</w:t>
      </w:r>
      <w:r w:rsidR="00A839C3">
        <w:rPr>
          <w:rFonts w:eastAsiaTheme="minorEastAsia"/>
        </w:rPr>
        <w:t>, the</w:t>
      </w:r>
      <w:r w:rsidR="00A839C3" w:rsidRPr="00A839C3">
        <w:rPr>
          <w:rFonts w:eastAsiaTheme="minorEastAsia"/>
        </w:rPr>
        <w:t xml:space="preserve"> output gate</w:t>
      </w:r>
      <w:r w:rsidR="00A839C3">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o</m:t>
            </m:r>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oMath>
      <w:r w:rsidR="00A839C3" w:rsidRPr="00A839C3">
        <w:rPr>
          <w:rFonts w:eastAsiaTheme="minorEastAsia"/>
        </w:rPr>
        <w:t xml:space="preserve"> controls information </w:t>
      </w:r>
      <w:r w:rsidR="00DB5CEF">
        <w:rPr>
          <w:rFonts w:eastAsiaTheme="minorEastAsia"/>
        </w:rPr>
        <w:t xml:space="preserve">flow from the cell state to the hidden state </w:t>
      </w:r>
      <w:r w:rsidR="005F6A43">
        <w:rPr>
          <w:rFonts w:eastAsiaTheme="minorEastAsia"/>
        </w:rPr>
        <w:t>to</w:t>
      </w:r>
      <w:r w:rsidR="00DB5CEF">
        <w:rPr>
          <w:rFonts w:eastAsiaTheme="minorEastAsia"/>
        </w:rPr>
        <w:t xml:space="preserve"> make a prediction at the current timestep. This gate is parameterized by the </w:t>
      </w:r>
      <w:r w:rsidR="00DB5CEF">
        <w:t>weight matrices</w:t>
      </w:r>
      <w:r w:rsidR="00DB5CEF" w:rsidRPr="00DC7394">
        <w:t xml:space="preserve"> </w:t>
      </w:r>
      <m:oMath>
        <m:sSub>
          <m:sSubPr>
            <m:ctrlPr>
              <w:rPr>
                <w:rFonts w:ascii="Cambria Math" w:hAnsi="Cambria Math"/>
                <w:i/>
              </w:rPr>
            </m:ctrlPr>
          </m:sSubPr>
          <m:e>
            <m:r>
              <w:rPr>
                <w:rFonts w:ascii="Cambria Math" w:hAnsi="Cambria Math"/>
              </w:rPr>
              <m:t>W</m:t>
            </m:r>
          </m:e>
          <m:sub>
            <m:r>
              <w:rPr>
                <w:rFonts w:ascii="Cambria Math" w:hAnsi="Cambria Math"/>
              </w:rPr>
              <m:t>o</m:t>
            </m:r>
          </m:sub>
        </m:sSub>
      </m:oMath>
      <w:r w:rsidR="00DB5CEF" w:rsidRPr="00DC7394">
        <w:t xml:space="preserve">, </w:t>
      </w:r>
      <m:oMath>
        <m:sSub>
          <m:sSubPr>
            <m:ctrlPr>
              <w:rPr>
                <w:rFonts w:ascii="Cambria Math" w:hAnsi="Cambria Math"/>
                <w:i/>
              </w:rPr>
            </m:ctrlPr>
          </m:sSubPr>
          <m:e>
            <m:r>
              <w:rPr>
                <w:rFonts w:ascii="Cambria Math" w:hAnsi="Cambria Math"/>
              </w:rPr>
              <m:t>U</m:t>
            </m:r>
          </m:e>
          <m:sub>
            <m:r>
              <w:rPr>
                <w:rFonts w:ascii="Cambria Math" w:hAnsi="Cambria Math"/>
              </w:rPr>
              <m:t>o</m:t>
            </m:r>
          </m:sub>
        </m:sSub>
      </m:oMath>
      <w:r w:rsidR="00DB5CEF" w:rsidRPr="00DC7394">
        <w:t xml:space="preserve">, and </w:t>
      </w:r>
      <m:oMath>
        <m:sSub>
          <m:sSubPr>
            <m:ctrlPr>
              <w:rPr>
                <w:rFonts w:ascii="Cambria Math" w:hAnsi="Cambria Math"/>
                <w:i/>
              </w:rPr>
            </m:ctrlPr>
          </m:sSubPr>
          <m:e>
            <m:r>
              <w:rPr>
                <w:rFonts w:ascii="Cambria Math" w:hAnsi="Cambria Math"/>
              </w:rPr>
              <m:t>b</m:t>
            </m:r>
          </m:e>
          <m:sub>
            <m:r>
              <w:rPr>
                <w:rFonts w:ascii="Cambria Math" w:hAnsi="Cambria Math"/>
              </w:rPr>
              <m:t>o</m:t>
            </m:r>
          </m:sub>
        </m:sSub>
      </m:oMath>
      <w:r w:rsidR="00DB5CEF">
        <w:rPr>
          <w:rFonts w:eastAsiaTheme="minorEastAsia"/>
        </w:rPr>
        <w:t xml:space="preserve"> (Eq. 3).</w:t>
      </w:r>
    </w:p>
    <w:p w14:paraId="66DB3B0E" w14:textId="464C8D7C" w:rsidR="00DB5CEF" w:rsidRPr="00DB5CEF" w:rsidRDefault="00000000" w:rsidP="000D5808">
      <w:pPr>
        <w:spacing w:line="480"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o</m:t>
                  </m:r>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r>
                <m:rPr>
                  <m:sty m:val="p"/>
                </m:rPr>
                <w:rPr>
                  <w:rFonts w:ascii="Cambria Math" w:eastAsiaTheme="minorEastAsia" w:hAnsi="Cambria Math"/>
                </w:rPr>
                <m:t>σ</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o</m:t>
                      </m:r>
                    </m:sub>
                  </m:sSub>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t-1</m:t>
                          </m:r>
                        </m:e>
                      </m:d>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o</m:t>
                      </m:r>
                    </m:sub>
                  </m:sSub>
                  <m:sSup>
                    <m:sSupPr>
                      <m:ctrlPr>
                        <w:rPr>
                          <w:rFonts w:ascii="Cambria Math" w:eastAsiaTheme="minorEastAsia" w:hAnsi="Cambria Math"/>
                          <w:i/>
                        </w:rPr>
                      </m:ctrlPr>
                    </m:sSupPr>
                    <m:e>
                      <m:r>
                        <w:rPr>
                          <w:rFonts w:ascii="Cambria Math" w:eastAsiaTheme="minorEastAsia" w:hAnsi="Cambria Math"/>
                        </w:rPr>
                        <m:t>x</m:t>
                      </m:r>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o</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m:t>
                  </m:r>
                </m:e>
              </m:d>
            </m:e>
          </m:eqArr>
        </m:oMath>
      </m:oMathPara>
    </w:p>
    <w:p w14:paraId="0D215DE2" w14:textId="4460224C" w:rsidR="00DB5CEF" w:rsidRDefault="00DB5CEF" w:rsidP="000D5808">
      <w:pPr>
        <w:spacing w:line="480" w:lineRule="auto"/>
        <w:rPr>
          <w:rFonts w:eastAsiaTheme="minorEastAsia"/>
        </w:rPr>
      </w:pPr>
      <w:r>
        <w:rPr>
          <w:rFonts w:eastAsiaTheme="minorEastAsia"/>
        </w:rPr>
        <w:t xml:space="preserve">After the gate values are computed, a candidate cell state update </w:t>
      </w:r>
      <m:oMath>
        <m:sSup>
          <m:sSupPr>
            <m:ctrlPr>
              <w:rPr>
                <w:rFonts w:ascii="Cambria Math" w:eastAsiaTheme="minorEastAsia" w:hAnsi="Cambria Math"/>
                <w:i/>
              </w:rPr>
            </m:ctrlPr>
          </m:sSupPr>
          <m:e>
            <m:acc>
              <m:accPr>
                <m:chr m:val="̃"/>
                <m:ctrlPr>
                  <w:rPr>
                    <w:rFonts w:ascii="Cambria Math" w:eastAsiaTheme="minorEastAsia" w:hAnsi="Cambria Math"/>
                  </w:rPr>
                </m:ctrlPr>
              </m:accPr>
              <m:e>
                <m:r>
                  <w:rPr>
                    <w:rFonts w:ascii="Cambria Math" w:eastAsiaTheme="minorEastAsia" w:hAnsi="Cambria Math"/>
                  </w:rPr>
                  <m:t>c</m:t>
                </m:r>
              </m:e>
            </m:acc>
          </m:e>
          <m:sup>
            <m:d>
              <m:dPr>
                <m:ctrlPr>
                  <w:rPr>
                    <w:rFonts w:ascii="Cambria Math" w:eastAsiaTheme="minorEastAsia" w:hAnsi="Cambria Math"/>
                    <w:i/>
                  </w:rPr>
                </m:ctrlPr>
              </m:dPr>
              <m:e>
                <m:r>
                  <w:rPr>
                    <w:rFonts w:ascii="Cambria Math" w:eastAsiaTheme="minorEastAsia" w:hAnsi="Cambria Math"/>
                  </w:rPr>
                  <m:t>t</m:t>
                </m:r>
              </m:e>
            </m:d>
          </m:sup>
        </m:sSup>
      </m:oMath>
      <w:r>
        <w:rPr>
          <w:rFonts w:eastAsiaTheme="minorEastAsia"/>
        </w:rPr>
        <w:t xml:space="preserve">is computed from the previous hidden state and data input from the current timestep using a </w:t>
      </w:r>
      <w:proofErr w:type="spellStart"/>
      <w:r w:rsidRPr="00DB5CEF">
        <w:rPr>
          <w:rFonts w:eastAsiaTheme="minorEastAsia"/>
          <w:i/>
          <w:iCs/>
        </w:rPr>
        <w:t>tanh</w:t>
      </w:r>
      <w:proofErr w:type="spellEnd"/>
      <w:r>
        <w:rPr>
          <w:rFonts w:eastAsiaTheme="minorEastAsia"/>
        </w:rPr>
        <w:t xml:space="preserve"> activation function (Eq. 4).</w:t>
      </w:r>
    </w:p>
    <w:p w14:paraId="3513985B" w14:textId="00509815" w:rsidR="00DB5CEF" w:rsidRPr="00DB5CEF" w:rsidRDefault="00000000" w:rsidP="000D5808">
      <w:pPr>
        <w:spacing w:line="480"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acc>
                    <m:accPr>
                      <m:chr m:val="̃"/>
                      <m:ctrlPr>
                        <w:rPr>
                          <w:rFonts w:ascii="Cambria Math" w:eastAsiaTheme="minorEastAsia" w:hAnsi="Cambria Math"/>
                        </w:rPr>
                      </m:ctrlPr>
                    </m:accPr>
                    <m:e>
                      <m:r>
                        <w:rPr>
                          <w:rFonts w:ascii="Cambria Math" w:eastAsiaTheme="minorEastAsia" w:hAnsi="Cambria Math"/>
                        </w:rPr>
                        <m:t>c</m:t>
                      </m:r>
                    </m:e>
                  </m:acc>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=tanh</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c</m:t>
                      </m:r>
                    </m:sub>
                  </m:sSub>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t-1</m:t>
                          </m:r>
                        </m:e>
                      </m:d>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c</m:t>
                      </m:r>
                    </m:sub>
                  </m:sSub>
                  <m:sSup>
                    <m:sSupPr>
                      <m:ctrlPr>
                        <w:rPr>
                          <w:rFonts w:ascii="Cambria Math" w:eastAsiaTheme="minorEastAsia" w:hAnsi="Cambria Math"/>
                          <w:i/>
                        </w:rPr>
                      </m:ctrlPr>
                    </m:sSupPr>
                    <m:e>
                      <m:r>
                        <w:rPr>
                          <w:rFonts w:ascii="Cambria Math" w:eastAsiaTheme="minorEastAsia" w:hAnsi="Cambria Math"/>
                        </w:rPr>
                        <m:t>x</m:t>
                      </m:r>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m:t>
                  </m:r>
                </m:e>
              </m:d>
            </m:e>
          </m:eqArr>
        </m:oMath>
      </m:oMathPara>
    </w:p>
    <w:p w14:paraId="3692295D" w14:textId="1AE08BD2" w:rsidR="00DB5CEF" w:rsidRDefault="00DB5CEF" w:rsidP="000D5808">
      <w:pPr>
        <w:spacing w:line="480" w:lineRule="auto"/>
        <w:rPr>
          <w:rFonts w:eastAsiaTheme="minorEastAsia"/>
        </w:rPr>
      </w:pPr>
      <w:r>
        <w:rPr>
          <w:rFonts w:eastAsiaTheme="minorEastAsia"/>
        </w:rPr>
        <w:t>The cell state is then updated based on the values of the forget and input gates (Eq. 5).</w:t>
      </w:r>
    </w:p>
    <w:p w14:paraId="19841EE4" w14:textId="714CDD42" w:rsidR="003615B9" w:rsidRPr="003615B9" w:rsidRDefault="00000000" w:rsidP="000D5808">
      <w:pPr>
        <w:spacing w:line="480"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c</m:t>
                  </m:r>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f</m:t>
                  </m:r>
                </m:e>
                <m:sup>
                  <m:d>
                    <m:dPr>
                      <m:ctrlPr>
                        <w:rPr>
                          <w:rFonts w:ascii="Cambria Math" w:eastAsiaTheme="minorEastAsia" w:hAnsi="Cambria Math"/>
                          <w:i/>
                        </w:rPr>
                      </m:ctrlPr>
                    </m:dPr>
                    <m:e>
                      <m:r>
                        <w:rPr>
                          <w:rFonts w:ascii="Cambria Math" w:eastAsiaTheme="minorEastAsia" w:hAnsi="Cambria Math"/>
                        </w:rPr>
                        <m:t>t</m:t>
                      </m:r>
                    </m:e>
                  </m:d>
                </m:sup>
              </m:sSup>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ctrlPr>
                    <w:rPr>
                      <w:rFonts w:ascii="Cambria Math" w:eastAsiaTheme="minorEastAsia" w:hAnsi="Cambria Math"/>
                    </w:rPr>
                  </m:ctrlPr>
                </m:e>
                <m:sup>
                  <m:d>
                    <m:dPr>
                      <m:ctrlPr>
                        <w:rPr>
                          <w:rFonts w:ascii="Cambria Math" w:eastAsiaTheme="minorEastAsia" w:hAnsi="Cambria Math"/>
                          <w:i/>
                        </w:rPr>
                      </m:ctrlPr>
                    </m:dPr>
                    <m:e>
                      <m:r>
                        <w:rPr>
                          <w:rFonts w:ascii="Cambria Math" w:eastAsiaTheme="minorEastAsia" w:hAnsi="Cambria Math"/>
                        </w:rPr>
                        <m:t>t-1</m:t>
                      </m:r>
                    </m:e>
                  </m:d>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i</m:t>
                  </m:r>
                </m:e>
                <m:sup>
                  <m:d>
                    <m:dPr>
                      <m:ctrlPr>
                        <w:rPr>
                          <w:rFonts w:ascii="Cambria Math" w:eastAsiaTheme="minorEastAsia" w:hAnsi="Cambria Math"/>
                          <w:i/>
                        </w:rPr>
                      </m:ctrlPr>
                    </m:dPr>
                    <m:e>
                      <m:r>
                        <w:rPr>
                          <w:rFonts w:ascii="Cambria Math" w:eastAsiaTheme="minorEastAsia" w:hAnsi="Cambria Math"/>
                        </w:rPr>
                        <m:t>t</m:t>
                      </m:r>
                    </m:e>
                  </m:d>
                </m:sup>
              </m:sSup>
              <m:r>
                <m:rPr>
                  <m:sty m:val="p"/>
                </m:rP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rPr>
                      </m:ctrlPr>
                    </m:accPr>
                    <m:e>
                      <m:r>
                        <w:rPr>
                          <w:rFonts w:ascii="Cambria Math" w:eastAsiaTheme="minorEastAsia" w:hAnsi="Cambria Math"/>
                        </w:rPr>
                        <m:t>c</m:t>
                      </m:r>
                    </m:e>
                  </m:acc>
                  <m:ctrlPr>
                    <w:rPr>
                      <w:rFonts w:ascii="Cambria Math" w:eastAsiaTheme="minorEastAsia" w:hAnsi="Cambria Math"/>
                    </w:rPr>
                  </m:ctrlPr>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5</m:t>
                  </m:r>
                </m:e>
              </m:d>
            </m:e>
          </m:eqArr>
        </m:oMath>
      </m:oMathPara>
    </w:p>
    <w:p w14:paraId="50FC372A" w14:textId="606C641A" w:rsidR="003615B9" w:rsidRDefault="003615B9" w:rsidP="000D5808">
      <w:pPr>
        <w:spacing w:line="480" w:lineRule="auto"/>
        <w:rPr>
          <w:rFonts w:eastAsiaTheme="minorEastAsia"/>
        </w:rPr>
      </w:pPr>
      <w:r>
        <w:rPr>
          <w:rFonts w:eastAsiaTheme="minorEastAsia"/>
        </w:rPr>
        <w:lastRenderedPageBreak/>
        <w:t xml:space="preserve">Finally, the hidden state is computed based on the value of the output gate, </w:t>
      </w:r>
      <w:r w:rsidR="005F6A43">
        <w:rPr>
          <w:rFonts w:eastAsiaTheme="minorEastAsia"/>
        </w:rPr>
        <w:t>which is used to</w:t>
      </w:r>
      <w:r>
        <w:rPr>
          <w:rFonts w:eastAsiaTheme="minorEastAsia"/>
        </w:rPr>
        <w:t xml:space="preserve"> derive the final prediction (Eq. 6).</w:t>
      </w:r>
    </w:p>
    <w:p w14:paraId="3B684A00" w14:textId="55340648" w:rsidR="003615B9" w:rsidRPr="003615B9" w:rsidRDefault="00000000" w:rsidP="000D5808">
      <w:pPr>
        <w:spacing w:line="480"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o</m:t>
                  </m:r>
                </m:e>
                <m:sup>
                  <m:d>
                    <m:dPr>
                      <m:ctrlPr>
                        <w:rPr>
                          <w:rFonts w:ascii="Cambria Math" w:eastAsiaTheme="minorEastAsia" w:hAnsi="Cambria Math"/>
                          <w:i/>
                        </w:rPr>
                      </m:ctrlPr>
                    </m:dPr>
                    <m:e>
                      <m:r>
                        <w:rPr>
                          <w:rFonts w:ascii="Cambria Math" w:eastAsiaTheme="minorEastAsia" w:hAnsi="Cambria Math"/>
                        </w:rPr>
                        <m:t>t</m:t>
                      </m:r>
                    </m:e>
                  </m:d>
                </m:sup>
              </m:sSup>
              <m:r>
                <m:rPr>
                  <m:sty m:val="p"/>
                </m:rPr>
                <w:rPr>
                  <w:rFonts w:ascii="Cambria Math" w:eastAsiaTheme="minorEastAsia" w:hAnsi="Cambria Math"/>
                </w:rPr>
                <m:t>⊙</m:t>
              </m:r>
              <m:r>
                <w:rPr>
                  <w:rFonts w:ascii="Cambria Math" w:eastAsiaTheme="minorEastAsia" w:hAnsi="Cambria Math"/>
                </w:rPr>
                <m:t>tanh</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c</m:t>
                      </m:r>
                    </m:e>
                    <m:sup>
                      <m:d>
                        <m:dPr>
                          <m:ctrlPr>
                            <w:rPr>
                              <w:rFonts w:ascii="Cambria Math" w:eastAsiaTheme="minorEastAsia" w:hAnsi="Cambria Math"/>
                              <w:i/>
                            </w:rPr>
                          </m:ctrlPr>
                        </m:dPr>
                        <m:e>
                          <m:r>
                            <w:rPr>
                              <w:rFonts w:ascii="Cambria Math" w:eastAsiaTheme="minorEastAsia" w:hAnsi="Cambria Math"/>
                            </w:rPr>
                            <m:t>t</m:t>
                          </m:r>
                        </m:e>
                      </m:d>
                    </m:sup>
                  </m:sSup>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6</m:t>
                  </m:r>
                </m:e>
              </m:d>
            </m:e>
          </m:eqArr>
        </m:oMath>
      </m:oMathPara>
    </w:p>
    <w:p w14:paraId="5567BE44" w14:textId="052EE20E" w:rsidR="003615B9" w:rsidRDefault="003615B9" w:rsidP="000D5808">
      <w:pPr>
        <w:spacing w:line="480" w:lineRule="auto"/>
        <w:rPr>
          <w:rFonts w:eastAsiaTheme="minorEastAsia"/>
        </w:rPr>
      </w:pPr>
      <w:r>
        <w:rPr>
          <w:rFonts w:eastAsiaTheme="minorEastAsia"/>
        </w:rPr>
        <w:t>In Figure 1, the operations from Equations 1-6 are presented as a computational graph.</w:t>
      </w:r>
    </w:p>
    <w:p w14:paraId="446CB56D" w14:textId="77777777" w:rsidR="00CD61B9" w:rsidRDefault="00CD61B9" w:rsidP="000D5808">
      <w:pPr>
        <w:keepNext/>
        <w:spacing w:line="480" w:lineRule="auto"/>
        <w:jc w:val="center"/>
      </w:pPr>
      <w:r>
        <w:rPr>
          <w:rFonts w:eastAsiaTheme="minorEastAsia"/>
          <w:noProof/>
        </w:rPr>
        <w:drawing>
          <wp:inline distT="0" distB="0" distL="0" distR="0" wp14:anchorId="7B8F079F" wp14:editId="3B8FE272">
            <wp:extent cx="4123853" cy="3056321"/>
            <wp:effectExtent l="0" t="0" r="0" b="0"/>
            <wp:docPr id="1114603408"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03408" name="Picture 1" descr="A diagram of a mathematical equ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37736" cy="3066610"/>
                    </a:xfrm>
                    <a:prstGeom prst="rect">
                      <a:avLst/>
                    </a:prstGeom>
                  </pic:spPr>
                </pic:pic>
              </a:graphicData>
            </a:graphic>
          </wp:inline>
        </w:drawing>
      </w:r>
    </w:p>
    <w:p w14:paraId="39F16613" w14:textId="0D4831F7" w:rsidR="003615B9" w:rsidRDefault="00CD61B9" w:rsidP="00DC17E9">
      <w:pPr>
        <w:pStyle w:val="Caption"/>
        <w:spacing w:line="480" w:lineRule="auto"/>
        <w:jc w:val="center"/>
      </w:pPr>
      <w:r>
        <w:t xml:space="preserve">Figure </w:t>
      </w:r>
      <w:r>
        <w:fldChar w:fldCharType="begin"/>
      </w:r>
      <w:r>
        <w:instrText xml:space="preserve"> SEQ Figure \* ARABIC </w:instrText>
      </w:r>
      <w:r>
        <w:fldChar w:fldCharType="separate"/>
      </w:r>
      <w:r w:rsidR="00FF4538">
        <w:rPr>
          <w:noProof/>
        </w:rPr>
        <w:t>1</w:t>
      </w:r>
      <w:r>
        <w:fldChar w:fldCharType="end"/>
      </w:r>
      <w:r>
        <w:t xml:space="preserve">. </w:t>
      </w:r>
      <w:r w:rsidRPr="00444888">
        <w:rPr>
          <w:b w:val="0"/>
          <w:bCs/>
        </w:rPr>
        <w:t xml:space="preserve">The LSTM architecture </w:t>
      </w:r>
      <w:proofErr w:type="gramStart"/>
      <w:r w:rsidRPr="00444888">
        <w:rPr>
          <w:b w:val="0"/>
          <w:bCs/>
        </w:rPr>
        <w:t>represented</w:t>
      </w:r>
      <w:proofErr w:type="gramEnd"/>
      <w:r w:rsidRPr="00444888">
        <w:rPr>
          <w:b w:val="0"/>
          <w:bCs/>
        </w:rPr>
        <w:t xml:space="preserve"> as a computational graph</w:t>
      </w:r>
      <w:r w:rsidR="00444888">
        <w:rPr>
          <w:b w:val="0"/>
          <w:bCs/>
        </w:rPr>
        <w:t>.</w:t>
      </w:r>
    </w:p>
    <w:p w14:paraId="374D4FCF" w14:textId="51DADCF8" w:rsidR="00DC17E9" w:rsidRDefault="00DC17E9" w:rsidP="00DC17E9">
      <w:pPr>
        <w:pStyle w:val="Heading2"/>
        <w:spacing w:line="480" w:lineRule="auto"/>
      </w:pPr>
      <w:r>
        <w:t>Data Processing</w:t>
      </w:r>
    </w:p>
    <w:p w14:paraId="21363806" w14:textId="4A62788A" w:rsidR="00DC17E9" w:rsidRDefault="00253E17" w:rsidP="00DC17E9">
      <w:pPr>
        <w:spacing w:line="480" w:lineRule="auto"/>
        <w:rPr>
          <w:ins w:id="61" w:author="Matthew Chen" w:date="2024-04-04T10:10:00Z" w16du:dateUtc="2024-04-04T17:10:00Z"/>
        </w:rPr>
      </w:pPr>
      <w:r>
        <w:t xml:space="preserve">Reservoir inflow, storage, and release data are drawn from two sources: </w:t>
      </w:r>
      <w:proofErr w:type="spellStart"/>
      <w:r>
        <w:t>ResOpsUS</w:t>
      </w:r>
      <w:proofErr w:type="spellEnd"/>
      <w:r>
        <w:t xml:space="preserve"> </w:t>
      </w:r>
      <w:customXmlInsRangeStart w:id="62" w:author="Matthew Chen" w:date="2024-03-29T13:23:00Z"/>
      <w:sdt>
        <w:sdtPr>
          <w:rPr>
            <w:color w:val="000000"/>
          </w:rPr>
          <w:tag w:val="MENDELEY_CITATION_v3_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"/>
          <w:id w:val="-1932502911"/>
          <w:placeholder>
            <w:docPart w:val="DefaultPlaceholder_-1854013440"/>
          </w:placeholder>
        </w:sdtPr>
        <w:sdtContent>
          <w:customXmlInsRangeEnd w:id="62"/>
          <w:ins w:id="63" w:author="Matthew Chen" w:date="2024-04-11T09:40:00Z" w16du:dateUtc="2024-04-11T16:40:00Z">
            <w:r w:rsidR="00901608" w:rsidRPr="00901608">
              <w:rPr>
                <w:color w:val="000000"/>
              </w:rPr>
              <w:t>(Steyaert et al., 2022)</w:t>
            </w:r>
          </w:ins>
          <w:customXmlInsRangeStart w:id="64" w:author="Matthew Chen" w:date="2024-03-29T13:23:00Z"/>
        </w:sdtContent>
      </w:sdt>
      <w:customXmlInsRangeEnd w:id="64"/>
      <w:del w:id="65" w:author="Matthew Chen" w:date="2024-03-29T13:23:00Z" w16du:dateUtc="2024-03-29T20:23:00Z">
        <w:r w:rsidDel="00817810">
          <w:delText>(cite)</w:delText>
        </w:r>
      </w:del>
      <w:r>
        <w:t>, which covers the majority of large reservoirs in the continental U.S. over the period 1980-202</w:t>
      </w:r>
      <w:ins w:id="66" w:author="Matthew Chen" w:date="2024-04-11T09:16:00Z" w16du:dateUtc="2024-04-11T16:16:00Z">
        <w:r w:rsidR="003749FD">
          <w:t>0</w:t>
        </w:r>
      </w:ins>
      <w:del w:id="67" w:author="Matthew Chen" w:date="2024-04-11T09:14:00Z" w16du:dateUtc="2024-04-11T16:14:00Z">
        <w:r w:rsidDel="003749FD">
          <w:delText>0</w:delText>
        </w:r>
      </w:del>
      <w:r>
        <w:t xml:space="preserve"> on a daily timestep; and longer records from the </w:t>
      </w:r>
      <w:commentRangeStart w:id="68"/>
      <w:r>
        <w:t xml:space="preserve">U.S. Bureau of Reclamation </w:t>
      </w:r>
      <w:commentRangeEnd w:id="68"/>
      <w:r w:rsidR="00817810">
        <w:rPr>
          <w:rStyle w:val="CommentReference"/>
        </w:rPr>
        <w:commentReference w:id="68"/>
      </w:r>
      <w:r>
        <w:t>(1940s-present</w:t>
      </w:r>
      <w:del w:id="69" w:author="Matthew Chen" w:date="2024-03-29T13:26:00Z" w16du:dateUtc="2024-03-29T20:26:00Z">
        <w:r w:rsidR="00C81FFA" w:rsidDel="00817810">
          <w:delText>, cite</w:delText>
        </w:r>
      </w:del>
      <w:r>
        <w:t>) to support more detailed modeling of specific reservoirs in the Western U.S.</w:t>
      </w:r>
      <w:r w:rsidR="002245F1">
        <w:t xml:space="preserve"> </w:t>
      </w:r>
      <w:r w:rsidR="005524A5">
        <w:t xml:space="preserve">We filter the </w:t>
      </w:r>
      <w:proofErr w:type="spellStart"/>
      <w:r w:rsidR="005524A5">
        <w:t>ResOpsUS</w:t>
      </w:r>
      <w:proofErr w:type="spellEnd"/>
      <w:r w:rsidR="005524A5">
        <w:t xml:space="preserve"> data to only the reservoirs with</w:t>
      </w:r>
      <w:ins w:id="70" w:author="Matthew Chen" w:date="2024-03-29T13:30:00Z" w16du:dateUtc="2024-03-29T20:30:00Z">
        <w:r w:rsidR="00EE590C">
          <w:t xml:space="preserve"> records that are at least </w:t>
        </w:r>
      </w:ins>
      <w:del w:id="71" w:author="Matthew Chen" w:date="2024-03-29T13:30:00Z" w16du:dateUtc="2024-03-29T20:30:00Z">
        <w:r w:rsidR="005524A5" w:rsidDel="00EE590C">
          <w:delText xml:space="preserve"> a</w:delText>
        </w:r>
      </w:del>
      <w:ins w:id="72" w:author="Matthew Chen" w:date="2024-03-29T14:59:00Z" w16du:dateUtc="2024-03-29T21:59:00Z">
        <w:r w:rsidR="00606005">
          <w:t xml:space="preserve">90% </w:t>
        </w:r>
      </w:ins>
      <w:del w:id="73" w:author="Matthew Chen" w:date="2024-03-29T14:59:00Z" w16du:dateUtc="2024-03-29T21:59:00Z">
        <w:r w:rsidR="005524A5" w:rsidDel="00606005">
          <w:delText xml:space="preserve"> </w:delText>
        </w:r>
      </w:del>
      <w:r w:rsidR="005524A5">
        <w:t>complete record over 1980-202</w:t>
      </w:r>
      <w:ins w:id="74" w:author="Matthew Chen" w:date="2024-04-11T09:16:00Z" w16du:dateUtc="2024-04-11T16:16:00Z">
        <w:r w:rsidR="003749FD">
          <w:t>0</w:t>
        </w:r>
      </w:ins>
      <w:del w:id="75" w:author="Matthew Chen" w:date="2024-04-10T10:36:00Z" w16du:dateUtc="2024-04-10T17:36:00Z">
        <w:r w:rsidR="005524A5" w:rsidDel="00BB675C">
          <w:delText>0</w:delText>
        </w:r>
      </w:del>
      <w:r w:rsidR="005524A5">
        <w:t>, which leaves 11</w:t>
      </w:r>
      <w:ins w:id="76" w:author="Matthew Chen" w:date="2024-03-29T14:59:00Z" w16du:dateUtc="2024-03-29T21:59:00Z">
        <w:r w:rsidR="00606005">
          <w:t>9</w:t>
        </w:r>
      </w:ins>
      <w:del w:id="77" w:author="Matthew Chen" w:date="2024-03-29T14:59:00Z" w16du:dateUtc="2024-03-29T21:59:00Z">
        <w:r w:rsidR="005524A5" w:rsidDel="00606005">
          <w:delText>6</w:delText>
        </w:r>
      </w:del>
      <w:r w:rsidR="005524A5">
        <w:t xml:space="preserve"> reservoirs</w:t>
      </w:r>
      <w:ins w:id="78" w:author="Matthew Chen" w:date="2024-03-29T15:01:00Z" w16du:dateUtc="2024-03-29T22:01:00Z">
        <w:r w:rsidR="00606005">
          <w:t xml:space="preserve"> including 4 reservoirs from the U.S. Bureau of Reclamation </w:t>
        </w:r>
      </w:ins>
      <w:del w:id="79" w:author="Matthew Chen" w:date="2024-03-29T15:01:00Z" w16du:dateUtc="2024-03-29T22:01:00Z">
        <w:r w:rsidR="005524A5" w:rsidDel="00606005">
          <w:delText xml:space="preserve"> </w:delText>
        </w:r>
      </w:del>
      <w:r w:rsidR="005524A5">
        <w:t>(</w:t>
      </w:r>
      <w:ins w:id="80" w:author="Matthew Chen" w:date="2024-04-10T09:29:00Z" w16du:dateUtc="2024-04-10T16:29:00Z">
        <w:r w:rsidR="00824AFC">
          <w:t xml:space="preserve">see </w:t>
        </w:r>
      </w:ins>
      <w:commentRangeStart w:id="81"/>
      <w:r w:rsidR="005524A5">
        <w:t xml:space="preserve">Figure </w:t>
      </w:r>
      <w:del w:id="82" w:author="Matthew Chen" w:date="2024-04-04T10:13:00Z" w16du:dateUtc="2024-04-04T17:13:00Z">
        <w:r w:rsidR="005524A5" w:rsidDel="00EF01A7">
          <w:delText>XX Map</w:delText>
        </w:r>
        <w:commentRangeEnd w:id="81"/>
        <w:r w:rsidR="005524A5" w:rsidDel="00EF01A7">
          <w:rPr>
            <w:rStyle w:val="CommentReference"/>
          </w:rPr>
          <w:commentReference w:id="81"/>
        </w:r>
      </w:del>
      <w:ins w:id="83" w:author="Matthew Chen" w:date="2024-04-04T10:13:00Z" w16du:dateUtc="2024-04-04T17:13:00Z">
        <w:r w:rsidR="00EF01A7">
          <w:t>2</w:t>
        </w:r>
      </w:ins>
      <w:ins w:id="84" w:author="Matthew Chen" w:date="2024-04-10T09:29:00Z" w16du:dateUtc="2024-04-10T16:29:00Z">
        <w:r w:rsidR="00824AFC">
          <w:t xml:space="preserve"> map</w:t>
        </w:r>
      </w:ins>
      <w:r w:rsidR="005524A5">
        <w:t xml:space="preserve">). </w:t>
      </w:r>
      <w:r w:rsidR="00DC17E9">
        <w:t xml:space="preserve">In general, the </w:t>
      </w:r>
      <w:r w:rsidR="00D25657">
        <w:t xml:space="preserve">reservoir </w:t>
      </w:r>
      <w:r w:rsidR="00DC17E9">
        <w:t xml:space="preserve">data record </w:t>
      </w:r>
      <w:r w:rsidR="00D25657">
        <w:t xml:space="preserve">including inflow and </w:t>
      </w:r>
      <w:r w:rsidR="00D25657">
        <w:lastRenderedPageBreak/>
        <w:t xml:space="preserve">release </w:t>
      </w:r>
      <w:proofErr w:type="gramStart"/>
      <w:r w:rsidR="00D25657">
        <w:t>timeseries</w:t>
      </w:r>
      <w:proofErr w:type="gramEnd"/>
      <w:r w:rsidR="00D25657">
        <w:t xml:space="preserve"> are</w:t>
      </w:r>
      <w:r w:rsidR="00DC17E9">
        <w:t xml:space="preserve"> split into training, validation, and testing portions. The training portion, representing the first 60% of the available </w:t>
      </w:r>
      <w:proofErr w:type="gramStart"/>
      <w:r w:rsidR="00D25657">
        <w:t>timeseries</w:t>
      </w:r>
      <w:proofErr w:type="gramEnd"/>
      <w:r w:rsidR="00DC17E9">
        <w:t>, is used directly for model training, i.e. optimizing model parameters to improve fit. The validation portion, representing the next 20%</w:t>
      </w:r>
      <w:r w:rsidR="00EF5D9C">
        <w:t xml:space="preserve"> of the available record, is used </w:t>
      </w:r>
      <w:r w:rsidR="002667C6">
        <w:t>for</w:t>
      </w:r>
      <w:r w:rsidR="00EF5D9C">
        <w:t xml:space="preserve"> hyperparameter tuning</w:t>
      </w:r>
      <w:r w:rsidR="002667C6">
        <w:t xml:space="preserve">, model selection, and </w:t>
      </w:r>
      <w:r w:rsidR="00EF5D9C">
        <w:t>early stopping</w:t>
      </w:r>
      <w:r w:rsidR="002667C6">
        <w:t>.</w:t>
      </w:r>
      <w:r w:rsidR="00EF5D9C">
        <w:t xml:space="preserve"> Early stopping is a technique that prevents overfitting</w:t>
      </w:r>
      <w:ins w:id="85" w:author="Matthew Chen" w:date="2024-04-11T09:38:00Z" w16du:dateUtc="2024-04-11T16:38:00Z">
        <w:r w:rsidR="00901608">
          <w:t xml:space="preserve"> </w:t>
        </w:r>
      </w:ins>
      <w:del w:id="86" w:author="Matthew Chen" w:date="2024-04-11T09:38:00Z" w16du:dateUtc="2024-04-11T16:38:00Z">
        <w:r w:rsidR="00EF5D9C" w:rsidDel="00901608">
          <w:delText xml:space="preserve"> </w:delText>
        </w:r>
      </w:del>
      <w:r w:rsidR="00EF5D9C">
        <w:t xml:space="preserve">by interrupting the training process based on the validation </w:t>
      </w:r>
      <w:r w:rsidR="002667C6">
        <w:t>data</w:t>
      </w:r>
      <w:r w:rsidR="00EF5D9C">
        <w:t xml:space="preserve"> as a proxy for out-of-sample performance</w:t>
      </w:r>
      <w:ins w:id="87" w:author="Matthew Chen" w:date="2024-04-11T09:40:00Z" w16du:dateUtc="2024-04-11T16:40:00Z">
        <w:r w:rsidR="00901608">
          <w:t xml:space="preserve"> </w:t>
        </w:r>
      </w:ins>
      <w:customXmlInsRangeStart w:id="88" w:author="Matthew Chen" w:date="2024-04-11T09:40:00Z"/>
      <w:sdt>
        <w:sdtPr>
          <w:rPr>
            <w:color w:val="000000"/>
            <w:rPrChange w:id="89" w:author="Matthew Chen" w:date="2024-04-11T09:40:00Z" w16du:dateUtc="2024-04-11T16:40:00Z">
              <w:rPr/>
            </w:rPrChange>
          </w:rPr>
          <w:tag w:val="MENDELEY_CITATION_v3_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"/>
          <w:id w:val="-1765986462"/>
          <w:placeholder>
            <w:docPart w:val="DefaultPlaceholder_-1854013440"/>
          </w:placeholder>
        </w:sdtPr>
        <w:sdtContent>
          <w:customXmlInsRangeEnd w:id="88"/>
          <w:ins w:id="90" w:author="Matthew Chen" w:date="2024-04-11T09:40:00Z" w16du:dateUtc="2024-04-11T16:40:00Z">
            <w:r w:rsidR="00901608" w:rsidRPr="00901608">
              <w:rPr>
                <w:color w:val="000000"/>
              </w:rPr>
              <w:t>(Li et al., 2019)</w:t>
            </w:r>
          </w:ins>
          <w:customXmlInsRangeStart w:id="91" w:author="Matthew Chen" w:date="2024-04-11T09:40:00Z"/>
        </w:sdtContent>
      </w:sdt>
      <w:customXmlInsRangeEnd w:id="91"/>
      <w:r w:rsidR="00EF5D9C">
        <w:t xml:space="preserve">. </w:t>
      </w:r>
      <w:r w:rsidR="00D25657">
        <w:t>The validation set</w:t>
      </w:r>
      <w:r w:rsidR="00EF5D9C">
        <w:t xml:space="preserve"> provides some measure of out-of-sample performance</w:t>
      </w:r>
      <w:ins w:id="92" w:author="Matthew Chen" w:date="2024-04-11T09:40:00Z" w16du:dateUtc="2024-04-11T16:40:00Z">
        <w:r w:rsidR="00901608">
          <w:t xml:space="preserve">, </w:t>
        </w:r>
      </w:ins>
      <w:del w:id="93" w:author="Matthew Chen" w:date="2024-04-11T09:40:00Z" w16du:dateUtc="2024-04-11T16:40:00Z">
        <w:r w:rsidR="00D25657" w:rsidDel="00901608">
          <w:delText xml:space="preserve"> </w:delText>
        </w:r>
      </w:del>
      <w:r w:rsidR="00D25657">
        <w:t>especially if the validation set is not over utilized in the modeling process (i.e. overfitting to validation or “data leaking”)</w:t>
      </w:r>
      <w:r w:rsidR="00EF5D9C">
        <w:t xml:space="preserve">. Finally, the </w:t>
      </w:r>
      <w:r w:rsidR="002667C6">
        <w:t>testing</w:t>
      </w:r>
      <w:r w:rsidR="00EF5D9C">
        <w:t xml:space="preserve"> portion, representing the last 20% of the available data record, is used solely for the estimation of out-of-sample performance. Th</w:t>
      </w:r>
      <w:r w:rsidR="00D25657">
        <w:t>e testing</w:t>
      </w:r>
      <w:r w:rsidR="00EF5D9C">
        <w:t xml:space="preserve"> data is untouched throughout the mode</w:t>
      </w:r>
      <w:r w:rsidR="006D4F5A">
        <w:t>l building</w:t>
      </w:r>
      <w:r w:rsidR="00EF5D9C">
        <w:t xml:space="preserve"> </w:t>
      </w:r>
      <w:r w:rsidR="0002375E">
        <w:t>process;</w:t>
      </w:r>
      <w:r w:rsidR="00EF5D9C">
        <w:t xml:space="preserve"> however, it is also the furthest away from the training set in time. This may be a challenge if the reservoir operating policy has shifted in the meantime</w:t>
      </w:r>
      <w:r w:rsidR="00320A16">
        <w:t>, a challenge we investigate later in the study</w:t>
      </w:r>
      <w:r w:rsidR="00EF5D9C">
        <w:t>.</w:t>
      </w:r>
    </w:p>
    <w:p w14:paraId="6354AE57" w14:textId="77777777" w:rsidR="00DD18BE" w:rsidRDefault="00DD18BE">
      <w:pPr>
        <w:keepNext/>
        <w:spacing w:line="480" w:lineRule="auto"/>
        <w:jc w:val="center"/>
        <w:rPr>
          <w:ins w:id="94" w:author="Matthew Chen" w:date="2024-04-04T10:10:00Z" w16du:dateUtc="2024-04-04T17:10:00Z"/>
        </w:rPr>
        <w:pPrChange w:id="95" w:author="Matthew Chen" w:date="2024-04-04T10:12:00Z" w16du:dateUtc="2024-04-04T17:12:00Z">
          <w:pPr>
            <w:spacing w:line="480" w:lineRule="auto"/>
          </w:pPr>
        </w:pPrChange>
      </w:pPr>
      <w:ins w:id="96" w:author="Matthew Chen" w:date="2024-04-04T10:10:00Z" w16du:dateUtc="2024-04-04T17:10:00Z">
        <w:r>
          <w:rPr>
            <w:noProof/>
          </w:rPr>
          <w:drawing>
            <wp:inline distT="0" distB="0" distL="0" distR="0" wp14:anchorId="521A3439" wp14:editId="3081BAAA">
              <wp:extent cx="5100199" cy="2929890"/>
              <wp:effectExtent l="0" t="0" r="5715" b="3810"/>
              <wp:docPr id="4595409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40929" name="Picture 45954092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49077" cy="2957969"/>
                      </a:xfrm>
                      <a:prstGeom prst="rect">
                        <a:avLst/>
                      </a:prstGeom>
                    </pic:spPr>
                  </pic:pic>
                </a:graphicData>
              </a:graphic>
            </wp:inline>
          </w:drawing>
        </w:r>
      </w:ins>
    </w:p>
    <w:p w14:paraId="78E5BA26" w14:textId="75B2D4F7" w:rsidR="00EF01A7" w:rsidRPr="00B02E26" w:rsidRDefault="00DD18BE">
      <w:pPr>
        <w:pStyle w:val="Caption"/>
        <w:rPr>
          <w:bCs/>
        </w:rPr>
        <w:pPrChange w:id="97" w:author="Matthew Chen" w:date="2024-04-04T10:13:00Z" w16du:dateUtc="2024-04-04T17:13:00Z">
          <w:pPr>
            <w:spacing w:line="480" w:lineRule="auto"/>
          </w:pPr>
        </w:pPrChange>
      </w:pPr>
      <w:ins w:id="98" w:author="Matthew Chen" w:date="2024-04-04T10:10:00Z" w16du:dateUtc="2024-04-04T17:10:00Z">
        <w:r>
          <w:t xml:space="preserve">Figure </w:t>
        </w:r>
        <w:r>
          <w:fldChar w:fldCharType="begin"/>
        </w:r>
        <w:r>
          <w:instrText xml:space="preserve"> SEQ Figure \* ARABIC </w:instrText>
        </w:r>
      </w:ins>
      <w:r>
        <w:fldChar w:fldCharType="separate"/>
      </w:r>
      <w:ins w:id="99" w:author="Matthew Chen" w:date="2024-04-10T10:21:00Z" w16du:dateUtc="2024-04-10T17:21:00Z">
        <w:r w:rsidR="00FF4538">
          <w:rPr>
            <w:noProof/>
          </w:rPr>
          <w:t>2</w:t>
        </w:r>
      </w:ins>
      <w:ins w:id="100" w:author="Matthew Chen" w:date="2024-04-04T10:10:00Z" w16du:dateUtc="2024-04-04T17:10:00Z">
        <w:r>
          <w:fldChar w:fldCharType="end"/>
        </w:r>
        <w:r>
          <w:t xml:space="preserve">. </w:t>
        </w:r>
        <w:r w:rsidRPr="00EF01A7">
          <w:rPr>
            <w:b w:val="0"/>
            <w:bCs/>
            <w:rPrChange w:id="101" w:author="Matthew Chen" w:date="2024-04-04T10:12:00Z" w16du:dateUtc="2024-04-04T17:12:00Z">
              <w:rPr/>
            </w:rPrChange>
          </w:rPr>
          <w:t xml:space="preserve">Map of 119 </w:t>
        </w:r>
        <w:r w:rsidR="00EF01A7" w:rsidRPr="00EF01A7">
          <w:rPr>
            <w:b w:val="0"/>
            <w:bCs/>
            <w:rPrChange w:id="102" w:author="Matthew Chen" w:date="2024-04-04T10:12:00Z" w16du:dateUtc="2024-04-04T17:12:00Z">
              <w:rPr/>
            </w:rPrChange>
          </w:rPr>
          <w:t>s</w:t>
        </w:r>
      </w:ins>
      <w:ins w:id="103" w:author="Matthew Chen" w:date="2024-04-04T10:11:00Z" w16du:dateUtc="2024-04-04T17:11:00Z">
        <w:r w:rsidR="00EF01A7" w:rsidRPr="00EF01A7">
          <w:rPr>
            <w:b w:val="0"/>
            <w:bCs/>
            <w:rPrChange w:id="104" w:author="Matthew Chen" w:date="2024-04-04T10:12:00Z" w16du:dateUtc="2024-04-04T17:12:00Z">
              <w:rPr/>
            </w:rPrChange>
          </w:rPr>
          <w:t xml:space="preserve">tudy sites across the continental US. </w:t>
        </w:r>
      </w:ins>
      <w:ins w:id="105" w:author="Matthew Chen" w:date="2024-04-04T10:12:00Z" w16du:dateUtc="2024-04-04T17:12:00Z">
        <w:r w:rsidR="00EF01A7" w:rsidRPr="00EF01A7">
          <w:rPr>
            <w:b w:val="0"/>
            <w:bCs/>
            <w:rPrChange w:id="106" w:author="Matthew Chen" w:date="2024-04-04T10:12:00Z" w16du:dateUtc="2024-04-04T17:12:00Z">
              <w:rPr/>
            </w:rPrChange>
          </w:rPr>
          <w:t xml:space="preserve">Reservoirs from the U.S. Bureau of Reclamation are highlighted in red, otherwise data is from the </w:t>
        </w:r>
        <w:proofErr w:type="spellStart"/>
        <w:r w:rsidR="00EF01A7" w:rsidRPr="00EF01A7">
          <w:rPr>
            <w:b w:val="0"/>
            <w:bCs/>
            <w:rPrChange w:id="107" w:author="Matthew Chen" w:date="2024-04-04T10:12:00Z" w16du:dateUtc="2024-04-04T17:12:00Z">
              <w:rPr/>
            </w:rPrChange>
          </w:rPr>
          <w:t>ResOpsUS</w:t>
        </w:r>
        <w:proofErr w:type="spellEnd"/>
        <w:r w:rsidR="00EF01A7" w:rsidRPr="00EF01A7">
          <w:rPr>
            <w:b w:val="0"/>
            <w:bCs/>
            <w:rPrChange w:id="108" w:author="Matthew Chen" w:date="2024-04-04T10:12:00Z" w16du:dateUtc="2024-04-04T17:12:00Z">
              <w:rPr/>
            </w:rPrChange>
          </w:rPr>
          <w:t xml:space="preserve"> dataset.</w:t>
        </w:r>
      </w:ins>
    </w:p>
    <w:p w14:paraId="11654B61" w14:textId="7DED30EB" w:rsidR="00EF5D9C" w:rsidDel="000325E8" w:rsidRDefault="00494B86" w:rsidP="00DC17E9">
      <w:pPr>
        <w:spacing w:line="480" w:lineRule="auto"/>
        <w:rPr>
          <w:del w:id="109" w:author="Matthew Chen" w:date="2024-03-29T15:15:00Z" w16du:dateUtc="2024-03-29T22:15:00Z"/>
        </w:rPr>
      </w:pPr>
      <w:r>
        <w:lastRenderedPageBreak/>
        <w:t xml:space="preserve">Prior to modeling, the data is linearly transformed to be zero mean and unit standard deviation, based on statistics from the training set. In early experiments, data normalization </w:t>
      </w:r>
      <w:r w:rsidR="005524A5">
        <w:t>(</w:t>
      </w:r>
      <w:r>
        <w:t>scaling between 0 and 1</w:t>
      </w:r>
      <w:r w:rsidR="005524A5">
        <w:t>)</w:t>
      </w:r>
      <w:r>
        <w:t xml:space="preserve"> was also tested but provided little benefit over standardization. Additionally, while </w:t>
      </w:r>
      <w:proofErr w:type="gramStart"/>
      <w:r>
        <w:t>the majority of</w:t>
      </w:r>
      <w:proofErr w:type="gramEnd"/>
      <w:r>
        <w:t xml:space="preserve"> </w:t>
      </w:r>
      <w:r w:rsidR="001453FB">
        <w:t>records are</w:t>
      </w:r>
      <w:r>
        <w:t xml:space="preserve"> verified to be complete, missing values are </w:t>
      </w:r>
      <w:del w:id="110" w:author="Matthew Chen" w:date="2024-03-29T15:05:00Z" w16du:dateUtc="2024-03-29T22:05:00Z">
        <w:r w:rsidDel="00606005">
          <w:delText>imputed</w:delText>
        </w:r>
      </w:del>
      <w:ins w:id="111" w:author="Matthew Chen" w:date="2024-03-29T15:05:00Z" w16du:dateUtc="2024-03-29T22:05:00Z">
        <w:r w:rsidR="00606005">
          <w:t>i</w:t>
        </w:r>
      </w:ins>
      <w:ins w:id="112" w:author="Matthew Chen" w:date="2024-04-11T09:42:00Z" w16du:dateUtc="2024-04-11T16:42:00Z">
        <w:r w:rsidR="00901608">
          <w:t>mputed</w:t>
        </w:r>
      </w:ins>
      <w:r>
        <w:t xml:space="preserve"> using the training mean.</w:t>
      </w:r>
      <w:r w:rsidR="00D957B5">
        <w:t xml:space="preserve"> We also </w:t>
      </w:r>
      <w:commentRangeStart w:id="113"/>
      <w:commentRangeStart w:id="114"/>
      <w:commentRangeStart w:id="115"/>
      <w:r w:rsidR="00D957B5">
        <w:t xml:space="preserve">split </w:t>
      </w:r>
      <w:r>
        <w:t xml:space="preserve">the data into batches of 3 years </w:t>
      </w:r>
      <w:ins w:id="116" w:author="Matthew Chen" w:date="2024-03-29T15:04:00Z" w16du:dateUtc="2024-03-29T22:04:00Z">
        <w:r w:rsidR="00606005">
          <w:t xml:space="preserve">(the </w:t>
        </w:r>
      </w:ins>
      <w:ins w:id="117" w:author="Matthew Chen" w:date="2024-03-31T10:03:00Z" w16du:dateUtc="2024-03-31T17:03:00Z">
        <w:r w:rsidR="00922069">
          <w:t>batch sequence</w:t>
        </w:r>
      </w:ins>
      <w:ins w:id="118" w:author="Matthew Chen" w:date="2024-03-29T15:04:00Z" w16du:dateUtc="2024-03-29T22:04:00Z">
        <w:r w:rsidR="00606005">
          <w:t xml:space="preserve"> len</w:t>
        </w:r>
      </w:ins>
      <w:ins w:id="119" w:author="Matthew Chen" w:date="2024-03-29T15:05:00Z" w16du:dateUtc="2024-03-29T22:05:00Z">
        <w:r w:rsidR="00606005">
          <w:t xml:space="preserve">gth was chosen </w:t>
        </w:r>
      </w:ins>
      <w:ins w:id="120" w:author="Matthew Chen" w:date="2024-03-31T10:04:00Z" w16du:dateUtc="2024-03-31T17:04:00Z">
        <w:r w:rsidR="00922069">
          <w:t xml:space="preserve">between 0.5 and 5 years </w:t>
        </w:r>
      </w:ins>
      <w:ins w:id="121" w:author="Matthew Chen" w:date="2024-03-29T15:05:00Z" w16du:dateUtc="2024-03-29T22:05:00Z">
        <w:r w:rsidR="00606005">
          <w:t>in preliminary testing</w:t>
        </w:r>
      </w:ins>
      <w:ins w:id="122" w:author="Matthew Chen" w:date="2024-03-31T10:01:00Z" w16du:dateUtc="2024-03-31T17:01:00Z">
        <w:r w:rsidR="00922069">
          <w:t>)</w:t>
        </w:r>
      </w:ins>
      <w:del w:id="123" w:author="Matthew Chen" w:date="2024-03-31T10:01:00Z" w16du:dateUtc="2024-03-31T17:01:00Z">
        <w:r w:rsidDel="00922069">
          <w:delText>each</w:delText>
        </w:r>
        <w:r w:rsidR="00D957B5" w:rsidDel="00922069">
          <w:delText xml:space="preserve"> </w:delText>
        </w:r>
        <w:commentRangeEnd w:id="113"/>
        <w:r w:rsidR="005524A5" w:rsidDel="00922069">
          <w:rPr>
            <w:rStyle w:val="CommentReference"/>
          </w:rPr>
          <w:commentReference w:id="113"/>
        </w:r>
        <w:commentRangeEnd w:id="114"/>
        <w:r w:rsidR="00847ED0" w:rsidDel="00922069">
          <w:rPr>
            <w:rStyle w:val="CommentReference"/>
          </w:rPr>
          <w:commentReference w:id="114"/>
        </w:r>
        <w:commentRangeEnd w:id="115"/>
        <w:r w:rsidR="000325E8" w:rsidDel="00922069">
          <w:rPr>
            <w:rStyle w:val="CommentReference"/>
          </w:rPr>
          <w:commentReference w:id="115"/>
        </w:r>
        <w:r w:rsidR="00D957B5" w:rsidDel="00922069">
          <w:delText>to stabilize the training of the LSTM models</w:delText>
        </w:r>
      </w:del>
      <w:r>
        <w:t xml:space="preserve">. Using </w:t>
      </w:r>
      <w:r w:rsidR="000E2B81">
        <w:t xml:space="preserve">longer sequences </w:t>
      </w:r>
      <w:ins w:id="124" w:author="Matthew Chen" w:date="2024-03-31T10:02:00Z" w16du:dateUtc="2024-03-31T17:02:00Z">
        <w:r w:rsidR="00922069">
          <w:t xml:space="preserve">allow the model to capture longer term </w:t>
        </w:r>
      </w:ins>
      <w:ins w:id="125" w:author="Matthew Chen" w:date="2024-03-31T10:03:00Z" w16du:dateUtc="2024-03-31T17:03:00Z">
        <w:r w:rsidR="00922069">
          <w:t>dependencies but</w:t>
        </w:r>
      </w:ins>
      <w:ins w:id="126" w:author="Matthew Chen" w:date="2024-03-31T10:02:00Z" w16du:dateUtc="2024-03-31T17:02:00Z">
        <w:r w:rsidR="00922069">
          <w:t xml:space="preserve"> </w:t>
        </w:r>
      </w:ins>
      <w:r w:rsidR="000E2B81">
        <w:t xml:space="preserve">may result in </w:t>
      </w:r>
      <w:ins w:id="127" w:author="Matthew Chen" w:date="2024-03-31T10:02:00Z" w16du:dateUtc="2024-03-31T17:02:00Z">
        <w:r w:rsidR="00922069">
          <w:t xml:space="preserve">difficulty training due to the </w:t>
        </w:r>
      </w:ins>
      <w:commentRangeStart w:id="128"/>
      <w:r w:rsidR="000E2B81">
        <w:t xml:space="preserve">vanishing or exploding gradients </w:t>
      </w:r>
      <w:commentRangeEnd w:id="128"/>
      <w:r w:rsidR="005524A5">
        <w:rPr>
          <w:rStyle w:val="CommentReference"/>
        </w:rPr>
        <w:commentReference w:id="128"/>
      </w:r>
      <w:ins w:id="129" w:author="Matthew Chen" w:date="2024-03-31T10:02:00Z" w16du:dateUtc="2024-03-31T17:02:00Z">
        <w:r w:rsidR="00922069">
          <w:t xml:space="preserve">problem </w:t>
        </w:r>
      </w:ins>
      <w:r w:rsidR="000E2B81">
        <w:t>in the training process</w:t>
      </w:r>
      <w:ins w:id="130" w:author="Matthew Chen" w:date="2024-04-04T10:14:00Z" w16du:dateUtc="2024-04-04T17:14:00Z">
        <w:r w:rsidR="00EF01A7">
          <w:t xml:space="preserve">. </w:t>
        </w:r>
      </w:ins>
      <w:del w:id="131" w:author="Matthew Chen" w:date="2024-04-04T10:14:00Z" w16du:dateUtc="2024-04-04T17:14:00Z">
        <w:r w:rsidR="000E2B81" w:rsidDel="00EF01A7">
          <w:delText xml:space="preserve">, </w:delText>
        </w:r>
      </w:del>
      <w:ins w:id="132" w:author="Matthew Chen" w:date="2024-04-04T10:14:00Z" w16du:dateUtc="2024-04-04T17:14:00Z">
        <w:r w:rsidR="00EF01A7">
          <w:t>That is,</w:t>
        </w:r>
      </w:ins>
      <w:ins w:id="133" w:author="Matthew Chen" w:date="2024-03-29T15:12:00Z" w16du:dateUtc="2024-03-29T22:12:00Z">
        <w:r w:rsidR="000325E8">
          <w:t xml:space="preserve"> gradient</w:t>
        </w:r>
      </w:ins>
      <w:ins w:id="134" w:author="Matthew Chen" w:date="2024-03-29T15:13:00Z" w16du:dateUtc="2024-03-29T22:13:00Z">
        <w:r w:rsidR="000325E8">
          <w:t xml:space="preserve"> </w:t>
        </w:r>
      </w:ins>
      <w:ins w:id="135" w:author="Matthew Chen" w:date="2024-03-29T15:12:00Z" w16du:dateUtc="2024-03-29T22:12:00Z">
        <w:r w:rsidR="000325E8">
          <w:t>ma</w:t>
        </w:r>
      </w:ins>
      <w:ins w:id="136" w:author="Matthew Chen" w:date="2024-03-29T15:13:00Z" w16du:dateUtc="2024-03-29T22:13:00Z">
        <w:r w:rsidR="000325E8">
          <w:t xml:space="preserve">gnitudes </w:t>
        </w:r>
      </w:ins>
      <w:ins w:id="137" w:author="Matthew Chen" w:date="2024-04-04T10:14:00Z" w16du:dateUtc="2024-04-04T17:14:00Z">
        <w:r w:rsidR="00EF01A7">
          <w:t xml:space="preserve">may </w:t>
        </w:r>
      </w:ins>
      <w:ins w:id="138" w:author="Matthew Chen" w:date="2024-03-29T15:12:00Z" w16du:dateUtc="2024-03-29T22:12:00Z">
        <w:r w:rsidR="000325E8">
          <w:t xml:space="preserve">become </w:t>
        </w:r>
      </w:ins>
      <w:ins w:id="139" w:author="Matthew Chen" w:date="2024-03-29T15:13:00Z" w16du:dateUtc="2024-03-29T22:13:00Z">
        <w:r w:rsidR="000325E8">
          <w:t xml:space="preserve">exponentially large or small </w:t>
        </w:r>
      </w:ins>
      <w:ins w:id="140" w:author="Matthew Chen" w:date="2024-03-29T15:14:00Z" w16du:dateUtc="2024-03-29T22:14:00Z">
        <w:r w:rsidR="000325E8">
          <w:t xml:space="preserve">over many steps of backpropagation </w:t>
        </w:r>
      </w:ins>
      <w:ins w:id="141" w:author="Matthew Chen" w:date="2024-04-04T10:14:00Z" w16du:dateUtc="2024-04-04T17:14:00Z">
        <w:r w:rsidR="00EF01A7">
          <w:t>through time</w:t>
        </w:r>
      </w:ins>
      <w:ins w:id="142" w:author="Matthew Chen" w:date="2024-04-08T10:36:00Z" w16du:dateUtc="2024-04-08T17:36:00Z">
        <w:r w:rsidR="000B73E0">
          <w:t>.</w:t>
        </w:r>
      </w:ins>
      <w:del w:id="143" w:author="Matthew Chen" w:date="2024-03-29T15:14:00Z" w16du:dateUtc="2024-03-29T22:14:00Z">
        <w:r w:rsidR="000E2B81" w:rsidDel="000325E8">
          <w:delText>while</w:delText>
        </w:r>
      </w:del>
      <w:del w:id="144" w:author="Matthew Chen" w:date="2024-03-31T10:03:00Z" w16du:dateUtc="2024-03-31T17:03:00Z">
        <w:r w:rsidR="000E2B81" w:rsidDel="00922069">
          <w:delText xml:space="preserve"> shorter sequences </w:delText>
        </w:r>
      </w:del>
      <w:del w:id="145" w:author="Matthew Chen" w:date="2024-03-29T15:14:00Z" w16du:dateUtc="2024-03-29T22:14:00Z">
        <w:r w:rsidR="000E2B81" w:rsidDel="000325E8">
          <w:delText xml:space="preserve">will </w:delText>
        </w:r>
      </w:del>
      <w:del w:id="146" w:author="Matthew Chen" w:date="2024-03-31T10:03:00Z" w16du:dateUtc="2024-03-31T17:03:00Z">
        <w:r w:rsidR="000E2B81" w:rsidDel="00922069">
          <w:delText xml:space="preserve">stunt the model’s ability to capture longer term dependencies, such as carryover storage. </w:delText>
        </w:r>
      </w:del>
    </w:p>
    <w:p w14:paraId="6D1D9BF7" w14:textId="77777777" w:rsidR="00494B86" w:rsidRPr="00DC17E9" w:rsidRDefault="00494B86" w:rsidP="00DC17E9">
      <w:pPr>
        <w:spacing w:line="480" w:lineRule="auto"/>
      </w:pPr>
    </w:p>
    <w:p w14:paraId="4AED8025" w14:textId="3D7B261E" w:rsidR="00CD61B9" w:rsidRDefault="005F6A43" w:rsidP="00DC17E9">
      <w:pPr>
        <w:pStyle w:val="Heading2"/>
        <w:spacing w:line="480" w:lineRule="auto"/>
      </w:pPr>
      <w:r>
        <w:t>Model Selection and Hyperparameter Tuning</w:t>
      </w:r>
    </w:p>
    <w:p w14:paraId="0310421A" w14:textId="7EEBDA92" w:rsidR="000E2B81" w:rsidRDefault="005F6A43" w:rsidP="00DC17E9">
      <w:pPr>
        <w:spacing w:line="480" w:lineRule="auto"/>
      </w:pPr>
      <w:r>
        <w:t xml:space="preserve">In </w:t>
      </w:r>
      <w:r w:rsidR="00776268">
        <w:t xml:space="preserve">the first section of </w:t>
      </w:r>
      <w:r>
        <w:t xml:space="preserve">this study, </w:t>
      </w:r>
      <w:commentRangeStart w:id="147"/>
      <w:commentRangeStart w:id="148"/>
      <w:commentRangeStart w:id="149"/>
      <w:r>
        <w:t xml:space="preserve">we conduct </w:t>
      </w:r>
      <w:ins w:id="150" w:author="Matthew Chen" w:date="2024-04-10T10:37:00Z" w16du:dateUtc="2024-04-10T17:37:00Z">
        <w:r w:rsidR="00BB675C">
          <w:t xml:space="preserve">model selection </w:t>
        </w:r>
      </w:ins>
      <w:r>
        <w:t xml:space="preserve">experiments on </w:t>
      </w:r>
      <w:r w:rsidR="0087484E">
        <w:t xml:space="preserve">an individual reservoir </w:t>
      </w:r>
      <w:commentRangeEnd w:id="147"/>
      <w:r w:rsidR="00320A16">
        <w:rPr>
          <w:rStyle w:val="CommentReference"/>
        </w:rPr>
        <w:commentReference w:id="147"/>
      </w:r>
      <w:commentRangeEnd w:id="148"/>
      <w:r w:rsidR="000B1531">
        <w:rPr>
          <w:rStyle w:val="CommentReference"/>
        </w:rPr>
        <w:commentReference w:id="148"/>
      </w:r>
      <w:commentRangeEnd w:id="149"/>
      <w:r w:rsidR="004C296A">
        <w:rPr>
          <w:rStyle w:val="CommentReference"/>
        </w:rPr>
        <w:commentReference w:id="149"/>
      </w:r>
      <w:r w:rsidR="0087484E">
        <w:t>(</w:t>
      </w:r>
      <w:r>
        <w:t>Shasta Reservoir</w:t>
      </w:r>
      <w:r w:rsidR="0087484E">
        <w:t>)</w:t>
      </w:r>
      <w:r>
        <w:t xml:space="preserve"> to c</w:t>
      </w:r>
      <w:r w:rsidR="000D5808">
        <w:t xml:space="preserve">ompare model architectures, select optimal hyperparameters, and compare LSTM performance against other machine learning benchmarks. </w:t>
      </w:r>
      <w:ins w:id="151" w:author="Matthew Chen" w:date="2024-04-04T09:52:00Z" w16du:dateUtc="2024-04-04T16:52:00Z">
        <w:r w:rsidR="00511D4D">
          <w:t xml:space="preserve">Shasta reservoir was chosen for its long data history and is representative in terms of its degree of regulation </w:t>
        </w:r>
      </w:ins>
      <w:ins w:id="152" w:author="Matthew Chen" w:date="2024-04-04T09:53:00Z" w16du:dateUtc="2024-04-04T16:53:00Z">
        <w:r w:rsidR="00511D4D">
          <w:t xml:space="preserve">(discussed later). </w:t>
        </w:r>
      </w:ins>
      <w:del w:id="153" w:author="Matthew Chen" w:date="2024-04-03T09:08:00Z" w16du:dateUtc="2024-04-03T16:08:00Z">
        <w:r w:rsidR="000D5808" w:rsidDel="001A76DB">
          <w:delText>Out of concern for computational cost</w:delText>
        </w:r>
      </w:del>
      <w:ins w:id="154" w:author="Matthew Chen" w:date="2024-04-03T09:08:00Z" w16du:dateUtc="2024-04-03T16:08:00Z">
        <w:r w:rsidR="001A76DB">
          <w:t xml:space="preserve">It is computationally infeasible to </w:t>
        </w:r>
      </w:ins>
      <w:ins w:id="155" w:author="Matthew Chen" w:date="2024-04-03T09:09:00Z" w16du:dateUtc="2024-04-03T16:09:00Z">
        <w:r w:rsidR="001A76DB">
          <w:t xml:space="preserve">tune hyperparameters using </w:t>
        </w:r>
      </w:ins>
      <w:ins w:id="156" w:author="Matthew Chen" w:date="2024-04-11T09:42:00Z" w16du:dateUtc="2024-04-11T16:42:00Z">
        <w:r w:rsidR="00901608">
          <w:t xml:space="preserve">grid </w:t>
        </w:r>
      </w:ins>
      <w:ins w:id="157" w:author="Matthew Chen" w:date="2024-04-03T09:09:00Z" w16du:dateUtc="2024-04-03T16:09:00Z">
        <w:r w:rsidR="001A76DB">
          <w:t>search for all 119 reservoirs in the dataset individually</w:t>
        </w:r>
      </w:ins>
      <w:r w:rsidR="000D5808">
        <w:t xml:space="preserve">, </w:t>
      </w:r>
      <w:ins w:id="158" w:author="Matthew Chen" w:date="2024-04-03T09:10:00Z" w16du:dateUtc="2024-04-03T16:10:00Z">
        <w:r w:rsidR="001A76DB">
          <w:t xml:space="preserve">so </w:t>
        </w:r>
      </w:ins>
      <w:r w:rsidR="000D5808">
        <w:t xml:space="preserve">the </w:t>
      </w:r>
      <w:ins w:id="159" w:author="Matthew Chen" w:date="2024-03-29T15:19:00Z" w16du:dateUtc="2024-03-29T22:19:00Z">
        <w:r w:rsidR="009A740B">
          <w:t xml:space="preserve">model and </w:t>
        </w:r>
      </w:ins>
      <w:r w:rsidR="000D5808">
        <w:t>hyperparameters select</w:t>
      </w:r>
      <w:ins w:id="160" w:author="Matthew Chen" w:date="2024-03-29T15:19:00Z" w16du:dateUtc="2024-03-29T22:19:00Z">
        <w:r w:rsidR="009A740B">
          <w:t>ion done</w:t>
        </w:r>
      </w:ins>
      <w:del w:id="161" w:author="Matthew Chen" w:date="2024-03-29T15:19:00Z" w16du:dateUtc="2024-03-29T22:19:00Z">
        <w:r w:rsidR="000D5808" w:rsidDel="009A740B">
          <w:delText>ed</w:delText>
        </w:r>
      </w:del>
      <w:r w:rsidR="000D5808">
        <w:t xml:space="preserve"> here are generally </w:t>
      </w:r>
      <w:ins w:id="162" w:author="Matthew Chen" w:date="2024-03-29T15:19:00Z" w16du:dateUtc="2024-03-29T22:19:00Z">
        <w:r w:rsidR="009A740B">
          <w:t xml:space="preserve">considered </w:t>
        </w:r>
      </w:ins>
      <w:r w:rsidR="000D5808">
        <w:t>used throughout the study</w:t>
      </w:r>
      <w:ins w:id="163" w:author="Matthew Chen" w:date="2024-04-04T09:51:00Z" w16du:dateUtc="2024-04-04T16:51:00Z">
        <w:r w:rsidR="00511D4D">
          <w:t xml:space="preserve">. </w:t>
        </w:r>
      </w:ins>
      <w:del w:id="164" w:author="Matthew Chen" w:date="2024-04-04T09:51:00Z" w16du:dateUtc="2024-04-04T16:51:00Z">
        <w:r w:rsidR="00D957B5" w:rsidDel="00511D4D">
          <w:delText xml:space="preserve">; </w:delText>
        </w:r>
      </w:del>
      <w:ins w:id="165" w:author="Matthew Chen" w:date="2024-04-04T09:51:00Z" w16du:dateUtc="2024-04-04T16:51:00Z">
        <w:r w:rsidR="00511D4D">
          <w:t>W</w:t>
        </w:r>
      </w:ins>
      <w:del w:id="166" w:author="Matthew Chen" w:date="2024-04-04T09:51:00Z" w16du:dateUtc="2024-04-04T16:51:00Z">
        <w:r w:rsidR="00D957B5" w:rsidDel="00511D4D">
          <w:delText>w</w:delText>
        </w:r>
      </w:del>
      <w:r w:rsidR="00D957B5">
        <w:t>hile</w:t>
      </w:r>
      <w:r w:rsidR="000D5808">
        <w:t xml:space="preserve"> we recognize that optimal hyperparameters for Shasta reservoir may not be optimal for a different reservoir, tuning to a specific reservoir will provide a general idea for the size of model necessary to capture reservoir operations</w:t>
      </w:r>
      <w:r w:rsidR="00D957B5">
        <w:t xml:space="preserve">. </w:t>
      </w:r>
      <w:ins w:id="167" w:author="Matthew Chen" w:date="2024-04-03T09:10:00Z" w16du:dateUtc="2024-04-03T16:10:00Z">
        <w:r w:rsidR="001A76DB">
          <w:t xml:space="preserve">That is, we </w:t>
        </w:r>
      </w:ins>
      <w:ins w:id="168" w:author="Matthew Chen" w:date="2024-04-03T09:12:00Z" w16du:dateUtc="2024-04-03T16:12:00Z">
        <w:r w:rsidR="001A76DB">
          <w:t>assume</w:t>
        </w:r>
      </w:ins>
      <w:ins w:id="169" w:author="Matthew Chen" w:date="2024-04-03T09:10:00Z" w16du:dateUtc="2024-04-03T16:10:00Z">
        <w:r w:rsidR="001A76DB">
          <w:t xml:space="preserve"> that reservoir operating policies across the continental US are </w:t>
        </w:r>
      </w:ins>
      <w:ins w:id="170" w:author="Matthew Chen" w:date="2024-04-10T10:38:00Z" w16du:dateUtc="2024-04-10T17:38:00Z">
        <w:r w:rsidR="00BB675C">
          <w:t xml:space="preserve">somewhat </w:t>
        </w:r>
      </w:ins>
      <w:ins w:id="171" w:author="Matthew Chen" w:date="2024-04-03T09:10:00Z" w16du:dateUtc="2024-04-03T16:10:00Z">
        <w:r w:rsidR="001A76DB">
          <w:t xml:space="preserve">similar </w:t>
        </w:r>
      </w:ins>
      <w:ins w:id="172" w:author="Matthew Chen" w:date="2024-04-03T09:11:00Z" w16du:dateUtc="2024-04-03T16:11:00Z">
        <w:r w:rsidR="001A76DB">
          <w:t>in terms of their complexity.</w:t>
        </w:r>
      </w:ins>
      <w:ins w:id="173" w:author="Matthew Chen" w:date="2024-04-04T09:50:00Z" w16du:dateUtc="2024-04-04T16:50:00Z">
        <w:r w:rsidR="00511D4D">
          <w:t xml:space="preserve"> </w:t>
        </w:r>
      </w:ins>
    </w:p>
    <w:p w14:paraId="41F8C5F8" w14:textId="7EAFBE2E" w:rsidR="004A7944" w:rsidRDefault="000E2B81" w:rsidP="00DC17E9">
      <w:pPr>
        <w:spacing w:line="480" w:lineRule="auto"/>
      </w:pPr>
      <w:r>
        <w:t xml:space="preserve">We consider </w:t>
      </w:r>
      <w:ins w:id="174" w:author="Matthew Chen" w:date="2024-04-03T16:01:00Z" w16du:dateUtc="2024-04-03T23:01:00Z">
        <w:r w:rsidR="000D41C5">
          <w:t>four</w:t>
        </w:r>
      </w:ins>
      <w:del w:id="175" w:author="Matthew Chen" w:date="2024-04-03T16:01:00Z" w16du:dateUtc="2024-04-03T23:01:00Z">
        <w:r w:rsidDel="000D41C5">
          <w:delText>three</w:delText>
        </w:r>
      </w:del>
      <w:r>
        <w:t xml:space="preserve"> main LSTM architectures (see Figure </w:t>
      </w:r>
      <w:ins w:id="176" w:author="Matthew Chen" w:date="2024-04-04T10:14:00Z" w16du:dateUtc="2024-04-04T17:14:00Z">
        <w:r w:rsidR="00EF01A7">
          <w:t>3</w:t>
        </w:r>
      </w:ins>
      <w:del w:id="177" w:author="Matthew Chen" w:date="2024-04-04T10:14:00Z" w16du:dateUtc="2024-04-04T17:14:00Z">
        <w:r w:rsidDel="00EF01A7">
          <w:delText>2</w:delText>
        </w:r>
      </w:del>
      <w:r>
        <w:t>)</w:t>
      </w:r>
      <w:r w:rsidR="00320A16">
        <w:t xml:space="preserve"> along with several </w:t>
      </w:r>
      <w:ins w:id="178" w:author="Matthew Chen" w:date="2024-04-04T09:50:00Z" w16du:dateUtc="2024-04-04T16:50:00Z">
        <w:r w:rsidR="00511D4D">
          <w:t xml:space="preserve">other machine learning </w:t>
        </w:r>
      </w:ins>
      <w:r w:rsidR="00320A16">
        <w:t>benchmarks</w:t>
      </w:r>
      <w:del w:id="179" w:author="Matthew Chen" w:date="2024-04-04T09:50:00Z" w16du:dateUtc="2024-04-04T16:50:00Z">
        <w:r w:rsidR="001C010B" w:rsidDel="00511D4D">
          <w:delText xml:space="preserve"> (Section 2.4)</w:delText>
        </w:r>
      </w:del>
      <w:r>
        <w:t xml:space="preserve">. </w:t>
      </w:r>
      <w:r w:rsidR="00DD5831">
        <w:t>We</w:t>
      </w:r>
      <w:r>
        <w:t xml:space="preserve"> are interested in the ability of the LSTM to learn to conserve mass and </w:t>
      </w:r>
      <w:r>
        <w:lastRenderedPageBreak/>
        <w:t>learn reservoir storages implicitly in its cell states</w:t>
      </w:r>
      <w:r w:rsidR="00DD5831">
        <w:t>; as such</w:t>
      </w:r>
      <w:r w:rsidR="00320A16">
        <w:t>,</w:t>
      </w:r>
      <w:r>
        <w:t xml:space="preserve"> the modeling task is to predict reservoir releases based </w:t>
      </w:r>
      <w:r w:rsidR="00DD5831">
        <w:t xml:space="preserve">only </w:t>
      </w:r>
      <w:r>
        <w:t xml:space="preserve">on </w:t>
      </w:r>
      <w:r w:rsidR="00320A16">
        <w:t xml:space="preserve">two inputs, the </w:t>
      </w:r>
      <w:r>
        <w:t xml:space="preserve">inflow and the </w:t>
      </w:r>
      <w:commentRangeStart w:id="180"/>
      <w:commentRangeStart w:id="181"/>
      <w:r>
        <w:t>day of the year</w:t>
      </w:r>
      <w:ins w:id="182" w:author="Matthew Chen" w:date="2024-04-03T16:01:00Z" w16du:dateUtc="2024-04-03T23:01:00Z">
        <w:r w:rsidR="000D41C5">
          <w:t>.</w:t>
        </w:r>
      </w:ins>
      <w:del w:id="183" w:author="Matthew Chen" w:date="2024-04-03T16:01:00Z" w16du:dateUtc="2024-04-03T23:01:00Z">
        <w:r w:rsidR="00DD5831" w:rsidDel="000D41C5">
          <w:delText xml:space="preserve"> </w:delText>
        </w:r>
        <w:commentRangeEnd w:id="180"/>
        <w:r w:rsidR="00320A16" w:rsidDel="000D41C5">
          <w:rPr>
            <w:rStyle w:val="CommentReference"/>
          </w:rPr>
          <w:commentReference w:id="180"/>
        </w:r>
        <w:commentRangeEnd w:id="181"/>
        <w:r w:rsidR="004C296A" w:rsidDel="000D41C5">
          <w:rPr>
            <w:rStyle w:val="CommentReference"/>
          </w:rPr>
          <w:commentReference w:id="181"/>
        </w:r>
        <w:r w:rsidDel="000D41C5">
          <w:delText>.</w:delText>
        </w:r>
      </w:del>
      <w:r>
        <w:t xml:space="preserve"> Model 1 </w:t>
      </w:r>
      <w:r w:rsidR="00DD5831">
        <w:t xml:space="preserve">is </w:t>
      </w:r>
      <w:r w:rsidR="00013EC2">
        <w:t>a standard LSTM model</w:t>
      </w:r>
      <w:r w:rsidR="00DD5831">
        <w:t xml:space="preserve"> where</w:t>
      </w:r>
      <w:r>
        <w:t xml:space="preserve"> data is </w:t>
      </w:r>
      <w:r w:rsidR="00DD5831">
        <w:t>first</w:t>
      </w:r>
      <w:r>
        <w:t xml:space="preserve"> processed by </w:t>
      </w:r>
      <w:r w:rsidR="00DD5831">
        <w:t>an</w:t>
      </w:r>
      <w:r>
        <w:t xml:space="preserve"> LSTM </w:t>
      </w:r>
      <w:r w:rsidR="00DD5831">
        <w:t>and</w:t>
      </w:r>
      <w:r w:rsidR="00013EC2">
        <w:t xml:space="preserve"> then</w:t>
      </w:r>
      <w:r w:rsidR="002667C6">
        <w:t xml:space="preserve"> </w:t>
      </w:r>
      <w:commentRangeStart w:id="184"/>
      <w:del w:id="185" w:author="Matthew Chen" w:date="2024-03-29T15:23:00Z" w16du:dateUtc="2024-03-29T22:23:00Z">
        <w:r w:rsidR="002667C6" w:rsidDel="004C296A">
          <w:delText xml:space="preserve">headed </w:delText>
        </w:r>
      </w:del>
      <w:r w:rsidR="002667C6">
        <w:t>by</w:t>
      </w:r>
      <w:r>
        <w:t xml:space="preserve"> </w:t>
      </w:r>
      <w:commentRangeEnd w:id="184"/>
      <w:r w:rsidR="00320A16">
        <w:rPr>
          <w:rStyle w:val="CommentReference"/>
        </w:rPr>
        <w:commentReference w:id="184"/>
      </w:r>
      <w:r>
        <w:t xml:space="preserve">a </w:t>
      </w:r>
      <w:r w:rsidR="002667C6">
        <w:t xml:space="preserve">single layer </w:t>
      </w:r>
      <w:r>
        <w:t>feed-forward neural network to provide additional non-linear flexibility in learning the operating policy. Model 2 is similar to</w:t>
      </w:r>
      <w:ins w:id="186" w:author="Matthew Chen" w:date="2024-04-03T16:10:00Z" w16du:dateUtc="2024-04-03T23:10:00Z">
        <w:r w:rsidR="000D41C5">
          <w:t xml:space="preserve"> </w:t>
        </w:r>
      </w:ins>
      <w:del w:id="187" w:author="Matthew Chen" w:date="2024-04-03T16:10:00Z" w16du:dateUtc="2024-04-03T23:10:00Z">
        <w:r w:rsidDel="000D41C5">
          <w:delText xml:space="preserve"> </w:delText>
        </w:r>
      </w:del>
      <w:r>
        <w:t xml:space="preserve">Model </w:t>
      </w:r>
      <w:proofErr w:type="gramStart"/>
      <w:r>
        <w:t>1</w:t>
      </w:r>
      <w:ins w:id="188" w:author="Matthew Chen" w:date="2024-04-03T16:10:00Z" w16du:dateUtc="2024-04-03T23:10:00Z">
        <w:r w:rsidR="000D41C5">
          <w:t>,</w:t>
        </w:r>
      </w:ins>
      <w:r>
        <w:t xml:space="preserve"> but</w:t>
      </w:r>
      <w:proofErr w:type="gramEnd"/>
      <w:r>
        <w:t xml:space="preserve"> adopts an autoregressive structure</w:t>
      </w:r>
      <w:r w:rsidR="00320A16">
        <w:t xml:space="preserve"> in which</w:t>
      </w:r>
      <w:r>
        <w:t xml:space="preserve"> the previous output is </w:t>
      </w:r>
      <w:r w:rsidR="002667C6">
        <w:t>concatenated</w:t>
      </w:r>
      <w:r>
        <w:t xml:space="preserve"> as an additional input</w:t>
      </w:r>
      <w:r w:rsidR="00FC53F1">
        <w:t xml:space="preserve"> for the current prediction</w:t>
      </w:r>
      <w:r>
        <w:t>.</w:t>
      </w:r>
      <w:r w:rsidR="00F777F8">
        <w:t xml:space="preserve"> </w:t>
      </w:r>
      <w:ins w:id="189" w:author="Matthew Chen" w:date="2024-04-03T16:04:00Z" w16du:dateUtc="2024-04-03T23:04:00Z">
        <w:r w:rsidR="000D41C5">
          <w:t>For Model</w:t>
        </w:r>
      </w:ins>
      <w:ins w:id="190" w:author="Matthew Chen" w:date="2024-04-04T09:55:00Z" w16du:dateUtc="2024-04-04T16:55:00Z">
        <w:r w:rsidR="00511D4D">
          <w:t xml:space="preserve"> </w:t>
        </w:r>
      </w:ins>
      <w:ins w:id="191" w:author="Matthew Chen" w:date="2024-04-03T16:04:00Z" w16du:dateUtc="2024-04-03T23:04:00Z">
        <w:r w:rsidR="000D41C5">
          <w:t xml:space="preserve">3 and </w:t>
        </w:r>
      </w:ins>
      <w:ins w:id="192" w:author="Matthew Chen" w:date="2024-04-10T09:31:00Z" w16du:dateUtc="2024-04-10T16:31:00Z">
        <w:r w:rsidR="00824AFC">
          <w:t xml:space="preserve">Model </w:t>
        </w:r>
      </w:ins>
      <w:ins w:id="193" w:author="Matthew Chen" w:date="2024-04-03T16:04:00Z" w16du:dateUtc="2024-04-03T23:04:00Z">
        <w:r w:rsidR="000D41C5">
          <w:t>4, we propose two new architectures that conserve mass</w:t>
        </w:r>
      </w:ins>
      <w:ins w:id="194" w:author="Matthew Chen" w:date="2024-04-03T16:06:00Z" w16du:dateUtc="2024-04-03T23:06:00Z">
        <w:r w:rsidR="000D41C5">
          <w:t xml:space="preserve"> and accumulate implied storage states internally</w:t>
        </w:r>
      </w:ins>
      <w:ins w:id="195" w:author="Matthew Chen" w:date="2024-04-03T16:04:00Z" w16du:dateUtc="2024-04-03T23:04:00Z">
        <w:r w:rsidR="000D41C5">
          <w:t xml:space="preserve">. </w:t>
        </w:r>
      </w:ins>
      <w:ins w:id="196" w:author="Matthew Chen" w:date="2024-04-03T16:11:00Z" w16du:dateUtc="2024-04-03T23:11:00Z">
        <w:r w:rsidR="006B2B67">
          <w:t xml:space="preserve">These models are inspired by the mass-conserving LSTM (MC-LSTM), which is a modified LSTM architecture where its memory states are true mass accumulators </w:t>
        </w:r>
      </w:ins>
      <w:customXmlInsRangeStart w:id="197" w:author="Matthew Chen" w:date="2024-04-03T16:11:00Z"/>
      <w:sdt>
        <w:sdtPr>
          <w:rPr>
            <w:color w:val="000000"/>
          </w:rPr>
          <w:tag w:val="MENDELEY_CITATION_v3_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"/>
          <w:id w:val="1151174287"/>
          <w:placeholder>
            <w:docPart w:val="224174A7F66E4031BFE911FD114AA5A6"/>
          </w:placeholder>
        </w:sdtPr>
        <w:sdtContent>
          <w:customXmlInsRangeEnd w:id="197"/>
          <w:ins w:id="198" w:author="Matthew Chen" w:date="2024-04-11T09:40:00Z" w16du:dateUtc="2024-04-11T16:40:00Z">
            <w:r w:rsidR="00901608" w:rsidRPr="00901608">
              <w:rPr>
                <w:color w:val="000000"/>
              </w:rPr>
              <w:t>(</w:t>
            </w:r>
            <w:proofErr w:type="spellStart"/>
            <w:r w:rsidR="00901608" w:rsidRPr="00901608">
              <w:rPr>
                <w:color w:val="000000"/>
              </w:rPr>
              <w:t>Hoedt</w:t>
            </w:r>
            <w:proofErr w:type="spellEnd"/>
            <w:r w:rsidR="00901608" w:rsidRPr="00901608">
              <w:rPr>
                <w:color w:val="000000"/>
              </w:rPr>
              <w:t xml:space="preserve"> et al., 2021)</w:t>
            </w:r>
          </w:ins>
          <w:customXmlInsRangeStart w:id="199" w:author="Matthew Chen" w:date="2024-04-03T16:11:00Z"/>
        </w:sdtContent>
      </w:sdt>
      <w:customXmlInsRangeEnd w:id="199"/>
      <w:ins w:id="200" w:author="Matthew Chen" w:date="2024-04-03T16:11:00Z" w16du:dateUtc="2024-04-03T23:11:00Z">
        <w:r w:rsidR="006B2B67">
          <w:t xml:space="preserve">. </w:t>
        </w:r>
      </w:ins>
      <w:ins w:id="201" w:author="Matthew Chen" w:date="2024-04-03T16:04:00Z" w16du:dateUtc="2024-04-03T23:04:00Z">
        <w:r w:rsidR="000D41C5">
          <w:t xml:space="preserve">Specifically, </w:t>
        </w:r>
      </w:ins>
      <w:del w:id="202" w:author="Matthew Chen" w:date="2024-04-03T16:02:00Z" w16du:dateUtc="2024-04-03T23:02:00Z">
        <w:r w:rsidR="00F777F8" w:rsidDel="000D41C5">
          <w:delText xml:space="preserve">Finally, </w:delText>
        </w:r>
      </w:del>
      <w:r w:rsidR="00F777F8">
        <w:t xml:space="preserve">Model 3 </w:t>
      </w:r>
      <w:ins w:id="203" w:author="Matthew Chen" w:date="2024-04-04T09:31:00Z" w16du:dateUtc="2024-04-04T16:31:00Z">
        <w:r w:rsidR="00D17A41">
          <w:t xml:space="preserve">explicitly </w:t>
        </w:r>
      </w:ins>
      <w:del w:id="204" w:author="Matthew Chen" w:date="2024-04-03T16:06:00Z" w16du:dateUtc="2024-04-03T23:06:00Z">
        <w:r w:rsidR="00FC53F1" w:rsidDel="000D41C5">
          <w:delText xml:space="preserve">externally </w:delText>
        </w:r>
      </w:del>
      <w:r w:rsidR="00FC53F1">
        <w:t>models the mass balance for implied storages</w:t>
      </w:r>
      <w:r w:rsidR="00F777F8">
        <w:t xml:space="preserve"> </w:t>
      </w:r>
      <w:ins w:id="205" w:author="Matthew Chen" w:date="2024-04-03T16:11:00Z" w16du:dateUtc="2024-04-03T23:11:00Z">
        <w:r w:rsidR="006B2B67">
          <w:t xml:space="preserve">as an additional internal </w:t>
        </w:r>
      </w:ins>
      <w:del w:id="206" w:author="Matthew Chen" w:date="2024-04-04T08:54:00Z" w16du:dateUtc="2024-04-04T15:54:00Z">
        <w:r w:rsidR="00F777F8" w:rsidDel="009441BE">
          <w:delText>and</w:delText>
        </w:r>
      </w:del>
      <w:ins w:id="207" w:author="Matthew Chen" w:date="2024-04-04T08:54:00Z" w16du:dateUtc="2024-04-04T15:54:00Z">
        <w:r w:rsidR="009441BE">
          <w:t>state and</w:t>
        </w:r>
      </w:ins>
      <w:r w:rsidR="00F777F8">
        <w:t xml:space="preserve"> </w:t>
      </w:r>
      <w:r w:rsidR="002667C6">
        <w:t>concatenate</w:t>
      </w:r>
      <w:r w:rsidR="00FC53F1">
        <w:t>s them</w:t>
      </w:r>
      <w:r w:rsidR="00F777F8">
        <w:t xml:space="preserve"> as </w:t>
      </w:r>
      <w:del w:id="208" w:author="Matthew Chen" w:date="2024-04-04T08:54:00Z" w16du:dateUtc="2024-04-04T15:54:00Z">
        <w:r w:rsidR="00F777F8" w:rsidDel="009441BE">
          <w:delText xml:space="preserve">an </w:delText>
        </w:r>
      </w:del>
      <w:del w:id="209" w:author="Matthew Chen" w:date="2024-04-11T09:44:00Z" w16du:dateUtc="2024-04-11T16:44:00Z">
        <w:r w:rsidR="002667C6" w:rsidDel="00901608">
          <w:delText xml:space="preserve">additional </w:delText>
        </w:r>
      </w:del>
      <w:r w:rsidR="00F777F8">
        <w:t>input</w:t>
      </w:r>
      <w:ins w:id="210" w:author="Matthew Chen" w:date="2024-03-29T15:35:00Z" w16du:dateUtc="2024-03-29T22:35:00Z">
        <w:r w:rsidR="00051C37">
          <w:t xml:space="preserve"> so that </w:t>
        </w:r>
      </w:ins>
      <w:ins w:id="211" w:author="Matthew Chen" w:date="2024-04-03T16:02:00Z" w16du:dateUtc="2024-04-03T23:02:00Z">
        <w:r w:rsidR="000D41C5">
          <w:t>we do not need to r</w:t>
        </w:r>
      </w:ins>
      <w:ins w:id="212" w:author="Matthew Chen" w:date="2024-04-03T16:12:00Z" w16du:dateUtc="2024-04-03T23:12:00Z">
        <w:r w:rsidR="006B2B67">
          <w:t xml:space="preserve">ely </w:t>
        </w:r>
      </w:ins>
      <w:ins w:id="213" w:author="Matthew Chen" w:date="2024-04-03T16:02:00Z" w16du:dateUtc="2024-04-03T23:02:00Z">
        <w:r w:rsidR="000D41C5">
          <w:t>on</w:t>
        </w:r>
      </w:ins>
      <w:ins w:id="214" w:author="Matthew Chen" w:date="2024-04-03T16:12:00Z" w16du:dateUtc="2024-04-03T23:12:00Z">
        <w:r w:rsidR="006B2B67">
          <w:t xml:space="preserve"> the </w:t>
        </w:r>
      </w:ins>
      <w:ins w:id="215" w:author="Matthew Chen" w:date="2024-04-04T08:54:00Z" w16du:dateUtc="2024-04-04T15:54:00Z">
        <w:r w:rsidR="009441BE">
          <w:t xml:space="preserve">LSTM </w:t>
        </w:r>
      </w:ins>
      <w:ins w:id="216" w:author="Matthew Chen" w:date="2024-04-03T16:12:00Z" w16du:dateUtc="2024-04-03T23:12:00Z">
        <w:r w:rsidR="006B2B67">
          <w:t>gating mechanism</w:t>
        </w:r>
      </w:ins>
      <w:ins w:id="217" w:author="Matthew Chen" w:date="2024-04-04T08:54:00Z" w16du:dateUtc="2024-04-04T15:54:00Z">
        <w:r w:rsidR="009441BE">
          <w:t>s</w:t>
        </w:r>
      </w:ins>
      <w:ins w:id="218" w:author="Matthew Chen" w:date="2024-04-03T16:02:00Z" w16du:dateUtc="2024-04-03T23:02:00Z">
        <w:r w:rsidR="000D41C5">
          <w:t xml:space="preserve"> to</w:t>
        </w:r>
      </w:ins>
      <w:ins w:id="219" w:author="Matthew Chen" w:date="2024-04-03T16:03:00Z" w16du:dateUtc="2024-04-03T23:03:00Z">
        <w:r w:rsidR="000D41C5">
          <w:t xml:space="preserve"> learn to conserve mass</w:t>
        </w:r>
      </w:ins>
      <w:ins w:id="220" w:author="Matthew Chen" w:date="2024-03-29T15:35:00Z" w16du:dateUtc="2024-03-29T22:35:00Z">
        <w:r w:rsidR="00051C37">
          <w:t xml:space="preserve">. </w:t>
        </w:r>
      </w:ins>
      <w:ins w:id="221" w:author="Matthew Chen" w:date="2024-04-03T16:03:00Z" w16du:dateUtc="2024-04-03T23:03:00Z">
        <w:r w:rsidR="000D41C5">
          <w:t xml:space="preserve">Model 4 is </w:t>
        </w:r>
        <w:proofErr w:type="gramStart"/>
        <w:r w:rsidR="000D41C5">
          <w:t>similar to</w:t>
        </w:r>
        <w:proofErr w:type="gramEnd"/>
        <w:r w:rsidR="000D41C5">
          <w:t xml:space="preserve"> Model </w:t>
        </w:r>
      </w:ins>
      <w:ins w:id="222" w:author="Matthew Chen" w:date="2024-04-04T09:29:00Z" w16du:dateUtc="2024-04-04T16:29:00Z">
        <w:r w:rsidR="00D17A41">
          <w:t>3;</w:t>
        </w:r>
      </w:ins>
      <w:ins w:id="223" w:author="Matthew Chen" w:date="2024-04-03T16:03:00Z" w16du:dateUtc="2024-04-03T23:03:00Z">
        <w:r w:rsidR="000D41C5">
          <w:t xml:space="preserve"> excep</w:t>
        </w:r>
      </w:ins>
      <w:ins w:id="224" w:author="Matthew Chen" w:date="2024-04-04T08:54:00Z" w16du:dateUtc="2024-04-04T15:54:00Z">
        <w:r w:rsidR="009441BE">
          <w:t xml:space="preserve">t </w:t>
        </w:r>
      </w:ins>
      <w:ins w:id="225" w:author="Matthew Chen" w:date="2024-04-04T08:55:00Z" w16du:dateUtc="2024-04-04T15:55:00Z">
        <w:r w:rsidR="009441BE">
          <w:t xml:space="preserve">we </w:t>
        </w:r>
      </w:ins>
      <w:ins w:id="226" w:author="Matthew Chen" w:date="2024-04-04T09:28:00Z" w16du:dateUtc="2024-04-04T16:28:00Z">
        <w:r w:rsidR="00D17A41">
          <w:t xml:space="preserve">discard the LSTM gating mechanisms </w:t>
        </w:r>
      </w:ins>
      <w:ins w:id="227" w:author="Matthew Chen" w:date="2024-04-10T09:31:00Z" w16du:dateUtc="2024-04-10T16:31:00Z">
        <w:r w:rsidR="00824AFC">
          <w:t xml:space="preserve">entirely </w:t>
        </w:r>
      </w:ins>
      <w:ins w:id="228" w:author="Matthew Chen" w:date="2024-04-04T09:28:00Z" w16du:dateUtc="2024-04-04T16:28:00Z">
        <w:r w:rsidR="00D17A41">
          <w:t>which result</w:t>
        </w:r>
      </w:ins>
      <w:ins w:id="229" w:author="Matthew Chen" w:date="2024-04-04T09:29:00Z" w16du:dateUtc="2024-04-04T16:29:00Z">
        <w:r w:rsidR="00D17A41">
          <w:t xml:space="preserve">s in a model resembling a </w:t>
        </w:r>
      </w:ins>
      <w:ins w:id="230" w:author="Matthew Chen" w:date="2024-04-10T09:32:00Z" w16du:dateUtc="2024-04-10T16:32:00Z">
        <w:r w:rsidR="00824AFC">
          <w:t xml:space="preserve">mass-accumulating </w:t>
        </w:r>
      </w:ins>
      <w:ins w:id="231" w:author="Matthew Chen" w:date="2024-04-04T09:29:00Z" w16du:dateUtc="2024-04-04T16:29:00Z">
        <w:r w:rsidR="00D17A41">
          <w:t xml:space="preserve">recurrent neural network (RNN). </w:t>
        </w:r>
      </w:ins>
      <w:ins w:id="232" w:author="Matthew Chen" w:date="2024-04-09T12:44:00Z" w16du:dateUtc="2024-04-09T19:44:00Z">
        <w:r w:rsidR="00482139">
          <w:t>However, Model 4</w:t>
        </w:r>
      </w:ins>
      <w:ins w:id="233" w:author="Matthew Chen" w:date="2024-04-09T12:45:00Z" w16du:dateUtc="2024-04-09T19:45:00Z">
        <w:r w:rsidR="00482139">
          <w:t xml:space="preserve"> is unable to capture longer-range dependencies </w:t>
        </w:r>
      </w:ins>
      <w:ins w:id="234" w:author="Matthew Chen" w:date="2024-04-09T12:46:00Z" w16du:dateUtc="2024-04-09T19:46:00Z">
        <w:r w:rsidR="00482139">
          <w:t>through learned cell states beyond storage</w:t>
        </w:r>
      </w:ins>
      <w:ins w:id="235" w:author="Matthew Chen" w:date="2024-04-11T09:45:00Z" w16du:dateUtc="2024-04-11T16:45:00Z">
        <w:r w:rsidR="00901608">
          <w:t xml:space="preserve"> </w:t>
        </w:r>
      </w:ins>
      <w:ins w:id="236" w:author="Matthew Chen" w:date="2024-04-09T12:46:00Z" w16du:dateUtc="2024-04-09T19:46:00Z">
        <w:r w:rsidR="00482139">
          <w:t>unlike Model 3. Also note that since</w:t>
        </w:r>
      </w:ins>
      <w:ins w:id="237" w:author="Matthew Chen" w:date="2024-04-04T09:33:00Z" w16du:dateUtc="2024-04-04T16:33:00Z">
        <w:r w:rsidR="00D17A41">
          <w:t xml:space="preserve"> mass balance </w:t>
        </w:r>
      </w:ins>
      <w:ins w:id="238" w:author="Matthew Chen" w:date="2024-04-04T09:36:00Z" w16du:dateUtc="2024-04-04T16:36:00Z">
        <w:r w:rsidR="00D17A41">
          <w:t xml:space="preserve">can be </w:t>
        </w:r>
      </w:ins>
      <w:ins w:id="239" w:author="Matthew Chen" w:date="2024-04-04T09:56:00Z" w16du:dateUtc="2024-04-04T16:56:00Z">
        <w:r w:rsidR="00511D4D">
          <w:t xml:space="preserve">expressed </w:t>
        </w:r>
      </w:ins>
      <w:ins w:id="240" w:author="Matthew Chen" w:date="2024-04-04T09:36:00Z" w16du:dateUtc="2024-04-04T16:36:00Z">
        <w:r w:rsidR="00D17A41">
          <w:t xml:space="preserve">explicitly </w:t>
        </w:r>
      </w:ins>
      <w:ins w:id="241" w:author="Matthew Chen" w:date="2024-04-04T09:35:00Z" w16du:dateUtc="2024-04-04T16:35:00Z">
        <w:r w:rsidR="00D17A41">
          <w:t>for the reservoir control problem</w:t>
        </w:r>
      </w:ins>
      <w:ins w:id="242" w:author="Matthew Chen" w:date="2024-04-04T09:34:00Z" w16du:dateUtc="2024-04-04T16:34:00Z">
        <w:r w:rsidR="00D17A41">
          <w:t>, these</w:t>
        </w:r>
      </w:ins>
      <w:ins w:id="243" w:author="Matthew Chen" w:date="2024-04-04T09:32:00Z" w16du:dateUtc="2024-04-04T16:32:00Z">
        <w:r w:rsidR="00D17A41">
          <w:t xml:space="preserve"> models require </w:t>
        </w:r>
      </w:ins>
      <w:ins w:id="244" w:author="Matthew Chen" w:date="2024-04-04T09:33:00Z" w16du:dateUtc="2024-04-04T16:33:00Z">
        <w:r w:rsidR="00D17A41">
          <w:t xml:space="preserve">order of magnitude </w:t>
        </w:r>
      </w:ins>
      <w:ins w:id="245" w:author="Matthew Chen" w:date="2024-04-04T09:32:00Z" w16du:dateUtc="2024-04-04T16:32:00Z">
        <w:r w:rsidR="00D17A41">
          <w:t xml:space="preserve">fewer parameters (more parsimonious) compared to MC-LSTM. </w:t>
        </w:r>
      </w:ins>
      <w:del w:id="246" w:author="Matthew Chen" w:date="2024-03-29T15:35:00Z" w16du:dateUtc="2024-03-29T22:35:00Z">
        <w:r w:rsidR="00F777F8" w:rsidDel="00051C37">
          <w:delText xml:space="preserve">. </w:delText>
        </w:r>
        <w:r w:rsidR="00883817" w:rsidDel="00051C37">
          <w:delText xml:space="preserve">(Why?) </w:delText>
        </w:r>
      </w:del>
      <w:r w:rsidR="004A7944">
        <w:t xml:space="preserve">All </w:t>
      </w:r>
      <w:ins w:id="247" w:author="Matthew Chen" w:date="2024-04-04T09:32:00Z" w16du:dateUtc="2024-04-04T16:32:00Z">
        <w:r w:rsidR="00D17A41">
          <w:t>four</w:t>
        </w:r>
      </w:ins>
      <w:del w:id="248" w:author="Matthew Chen" w:date="2024-04-04T09:32:00Z" w16du:dateUtc="2024-04-04T16:32:00Z">
        <w:r w:rsidR="004A7944" w:rsidDel="00D17A41">
          <w:delText>three</w:delText>
        </w:r>
      </w:del>
      <w:r w:rsidR="004A7944">
        <w:t xml:space="preserve"> models </w:t>
      </w:r>
      <w:r w:rsidR="0083654D">
        <w:t>are trained</w:t>
      </w:r>
      <w:r w:rsidR="004A7944">
        <w:t xml:space="preserve"> </w:t>
      </w:r>
      <w:r w:rsidR="00013EC2">
        <w:t>using the</w:t>
      </w:r>
      <w:r w:rsidR="004A7944">
        <w:t xml:space="preserve"> square error loss</w:t>
      </w:r>
      <w:r w:rsidR="00013EC2">
        <w:t xml:space="preserve"> function</w:t>
      </w:r>
      <w:r w:rsidR="0083654D">
        <w:t>.</w:t>
      </w:r>
    </w:p>
    <w:p w14:paraId="4098E164" w14:textId="750E015D" w:rsidR="004A7944" w:rsidDel="00D17A41" w:rsidRDefault="004A7944" w:rsidP="00DC17E9">
      <w:pPr>
        <w:spacing w:line="480" w:lineRule="auto"/>
        <w:rPr>
          <w:del w:id="249" w:author="Matthew Chen" w:date="2024-04-04T09:37:00Z" w16du:dateUtc="2024-04-04T16:37:00Z"/>
        </w:rPr>
      </w:pPr>
      <w:r>
        <w:t xml:space="preserve">For hyperparameter tuning, we tune the model architecture details using exhaustive </w:t>
      </w:r>
      <w:ins w:id="250" w:author="Matthew Chen" w:date="2024-04-04T09:56:00Z" w16du:dateUtc="2024-04-04T16:56:00Z">
        <w:r w:rsidR="00511D4D">
          <w:t xml:space="preserve">grid </w:t>
        </w:r>
      </w:ins>
      <w:r>
        <w:t xml:space="preserve">search. Specifically, we select the model with the optimal validation loss over a predefined grid of hyperparameters, </w:t>
      </w:r>
      <w:r w:rsidR="007B722D">
        <w:t>averaging</w:t>
      </w:r>
      <w:r>
        <w:t xml:space="preserve"> over 5 different random seeds to account for stochasticity in the optimization algorithm. </w:t>
      </w:r>
      <w:r w:rsidR="00320A16">
        <w:t>W</w:t>
      </w:r>
      <w:r>
        <w:t xml:space="preserve">e tune the number of LSTM layers (1 or 2), the size of the LSTM hidden layer (between 5 and 50), the hidden size </w:t>
      </w:r>
      <w:r w:rsidR="007B722D">
        <w:t xml:space="preserve">of the feed-forward net (between 5 and 50), and </w:t>
      </w:r>
      <w:r w:rsidR="007B722D">
        <w:lastRenderedPageBreak/>
        <w:t xml:space="preserve">the dropout regularization probability (0.3, 0.5, or 0.7). </w:t>
      </w:r>
    </w:p>
    <w:p w14:paraId="33E394C1" w14:textId="7A519349" w:rsidR="007B722D" w:rsidRDefault="004A7944" w:rsidP="004A7944">
      <w:pPr>
        <w:spacing w:line="480" w:lineRule="auto"/>
        <w:rPr>
          <w:color w:val="000000"/>
        </w:rPr>
      </w:pPr>
      <w:r>
        <w:t xml:space="preserve">The LSTM experiments were conducted in the </w:t>
      </w:r>
      <w:proofErr w:type="spellStart"/>
      <w:r>
        <w:t>Pytorch</w:t>
      </w:r>
      <w:proofErr w:type="spellEnd"/>
      <w:r>
        <w:t xml:space="preserve"> deep learning library </w:t>
      </w:r>
      <w:sdt>
        <w:sdtPr>
          <w:rPr>
            <w:color w:val="000000"/>
          </w:rPr>
          <w:tag w:val="MENDELEY_CITATION_v3_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"/>
          <w:id w:val="2057499185"/>
          <w:placeholder>
            <w:docPart w:val="EF342355C0D64F0F86AA2580C8453C7E"/>
          </w:placeholder>
        </w:sdtPr>
        <w:sdtContent>
          <w:ins w:id="251" w:author="Matthew Chen" w:date="2024-04-11T09:40:00Z" w16du:dateUtc="2024-04-11T16:40:00Z">
            <w:r w:rsidR="00901608" w:rsidRPr="00901608">
              <w:rPr>
                <w:color w:val="000000"/>
              </w:rPr>
              <w:t>(</w:t>
            </w:r>
            <w:proofErr w:type="spellStart"/>
            <w:r w:rsidR="00901608" w:rsidRPr="00901608">
              <w:rPr>
                <w:color w:val="000000"/>
              </w:rPr>
              <w:t>Paszke</w:t>
            </w:r>
            <w:proofErr w:type="spellEnd"/>
            <w:r w:rsidR="00901608" w:rsidRPr="00901608">
              <w:rPr>
                <w:color w:val="000000"/>
              </w:rPr>
              <w:t xml:space="preserve"> et al., 2019)</w:t>
            </w:r>
          </w:ins>
          <w:del w:id="252" w:author="Matthew Chen" w:date="2024-03-29T10:15:00Z" w16du:dateUtc="2024-03-29T17:15:00Z">
            <w:r w:rsidR="000A61C2" w:rsidRPr="00901608" w:rsidDel="00412DB9">
              <w:rPr>
                <w:color w:val="000000"/>
              </w:rPr>
              <w:delText>(Paszke et al., 2019)</w:delText>
            </w:r>
          </w:del>
        </w:sdtContent>
      </w:sdt>
      <w:r>
        <w:rPr>
          <w:color w:val="000000"/>
        </w:rPr>
        <w:t>. In training, model parameters were optimized using the Adam algorithm, a first-order stochastic gradient descent algorithm with momentum</w:t>
      </w:r>
      <w:r w:rsidR="002667C6">
        <w:rPr>
          <w:color w:val="000000"/>
        </w:rPr>
        <w:t>,</w:t>
      </w:r>
      <w:r>
        <w:rPr>
          <w:color w:val="000000"/>
        </w:rPr>
        <w:t xml:space="preserve"> and</w:t>
      </w:r>
      <w:r w:rsidR="00194A35">
        <w:rPr>
          <w:color w:val="000000"/>
        </w:rPr>
        <w:t xml:space="preserve"> </w:t>
      </w:r>
      <w:r>
        <w:rPr>
          <w:color w:val="000000"/>
        </w:rPr>
        <w:t xml:space="preserve">strong performance </w:t>
      </w:r>
      <w:r w:rsidR="002667C6">
        <w:rPr>
          <w:color w:val="000000"/>
        </w:rPr>
        <w:t xml:space="preserve">demonstrated </w:t>
      </w:r>
      <w:r>
        <w:rPr>
          <w:color w:val="000000"/>
        </w:rPr>
        <w:t xml:space="preserve">in practice </w:t>
      </w:r>
      <w:sdt>
        <w:sdtPr>
          <w:rPr>
            <w:color w:val="000000"/>
          </w:rPr>
          <w:tag w:val="MENDELEY_CITATION_v3_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"/>
          <w:id w:val="379518786"/>
          <w:placeholder>
            <w:docPart w:val="EF342355C0D64F0F86AA2580C8453C7E"/>
          </w:placeholder>
        </w:sdtPr>
        <w:sdtContent>
          <w:ins w:id="253" w:author="Matthew Chen" w:date="2024-04-11T09:40:00Z" w16du:dateUtc="2024-04-11T16:40:00Z">
            <w:r w:rsidR="00901608">
              <w:rPr>
                <w:rFonts w:eastAsia="Times New Roman"/>
              </w:rPr>
              <w:t>(Kingma &amp; Ba, 2015)</w:t>
            </w:r>
          </w:ins>
          <w:del w:id="254" w:author="Matthew Chen" w:date="2024-03-29T10:15:00Z" w16du:dateUtc="2024-03-29T17:15:00Z">
            <w:r w:rsidR="000A61C2" w:rsidDel="00412DB9">
              <w:rPr>
                <w:rFonts w:eastAsia="Times New Roman"/>
              </w:rPr>
              <w:delText>(Kingma &amp; Ba, 2015)</w:delText>
            </w:r>
          </w:del>
        </w:sdtContent>
      </w:sdt>
      <w:r>
        <w:rPr>
          <w:color w:val="000000"/>
        </w:rPr>
        <w:t xml:space="preserve">. </w:t>
      </w:r>
    </w:p>
    <w:p w14:paraId="1530AF60" w14:textId="41A28EF1" w:rsidR="007B722D" w:rsidRDefault="0090606C" w:rsidP="007B722D">
      <w:pPr>
        <w:keepNext/>
        <w:spacing w:line="480" w:lineRule="auto"/>
      </w:pPr>
      <w:del w:id="255" w:author="Matthew Chen" w:date="2024-04-03T16:00:00Z" w16du:dateUtc="2024-04-03T23:00:00Z">
        <w:r w:rsidDel="000D41C5">
          <w:rPr>
            <w:noProof/>
          </w:rPr>
          <w:drawing>
            <wp:inline distT="0" distB="0" distL="0" distR="0" wp14:anchorId="6FEE00EB" wp14:editId="4679ADD5">
              <wp:extent cx="5943600" cy="2122170"/>
              <wp:effectExtent l="0" t="0" r="0" b="0"/>
              <wp:docPr id="211995216"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5216" name="Picture 1" descr="A diagram of a model&#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122170"/>
                      </a:xfrm>
                      <a:prstGeom prst="rect">
                        <a:avLst/>
                      </a:prstGeom>
                    </pic:spPr>
                  </pic:pic>
                </a:graphicData>
              </a:graphic>
            </wp:inline>
          </w:drawing>
        </w:r>
      </w:del>
      <w:ins w:id="256" w:author="Matthew Chen" w:date="2024-04-03T16:01:00Z" w16du:dateUtc="2024-04-03T23:01:00Z">
        <w:r w:rsidR="000D41C5">
          <w:rPr>
            <w:noProof/>
          </w:rPr>
          <w:drawing>
            <wp:inline distT="0" distB="0" distL="0" distR="0" wp14:anchorId="14529A81" wp14:editId="4DE9E8D9">
              <wp:extent cx="5943600" cy="1729740"/>
              <wp:effectExtent l="0" t="0" r="0" b="3810"/>
              <wp:docPr id="138757321"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7321" name="Picture 1" descr="A diagram of a model&#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729740"/>
                      </a:xfrm>
                      <a:prstGeom prst="rect">
                        <a:avLst/>
                      </a:prstGeom>
                    </pic:spPr>
                  </pic:pic>
                </a:graphicData>
              </a:graphic>
            </wp:inline>
          </w:drawing>
        </w:r>
      </w:ins>
    </w:p>
    <w:p w14:paraId="2232DEC5" w14:textId="3C68AEFF" w:rsidR="007B722D" w:rsidRDefault="007B722D" w:rsidP="007B722D">
      <w:pPr>
        <w:pStyle w:val="Caption"/>
        <w:rPr>
          <w:color w:val="000000"/>
        </w:rPr>
      </w:pPr>
      <w:r>
        <w:t xml:space="preserve">Figure </w:t>
      </w:r>
      <w:r>
        <w:fldChar w:fldCharType="begin"/>
      </w:r>
      <w:r>
        <w:instrText xml:space="preserve"> SEQ Figure \* ARABIC </w:instrText>
      </w:r>
      <w:r>
        <w:fldChar w:fldCharType="separate"/>
      </w:r>
      <w:ins w:id="257" w:author="Matthew Chen" w:date="2024-04-10T10:21:00Z" w16du:dateUtc="2024-04-10T17:21:00Z">
        <w:r w:rsidR="00FF4538">
          <w:rPr>
            <w:noProof/>
          </w:rPr>
          <w:t>3</w:t>
        </w:r>
      </w:ins>
      <w:del w:id="258" w:author="Matthew Chen" w:date="2024-04-04T10:10:00Z" w16du:dateUtc="2024-04-04T17:10:00Z">
        <w:r w:rsidR="001B4D29" w:rsidDel="00DD18BE">
          <w:rPr>
            <w:noProof/>
          </w:rPr>
          <w:delText>2</w:delText>
        </w:r>
      </w:del>
      <w:r>
        <w:fldChar w:fldCharType="end"/>
      </w:r>
      <w:r>
        <w:t xml:space="preserve">. </w:t>
      </w:r>
      <w:r w:rsidRPr="00444888">
        <w:rPr>
          <w:b w:val="0"/>
          <w:bCs/>
        </w:rPr>
        <w:t>LSTM model architectures. “FF”</w:t>
      </w:r>
      <w:r w:rsidR="00320A16">
        <w:rPr>
          <w:b w:val="0"/>
          <w:bCs/>
        </w:rPr>
        <w:t xml:space="preserve">: </w:t>
      </w:r>
      <w:r w:rsidRPr="00444888">
        <w:rPr>
          <w:b w:val="0"/>
          <w:bCs/>
        </w:rPr>
        <w:t>feed-forward neural network; “DOY</w:t>
      </w:r>
      <w:r w:rsidR="00320A16">
        <w:rPr>
          <w:b w:val="0"/>
          <w:bCs/>
        </w:rPr>
        <w:t>”:</w:t>
      </w:r>
      <w:r w:rsidRPr="00444888">
        <w:rPr>
          <w:b w:val="0"/>
          <w:bCs/>
        </w:rPr>
        <w:t xml:space="preserve"> day of the year.</w:t>
      </w:r>
    </w:p>
    <w:p w14:paraId="7B5F4DA8" w14:textId="77777777" w:rsidR="004A7944" w:rsidRDefault="004A7944" w:rsidP="00DC17E9">
      <w:pPr>
        <w:spacing w:line="480" w:lineRule="auto"/>
      </w:pPr>
    </w:p>
    <w:p w14:paraId="4853242B" w14:textId="1C21DD19" w:rsidR="00444888" w:rsidRDefault="00444888" w:rsidP="00444888">
      <w:pPr>
        <w:pStyle w:val="Heading2"/>
        <w:spacing w:line="480" w:lineRule="auto"/>
      </w:pPr>
      <w:r>
        <w:t>M</w:t>
      </w:r>
      <w:r w:rsidR="001645A8">
        <w:t xml:space="preserve">achine Learning </w:t>
      </w:r>
      <w:r>
        <w:t>Benchmarks</w:t>
      </w:r>
    </w:p>
    <w:p w14:paraId="3002157F" w14:textId="1F18942B" w:rsidR="00444888" w:rsidRDefault="001645A8" w:rsidP="00444888">
      <w:pPr>
        <w:spacing w:line="480" w:lineRule="auto"/>
        <w:rPr>
          <w:rFonts w:eastAsiaTheme="minorEastAsia"/>
        </w:rPr>
      </w:pPr>
      <w:r>
        <w:t xml:space="preserve">As </w:t>
      </w:r>
      <w:r w:rsidR="002667C6">
        <w:t>benchmarks</w:t>
      </w:r>
      <w:r>
        <w:t xml:space="preserve"> </w:t>
      </w:r>
      <w:r w:rsidR="002667C6">
        <w:t>for</w:t>
      </w:r>
      <w:r>
        <w:t xml:space="preserve"> the LSTM model, we consider autoregressive linear and random forest models</w:t>
      </w:r>
      <w:r w:rsidR="00B24B42">
        <w:t xml:space="preserve"> with 5 lags</w:t>
      </w:r>
      <w:r>
        <w:t xml:space="preserve">. </w:t>
      </w:r>
      <w:r w:rsidR="00B24B42">
        <w:t xml:space="preserve">Specifically, we model reservoir releases as a function of the current day of the year and inflow, as well as the previous 5 inflow values. </w:t>
      </w:r>
      <w:r w:rsidR="00DD5831">
        <w:t>We</w:t>
      </w:r>
      <w:r w:rsidR="002667C6">
        <w:t xml:space="preserve"> also consider benchmarks where the current </w:t>
      </w:r>
      <w:r w:rsidR="00DD5831">
        <w:t xml:space="preserve">observed </w:t>
      </w:r>
      <w:r w:rsidR="002667C6">
        <w:t>storage is another data input</w:t>
      </w:r>
      <w:r w:rsidR="004A14E5">
        <w:t>,</w:t>
      </w:r>
      <w:r w:rsidR="002667C6">
        <w:t xml:space="preserve"> since </w:t>
      </w:r>
      <w:r w:rsidR="00B24B42">
        <w:t>the linear and random forest models cannot learn to preserve information over time unlike the LSTM</w:t>
      </w:r>
      <w:r w:rsidR="002667C6">
        <w:t xml:space="preserve"> architecture</w:t>
      </w:r>
      <w:r w:rsidR="00013EC2">
        <w:t xml:space="preserve"> (these are denoted linear* and random forest*, respectively)</w:t>
      </w:r>
      <w:r w:rsidR="00B24B42">
        <w:t>. Th</w:t>
      </w:r>
      <w:r w:rsidR="002667C6">
        <w:t>is</w:t>
      </w:r>
      <w:r w:rsidR="00B24B42">
        <w:t xml:space="preserve"> modeling problem is represented by Equation 7, where </w:t>
      </w:r>
      <m:oMath>
        <m:sSup>
          <m:sSupPr>
            <m:ctrlPr>
              <w:rPr>
                <w:rFonts w:ascii="Cambria Math" w:hAnsi="Cambria Math"/>
                <w:i/>
              </w:rPr>
            </m:ctrlPr>
          </m:sSupPr>
          <m:e>
            <m:acc>
              <m:accPr>
                <m:ctrlPr>
                  <w:rPr>
                    <w:rFonts w:ascii="Cambria Math" w:hAnsi="Cambria Math"/>
                  </w:rPr>
                </m:ctrlPr>
              </m:accPr>
              <m:e>
                <m:r>
                  <w:rPr>
                    <w:rFonts w:ascii="Cambria Math" w:hAnsi="Cambria Math"/>
                  </w:rPr>
                  <m:t>y</m:t>
                </m:r>
              </m:e>
            </m:acc>
          </m:e>
          <m:sup>
            <m:d>
              <m:dPr>
                <m:ctrlPr>
                  <w:rPr>
                    <w:rFonts w:ascii="Cambria Math" w:hAnsi="Cambria Math"/>
                    <w:i/>
                  </w:rPr>
                </m:ctrlPr>
              </m:dPr>
              <m:e>
                <m:r>
                  <w:rPr>
                    <w:rFonts w:ascii="Cambria Math" w:hAnsi="Cambria Math"/>
                  </w:rPr>
                  <m:t>t</m:t>
                </m:r>
              </m:e>
            </m:d>
          </m:sup>
        </m:sSup>
      </m:oMath>
      <w:r w:rsidR="00B24B42">
        <w:rPr>
          <w:rFonts w:eastAsiaTheme="minorEastAsia"/>
        </w:rPr>
        <w:t xml:space="preserve"> is the </w:t>
      </w:r>
      <w:r w:rsidR="00610C2F">
        <w:rPr>
          <w:rFonts w:eastAsiaTheme="minorEastAsia"/>
        </w:rPr>
        <w:t xml:space="preserve">predicted </w:t>
      </w:r>
      <w:r w:rsidR="00B24B42">
        <w:rPr>
          <w:rFonts w:eastAsiaTheme="minorEastAsia"/>
        </w:rPr>
        <w:t xml:space="preserve">target release at time </w:t>
      </w:r>
      <m:oMath>
        <m:r>
          <w:rPr>
            <w:rFonts w:ascii="Cambria Math" w:eastAsiaTheme="minorEastAsia" w:hAnsi="Cambria Math"/>
          </w:rPr>
          <m:t>t</m:t>
        </m:r>
      </m:oMath>
      <w:r w:rsidR="00B24B42">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sto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DOY</m:t>
            </m:r>
          </m:sub>
        </m:sSub>
      </m:oMath>
      <w:r w:rsidR="00B24B42">
        <w:rPr>
          <w:rFonts w:eastAsiaTheme="minorEastAsia"/>
        </w:rPr>
        <w:t xml:space="preserve"> are </w:t>
      </w:r>
      <w:r w:rsidR="00610C2F">
        <w:rPr>
          <w:rFonts w:eastAsiaTheme="minorEastAsia"/>
        </w:rPr>
        <w:t>the inflow, storage, and day of year features, respectively.</w:t>
      </w:r>
    </w:p>
    <w:p w14:paraId="4E9E3C26" w14:textId="73536CE6" w:rsidR="00610C2F" w:rsidRPr="00610C2F" w:rsidRDefault="00000000" w:rsidP="00444888">
      <w:pPr>
        <w:spacing w:line="480" w:lineRule="auto"/>
        <w:rPr>
          <w:rFonts w:eastAsiaTheme="minorEastAsia"/>
        </w:rPr>
      </w:pPr>
      <m:oMathPara>
        <m:oMath>
          <m:eqArr>
            <m:eqArrPr>
              <m:maxDist m:val="1"/>
              <m:ctrlPr>
                <w:rPr>
                  <w:rFonts w:ascii="Cambria Math" w:hAnsi="Cambria Math"/>
                  <w:i/>
                </w:rPr>
              </m:ctrlPr>
            </m:eqArrPr>
            <m:e>
              <m:sSup>
                <m:sSupPr>
                  <m:ctrlPr>
                    <w:rPr>
                      <w:rFonts w:ascii="Cambria Math" w:hAnsi="Cambria Math"/>
                      <w:i/>
                    </w:rPr>
                  </m:ctrlPr>
                </m:sSupPr>
                <m:e>
                  <m:acc>
                    <m:accPr>
                      <m:ctrlPr>
                        <w:rPr>
                          <w:rFonts w:ascii="Cambria Math" w:hAnsi="Cambria Math"/>
                        </w:rPr>
                      </m:ctrlPr>
                    </m:accPr>
                    <m:e>
                      <m:r>
                        <w:rPr>
                          <w:rFonts w:ascii="Cambria Math" w:hAnsi="Cambria Math"/>
                        </w:rPr>
                        <m:t>y</m:t>
                      </m:r>
                    </m:e>
                  </m:acc>
                </m:e>
                <m:sup>
                  <m:d>
                    <m:dPr>
                      <m:ctrlPr>
                        <w:rPr>
                          <w:rFonts w:ascii="Cambria Math" w:hAnsi="Cambria Math"/>
                          <w:i/>
                        </w:rPr>
                      </m:ctrlPr>
                    </m:dPr>
                    <m:e>
                      <m:r>
                        <w:rPr>
                          <w:rFonts w:ascii="Cambria Math" w:hAnsi="Cambria Math"/>
                        </w:rPr>
                        <m:t>t</m:t>
                      </m:r>
                    </m:e>
                  </m:d>
                </m:sup>
              </m:sSup>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in</m:t>
                      </m:r>
                    </m:sub>
                    <m:sup>
                      <m:d>
                        <m:dPr>
                          <m:ctrlPr>
                            <w:rPr>
                              <w:rFonts w:ascii="Cambria Math" w:hAnsi="Cambria Math"/>
                              <w:i/>
                            </w:rPr>
                          </m:ctrlPr>
                        </m:dPr>
                        <m:e>
                          <m:r>
                            <w:rPr>
                              <w:rFonts w:ascii="Cambria Math" w:hAnsi="Cambria Math"/>
                            </w:rPr>
                            <m:t>t</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in</m:t>
                      </m:r>
                    </m:sub>
                    <m:sup>
                      <m:d>
                        <m:dPr>
                          <m:ctrlPr>
                            <w:rPr>
                              <w:rFonts w:ascii="Cambria Math" w:hAnsi="Cambria Math"/>
                              <w:i/>
                            </w:rPr>
                          </m:ctrlPr>
                        </m:dPr>
                        <m:e>
                          <m:r>
                            <w:rPr>
                              <w:rFonts w:ascii="Cambria Math" w:hAnsi="Cambria Math"/>
                            </w:rPr>
                            <m:t>t-1</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in</m:t>
                      </m:r>
                    </m:sub>
                    <m:sup>
                      <m:d>
                        <m:dPr>
                          <m:ctrlPr>
                            <w:rPr>
                              <w:rFonts w:ascii="Cambria Math" w:hAnsi="Cambria Math"/>
                              <w:i/>
                            </w:rPr>
                          </m:ctrlPr>
                        </m:dPr>
                        <m:e>
                          <m:r>
                            <w:rPr>
                              <w:rFonts w:ascii="Cambria Math" w:hAnsi="Cambria Math"/>
                            </w:rPr>
                            <m:t>t-2</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in</m:t>
                      </m:r>
                    </m:sub>
                    <m:sup>
                      <m:d>
                        <m:dPr>
                          <m:ctrlPr>
                            <w:rPr>
                              <w:rFonts w:ascii="Cambria Math" w:hAnsi="Cambria Math"/>
                              <w:i/>
                            </w:rPr>
                          </m:ctrlPr>
                        </m:dPr>
                        <m:e>
                          <m:r>
                            <w:rPr>
                              <w:rFonts w:ascii="Cambria Math" w:hAnsi="Cambria Math"/>
                            </w:rPr>
                            <m:t>t-3</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in</m:t>
                      </m:r>
                    </m:sub>
                    <m:sup>
                      <m:d>
                        <m:dPr>
                          <m:ctrlPr>
                            <w:rPr>
                              <w:rFonts w:ascii="Cambria Math" w:hAnsi="Cambria Math"/>
                              <w:i/>
                            </w:rPr>
                          </m:ctrlPr>
                        </m:dPr>
                        <m:e>
                          <m:r>
                            <w:rPr>
                              <w:rFonts w:ascii="Cambria Math" w:hAnsi="Cambria Math"/>
                            </w:rPr>
                            <m:t>t-4</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in</m:t>
                      </m:r>
                    </m:sub>
                    <m:sup>
                      <m:d>
                        <m:dPr>
                          <m:ctrlPr>
                            <w:rPr>
                              <w:rFonts w:ascii="Cambria Math" w:hAnsi="Cambria Math"/>
                              <w:i/>
                            </w:rPr>
                          </m:ctrlPr>
                        </m:dPr>
                        <m:e>
                          <m:r>
                            <w:rPr>
                              <w:rFonts w:ascii="Cambria Math" w:hAnsi="Cambria Math"/>
                            </w:rPr>
                            <m:t>t-5</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sto</m:t>
                      </m:r>
                    </m:sub>
                    <m:sup>
                      <m:d>
                        <m:dPr>
                          <m:ctrlPr>
                            <w:rPr>
                              <w:rFonts w:ascii="Cambria Math" w:hAnsi="Cambria Math"/>
                              <w:i/>
                            </w:rPr>
                          </m:ctrlPr>
                        </m:dPr>
                        <m:e>
                          <m:r>
                            <w:rPr>
                              <w:rFonts w:ascii="Cambria Math" w:hAnsi="Cambria Math"/>
                            </w:rPr>
                            <m:t>t</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DOY</m:t>
                      </m:r>
                    </m:sub>
                    <m:sup>
                      <m:d>
                        <m:dPr>
                          <m:ctrlPr>
                            <w:rPr>
                              <w:rFonts w:ascii="Cambria Math" w:hAnsi="Cambria Math"/>
                              <w:i/>
                            </w:rPr>
                          </m:ctrlPr>
                        </m:dPr>
                        <m:e>
                          <m:r>
                            <w:rPr>
                              <w:rFonts w:ascii="Cambria Math" w:hAnsi="Cambria Math"/>
                            </w:rPr>
                            <m:t>t</m:t>
                          </m:r>
                        </m:e>
                      </m:d>
                    </m:sup>
                  </m:sSubSup>
                </m:e>
              </m:d>
              <m:r>
                <w:rPr>
                  <w:rFonts w:ascii="Cambria Math" w:hAnsi="Cambria Math"/>
                </w:rPr>
                <m:t>#</m:t>
              </m:r>
              <m:d>
                <m:dPr>
                  <m:ctrlPr>
                    <w:rPr>
                      <w:rFonts w:ascii="Cambria Math" w:hAnsi="Cambria Math"/>
                      <w:i/>
                    </w:rPr>
                  </m:ctrlPr>
                </m:dPr>
                <m:e>
                  <m:r>
                    <w:rPr>
                      <w:rFonts w:ascii="Cambria Math" w:hAnsi="Cambria Math"/>
                    </w:rPr>
                    <m:t>7</m:t>
                  </m:r>
                </m:e>
              </m:d>
            </m:e>
          </m:eqArr>
        </m:oMath>
      </m:oMathPara>
    </w:p>
    <w:p w14:paraId="7E72E83A" w14:textId="07A48E88" w:rsidR="00610C2F" w:rsidRDefault="00610C2F" w:rsidP="00444888">
      <w:pPr>
        <w:spacing w:line="480" w:lineRule="auto"/>
        <w:rPr>
          <w:rFonts w:eastAsiaTheme="minorEastAsia"/>
          <w:color w:val="000000"/>
        </w:rPr>
      </w:pPr>
      <w:r>
        <w:rPr>
          <w:rFonts w:eastAsiaTheme="minorEastAsia"/>
        </w:rPr>
        <w:lastRenderedPageBreak/>
        <w:t>The</w:t>
      </w:r>
      <w:r w:rsidR="003E06E5">
        <w:rPr>
          <w:rFonts w:eastAsiaTheme="minorEastAsia"/>
        </w:rPr>
        <w:t xml:space="preserve">se </w:t>
      </w:r>
      <w:r>
        <w:rPr>
          <w:rFonts w:eastAsiaTheme="minorEastAsia"/>
        </w:rPr>
        <w:t xml:space="preserve">benchmark models, trained with square-error loss, are implemented in the open-source </w:t>
      </w:r>
      <w:r>
        <w:rPr>
          <w:rFonts w:eastAsiaTheme="minorEastAsia"/>
          <w:i/>
          <w:iCs/>
        </w:rPr>
        <w:t>scikit-learn</w:t>
      </w:r>
      <w:r>
        <w:rPr>
          <w:rFonts w:eastAsiaTheme="minorEastAsia"/>
        </w:rPr>
        <w:t xml:space="preserve"> library </w:t>
      </w:r>
      <w:sdt>
        <w:sdtPr>
          <w:rPr>
            <w:rFonts w:eastAsiaTheme="minorEastAsia"/>
            <w:color w:val="000000"/>
          </w:rPr>
          <w:tag w:val="MENDELEY_CITATION_v3_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"/>
          <w:id w:val="567993255"/>
          <w:placeholder>
            <w:docPart w:val="DefaultPlaceholder_-1854013440"/>
          </w:placeholder>
        </w:sdtPr>
        <w:sdtContent>
          <w:ins w:id="259" w:author="Matthew Chen" w:date="2024-04-11T09:40:00Z" w16du:dateUtc="2024-04-11T16:40:00Z">
            <w:r w:rsidR="00901608" w:rsidRPr="00901608">
              <w:rPr>
                <w:rFonts w:eastAsiaTheme="minorEastAsia"/>
                <w:color w:val="000000"/>
              </w:rPr>
              <w:t>(Pedregosa et al., 2011)</w:t>
            </w:r>
          </w:ins>
          <w:del w:id="260" w:author="Matthew Chen" w:date="2024-03-29T10:15:00Z" w16du:dateUtc="2024-03-29T17:15:00Z">
            <w:r w:rsidR="000A61C2" w:rsidRPr="00901608" w:rsidDel="00412DB9">
              <w:rPr>
                <w:rFonts w:eastAsiaTheme="minorEastAsia"/>
                <w:color w:val="000000"/>
              </w:rPr>
              <w:delText>(Pedregosa et al., 2011)</w:delText>
            </w:r>
          </w:del>
        </w:sdtContent>
      </w:sdt>
      <w:r>
        <w:rPr>
          <w:rFonts w:eastAsiaTheme="minorEastAsia"/>
          <w:color w:val="000000"/>
        </w:rPr>
        <w:t xml:space="preserve">. </w:t>
      </w:r>
    </w:p>
    <w:p w14:paraId="2A9E59DE" w14:textId="4DD763C5" w:rsidR="00610C2F" w:rsidRDefault="003E06E5" w:rsidP="00444888">
      <w:pPr>
        <w:spacing w:line="480" w:lineRule="auto"/>
        <w:rPr>
          <w:ins w:id="261" w:author="Matthew Chen" w:date="2024-03-29T15:34:00Z" w16du:dateUtc="2024-03-29T22:34:00Z"/>
        </w:rPr>
      </w:pPr>
      <w:r>
        <w:rPr>
          <w:rFonts w:eastAsiaTheme="minorEastAsia"/>
          <w:color w:val="000000"/>
        </w:rPr>
        <w:t>Since</w:t>
      </w:r>
      <w:r w:rsidR="00610C2F">
        <w:rPr>
          <w:rFonts w:eastAsiaTheme="minorEastAsia"/>
          <w:color w:val="000000"/>
        </w:rPr>
        <w:t xml:space="preserve"> we are interested in the LSTM learning storage information implicitly, it is useful </w:t>
      </w:r>
      <w:r>
        <w:rPr>
          <w:rFonts w:eastAsiaTheme="minorEastAsia"/>
          <w:color w:val="000000"/>
        </w:rPr>
        <w:t xml:space="preserve">to </w:t>
      </w:r>
      <w:r w:rsidR="00013EC2">
        <w:rPr>
          <w:rFonts w:eastAsiaTheme="minorEastAsia"/>
          <w:color w:val="000000"/>
        </w:rPr>
        <w:t xml:space="preserve">also </w:t>
      </w:r>
      <w:r>
        <w:rPr>
          <w:rFonts w:eastAsiaTheme="minorEastAsia"/>
          <w:color w:val="000000"/>
        </w:rPr>
        <w:t>add a</w:t>
      </w:r>
      <w:r w:rsidR="00BA1C58">
        <w:rPr>
          <w:rFonts w:eastAsiaTheme="minorEastAsia"/>
          <w:color w:val="000000"/>
        </w:rPr>
        <w:t xml:space="preserve"> benchmark </w:t>
      </w:r>
      <w:r w:rsidR="00610C2F">
        <w:rPr>
          <w:rFonts w:eastAsiaTheme="minorEastAsia"/>
          <w:color w:val="000000"/>
        </w:rPr>
        <w:t>where observed storage is explicitly provided</w:t>
      </w:r>
      <w:r>
        <w:rPr>
          <w:rFonts w:eastAsiaTheme="minorEastAsia"/>
          <w:color w:val="000000"/>
        </w:rPr>
        <w:t xml:space="preserve"> to </w:t>
      </w:r>
      <w:r w:rsidR="00013EC2">
        <w:rPr>
          <w:rFonts w:eastAsiaTheme="minorEastAsia"/>
          <w:color w:val="000000"/>
        </w:rPr>
        <w:t>the</w:t>
      </w:r>
      <w:r>
        <w:rPr>
          <w:rFonts w:eastAsiaTheme="minorEastAsia"/>
          <w:color w:val="000000"/>
        </w:rPr>
        <w:t xml:space="preserve"> LSTM model</w:t>
      </w:r>
      <w:r w:rsidR="00610C2F">
        <w:rPr>
          <w:rFonts w:eastAsiaTheme="minorEastAsia"/>
          <w:color w:val="000000"/>
        </w:rPr>
        <w:t xml:space="preserve">. </w:t>
      </w:r>
      <w:r w:rsidR="00F91944">
        <w:rPr>
          <w:rFonts w:eastAsiaTheme="minorEastAsia"/>
          <w:color w:val="000000"/>
        </w:rPr>
        <w:t>As such we</w:t>
      </w:r>
      <w:r w:rsidR="00610C2F">
        <w:rPr>
          <w:rFonts w:eastAsiaTheme="minorEastAsia"/>
          <w:color w:val="000000"/>
        </w:rPr>
        <w:t xml:space="preserve"> also compare a </w:t>
      </w:r>
      <w:r>
        <w:rPr>
          <w:rFonts w:eastAsiaTheme="minorEastAsia"/>
          <w:color w:val="000000"/>
        </w:rPr>
        <w:t>version of Model 1 (denoted as Model 1*)</w:t>
      </w:r>
      <w:r w:rsidR="00610C2F">
        <w:rPr>
          <w:rFonts w:eastAsiaTheme="minorEastAsia"/>
          <w:color w:val="000000"/>
        </w:rPr>
        <w:t xml:space="preserve"> that is provided inflow, storage and the day of the year rather only inflow and day of the year.</w:t>
      </w:r>
      <w:r w:rsidR="002667C6">
        <w:rPr>
          <w:rFonts w:eastAsiaTheme="minorEastAsia"/>
          <w:color w:val="000000"/>
        </w:rPr>
        <w:t xml:space="preserve"> </w:t>
      </w:r>
      <w:del w:id="262" w:author="Matthew Chen" w:date="2024-04-04T14:47:00Z" w16du:dateUtc="2024-04-04T21:47:00Z">
        <w:r w:rsidR="002667C6" w:rsidDel="00614C35">
          <w:delText xml:space="preserve">We also consider the mass-conserving LSTM (MC-LSTM), which is a modified LSTM architecture where its memory states are true mass accumulators </w:delText>
        </w:r>
      </w:del>
      <w:customXmlDelRangeStart w:id="263" w:author="Matthew Chen" w:date="2024-04-04T14:47:00Z"/>
      <w:sdt>
        <w:sdtPr>
          <w:rPr>
            <w:color w:val="000000"/>
          </w:rPr>
          <w:tag w:val="MENDELEY_CITATION_v3_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"/>
          <w:id w:val="-352345416"/>
          <w:placeholder>
            <w:docPart w:val="61026893B51245929310D03493F59F2C"/>
          </w:placeholder>
        </w:sdtPr>
        <w:sdtContent>
          <w:customXmlDelRangeEnd w:id="263"/>
          <w:del w:id="264" w:author="Matthew Chen" w:date="2024-03-29T10:15:00Z" w16du:dateUtc="2024-03-29T17:15:00Z">
            <w:r w:rsidR="000A61C2" w:rsidRPr="00901608" w:rsidDel="00412DB9">
              <w:rPr>
                <w:color w:val="000000"/>
              </w:rPr>
              <w:delText>(Hoedt et al., 2021)</w:delText>
            </w:r>
          </w:del>
          <w:customXmlDelRangeStart w:id="265" w:author="Matthew Chen" w:date="2024-04-04T14:47:00Z"/>
        </w:sdtContent>
      </w:sdt>
      <w:customXmlDelRangeEnd w:id="265"/>
      <w:del w:id="266" w:author="Matthew Chen" w:date="2024-04-04T14:47:00Z" w16du:dateUtc="2024-04-04T21:47:00Z">
        <w:r w:rsidR="002667C6" w:rsidDel="00614C35">
          <w:delText>.</w:delText>
        </w:r>
      </w:del>
    </w:p>
    <w:p w14:paraId="0334022D" w14:textId="0D220642" w:rsidR="00051C37" w:rsidRDefault="00051C37">
      <w:pPr>
        <w:pStyle w:val="Heading2"/>
        <w:spacing w:line="480" w:lineRule="auto"/>
        <w:rPr>
          <w:ins w:id="267" w:author="Matthew Chen" w:date="2024-03-29T15:37:00Z" w16du:dateUtc="2024-03-29T22:37:00Z"/>
          <w:rFonts w:eastAsiaTheme="minorEastAsia"/>
        </w:rPr>
        <w:pPrChange w:id="268" w:author="Matthew Chen" w:date="2024-03-29T15:47:00Z" w16du:dateUtc="2024-03-29T22:47:00Z">
          <w:pPr>
            <w:pStyle w:val="Heading2"/>
          </w:pPr>
        </w:pPrChange>
      </w:pPr>
      <w:ins w:id="269" w:author="Matthew Chen" w:date="2024-03-29T15:36:00Z" w16du:dateUtc="2024-03-29T22:36:00Z">
        <w:r>
          <w:rPr>
            <w:rFonts w:eastAsiaTheme="minorEastAsia"/>
          </w:rPr>
          <w:t>Model Diagnostics</w:t>
        </w:r>
      </w:ins>
    </w:p>
    <w:p w14:paraId="14CAE298" w14:textId="24E4C65B" w:rsidR="00051C37" w:rsidRPr="00051C37" w:rsidRDefault="0095550A" w:rsidP="0095550A">
      <w:pPr>
        <w:spacing w:line="480" w:lineRule="auto"/>
      </w:pPr>
      <w:ins w:id="270" w:author="Matthew Chen" w:date="2024-03-29T15:41:00Z" w16du:dateUtc="2024-03-29T22:41:00Z">
        <w:r>
          <w:t>In the section, we focus on diagnosing the behavior of LSTM reservoir models</w:t>
        </w:r>
      </w:ins>
      <w:ins w:id="271" w:author="Matthew Chen" w:date="2024-03-29T15:42:00Z" w16du:dateUtc="2024-03-29T22:42:00Z">
        <w:r>
          <w:t xml:space="preserve">, </w:t>
        </w:r>
      </w:ins>
      <w:ins w:id="272" w:author="Matthew Chen" w:date="2024-03-29T15:43:00Z" w16du:dateUtc="2024-03-29T22:43:00Z">
        <w:r>
          <w:t>including</w:t>
        </w:r>
      </w:ins>
      <w:ins w:id="273" w:author="Matthew Chen" w:date="2024-03-29T16:15:00Z" w16du:dateUtc="2024-03-29T23:15:00Z">
        <w:r w:rsidR="00147F91">
          <w:t xml:space="preserve"> assessing</w:t>
        </w:r>
      </w:ins>
      <w:ins w:id="274" w:author="Matthew Chen" w:date="2024-03-29T15:43:00Z" w16du:dateUtc="2024-03-29T22:43:00Z">
        <w:r>
          <w:t xml:space="preserve"> their physical interpretability, </w:t>
        </w:r>
      </w:ins>
      <w:ins w:id="275" w:author="Matthew Chen" w:date="2024-03-29T18:34:00Z" w16du:dateUtc="2024-03-30T01:34:00Z">
        <w:r w:rsidR="00692D3D">
          <w:t xml:space="preserve">analyzing </w:t>
        </w:r>
      </w:ins>
      <w:ins w:id="276" w:author="Matthew Chen" w:date="2024-03-29T15:43:00Z" w16du:dateUtc="2024-03-29T22:43:00Z">
        <w:r>
          <w:t xml:space="preserve">performance in </w:t>
        </w:r>
      </w:ins>
      <w:ins w:id="277" w:author="Matthew Chen" w:date="2024-03-29T15:44:00Z" w16du:dateUtc="2024-03-29T22:44:00Z">
        <w:r>
          <w:t>large samples, and</w:t>
        </w:r>
      </w:ins>
      <w:ins w:id="278" w:author="Matthew Chen" w:date="2024-03-29T18:34:00Z" w16du:dateUtc="2024-03-30T01:34:00Z">
        <w:r w:rsidR="00692D3D">
          <w:t xml:space="preserve"> testing</w:t>
        </w:r>
      </w:ins>
      <w:ins w:id="279" w:author="Matthew Chen" w:date="2024-03-29T15:44:00Z" w16du:dateUtc="2024-03-29T22:44:00Z">
        <w:r>
          <w:t xml:space="preserve"> if learned policies are generalizable. </w:t>
        </w:r>
      </w:ins>
      <w:ins w:id="280" w:author="Matthew Chen" w:date="2024-03-29T15:45:00Z" w16du:dateUtc="2024-03-29T22:45:00Z">
        <w:r>
          <w:t xml:space="preserve">We also explore </w:t>
        </w:r>
      </w:ins>
      <w:ins w:id="281" w:author="Matthew Chen" w:date="2024-03-29T15:46:00Z" w16du:dateUtc="2024-03-29T22:46:00Z">
        <w:r>
          <w:t xml:space="preserve">factors that affect model performance, and how performance changes with time. </w:t>
        </w:r>
      </w:ins>
      <w:ins w:id="282" w:author="Matthew Chen" w:date="2024-03-29T15:47:00Z" w16du:dateUtc="2024-03-29T22:47:00Z">
        <w:r>
          <w:t>The goal is to go beyond model selection</w:t>
        </w:r>
      </w:ins>
      <w:ins w:id="283" w:author="Matthew Chen" w:date="2024-03-29T16:16:00Z" w16du:dateUtc="2024-03-29T23:16:00Z">
        <w:r w:rsidR="00147F91">
          <w:t xml:space="preserve"> </w:t>
        </w:r>
      </w:ins>
      <w:ins w:id="284" w:author="Matthew Chen" w:date="2024-03-29T15:50:00Z" w16du:dateUtc="2024-03-29T22:50:00Z">
        <w:r w:rsidR="00433D01">
          <w:t xml:space="preserve">to gain insight on how release decisions are made, and in what </w:t>
        </w:r>
      </w:ins>
      <w:ins w:id="285" w:author="Matthew Chen" w:date="2024-04-09T12:47:00Z" w16du:dateUtc="2024-04-09T19:47:00Z">
        <w:r w:rsidR="00482139">
          <w:t>conditions</w:t>
        </w:r>
      </w:ins>
      <w:ins w:id="286" w:author="Matthew Chen" w:date="2024-03-29T15:50:00Z" w16du:dateUtc="2024-03-29T22:50:00Z">
        <w:r w:rsidR="00433D01">
          <w:t xml:space="preserve"> the models perform better than others.</w:t>
        </w:r>
      </w:ins>
      <w:ins w:id="287" w:author="Matthew Chen" w:date="2024-03-29T15:47:00Z" w16du:dateUtc="2024-03-29T22:47:00Z">
        <w:r>
          <w:t xml:space="preserve"> </w:t>
        </w:r>
      </w:ins>
      <w:ins w:id="288" w:author="Matthew Chen" w:date="2024-03-29T15:41:00Z" w16du:dateUtc="2024-03-29T22:41:00Z">
        <w:r>
          <w:t xml:space="preserve"> </w:t>
        </w:r>
      </w:ins>
    </w:p>
    <w:p w14:paraId="25E2E6EB" w14:textId="4EFCE05E" w:rsidR="00610C2F" w:rsidRDefault="00784C2C">
      <w:pPr>
        <w:pStyle w:val="Heading3"/>
        <w:spacing w:line="480" w:lineRule="auto"/>
        <w:rPr>
          <w:rFonts w:eastAsiaTheme="minorEastAsia"/>
        </w:rPr>
        <w:pPrChange w:id="289" w:author="Matthew Chen" w:date="2024-03-29T15:37:00Z" w16du:dateUtc="2024-03-29T22:37:00Z">
          <w:pPr>
            <w:pStyle w:val="Heading2"/>
            <w:spacing w:line="480" w:lineRule="auto"/>
          </w:pPr>
        </w:pPrChange>
      </w:pPr>
      <w:commentRangeStart w:id="290"/>
      <w:r>
        <w:rPr>
          <w:rFonts w:eastAsiaTheme="minorEastAsia"/>
        </w:rPr>
        <w:t xml:space="preserve">Inspection of </w:t>
      </w:r>
      <w:r w:rsidR="00194A35">
        <w:rPr>
          <w:rFonts w:eastAsiaTheme="minorEastAsia"/>
        </w:rPr>
        <w:t>Cell States</w:t>
      </w:r>
      <w:r>
        <w:rPr>
          <w:rFonts w:eastAsiaTheme="minorEastAsia"/>
        </w:rPr>
        <w:t xml:space="preserve"> and </w:t>
      </w:r>
      <w:r w:rsidR="00D85EB2">
        <w:rPr>
          <w:rFonts w:eastAsiaTheme="minorEastAsia"/>
        </w:rPr>
        <w:t>Observed</w:t>
      </w:r>
      <w:r>
        <w:rPr>
          <w:rFonts w:eastAsiaTheme="minorEastAsia"/>
        </w:rPr>
        <w:t xml:space="preserve"> Storage</w:t>
      </w:r>
      <w:commentRangeEnd w:id="290"/>
      <w:r w:rsidR="004A14E5">
        <w:rPr>
          <w:rStyle w:val="CommentReference"/>
          <w:rFonts w:eastAsiaTheme="minorHAnsi" w:cstheme="minorBidi"/>
          <w:b w:val="0"/>
          <w:color w:val="auto"/>
        </w:rPr>
        <w:commentReference w:id="290"/>
      </w:r>
    </w:p>
    <w:p w14:paraId="6AD1F8AF" w14:textId="183B8AD1" w:rsidR="00194A35" w:rsidRDefault="00194A35" w:rsidP="00051C37">
      <w:pPr>
        <w:spacing w:line="480" w:lineRule="auto"/>
        <w:rPr>
          <w:color w:val="000000"/>
        </w:rPr>
      </w:pPr>
      <w:r>
        <w:t xml:space="preserve">One of the main questions of this study is </w:t>
      </w:r>
      <w:r w:rsidR="00DD5831">
        <w:t>to test if</w:t>
      </w:r>
      <w:r>
        <w:t xml:space="preserve"> </w:t>
      </w:r>
      <w:r w:rsidR="00DD5831">
        <w:t>a</w:t>
      </w:r>
      <w:r>
        <w:t xml:space="preserve"> LSTM </w:t>
      </w:r>
      <w:r w:rsidR="00DD5831">
        <w:t xml:space="preserve">model </w:t>
      </w:r>
      <w:r w:rsidR="00784C2C">
        <w:t xml:space="preserve">applied to the reservoir </w:t>
      </w:r>
      <w:r w:rsidR="00DD5831">
        <w:t xml:space="preserve">operations problem </w:t>
      </w:r>
      <w:r>
        <w:t>is capable of learning storage representations in its memory cell states on its own</w:t>
      </w:r>
      <w:r w:rsidR="00330566">
        <w:t xml:space="preserve"> without </w:t>
      </w:r>
      <w:r w:rsidR="00D22433">
        <w:t xml:space="preserve">being </w:t>
      </w:r>
      <w:r w:rsidR="00330566">
        <w:t xml:space="preserve">given storage data explicitly, </w:t>
      </w:r>
      <w:r w:rsidR="00FC53F1">
        <w:t xml:space="preserve">with a larger goal </w:t>
      </w:r>
      <w:r w:rsidR="00330566">
        <w:t>to determine if such a model is physically interpretable</w:t>
      </w:r>
      <w:r w:rsidR="003E06E5">
        <w:t>. This is</w:t>
      </w:r>
      <w:r>
        <w:t xml:space="preserve"> inspired by the success of LSTM in capturing </w:t>
      </w:r>
      <w:r w:rsidR="00784C2C">
        <w:t>hydrologic states</w:t>
      </w:r>
      <w:r>
        <w:t xml:space="preserve"> </w:t>
      </w:r>
      <w:r w:rsidR="00784C2C">
        <w:t xml:space="preserve">such as snowpack in its memory cells without requiring snowpack data </w:t>
      </w:r>
      <w:sdt>
        <w:sdtPr>
          <w:rPr>
            <w:color w:val="000000"/>
          </w:rPr>
          <w:tag w:val="MENDELEY_CITATION_v3_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"/>
          <w:id w:val="1574243251"/>
          <w:placeholder>
            <w:docPart w:val="DefaultPlaceholder_-1854013440"/>
          </w:placeholder>
        </w:sdtPr>
        <w:sdtContent>
          <w:ins w:id="291" w:author="Matthew Chen" w:date="2024-04-11T09:40:00Z" w16du:dateUtc="2024-04-11T16:40:00Z">
            <w:r w:rsidR="00901608" w:rsidRPr="00901608">
              <w:rPr>
                <w:color w:val="000000"/>
              </w:rPr>
              <w:t xml:space="preserve">(Kratzert, </w:t>
            </w:r>
            <w:proofErr w:type="spellStart"/>
            <w:r w:rsidR="00901608" w:rsidRPr="00901608">
              <w:rPr>
                <w:color w:val="000000"/>
              </w:rPr>
              <w:t>Herrnegger</w:t>
            </w:r>
            <w:proofErr w:type="spellEnd"/>
            <w:r w:rsidR="00901608" w:rsidRPr="00901608">
              <w:rPr>
                <w:color w:val="000000"/>
              </w:rPr>
              <w:t>, et al., 2019)</w:t>
            </w:r>
          </w:ins>
          <w:del w:id="292" w:author="Matthew Chen" w:date="2024-03-29T10:15:00Z" w16du:dateUtc="2024-03-29T17:15:00Z">
            <w:r w:rsidR="000A61C2" w:rsidRPr="00901608" w:rsidDel="00412DB9">
              <w:rPr>
                <w:color w:val="000000"/>
              </w:rPr>
              <w:delText>(Kratzert et al., 2019)</w:delText>
            </w:r>
          </w:del>
        </w:sdtContent>
      </w:sdt>
      <w:r w:rsidR="00784C2C">
        <w:rPr>
          <w:color w:val="000000"/>
        </w:rPr>
        <w:t xml:space="preserve">. </w:t>
      </w:r>
      <w:proofErr w:type="gramStart"/>
      <w:r w:rsidR="00784C2C">
        <w:rPr>
          <w:color w:val="000000"/>
        </w:rPr>
        <w:t>Similar to</w:t>
      </w:r>
      <w:proofErr w:type="gramEnd"/>
      <w:r w:rsidR="00784C2C">
        <w:rPr>
          <w:color w:val="000000"/>
        </w:rPr>
        <w:t xml:space="preserve"> </w:t>
      </w:r>
      <w:sdt>
        <w:sdtPr>
          <w:rPr>
            <w:color w:val="000000"/>
          </w:rPr>
          <w:tag w:val="MENDELEY_CITATION_v3_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"/>
          <w:id w:val="558284327"/>
          <w:placeholder>
            <w:docPart w:val="DefaultPlaceholder_-1854013440"/>
          </w:placeholder>
        </w:sdtPr>
        <w:sdtContent>
          <w:ins w:id="293" w:author="Matthew Chen" w:date="2024-04-11T09:40:00Z" w16du:dateUtc="2024-04-11T16:40:00Z">
            <w:r w:rsidR="00901608" w:rsidRPr="00901608">
              <w:rPr>
                <w:color w:val="000000"/>
              </w:rPr>
              <w:t>Kratzert et al., (2019)</w:t>
            </w:r>
          </w:ins>
          <w:del w:id="294" w:author="Matthew Chen" w:date="2024-03-29T10:15:00Z" w16du:dateUtc="2024-03-29T17:15:00Z">
            <w:r w:rsidR="000A61C2" w:rsidRPr="00901608" w:rsidDel="00412DB9">
              <w:rPr>
                <w:color w:val="000000"/>
              </w:rPr>
              <w:delText>Kratzert et al., (2019)</w:delText>
            </w:r>
          </w:del>
        </w:sdtContent>
      </w:sdt>
      <w:r w:rsidR="00784C2C">
        <w:rPr>
          <w:color w:val="000000"/>
        </w:rPr>
        <w:t>, we study the correlation coefficients between the memory cell stat</w:t>
      </w:r>
      <w:r w:rsidR="00D85EB2">
        <w:rPr>
          <w:color w:val="000000"/>
        </w:rPr>
        <w:t>e</w:t>
      </w:r>
      <w:r w:rsidR="00784C2C">
        <w:rPr>
          <w:color w:val="000000"/>
        </w:rPr>
        <w:t xml:space="preserve">s compared to observed storage, as well as visualizing the </w:t>
      </w:r>
      <w:r w:rsidR="00D85EB2">
        <w:rPr>
          <w:color w:val="000000"/>
        </w:rPr>
        <w:t xml:space="preserve">timeseries of memory states with stronger relationships. The purpose of such an analysis is to uncover if the LSTM manages to learn storage information (therefore conserving mass) in an </w:t>
      </w:r>
      <w:r w:rsidR="00D85EB2">
        <w:rPr>
          <w:color w:val="000000"/>
        </w:rPr>
        <w:lastRenderedPageBreak/>
        <w:t>interpretable way; the ideal would be a model that aligns with physical understanding</w:t>
      </w:r>
      <w:r w:rsidR="004A14E5">
        <w:rPr>
          <w:color w:val="000000"/>
        </w:rPr>
        <w:t xml:space="preserve"> of reservoir storage and release decisions.</w:t>
      </w:r>
    </w:p>
    <w:p w14:paraId="109DDAF6" w14:textId="0AF60500" w:rsidR="00563318" w:rsidRDefault="00563318">
      <w:pPr>
        <w:pStyle w:val="Heading3"/>
        <w:spacing w:line="480" w:lineRule="auto"/>
        <w:pPrChange w:id="295" w:author="Matthew Chen" w:date="2024-03-29T15:37:00Z" w16du:dateUtc="2024-03-29T22:37:00Z">
          <w:pPr>
            <w:pStyle w:val="Heading2"/>
            <w:spacing w:line="480" w:lineRule="auto"/>
          </w:pPr>
        </w:pPrChange>
      </w:pPr>
      <w:commentRangeStart w:id="296"/>
      <w:r>
        <w:t>Large Sample Individual Training</w:t>
      </w:r>
      <w:commentRangeEnd w:id="296"/>
      <w:r w:rsidR="00EA5BD0">
        <w:rPr>
          <w:rStyle w:val="CommentReference"/>
          <w:rFonts w:eastAsiaTheme="minorHAnsi" w:cstheme="minorBidi"/>
          <w:b w:val="0"/>
          <w:color w:val="auto"/>
        </w:rPr>
        <w:commentReference w:id="296"/>
      </w:r>
    </w:p>
    <w:p w14:paraId="27CB854F" w14:textId="658BF98D" w:rsidR="00563318" w:rsidRDefault="00563318" w:rsidP="00051C37">
      <w:pPr>
        <w:spacing w:line="480" w:lineRule="auto"/>
        <w:rPr>
          <w:ins w:id="297" w:author="Matthew Chen" w:date="2024-04-10T10:33:00Z" w16du:dateUtc="2024-04-10T17:33:00Z"/>
          <w:color w:val="000000"/>
        </w:rPr>
      </w:pPr>
      <w:r>
        <w:t xml:space="preserve">Next, we ask the question </w:t>
      </w:r>
      <w:r w:rsidR="005643E9">
        <w:t xml:space="preserve">of how well the LSTM model and the benchmarks perform when trained individually to a large sample of reservoirs across the continental United States. </w:t>
      </w:r>
      <w:ins w:id="298" w:author="Matthew Chen" w:date="2024-04-10T09:49:00Z" w16du:dateUtc="2024-04-10T16:49:00Z">
        <w:r w:rsidR="000358B1">
          <w:t>Beyond understanding performance in a large sample, these</w:t>
        </w:r>
      </w:ins>
      <w:ins w:id="299" w:author="Matthew Chen" w:date="2024-04-10T09:44:00Z" w16du:dateUtc="2024-04-10T16:44:00Z">
        <w:r w:rsidR="000358B1">
          <w:t xml:space="preserve"> results support analys</w:t>
        </w:r>
      </w:ins>
      <w:ins w:id="300" w:author="Matthew Chen" w:date="2024-04-10T10:40:00Z" w16du:dateUtc="2024-04-10T17:40:00Z">
        <w:r w:rsidR="00BB675C">
          <w:t>e</w:t>
        </w:r>
      </w:ins>
      <w:ins w:id="301" w:author="Matthew Chen" w:date="2024-04-10T09:44:00Z" w16du:dateUtc="2024-04-10T16:44:00Z">
        <w:r w:rsidR="000358B1">
          <w:t xml:space="preserve">s that </w:t>
        </w:r>
      </w:ins>
      <w:ins w:id="302" w:author="Matthew Chen" w:date="2024-04-10T09:48:00Z" w16du:dateUtc="2024-04-10T16:48:00Z">
        <w:r w:rsidR="000358B1">
          <w:t>exp</w:t>
        </w:r>
      </w:ins>
      <w:ins w:id="303" w:author="Matthew Chen" w:date="2024-04-10T09:49:00Z" w16du:dateUtc="2024-04-10T16:49:00Z">
        <w:r w:rsidR="00661166">
          <w:t xml:space="preserve">lain </w:t>
        </w:r>
      </w:ins>
      <w:ins w:id="304" w:author="Matthew Chen" w:date="2024-04-10T10:40:00Z" w16du:dateUtc="2024-04-10T17:40:00Z">
        <w:r w:rsidR="00BB675C">
          <w:t xml:space="preserve">conditions of </w:t>
        </w:r>
      </w:ins>
      <w:ins w:id="305" w:author="Matthew Chen" w:date="2024-04-10T09:49:00Z" w16du:dateUtc="2024-04-10T16:49:00Z">
        <w:r w:rsidR="00661166">
          <w:t xml:space="preserve">where and how the models </w:t>
        </w:r>
      </w:ins>
      <w:ins w:id="306" w:author="Matthew Chen" w:date="2024-04-10T09:50:00Z" w16du:dateUtc="2024-04-10T16:50:00Z">
        <w:r w:rsidR="00661166">
          <w:t>perform well.</w:t>
        </w:r>
      </w:ins>
      <w:ins w:id="307" w:author="Matthew Chen" w:date="2024-04-10T09:48:00Z" w16du:dateUtc="2024-04-10T16:48:00Z">
        <w:r w:rsidR="000358B1">
          <w:t xml:space="preserve"> </w:t>
        </w:r>
      </w:ins>
      <w:r w:rsidR="005643E9">
        <w:t xml:space="preserve">Here we use inflow and release records from the </w:t>
      </w:r>
      <w:proofErr w:type="spellStart"/>
      <w:r w:rsidR="005643E9">
        <w:t>ResOps</w:t>
      </w:r>
      <w:proofErr w:type="spellEnd"/>
      <w:r w:rsidR="005643E9">
        <w:t xml:space="preserve"> dataset </w:t>
      </w:r>
      <w:sdt>
        <w:sdtPr>
          <w:rPr>
            <w:color w:val="000000"/>
          </w:rPr>
          <w:tag w:val="MENDELEY_CITATION_v3_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"/>
          <w:id w:val="-343169606"/>
          <w:placeholder>
            <w:docPart w:val="DefaultPlaceholder_-1854013440"/>
          </w:placeholder>
        </w:sdtPr>
        <w:sdtContent>
          <w:ins w:id="308" w:author="Matthew Chen" w:date="2024-04-11T09:40:00Z" w16du:dateUtc="2024-04-11T16:40:00Z">
            <w:r w:rsidR="00901608" w:rsidRPr="00901608">
              <w:rPr>
                <w:color w:val="000000"/>
              </w:rPr>
              <w:t>(Steyaert et al., 2022)</w:t>
            </w:r>
          </w:ins>
          <w:del w:id="309" w:author="Matthew Chen" w:date="2024-03-29T10:15:00Z" w16du:dateUtc="2024-03-29T17:15:00Z">
            <w:r w:rsidR="000A61C2" w:rsidRPr="00901608" w:rsidDel="00412DB9">
              <w:rPr>
                <w:color w:val="000000"/>
              </w:rPr>
              <w:delText>(Steyaert et al., 2022)</w:delText>
            </w:r>
          </w:del>
        </w:sdtContent>
      </w:sdt>
      <w:r w:rsidR="005643E9">
        <w:rPr>
          <w:color w:val="000000"/>
        </w:rPr>
        <w:t xml:space="preserve">, and filter for reservoirs where the record is at least </w:t>
      </w:r>
      <w:ins w:id="310" w:author="Matthew Chen" w:date="2024-04-10T09:34:00Z" w16du:dateUtc="2024-04-10T16:34:00Z">
        <w:r w:rsidR="00824AFC">
          <w:rPr>
            <w:color w:val="000000"/>
          </w:rPr>
          <w:t>9</w:t>
        </w:r>
      </w:ins>
      <w:del w:id="311" w:author="Matthew Chen" w:date="2024-04-10T09:34:00Z" w16du:dateUtc="2024-04-10T16:34:00Z">
        <w:r w:rsidR="005643E9" w:rsidDel="00824AFC">
          <w:rPr>
            <w:color w:val="000000"/>
          </w:rPr>
          <w:delText>8</w:delText>
        </w:r>
      </w:del>
      <w:r w:rsidR="005643E9">
        <w:rPr>
          <w:color w:val="000000"/>
        </w:rPr>
        <w:t>0% complete. For each reservoir selected, we conduct data processing as before, selecting 60% of the available record for training, 20% for validation, and the last 20% for testing.</w:t>
      </w:r>
    </w:p>
    <w:p w14:paraId="0F7AD25F" w14:textId="77777777" w:rsidR="0033671A" w:rsidRDefault="0033671A" w:rsidP="0033671A">
      <w:pPr>
        <w:pStyle w:val="Heading3"/>
        <w:spacing w:line="480" w:lineRule="auto"/>
        <w:rPr>
          <w:ins w:id="312" w:author="Matthew Chen" w:date="2024-04-10T10:33:00Z" w16du:dateUtc="2024-04-10T17:33:00Z"/>
        </w:rPr>
      </w:pPr>
      <w:ins w:id="313" w:author="Matthew Chen" w:date="2024-04-10T10:33:00Z" w16du:dateUtc="2024-04-10T17:33:00Z">
        <w:r>
          <w:t>Model Performance vs. Degree of Regulation</w:t>
        </w:r>
      </w:ins>
    </w:p>
    <w:p w14:paraId="75E532F1" w14:textId="14264BF6" w:rsidR="0033671A" w:rsidRDefault="0033671A" w:rsidP="0033671A">
      <w:pPr>
        <w:spacing w:line="480" w:lineRule="auto"/>
        <w:rPr>
          <w:ins w:id="314" w:author="Matthew Chen" w:date="2024-04-10T10:33:00Z" w16du:dateUtc="2024-04-10T17:33:00Z"/>
        </w:rPr>
      </w:pPr>
      <w:ins w:id="315" w:author="Matthew Chen" w:date="2024-04-10T10:33:00Z" w16du:dateUtc="2024-04-10T17:33:00Z">
        <w:r>
          <w:t>Research has shown that LSTM rainfall-runoff models perform worse on managed basins</w:t>
        </w:r>
      </w:ins>
      <w:ins w:id="316" w:author="Matthew Chen" w:date="2024-04-10T10:59:00Z" w16du:dateUtc="2024-04-10T17:59:00Z">
        <w:r w:rsidR="008F5638">
          <w:t xml:space="preserve"> </w:t>
        </w:r>
      </w:ins>
      <w:customXmlInsRangeStart w:id="317" w:author="Matthew Chen" w:date="2024-04-10T10:59:00Z"/>
      <w:sdt>
        <w:sdtPr>
          <w:rPr>
            <w:color w:val="000000"/>
          </w:rPr>
          <w:tag w:val="MENDELEY_CITATION_v3_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"/>
          <w:id w:val="192654138"/>
          <w:placeholder>
            <w:docPart w:val="DefaultPlaceholder_-1854013440"/>
          </w:placeholder>
        </w:sdtPr>
        <w:sdtContent>
          <w:customXmlInsRangeEnd w:id="317"/>
          <w:ins w:id="318" w:author="Matthew Chen" w:date="2024-04-11T09:40:00Z" w16du:dateUtc="2024-04-11T16:40:00Z">
            <w:r w:rsidR="00901608" w:rsidRPr="00901608">
              <w:rPr>
                <w:color w:val="000000"/>
              </w:rPr>
              <w:t>(Ouyang et al., 2021)</w:t>
            </w:r>
          </w:ins>
          <w:customXmlInsRangeStart w:id="319" w:author="Matthew Chen" w:date="2024-04-10T10:59:00Z"/>
        </w:sdtContent>
      </w:sdt>
      <w:customXmlInsRangeEnd w:id="319"/>
      <w:ins w:id="320" w:author="Matthew Chen" w:date="2024-04-10T10:58:00Z" w16du:dateUtc="2024-04-10T17:58:00Z">
        <w:r w:rsidR="008F5638">
          <w:t xml:space="preserve">. </w:t>
        </w:r>
      </w:ins>
      <w:ins w:id="321" w:author="Matthew Chen" w:date="2024-04-10T10:33:00Z" w16du:dateUtc="2024-04-10T17:33:00Z">
        <w:r>
          <w:t xml:space="preserve">Consequently, we hypothesize that the degree of regulation in a reservoir adversely affects performance. Specifically, we compare performance from the large sample of individually trained reservoirs against the ratio of mean inflow to maximum storage (a proxy for capacity), which represents the degree of regulation. We then compute Pearson’s correlation coefficient between the LSTM </w:t>
        </w:r>
      </w:ins>
      <m:oMath>
        <m:sSup>
          <m:sSupPr>
            <m:ctrlPr>
              <w:ins w:id="322" w:author="Matthew Chen" w:date="2024-04-10T10:33:00Z" w16du:dateUtc="2024-04-10T17:33:00Z">
                <w:rPr>
                  <w:rFonts w:ascii="Cambria Math" w:hAnsi="Cambria Math"/>
                  <w:i/>
                </w:rPr>
              </w:ins>
            </m:ctrlPr>
          </m:sSupPr>
          <m:e>
            <m:r>
              <w:ins w:id="323" w:author="Matthew Chen" w:date="2024-04-10T10:33:00Z" w16du:dateUtc="2024-04-10T17:33:00Z">
                <w:rPr>
                  <w:rFonts w:ascii="Cambria Math" w:hAnsi="Cambria Math"/>
                </w:rPr>
                <m:t>R</m:t>
              </w:ins>
            </m:r>
          </m:e>
          <m:sup>
            <m:r>
              <w:ins w:id="324" w:author="Matthew Chen" w:date="2024-04-10T10:33:00Z" w16du:dateUtc="2024-04-10T17:33:00Z">
                <w:rPr>
                  <w:rFonts w:ascii="Cambria Math" w:hAnsi="Cambria Math"/>
                </w:rPr>
                <m:t>2</m:t>
              </w:ins>
            </m:r>
          </m:sup>
        </m:sSup>
      </m:oMath>
      <w:ins w:id="325" w:author="Matthew Chen" w:date="2024-04-10T10:33:00Z" w16du:dateUtc="2024-04-10T17:33:00Z">
        <w:r>
          <w:rPr>
            <w:rFonts w:eastAsiaTheme="minorEastAsia"/>
          </w:rPr>
          <w:t xml:space="preserve"> performance and the degree of regulation. Statistical inference is done using randomization testing and Monte Carlo resampling, i.e. via permutation test, to determine the p-value against the null hypothesis of no correlation</w:t>
        </w:r>
        <w:r>
          <w:t xml:space="preserve">. </w:t>
        </w:r>
      </w:ins>
    </w:p>
    <w:p w14:paraId="74E03CBC" w14:textId="77777777" w:rsidR="0033671A" w:rsidRDefault="0033671A" w:rsidP="0033671A">
      <w:pPr>
        <w:pStyle w:val="Heading3"/>
        <w:spacing w:line="480" w:lineRule="auto"/>
        <w:rPr>
          <w:ins w:id="326" w:author="Matthew Chen" w:date="2024-04-10T10:33:00Z" w16du:dateUtc="2024-04-10T17:33:00Z"/>
        </w:rPr>
      </w:pPr>
      <w:ins w:id="327" w:author="Matthew Chen" w:date="2024-04-10T10:33:00Z" w16du:dateUtc="2024-04-10T17:33:00Z">
        <w:r>
          <w:t>Model Performance Over Time</w:t>
        </w:r>
      </w:ins>
    </w:p>
    <w:p w14:paraId="2A76928F" w14:textId="1A3F60D9" w:rsidR="0033671A" w:rsidRPr="005B21EE" w:rsidRDefault="008F5638" w:rsidP="0033671A">
      <w:pPr>
        <w:spacing w:line="480" w:lineRule="auto"/>
        <w:rPr>
          <w:ins w:id="328" w:author="Matthew Chen" w:date="2024-04-10T10:33:00Z" w16du:dateUtc="2024-04-10T17:33:00Z"/>
        </w:rPr>
      </w:pPr>
      <w:ins w:id="329" w:author="Matthew Chen" w:date="2024-04-10T10:59:00Z" w16du:dateUtc="2024-04-10T17:59:00Z">
        <w:r>
          <w:t>We also</w:t>
        </w:r>
      </w:ins>
      <w:ins w:id="330" w:author="Matthew Chen" w:date="2024-04-10T10:33:00Z" w16du:dateUtc="2024-04-10T17:33:00Z">
        <w:r w:rsidR="0033671A">
          <w:t xml:space="preserve"> study the trend of model performance over time to gain a more robust understanding of out-of-sample performance. While overfitting can lead to a downward shift between training set and out-of-sample performance, reservoir policies themselves may also change over time. Any </w:t>
        </w:r>
        <w:r w:rsidR="0033671A">
          <w:lastRenderedPageBreak/>
          <w:t xml:space="preserve">difference between the out-of-sample and test distributions may cause a declining trend in performance. To understand this problem, we first train a new “initial” LSTM model for several example reservoirs with different degrees of regulation based on the first 30 years and validate on the next 10 years, and then analyze </w:t>
        </w:r>
      </w:ins>
      <m:oMath>
        <m:sSup>
          <m:sSupPr>
            <m:ctrlPr>
              <w:ins w:id="331" w:author="Matthew Chen" w:date="2024-04-10T10:33:00Z" w16du:dateUtc="2024-04-10T17:33:00Z">
                <w:rPr>
                  <w:rFonts w:ascii="Cambria Math" w:hAnsi="Cambria Math"/>
                  <w:i/>
                </w:rPr>
              </w:ins>
            </m:ctrlPr>
          </m:sSupPr>
          <m:e>
            <m:r>
              <w:ins w:id="332" w:author="Matthew Chen" w:date="2024-04-10T10:33:00Z" w16du:dateUtc="2024-04-10T17:33:00Z">
                <w:rPr>
                  <w:rFonts w:ascii="Cambria Math" w:hAnsi="Cambria Math"/>
                </w:rPr>
                <m:t>R</m:t>
              </w:ins>
            </m:r>
          </m:e>
          <m:sup>
            <m:r>
              <w:ins w:id="333" w:author="Matthew Chen" w:date="2024-04-10T10:33:00Z" w16du:dateUtc="2024-04-10T17:33:00Z">
                <w:rPr>
                  <w:rFonts w:ascii="Cambria Math" w:hAnsi="Cambria Math"/>
                </w:rPr>
                <m:t>2</m:t>
              </w:ins>
            </m:r>
          </m:sup>
        </m:sSup>
      </m:oMath>
      <w:ins w:id="334" w:author="Matthew Chen" w:date="2024-04-10T10:33:00Z" w16du:dateUtc="2024-04-10T17:33:00Z">
        <w:r w:rsidR="0033671A">
          <w:rPr>
            <w:rFonts w:eastAsiaTheme="minorEastAsia"/>
          </w:rPr>
          <w:t xml:space="preserve"> </w:t>
        </w:r>
        <w:r w:rsidR="0033671A">
          <w:t>performance on rolling and sliding 20-year windows to capture how performance changes over time. Notably, this experiment is challenged by limited record lengths: the length of the initial training window is chosen so that the model can learn a reasonable representation of the operating policy while the moving window size is chosen to balance signal and noise. For this reason, we select four example reservoirs for this analysis with longer records available from the U.S. Bureau of Reclamation.</w:t>
        </w:r>
      </w:ins>
      <w:ins w:id="335" w:author="Matthew Chen" w:date="2024-04-10T11:00:00Z" w16du:dateUtc="2024-04-10T18:00:00Z">
        <w:r>
          <w:t xml:space="preserve"> </w:t>
        </w:r>
      </w:ins>
      <w:ins w:id="336" w:author="Matthew Chen" w:date="2024-04-10T10:33:00Z" w16du:dateUtc="2024-04-10T17:33:00Z">
        <w:r w:rsidR="0033671A">
          <w:t xml:space="preserve">We also analyze the entire prediction timeseries for the select example reservoirs with different degrees of regulation and plot predicted releases against observed releases for the entire record length. The goal is to further understand the influence of the degree of regulation, as well as to gain insight into the prediction behavior of the LSTM model. </w:t>
        </w:r>
      </w:ins>
    </w:p>
    <w:p w14:paraId="694F66F8" w14:textId="77777777" w:rsidR="0033671A" w:rsidRDefault="0033671A" w:rsidP="00051C37">
      <w:pPr>
        <w:spacing w:line="480" w:lineRule="auto"/>
        <w:rPr>
          <w:color w:val="000000"/>
        </w:rPr>
      </w:pPr>
    </w:p>
    <w:p w14:paraId="276AA9BB" w14:textId="77777777" w:rsidR="005643E9" w:rsidRDefault="005643E9">
      <w:pPr>
        <w:pStyle w:val="Heading3"/>
        <w:spacing w:line="480" w:lineRule="auto"/>
        <w:pPrChange w:id="337" w:author="Matthew Chen" w:date="2024-03-29T15:37:00Z" w16du:dateUtc="2024-03-29T22:37:00Z">
          <w:pPr>
            <w:pStyle w:val="Heading2"/>
            <w:spacing w:line="480" w:lineRule="auto"/>
          </w:pPr>
        </w:pPrChange>
      </w:pPr>
      <w:r>
        <w:t>Large Sample Pooled Training</w:t>
      </w:r>
    </w:p>
    <w:p w14:paraId="41FE327E" w14:textId="0423E4B9" w:rsidR="005643E9" w:rsidRDefault="005643E9" w:rsidP="00051C37">
      <w:pPr>
        <w:spacing w:line="480" w:lineRule="auto"/>
        <w:rPr>
          <w:color w:val="000000"/>
        </w:rPr>
      </w:pPr>
      <w:del w:id="338" w:author="Matthew Chen" w:date="2024-04-10T11:00:00Z" w16du:dateUtc="2024-04-10T18:00:00Z">
        <w:r w:rsidDel="008F5638">
          <w:delText xml:space="preserve">We </w:delText>
        </w:r>
        <w:r w:rsidR="003E06E5" w:rsidDel="008F5638">
          <w:delText>additionally</w:delText>
        </w:r>
      </w:del>
      <w:ins w:id="339" w:author="Matthew Chen" w:date="2024-04-10T11:00:00Z" w16du:dateUtc="2024-04-10T18:00:00Z">
        <w:r w:rsidR="008F5638">
          <w:t>Finally, we</w:t>
        </w:r>
      </w:ins>
      <w:r w:rsidR="003E06E5">
        <w:t xml:space="preserve"> </w:t>
      </w:r>
      <w:r>
        <w:t xml:space="preserve">test a top-down modeling approach, that is, learning a general model </w:t>
      </w:r>
      <w:r w:rsidR="003E06E5">
        <w:t>by</w:t>
      </w:r>
      <w:r>
        <w:t xml:space="preserve"> training on all available data. In rainfall-runoff modeling, studies suggest that training on more than one basin outperforms training on individual basins, </w:t>
      </w:r>
      <w:proofErr w:type="gramStart"/>
      <w:r>
        <w:t>i.</w:t>
      </w:r>
      <w:commentRangeStart w:id="340"/>
      <w:r>
        <w:t>e</w:t>
      </w:r>
      <w:commentRangeEnd w:id="340"/>
      <w:proofErr w:type="gramEnd"/>
      <w:r>
        <w:rPr>
          <w:rStyle w:val="CommentReference"/>
        </w:rPr>
        <w:commentReference w:id="340"/>
      </w:r>
      <w:r>
        <w:t xml:space="preserve">. </w:t>
      </w:r>
      <w:sdt>
        <w:sdtPr>
          <w:rPr>
            <w:color w:val="000000"/>
          </w:rPr>
          <w:tag w:val="MENDELEY_CITATION_v3_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"/>
          <w:id w:val="-1302449870"/>
          <w:placeholder>
            <w:docPart w:val="D2337D59310647548E415921F95C7C60"/>
          </w:placeholder>
        </w:sdtPr>
        <w:sdtContent>
          <w:ins w:id="341" w:author="Matthew Chen" w:date="2024-04-11T09:40:00Z" w16du:dateUtc="2024-04-11T16:40:00Z">
            <w:r w:rsidR="00901608" w:rsidRPr="00901608">
              <w:rPr>
                <w:color w:val="000000"/>
              </w:rPr>
              <w:t>(Kratzert et al., 2024)</w:t>
            </w:r>
          </w:ins>
          <w:del w:id="342" w:author="Matthew Chen" w:date="2024-03-29T10:15:00Z" w16du:dateUtc="2024-03-29T17:15:00Z">
            <w:r w:rsidR="000A61C2" w:rsidRPr="00901608" w:rsidDel="00412DB9">
              <w:rPr>
                <w:color w:val="000000"/>
              </w:rPr>
              <w:delText>(Kratzert et al., 2024)</w:delText>
            </w:r>
          </w:del>
        </w:sdtContent>
      </w:sdt>
      <w:r>
        <w:rPr>
          <w:color w:val="000000"/>
        </w:rPr>
        <w:t xml:space="preserve">. However, hydrological models capture physical processes that are likely to be generalizable across basins, even if they are out-of-sample. Reservoirs, in contrast, may be operated </w:t>
      </w:r>
      <w:r w:rsidR="004A14E5">
        <w:rPr>
          <w:color w:val="000000"/>
        </w:rPr>
        <w:t>according to unique</w:t>
      </w:r>
      <w:r>
        <w:rPr>
          <w:color w:val="000000"/>
        </w:rPr>
        <w:t xml:space="preserve"> operating </w:t>
      </w:r>
      <w:r w:rsidR="004A14E5">
        <w:rPr>
          <w:color w:val="000000"/>
        </w:rPr>
        <w:t>policies</w:t>
      </w:r>
      <w:r>
        <w:rPr>
          <w:color w:val="000000"/>
        </w:rPr>
        <w:t xml:space="preserve">, </w:t>
      </w:r>
      <w:r w:rsidR="004A14E5">
        <w:rPr>
          <w:color w:val="000000"/>
        </w:rPr>
        <w:t>such that they do not represent</w:t>
      </w:r>
      <w:r>
        <w:rPr>
          <w:color w:val="000000"/>
        </w:rPr>
        <w:t xml:space="preserve"> independently and identically distributed samples </w:t>
      </w:r>
      <w:r w:rsidR="004A14E5">
        <w:rPr>
          <w:color w:val="000000"/>
        </w:rPr>
        <w:t xml:space="preserve">from which to infer </w:t>
      </w:r>
      <w:r>
        <w:rPr>
          <w:color w:val="000000"/>
        </w:rPr>
        <w:t xml:space="preserve">generalizable </w:t>
      </w:r>
      <w:r w:rsidR="00013EC2">
        <w:rPr>
          <w:color w:val="000000"/>
        </w:rPr>
        <w:t xml:space="preserve">operating </w:t>
      </w:r>
      <w:r>
        <w:rPr>
          <w:color w:val="000000"/>
        </w:rPr>
        <w:t xml:space="preserve">behavior. To </w:t>
      </w:r>
      <w:r w:rsidR="00013EC2">
        <w:rPr>
          <w:color w:val="000000"/>
        </w:rPr>
        <w:t xml:space="preserve">access the ability of a simultaneously trained LSTM reservoir policy to generalize, </w:t>
      </w:r>
      <w:r>
        <w:rPr>
          <w:color w:val="000000"/>
        </w:rPr>
        <w:t xml:space="preserve">we randomly select 80% of </w:t>
      </w:r>
      <w:proofErr w:type="spellStart"/>
      <w:r>
        <w:rPr>
          <w:color w:val="000000"/>
        </w:rPr>
        <w:t>ResOps</w:t>
      </w:r>
      <w:proofErr w:type="spellEnd"/>
      <w:r>
        <w:rPr>
          <w:color w:val="000000"/>
        </w:rPr>
        <w:t xml:space="preserve"> </w:t>
      </w:r>
      <w:r>
        <w:rPr>
          <w:color w:val="000000"/>
        </w:rPr>
        <w:lastRenderedPageBreak/>
        <w:t xml:space="preserve">reservoirs (where at least 80% of the data record is complete), </w:t>
      </w:r>
      <w:r w:rsidR="00013EC2">
        <w:rPr>
          <w:color w:val="000000"/>
        </w:rPr>
        <w:t xml:space="preserve">pool and </w:t>
      </w:r>
      <w:r w:rsidR="003E06E5">
        <w:rPr>
          <w:color w:val="000000"/>
        </w:rPr>
        <w:t>train</w:t>
      </w:r>
      <w:r w:rsidR="00D22433">
        <w:rPr>
          <w:color w:val="000000"/>
        </w:rPr>
        <w:t xml:space="preserve"> </w:t>
      </w:r>
      <w:r w:rsidR="003E06E5">
        <w:rPr>
          <w:color w:val="000000"/>
        </w:rPr>
        <w:t xml:space="preserve">on them simultaneously, </w:t>
      </w:r>
      <w:r>
        <w:rPr>
          <w:color w:val="000000"/>
        </w:rPr>
        <w:t xml:space="preserve">and test out-of-sample performance using the remaining 20% of reservoirs. </w:t>
      </w:r>
      <w:ins w:id="343" w:author="Matthew Chen" w:date="2024-04-10T09:42:00Z" w16du:dateUtc="2024-04-10T16:42:00Z">
        <w:r w:rsidR="000358B1">
          <w:rPr>
            <w:color w:val="000000"/>
          </w:rPr>
          <w:t xml:space="preserve">This is not to be confused with data splitting </w:t>
        </w:r>
      </w:ins>
      <w:ins w:id="344" w:author="Matthew Chen" w:date="2024-04-10T09:43:00Z" w16du:dateUtc="2024-04-10T16:43:00Z">
        <w:r w:rsidR="000358B1">
          <w:rPr>
            <w:color w:val="000000"/>
          </w:rPr>
          <w:t xml:space="preserve">in time, where we train, validate, and test on the same reservoir. Here, out-of-sample testing is done on </w:t>
        </w:r>
      </w:ins>
      <w:ins w:id="345" w:author="Matthew Chen" w:date="2024-04-10T09:44:00Z" w16du:dateUtc="2024-04-10T16:44:00Z">
        <w:r w:rsidR="000358B1">
          <w:rPr>
            <w:color w:val="000000"/>
          </w:rPr>
          <w:t xml:space="preserve">held out </w:t>
        </w:r>
      </w:ins>
      <w:ins w:id="346" w:author="Matthew Chen" w:date="2024-04-10T09:43:00Z" w16du:dateUtc="2024-04-10T16:43:00Z">
        <w:r w:rsidR="000358B1">
          <w:rPr>
            <w:color w:val="000000"/>
          </w:rPr>
          <w:t>reservoirs</w:t>
        </w:r>
      </w:ins>
      <w:ins w:id="347" w:author="Matthew Chen" w:date="2024-04-10T09:44:00Z" w16du:dateUtc="2024-04-10T16:44:00Z">
        <w:r w:rsidR="000358B1">
          <w:rPr>
            <w:color w:val="000000"/>
          </w:rPr>
          <w:t>, not held out time</w:t>
        </w:r>
      </w:ins>
      <w:ins w:id="348" w:author="Matthew Chen" w:date="2024-04-10T09:43:00Z" w16du:dateUtc="2024-04-10T16:43:00Z">
        <w:r w:rsidR="000358B1">
          <w:rPr>
            <w:color w:val="000000"/>
          </w:rPr>
          <w:t xml:space="preserve">. </w:t>
        </w:r>
      </w:ins>
      <w:del w:id="349" w:author="Matthew Chen" w:date="2024-04-10T09:44:00Z" w16du:dateUtc="2024-04-10T16:44:00Z">
        <w:r w:rsidR="004A14E5" w:rsidDel="000358B1">
          <w:rPr>
            <w:color w:val="000000"/>
          </w:rPr>
          <w:delText>(Also explain how this relates to the train/test split of time periods)</w:delText>
        </w:r>
      </w:del>
    </w:p>
    <w:p w14:paraId="2C20720A" w14:textId="24B2ED1B" w:rsidR="008D7EEE" w:rsidRPr="008D7EEE" w:rsidRDefault="005643E9" w:rsidP="00563318">
      <w:pPr>
        <w:spacing w:line="480" w:lineRule="auto"/>
      </w:pPr>
      <w:r>
        <w:rPr>
          <w:color w:val="000000"/>
        </w:rPr>
        <w:t xml:space="preserve">We also compare the test performance after fine-tuning </w:t>
      </w:r>
      <w:r w:rsidR="003E06E5">
        <w:rPr>
          <w:color w:val="000000"/>
        </w:rPr>
        <w:t xml:space="preserve">the pooled model </w:t>
      </w:r>
      <w:r w:rsidR="004A14E5">
        <w:rPr>
          <w:color w:val="000000"/>
        </w:rPr>
        <w:t>on individual reservoirs</w:t>
      </w:r>
      <w:r w:rsidR="003E06E5">
        <w:rPr>
          <w:color w:val="000000"/>
        </w:rPr>
        <w:t xml:space="preserve">. </w:t>
      </w:r>
      <w:r>
        <w:rPr>
          <w:color w:val="000000"/>
        </w:rPr>
        <w:t xml:space="preserve">Finetuning in this context </w:t>
      </w:r>
      <w:r w:rsidR="00BC303E">
        <w:rPr>
          <w:color w:val="000000"/>
        </w:rPr>
        <w:t>refers to</w:t>
      </w:r>
      <w:r>
        <w:rPr>
          <w:color w:val="000000"/>
        </w:rPr>
        <w:t xml:space="preserve"> calibrating a pre-trained model to a specific reservoir by running additional training iterations from data unique to the reservoir of interest. This is related to the concept of transfer learning in the machine learning literature in which a pre-trained model trained on a large dataset can be adapted to improve performance for a potentially different task on a smaller dataset </w:t>
      </w:r>
      <w:sdt>
        <w:sdtPr>
          <w:rPr>
            <w:color w:val="000000"/>
          </w:rPr>
          <w:tag w:val="MENDELEY_CITATION_v3_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"/>
          <w:id w:val="-975293686"/>
          <w:placeholder>
            <w:docPart w:val="D2337D59310647548E415921F95C7C60"/>
          </w:placeholder>
        </w:sdtPr>
        <w:sdtContent>
          <w:ins w:id="350" w:author="Matthew Chen" w:date="2024-04-11T09:40:00Z" w16du:dateUtc="2024-04-11T16:40:00Z">
            <w:r w:rsidR="00901608" w:rsidRPr="00901608">
              <w:rPr>
                <w:color w:val="000000"/>
              </w:rPr>
              <w:t>(Tan et al., 2018)</w:t>
            </w:r>
          </w:ins>
          <w:del w:id="351" w:author="Matthew Chen" w:date="2024-03-29T10:15:00Z" w16du:dateUtc="2024-03-29T17:15:00Z">
            <w:r w:rsidR="000A61C2" w:rsidRPr="00901608" w:rsidDel="00412DB9">
              <w:rPr>
                <w:color w:val="000000"/>
              </w:rPr>
              <w:delText>(Tan et al., 2018)</w:delText>
            </w:r>
          </w:del>
        </w:sdtContent>
      </w:sdt>
      <w:r>
        <w:rPr>
          <w:color w:val="000000"/>
        </w:rPr>
        <w:t xml:space="preserve">. The idea of “knowledge transfer” has shown to be successful in a variety of domains including image recognition </w:t>
      </w:r>
      <w:sdt>
        <w:sdtPr>
          <w:rPr>
            <w:color w:val="000000"/>
          </w:rPr>
          <w:tag w:val="MENDELEY_CITATION_v3_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"/>
          <w:id w:val="1705905974"/>
          <w:placeholder>
            <w:docPart w:val="D2337D59310647548E415921F95C7C60"/>
          </w:placeholder>
        </w:sdtPr>
        <w:sdtContent>
          <w:ins w:id="352" w:author="Matthew Chen" w:date="2024-04-11T09:40:00Z" w16du:dateUtc="2024-04-11T16:40:00Z">
            <w:r w:rsidR="00901608">
              <w:rPr>
                <w:rFonts w:eastAsia="Times New Roman"/>
              </w:rPr>
              <w:t>(Iorga &amp; Neagoe, 2019)</w:t>
            </w:r>
          </w:ins>
          <w:del w:id="353" w:author="Matthew Chen" w:date="2024-03-29T10:15:00Z" w16du:dateUtc="2024-03-29T17:15:00Z">
            <w:r w:rsidR="000A61C2" w:rsidDel="00412DB9">
              <w:rPr>
                <w:rFonts w:eastAsia="Times New Roman"/>
              </w:rPr>
              <w:delText>(Iorga &amp; Neagoe, 2019)</w:delText>
            </w:r>
          </w:del>
        </w:sdtContent>
      </w:sdt>
      <w:r>
        <w:rPr>
          <w:color w:val="000000"/>
        </w:rPr>
        <w:t xml:space="preserve"> and natural language processing </w:t>
      </w:r>
      <w:sdt>
        <w:sdtPr>
          <w:rPr>
            <w:color w:val="000000"/>
          </w:rPr>
          <w:tag w:val="MENDELEY_CITATION_v3_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"/>
          <w:id w:val="1627113185"/>
          <w:placeholder>
            <w:docPart w:val="D2337D59310647548E415921F95C7C60"/>
          </w:placeholder>
        </w:sdtPr>
        <w:sdtContent>
          <w:ins w:id="354" w:author="Matthew Chen" w:date="2024-04-11T09:40:00Z" w16du:dateUtc="2024-04-11T16:40:00Z">
            <w:r w:rsidR="00901608" w:rsidRPr="00901608">
              <w:rPr>
                <w:color w:val="000000"/>
              </w:rPr>
              <w:t>(Ruder et al., 2019)</w:t>
            </w:r>
          </w:ins>
          <w:del w:id="355" w:author="Matthew Chen" w:date="2024-03-29T10:15:00Z" w16du:dateUtc="2024-03-29T17:15:00Z">
            <w:r w:rsidR="000A61C2" w:rsidRPr="00901608" w:rsidDel="00412DB9">
              <w:rPr>
                <w:color w:val="000000"/>
              </w:rPr>
              <w:delText>(Ruder et al., 2019)</w:delText>
            </w:r>
          </w:del>
        </w:sdtContent>
      </w:sdt>
      <w:r>
        <w:rPr>
          <w:color w:val="000000"/>
        </w:rPr>
        <w:t>. In this case, we can train and validate (on a 75%</w:t>
      </w:r>
      <w:r w:rsidR="003E06E5">
        <w:rPr>
          <w:color w:val="000000"/>
        </w:rPr>
        <w:t xml:space="preserve"> training and </w:t>
      </w:r>
      <w:r>
        <w:rPr>
          <w:color w:val="000000"/>
        </w:rPr>
        <w:t xml:space="preserve">25% </w:t>
      </w:r>
      <w:r w:rsidR="003E06E5">
        <w:rPr>
          <w:color w:val="000000"/>
        </w:rPr>
        <w:t xml:space="preserve">validation </w:t>
      </w:r>
      <w:r>
        <w:rPr>
          <w:color w:val="000000"/>
        </w:rPr>
        <w:t xml:space="preserve">split, respectively) using </w:t>
      </w:r>
      <w:proofErr w:type="gramStart"/>
      <w:r w:rsidR="00761E5E">
        <w:rPr>
          <w:color w:val="000000"/>
        </w:rPr>
        <w:t>5-30 year</w:t>
      </w:r>
      <w:proofErr w:type="gramEnd"/>
      <w:r w:rsidR="00761E5E">
        <w:rPr>
          <w:color w:val="000000"/>
        </w:rPr>
        <w:t xml:space="preserve"> </w:t>
      </w:r>
      <w:r>
        <w:rPr>
          <w:color w:val="000000"/>
        </w:rPr>
        <w:t>subset</w:t>
      </w:r>
      <w:r w:rsidR="00761E5E">
        <w:rPr>
          <w:color w:val="000000"/>
        </w:rPr>
        <w:t>s</w:t>
      </w:r>
      <w:r>
        <w:rPr>
          <w:color w:val="000000"/>
        </w:rPr>
        <w:t xml:space="preserve"> of the complete data record </w:t>
      </w:r>
      <w:r w:rsidR="00761E5E">
        <w:rPr>
          <w:color w:val="000000"/>
        </w:rPr>
        <w:t xml:space="preserve">for the held-out reservoirs </w:t>
      </w:r>
      <w:r>
        <w:rPr>
          <w:color w:val="000000"/>
        </w:rPr>
        <w:t xml:space="preserve">as </w:t>
      </w:r>
      <w:r w:rsidR="003E06E5">
        <w:rPr>
          <w:color w:val="000000"/>
        </w:rPr>
        <w:t xml:space="preserve">the </w:t>
      </w:r>
      <w:r>
        <w:rPr>
          <w:color w:val="000000"/>
        </w:rPr>
        <w:t>finetuning data, and finally test using the last 20% of the complete record</w:t>
      </w:r>
      <w:r w:rsidR="008D7EEE">
        <w:rPr>
          <w:color w:val="000000"/>
        </w:rPr>
        <w:t xml:space="preserve"> </w:t>
      </w:r>
      <w:r>
        <w:rPr>
          <w:color w:val="000000"/>
        </w:rPr>
        <w:t xml:space="preserve">so that results between finetuning, individual training, and the pooled </w:t>
      </w:r>
      <w:r w:rsidR="003E06E5">
        <w:rPr>
          <w:color w:val="000000"/>
        </w:rPr>
        <w:t xml:space="preserve">training </w:t>
      </w:r>
      <w:r>
        <w:rPr>
          <w:color w:val="000000"/>
        </w:rPr>
        <w:t xml:space="preserve">model </w:t>
      </w:r>
      <w:r w:rsidR="003E06E5">
        <w:rPr>
          <w:color w:val="000000"/>
        </w:rPr>
        <w:t>are</w:t>
      </w:r>
      <w:r>
        <w:rPr>
          <w:color w:val="000000"/>
        </w:rPr>
        <w:t xml:space="preserve"> comparable. </w:t>
      </w:r>
      <w:r w:rsidR="00761E5E">
        <w:rPr>
          <w:color w:val="000000"/>
        </w:rPr>
        <w:t>Note that validation scores here are not directly comparable since they vary in length depending on the amount of fine</w:t>
      </w:r>
      <w:r w:rsidR="004A14E5">
        <w:rPr>
          <w:color w:val="000000"/>
        </w:rPr>
        <w:t>-</w:t>
      </w:r>
      <w:r w:rsidR="00761E5E">
        <w:rPr>
          <w:color w:val="000000"/>
        </w:rPr>
        <w:t>tuning data used.</w:t>
      </w:r>
    </w:p>
    <w:p w14:paraId="6ACEBB52" w14:textId="6193418B" w:rsidR="005643E9" w:rsidDel="0033671A" w:rsidRDefault="005643E9">
      <w:pPr>
        <w:pStyle w:val="Heading3"/>
        <w:spacing w:line="480" w:lineRule="auto"/>
        <w:rPr>
          <w:del w:id="356" w:author="Matthew Chen" w:date="2024-04-10T10:33:00Z" w16du:dateUtc="2024-04-10T17:33:00Z"/>
        </w:rPr>
        <w:pPrChange w:id="357" w:author="Matthew Chen" w:date="2024-03-29T15:37:00Z" w16du:dateUtc="2024-03-29T22:37:00Z">
          <w:pPr>
            <w:pStyle w:val="Heading2"/>
            <w:spacing w:line="480" w:lineRule="auto"/>
          </w:pPr>
        </w:pPrChange>
      </w:pPr>
      <w:del w:id="358" w:author="Matthew Chen" w:date="2024-04-10T10:33:00Z" w16du:dateUtc="2024-04-10T17:33:00Z">
        <w:r w:rsidDel="0033671A">
          <w:delText>Model Performance vs. Degree of Regulation</w:delText>
        </w:r>
      </w:del>
    </w:p>
    <w:p w14:paraId="17F53420" w14:textId="5B14BD25" w:rsidR="005643E9" w:rsidDel="0033671A" w:rsidRDefault="003E06E5" w:rsidP="00051C37">
      <w:pPr>
        <w:spacing w:line="480" w:lineRule="auto"/>
        <w:rPr>
          <w:del w:id="359" w:author="Matthew Chen" w:date="2024-04-10T10:33:00Z" w16du:dateUtc="2024-04-10T17:33:00Z"/>
        </w:rPr>
      </w:pPr>
      <w:del w:id="360" w:author="Matthew Chen" w:date="2024-04-10T10:33:00Z" w16du:dateUtc="2024-04-10T17:33:00Z">
        <w:r w:rsidDel="0033671A">
          <w:delText xml:space="preserve">Research </w:delText>
        </w:r>
        <w:r w:rsidR="005643E9" w:rsidDel="0033671A">
          <w:delText>has shown that LSTM rainfall-runoff models</w:delText>
        </w:r>
        <w:r w:rsidR="00330566" w:rsidDel="0033671A">
          <w:delText xml:space="preserve"> </w:delText>
        </w:r>
        <w:r w:rsidR="005643E9" w:rsidDel="0033671A">
          <w:delText>perform worse on managed basins (</w:delText>
        </w:r>
        <w:commentRangeStart w:id="361"/>
        <w:r w:rsidR="005643E9" w:rsidDel="0033671A">
          <w:delText>reference</w:delText>
        </w:r>
        <w:commentRangeEnd w:id="361"/>
        <w:r w:rsidR="004A14E5" w:rsidDel="0033671A">
          <w:rPr>
            <w:rStyle w:val="CommentReference"/>
          </w:rPr>
          <w:commentReference w:id="361"/>
        </w:r>
        <w:r w:rsidR="005643E9" w:rsidDel="0033671A">
          <w:delText xml:space="preserve">). </w:delText>
        </w:r>
        <w:r w:rsidDel="0033671A">
          <w:delText xml:space="preserve">Consequently, we hypothesize that the degree of regulation in a reservoir adversely affects performance. </w:delText>
        </w:r>
        <w:r w:rsidR="005643E9" w:rsidDel="0033671A">
          <w:delText>Specifically, we compare performance</w:delText>
        </w:r>
        <w:r w:rsidR="00D22433" w:rsidDel="0033671A">
          <w:delText xml:space="preserve"> </w:delText>
        </w:r>
        <w:r w:rsidR="005B21EE" w:rsidDel="0033671A">
          <w:delText>from the large sample of individually trained</w:delText>
        </w:r>
        <w:r w:rsidR="005643E9" w:rsidDel="0033671A">
          <w:delText xml:space="preserve"> </w:delText>
        </w:r>
        <w:r w:rsidR="005B21EE" w:rsidDel="0033671A">
          <w:delText>reservoirs against</w:delText>
        </w:r>
        <w:r w:rsidR="005643E9" w:rsidDel="0033671A">
          <w:delText xml:space="preserve"> the </w:delText>
        </w:r>
        <w:r w:rsidR="004A14E5" w:rsidDel="0033671A">
          <w:delText xml:space="preserve">ratio of </w:delText>
        </w:r>
        <w:r w:rsidR="005643E9" w:rsidDel="0033671A">
          <w:delText xml:space="preserve">mean </w:delText>
        </w:r>
      </w:del>
      <w:del w:id="362" w:author="Matthew Chen" w:date="2024-03-29T18:54:00Z" w16du:dateUtc="2024-03-30T01:54:00Z">
        <w:r w:rsidR="004A14E5" w:rsidDel="005905DB">
          <w:delText xml:space="preserve">annual? </w:delText>
        </w:r>
      </w:del>
      <w:del w:id="363" w:author="Matthew Chen" w:date="2024-04-10T10:33:00Z" w16du:dateUtc="2024-04-10T17:33:00Z">
        <w:r w:rsidR="005643E9" w:rsidDel="0033671A">
          <w:delText>inflow to max</w:delText>
        </w:r>
        <w:r w:rsidR="004A14E5" w:rsidDel="0033671A">
          <w:delText>imum</w:delText>
        </w:r>
        <w:r w:rsidR="005643E9" w:rsidDel="0033671A">
          <w:delText xml:space="preserve"> storage (</w:delText>
        </w:r>
        <w:r w:rsidR="004A14E5" w:rsidDel="0033671A">
          <w:delText xml:space="preserve">a proxy </w:delText>
        </w:r>
        <w:r w:rsidR="005643E9" w:rsidDel="0033671A">
          <w:delText>for capacity)</w:delText>
        </w:r>
      </w:del>
      <w:del w:id="364" w:author="Matthew Chen" w:date="2024-03-29T18:54:00Z" w16du:dateUtc="2024-03-30T01:54:00Z">
        <w:r w:rsidR="005643E9" w:rsidDel="005905DB">
          <w:delText xml:space="preserve"> </w:delText>
        </w:r>
      </w:del>
      <w:del w:id="365" w:author="Matthew Chen" w:date="2024-04-10T10:33:00Z" w16du:dateUtc="2024-04-10T17:33:00Z">
        <w:r w:rsidR="004A14E5" w:rsidDel="0033671A">
          <w:delText xml:space="preserve">, which represents the </w:delText>
        </w:r>
        <w:r w:rsidR="005643E9" w:rsidDel="0033671A">
          <w:delText>degree of regulation</w:delText>
        </w:r>
        <w:r w:rsidR="004A14E5" w:rsidDel="0033671A">
          <w:delText xml:space="preserve">. We then </w:delText>
        </w:r>
        <w:r w:rsidR="005643E9" w:rsidDel="0033671A">
          <w:delText>compute Pearson’s correlation coefficient between the</w:delText>
        </w:r>
        <w:r w:rsidR="00EF3E03" w:rsidDel="0033671A">
          <w:delText xml:space="preserve"> LSTM</w:delText>
        </w:r>
        <w:r w:rsidR="005643E9" w:rsidDel="0033671A">
          <w:delText xml:space="preserve"> </w:delText>
        </w:r>
      </w:del>
      <m:oMath>
        <m:sSup>
          <m:sSupPr>
            <m:ctrlPr>
              <w:del w:id="366" w:author="Matthew Chen" w:date="2024-04-10T10:33:00Z" w16du:dateUtc="2024-04-10T17:33:00Z">
                <w:rPr>
                  <w:rFonts w:ascii="Cambria Math" w:hAnsi="Cambria Math"/>
                  <w:i/>
                </w:rPr>
              </w:del>
            </m:ctrlPr>
          </m:sSupPr>
          <m:e>
            <m:r>
              <w:del w:id="367" w:author="Matthew Chen" w:date="2024-04-10T10:33:00Z" w16du:dateUtc="2024-04-10T17:33:00Z">
                <w:rPr>
                  <w:rFonts w:ascii="Cambria Math" w:hAnsi="Cambria Math"/>
                </w:rPr>
                <m:t>R</m:t>
              </w:del>
            </m:r>
          </m:e>
          <m:sup>
            <m:r>
              <w:del w:id="368" w:author="Matthew Chen" w:date="2024-04-10T10:33:00Z" w16du:dateUtc="2024-04-10T17:33:00Z">
                <w:rPr>
                  <w:rFonts w:ascii="Cambria Math" w:hAnsi="Cambria Math"/>
                </w:rPr>
                <m:t>2</m:t>
              </w:del>
            </m:r>
          </m:sup>
        </m:sSup>
      </m:oMath>
      <w:del w:id="369" w:author="Matthew Chen" w:date="2024-04-10T10:33:00Z" w16du:dateUtc="2024-04-10T17:33:00Z">
        <w:r w:rsidR="005643E9" w:rsidDel="0033671A">
          <w:rPr>
            <w:rFonts w:eastAsiaTheme="minorEastAsia"/>
          </w:rPr>
          <w:delText xml:space="preserve"> performance and the </w:delText>
        </w:r>
        <w:r w:rsidR="00EF3E03" w:rsidDel="0033671A">
          <w:rPr>
            <w:rFonts w:eastAsiaTheme="minorEastAsia"/>
          </w:rPr>
          <w:delText>degree of regulation</w:delText>
        </w:r>
        <w:r w:rsidR="005643E9" w:rsidDel="0033671A">
          <w:rPr>
            <w:rFonts w:eastAsiaTheme="minorEastAsia"/>
          </w:rPr>
          <w:delText>. Statistical inference is done using</w:delText>
        </w:r>
        <w:r w:rsidR="00BC303E" w:rsidDel="0033671A">
          <w:rPr>
            <w:rFonts w:eastAsiaTheme="minorEastAsia"/>
          </w:rPr>
          <w:delText xml:space="preserve"> randomization testing and</w:delText>
        </w:r>
        <w:r w:rsidR="005643E9" w:rsidDel="0033671A">
          <w:rPr>
            <w:rFonts w:eastAsiaTheme="minorEastAsia"/>
          </w:rPr>
          <w:delText xml:space="preserve"> Monte Carlo resampling, i.e. via permutation test, to determine the p-value against the null hypothesis of no correlation</w:delText>
        </w:r>
        <w:r w:rsidR="005643E9" w:rsidDel="0033671A">
          <w:delText xml:space="preserve">. </w:delText>
        </w:r>
      </w:del>
    </w:p>
    <w:p w14:paraId="6475B990" w14:textId="7FCBBA72" w:rsidR="00D85EB2" w:rsidDel="0033671A" w:rsidRDefault="007C2ED4">
      <w:pPr>
        <w:pStyle w:val="Heading3"/>
        <w:spacing w:line="480" w:lineRule="auto"/>
        <w:rPr>
          <w:del w:id="370" w:author="Matthew Chen" w:date="2024-04-10T10:33:00Z" w16du:dateUtc="2024-04-10T17:33:00Z"/>
        </w:rPr>
        <w:pPrChange w:id="371" w:author="Matthew Chen" w:date="2024-03-29T15:37:00Z" w16du:dateUtc="2024-03-29T22:37:00Z">
          <w:pPr>
            <w:pStyle w:val="Heading2"/>
            <w:spacing w:line="480" w:lineRule="auto"/>
          </w:pPr>
        </w:pPrChange>
      </w:pPr>
      <w:del w:id="372" w:author="Matthew Chen" w:date="2024-04-10T10:33:00Z" w16du:dateUtc="2024-04-10T17:33:00Z">
        <w:r w:rsidDel="0033671A">
          <w:delText>Model Performance</w:delText>
        </w:r>
        <w:r w:rsidR="00CA3B76" w:rsidDel="0033671A">
          <w:delText xml:space="preserve"> Over Time</w:delText>
        </w:r>
      </w:del>
    </w:p>
    <w:p w14:paraId="2AFD56AC" w14:textId="6B75CC03" w:rsidR="007C2ED4" w:rsidDel="0033671A" w:rsidRDefault="005B21EE" w:rsidP="00051C37">
      <w:pPr>
        <w:spacing w:line="480" w:lineRule="auto"/>
        <w:rPr>
          <w:del w:id="373" w:author="Matthew Chen" w:date="2024-04-10T10:33:00Z" w16du:dateUtc="2024-04-10T17:33:00Z"/>
        </w:rPr>
      </w:pPr>
      <w:del w:id="374" w:author="Matthew Chen" w:date="2024-04-10T10:33:00Z" w16du:dateUtc="2024-04-10T17:33:00Z">
        <w:r w:rsidDel="0033671A">
          <w:delText>Finally, we study</w:delText>
        </w:r>
        <w:r w:rsidR="007C2ED4" w:rsidDel="0033671A">
          <w:delText xml:space="preserve"> the trend of model performance over time</w:delText>
        </w:r>
        <w:r w:rsidR="0063554D" w:rsidDel="0033671A">
          <w:delText xml:space="preserve"> to gain a </w:delText>
        </w:r>
        <w:r w:rsidDel="0033671A">
          <w:delText xml:space="preserve">more </w:delText>
        </w:r>
        <w:r w:rsidR="0063554D" w:rsidDel="0033671A">
          <w:delText>robust understanding of out-of-sample performance</w:delText>
        </w:r>
        <w:r w:rsidR="007C2ED4" w:rsidDel="0033671A">
          <w:delText>.</w:delText>
        </w:r>
        <w:r w:rsidR="0063554D" w:rsidDel="0033671A">
          <w:delText xml:space="preserve"> While overfitting can lead to a </w:delText>
        </w:r>
        <w:r w:rsidR="003E06E5" w:rsidDel="0033671A">
          <w:delText>downward</w:delText>
        </w:r>
        <w:r w:rsidR="0063554D" w:rsidDel="0033671A">
          <w:delText xml:space="preserve"> shift between training set and out-of-sample performance, reservoir policies themselves may also change over time. Any difference between the out-of-sample and test distributions may cause a declining trend in performance. To understand this problem, we </w:delText>
        </w:r>
        <w:r w:rsidR="008E46B5" w:rsidDel="0033671A">
          <w:delText xml:space="preserve">first </w:delText>
        </w:r>
        <w:r w:rsidR="0063554D" w:rsidDel="0033671A">
          <w:delText>train a</w:delText>
        </w:r>
        <w:r w:rsidDel="0033671A">
          <w:delText xml:space="preserve"> new</w:delText>
        </w:r>
        <w:r w:rsidR="0063554D" w:rsidDel="0033671A">
          <w:delText xml:space="preserve"> “initial” LSTM model </w:delText>
        </w:r>
        <w:r w:rsidR="008E46B5" w:rsidDel="0033671A">
          <w:delText xml:space="preserve">for several </w:delText>
        </w:r>
        <w:r w:rsidR="00EF3E03" w:rsidDel="0033671A">
          <w:delText xml:space="preserve">example reservoirs with different degrees of regulation </w:delText>
        </w:r>
        <w:r w:rsidR="0063554D" w:rsidDel="0033671A">
          <w:delText xml:space="preserve">based on the first 30 years and validate on the next 10 years, and </w:delText>
        </w:r>
        <w:r w:rsidR="008E46B5" w:rsidDel="0033671A">
          <w:delText xml:space="preserve">then </w:delText>
        </w:r>
        <w:r w:rsidR="00EF3E03" w:rsidDel="0033671A">
          <w:delText>analyze</w:delText>
        </w:r>
        <w:r w:rsidR="0063554D" w:rsidDel="0033671A">
          <w:delText xml:space="preserve"> </w:delText>
        </w:r>
      </w:del>
      <m:oMath>
        <m:sSup>
          <m:sSupPr>
            <m:ctrlPr>
              <w:del w:id="375" w:author="Matthew Chen" w:date="2024-04-10T10:33:00Z" w16du:dateUtc="2024-04-10T17:33:00Z">
                <w:rPr>
                  <w:rFonts w:ascii="Cambria Math" w:hAnsi="Cambria Math"/>
                  <w:i/>
                </w:rPr>
              </w:del>
            </m:ctrlPr>
          </m:sSupPr>
          <m:e>
            <m:r>
              <w:del w:id="376" w:author="Matthew Chen" w:date="2024-04-10T10:33:00Z" w16du:dateUtc="2024-04-10T17:33:00Z">
                <w:rPr>
                  <w:rFonts w:ascii="Cambria Math" w:hAnsi="Cambria Math"/>
                </w:rPr>
                <m:t>R</m:t>
              </w:del>
            </m:r>
          </m:e>
          <m:sup>
            <m:r>
              <w:del w:id="377" w:author="Matthew Chen" w:date="2024-04-10T10:33:00Z" w16du:dateUtc="2024-04-10T17:33:00Z">
                <w:rPr>
                  <w:rFonts w:ascii="Cambria Math" w:hAnsi="Cambria Math"/>
                </w:rPr>
                <m:t>2</m:t>
              </w:del>
            </m:r>
          </m:sup>
        </m:sSup>
      </m:oMath>
      <w:del w:id="378" w:author="Matthew Chen" w:date="2024-04-10T10:33:00Z" w16du:dateUtc="2024-04-10T17:33:00Z">
        <w:r w:rsidR="00FA1015" w:rsidDel="0033671A">
          <w:rPr>
            <w:rFonts w:eastAsiaTheme="minorEastAsia"/>
          </w:rPr>
          <w:delText xml:space="preserve"> </w:delText>
        </w:r>
        <w:r w:rsidR="0063554D" w:rsidDel="0033671A">
          <w:delText xml:space="preserve">performance on rolling and sliding </w:delText>
        </w:r>
        <w:r w:rsidR="008E46B5" w:rsidDel="0033671A">
          <w:delText>20-year</w:delText>
        </w:r>
        <w:r w:rsidR="0063554D" w:rsidDel="0033671A">
          <w:delText xml:space="preserve"> windows</w:delText>
        </w:r>
        <w:r w:rsidR="00EF3E03" w:rsidDel="0033671A">
          <w:delText xml:space="preserve"> to capture how performance changes over time</w:delText>
        </w:r>
        <w:r w:rsidR="0063554D" w:rsidDel="0033671A">
          <w:delText xml:space="preserve">. </w:delText>
        </w:r>
        <w:r w:rsidR="00204F00" w:rsidDel="0033671A">
          <w:delText>Notably, this</w:delText>
        </w:r>
        <w:r w:rsidR="0063554D" w:rsidDel="0033671A">
          <w:delText xml:space="preserve"> experiment is challenged by limited record lengths: the length of the initial training window is chosen so that </w:delText>
        </w:r>
        <w:r w:rsidR="008E46B5" w:rsidDel="0033671A">
          <w:delText xml:space="preserve">the model can learn a reasonable representation of the operating policy while the moving window size is chosen to balance signal and noise. </w:delText>
        </w:r>
        <w:r w:rsidR="00B722E3" w:rsidDel="0033671A">
          <w:delText>For this reason, we select four example reservoirs for this analysis with longer records available from the U.S. Bureau of Reclamation.</w:delText>
        </w:r>
      </w:del>
    </w:p>
    <w:p w14:paraId="3B49AA20" w14:textId="05A4704D" w:rsidR="00EF3E03" w:rsidRPr="005B21EE" w:rsidDel="0033671A" w:rsidRDefault="008B0EDE" w:rsidP="00EF3E03">
      <w:pPr>
        <w:spacing w:line="480" w:lineRule="auto"/>
        <w:rPr>
          <w:del w:id="379" w:author="Matthew Chen" w:date="2024-04-10T10:33:00Z" w16du:dateUtc="2024-04-10T17:33:00Z"/>
        </w:rPr>
      </w:pPr>
      <w:del w:id="380" w:author="Matthew Chen" w:date="2024-04-10T10:33:00Z" w16du:dateUtc="2024-04-10T17:33:00Z">
        <w:r w:rsidDel="0033671A">
          <w:delText>W</w:delText>
        </w:r>
        <w:r w:rsidR="00EF3E03" w:rsidDel="0033671A">
          <w:delText xml:space="preserve">e </w:delText>
        </w:r>
        <w:r w:rsidDel="0033671A">
          <w:delText xml:space="preserve">also analyze the entire prediction timeseries for the </w:delText>
        </w:r>
        <w:r w:rsidR="00EF3E03" w:rsidDel="0033671A">
          <w:delText>select example reservoirs with different degrees of regulation and plot predicted releases against observed releases</w:delText>
        </w:r>
        <w:r w:rsidDel="0033671A">
          <w:delText xml:space="preserve"> for the entire record length</w:delText>
        </w:r>
        <w:r w:rsidR="00EF3E03" w:rsidDel="0033671A">
          <w:delText xml:space="preserve">. The goal is to further understand the influence of the degree of regulation, as well as to gain insight into the </w:delText>
        </w:r>
        <w:r w:rsidDel="0033671A">
          <w:delText xml:space="preserve">prediction </w:delText>
        </w:r>
        <w:r w:rsidR="00EF3E03" w:rsidDel="0033671A">
          <w:delText xml:space="preserve">behavior of the LSTM model. </w:delText>
        </w:r>
      </w:del>
    </w:p>
    <w:p w14:paraId="77C0C84E" w14:textId="77777777" w:rsidR="00EF3E03" w:rsidRDefault="00EF3E03" w:rsidP="005B21EE">
      <w:pPr>
        <w:spacing w:line="480" w:lineRule="auto"/>
      </w:pPr>
    </w:p>
    <w:p w14:paraId="4E93F6E3" w14:textId="07E6F534" w:rsidR="00A73104" w:rsidRDefault="00A73104" w:rsidP="007952CA">
      <w:pPr>
        <w:pStyle w:val="Heading1"/>
        <w:spacing w:line="480" w:lineRule="auto"/>
      </w:pPr>
      <w:r>
        <w:t>Results</w:t>
      </w:r>
    </w:p>
    <w:p w14:paraId="7A1461CB" w14:textId="78CDF2DC" w:rsidR="0087484E" w:rsidRDefault="007853F0" w:rsidP="007952CA">
      <w:pPr>
        <w:pStyle w:val="Heading2"/>
        <w:spacing w:line="480" w:lineRule="auto"/>
      </w:pPr>
      <w:commentRangeStart w:id="381"/>
      <w:commentRangeStart w:id="382"/>
      <w:r>
        <w:t>Model Selection and Comparison to Benchmarks</w:t>
      </w:r>
      <w:commentRangeEnd w:id="381"/>
      <w:r w:rsidR="008A14AB">
        <w:rPr>
          <w:rStyle w:val="CommentReference"/>
          <w:rFonts w:eastAsiaTheme="minorHAnsi" w:cstheme="minorBidi"/>
          <w:b w:val="0"/>
          <w:color w:val="auto"/>
        </w:rPr>
        <w:commentReference w:id="381"/>
      </w:r>
      <w:commentRangeEnd w:id="382"/>
      <w:r w:rsidR="00543F4F">
        <w:rPr>
          <w:rStyle w:val="CommentReference"/>
          <w:rFonts w:eastAsiaTheme="minorHAnsi" w:cstheme="minorBidi"/>
          <w:b w:val="0"/>
          <w:color w:val="auto"/>
        </w:rPr>
        <w:commentReference w:id="382"/>
      </w:r>
    </w:p>
    <w:p w14:paraId="3B38D416" w14:textId="2077C85C" w:rsidR="00D17151" w:rsidRDefault="007952CA" w:rsidP="007952CA">
      <w:pPr>
        <w:spacing w:line="480" w:lineRule="auto"/>
        <w:rPr>
          <w:rFonts w:eastAsiaTheme="minorEastAsia"/>
        </w:rPr>
      </w:pPr>
      <w:r>
        <w:t xml:space="preserve">Table 1 summarizes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Pr>
          <w:rFonts w:eastAsiaTheme="minorEastAsia"/>
        </w:rPr>
        <w:t xml:space="preserve"> performance results for Models 1-</w:t>
      </w:r>
      <w:ins w:id="383" w:author="Matthew Chen" w:date="2024-04-04T10:02:00Z" w16du:dateUtc="2024-04-04T17:02:00Z">
        <w:r w:rsidR="00DD18BE">
          <w:rPr>
            <w:rFonts w:eastAsiaTheme="minorEastAsia"/>
          </w:rPr>
          <w:t>4</w:t>
        </w:r>
      </w:ins>
      <w:del w:id="384" w:author="Matthew Chen" w:date="2024-04-04T10:02:00Z" w16du:dateUtc="2024-04-04T17:02:00Z">
        <w:r w:rsidDel="00DD18BE">
          <w:rPr>
            <w:rFonts w:eastAsiaTheme="minorEastAsia"/>
          </w:rPr>
          <w:delText>3</w:delText>
        </w:r>
      </w:del>
      <w:r>
        <w:rPr>
          <w:rFonts w:eastAsiaTheme="minorEastAsia"/>
        </w:rPr>
        <w:t xml:space="preserve"> trained on Shasta Reservoir, as well as its </w:t>
      </w:r>
      <w:r w:rsidR="00D17151">
        <w:rPr>
          <w:rFonts w:eastAsiaTheme="minorEastAsia"/>
        </w:rPr>
        <w:t>linear and random forest benchmarks, and models where storage is explicitly provided.</w:t>
      </w:r>
    </w:p>
    <w:p w14:paraId="62545272" w14:textId="6EBA4BCA" w:rsidR="00D17151" w:rsidDel="00DD18BE" w:rsidRDefault="00D17151" w:rsidP="00D17151">
      <w:pPr>
        <w:pStyle w:val="Caption"/>
        <w:keepNext/>
        <w:jc w:val="center"/>
        <w:rPr>
          <w:del w:id="385" w:author="Matthew Chen" w:date="2024-04-04T10:02:00Z" w16du:dateUtc="2024-04-04T17:02:00Z"/>
        </w:rPr>
      </w:pPr>
      <w:r>
        <w:lastRenderedPageBreak/>
        <w:t xml:space="preserve">Table </w:t>
      </w:r>
      <w:r>
        <w:fldChar w:fldCharType="begin"/>
      </w:r>
      <w:r>
        <w:instrText xml:space="preserve"> SEQ Table \* ARABIC </w:instrText>
      </w:r>
      <w:r>
        <w:fldChar w:fldCharType="separate"/>
      </w:r>
      <w:r>
        <w:rPr>
          <w:noProof/>
        </w:rPr>
        <w:t>1</w:t>
      </w:r>
      <w:r>
        <w:fldChar w:fldCharType="end"/>
      </w:r>
      <w:r>
        <w:t xml:space="preserve">. </w:t>
      </w:r>
      <w:r w:rsidRPr="00D17151">
        <w:rPr>
          <w:b w:val="0"/>
          <w:bCs/>
        </w:rPr>
        <w:t>Train, validation, and tes</w:t>
      </w:r>
      <w:r w:rsidRPr="00B617BF">
        <w:rPr>
          <w:b w:val="0"/>
          <w:bCs/>
        </w:rPr>
        <w:t xml:space="preserve">t </w:t>
      </w:r>
      <m:oMath>
        <m:sSup>
          <m:sSupPr>
            <m:ctrlPr>
              <w:rPr>
                <w:rFonts w:ascii="Cambria Math" w:hAnsi="Cambria Math"/>
                <w:b w:val="0"/>
                <w:bCs/>
                <w:i/>
              </w:rPr>
            </m:ctrlPr>
          </m:sSupPr>
          <m:e>
            <m:r>
              <m:rPr>
                <m:sty m:val="bi"/>
              </m:rPr>
              <w:rPr>
                <w:rFonts w:ascii="Cambria Math" w:hAnsi="Cambria Math"/>
              </w:rPr>
              <m:t>R</m:t>
            </m:r>
          </m:e>
          <m:sup>
            <m:r>
              <m:rPr>
                <m:sty m:val="bi"/>
              </m:rPr>
              <w:rPr>
                <w:rFonts w:ascii="Cambria Math" w:hAnsi="Cambria Math"/>
              </w:rPr>
              <m:t>2</m:t>
            </m:r>
          </m:sup>
        </m:sSup>
      </m:oMath>
      <w:r w:rsidR="00B617BF">
        <w:rPr>
          <w:rFonts w:eastAsiaTheme="minorEastAsia"/>
          <w:b w:val="0"/>
          <w:bCs/>
        </w:rPr>
        <w:t xml:space="preserve"> </w:t>
      </w:r>
      <w:r w:rsidRPr="00D17151">
        <w:rPr>
          <w:rFonts w:eastAsiaTheme="minorEastAsia"/>
          <w:b w:val="0"/>
          <w:bCs/>
        </w:rPr>
        <w:t xml:space="preserve">scores for </w:t>
      </w:r>
      <w:del w:id="386" w:author="Matthew Chen" w:date="2024-04-04T10:02:00Z" w16du:dateUtc="2024-04-04T17:02:00Z">
        <w:r w:rsidRPr="00D17151" w:rsidDel="00DD18BE">
          <w:rPr>
            <w:rFonts w:eastAsiaTheme="minorEastAsia"/>
            <w:b w:val="0"/>
            <w:bCs/>
          </w:rPr>
          <w:delText xml:space="preserve">LSTM </w:delText>
        </w:r>
      </w:del>
      <w:r w:rsidRPr="00D17151">
        <w:rPr>
          <w:rFonts w:eastAsiaTheme="minorEastAsia"/>
          <w:b w:val="0"/>
          <w:bCs/>
        </w:rPr>
        <w:t>Models 1-</w:t>
      </w:r>
      <w:ins w:id="387" w:author="Matthew Chen" w:date="2024-04-04T10:02:00Z" w16du:dateUtc="2024-04-04T17:02:00Z">
        <w:r w:rsidR="00DD18BE">
          <w:rPr>
            <w:rFonts w:eastAsiaTheme="minorEastAsia"/>
            <w:b w:val="0"/>
            <w:bCs/>
          </w:rPr>
          <w:t>4</w:t>
        </w:r>
      </w:ins>
      <w:del w:id="388" w:author="Matthew Chen" w:date="2024-04-04T10:02:00Z" w16du:dateUtc="2024-04-04T17:02:00Z">
        <w:r w:rsidRPr="00D17151" w:rsidDel="00DD18BE">
          <w:rPr>
            <w:rFonts w:eastAsiaTheme="minorEastAsia"/>
            <w:b w:val="0"/>
            <w:bCs/>
          </w:rPr>
          <w:delText>3</w:delText>
        </w:r>
      </w:del>
      <w:r w:rsidRPr="00D17151">
        <w:rPr>
          <w:rFonts w:eastAsiaTheme="minorEastAsia"/>
          <w:b w:val="0"/>
          <w:bCs/>
        </w:rPr>
        <w:t xml:space="preserve"> and benchmark ML models</w:t>
      </w:r>
      <w:r w:rsidR="002A2D25">
        <w:rPr>
          <w:rFonts w:eastAsiaTheme="minorEastAsia"/>
          <w:b w:val="0"/>
          <w:bCs/>
        </w:rPr>
        <w:t>. Models with observed storage as input are denoted with *.</w:t>
      </w:r>
    </w:p>
    <w:p w14:paraId="5BE3B9E6" w14:textId="77777777" w:rsidR="00DD18BE" w:rsidRDefault="002A7770">
      <w:pPr>
        <w:pStyle w:val="Caption"/>
        <w:keepNext/>
        <w:jc w:val="center"/>
        <w:rPr>
          <w:ins w:id="389" w:author="Matthew Chen" w:date="2024-04-04T10:02:00Z" w16du:dateUtc="2024-04-04T17:02:00Z"/>
        </w:rPr>
        <w:pPrChange w:id="390" w:author="Matthew Chen" w:date="2024-04-04T10:02:00Z" w16du:dateUtc="2024-04-04T17:02:00Z">
          <w:pPr>
            <w:spacing w:line="480" w:lineRule="auto"/>
            <w:jc w:val="center"/>
          </w:pPr>
        </w:pPrChange>
      </w:pPr>
      <w:del w:id="391" w:author="Matthew Chen" w:date="2024-04-04T10:02:00Z" w16du:dateUtc="2024-04-04T17:02:00Z">
        <w:r w:rsidRPr="002A7770" w:rsidDel="00DD18BE">
          <w:rPr>
            <w:noProof/>
          </w:rPr>
          <w:drawing>
            <wp:inline distT="0" distB="0" distL="0" distR="0" wp14:anchorId="01AD425A" wp14:editId="371343EF">
              <wp:extent cx="5297214" cy="1689336"/>
              <wp:effectExtent l="0" t="0" r="0" b="6350"/>
              <wp:docPr id="436709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02018" cy="1690868"/>
                      </a:xfrm>
                      <a:prstGeom prst="rect">
                        <a:avLst/>
                      </a:prstGeom>
                      <a:noFill/>
                      <a:ln>
                        <a:noFill/>
                      </a:ln>
                    </pic:spPr>
                  </pic:pic>
                </a:graphicData>
              </a:graphic>
            </wp:inline>
          </w:drawing>
        </w:r>
      </w:del>
    </w:p>
    <w:p w14:paraId="50011886" w14:textId="2EC32BE9" w:rsidR="00D17151" w:rsidRDefault="00052FF3" w:rsidP="00D17151">
      <w:pPr>
        <w:spacing w:line="480" w:lineRule="auto"/>
        <w:jc w:val="center"/>
      </w:pPr>
      <w:ins w:id="392" w:author="Matthew Chen" w:date="2024-04-04T14:54:00Z" w16du:dateUtc="2024-04-04T21:54:00Z">
        <w:r w:rsidRPr="00052FF3">
          <w:rPr>
            <w:noProof/>
          </w:rPr>
          <w:drawing>
            <wp:inline distT="0" distB="0" distL="0" distR="0" wp14:anchorId="2FC1917E" wp14:editId="1CB2EAD9">
              <wp:extent cx="5943600" cy="1892935"/>
              <wp:effectExtent l="0" t="0" r="0" b="0"/>
              <wp:docPr id="7889069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892935"/>
                      </a:xfrm>
                      <a:prstGeom prst="rect">
                        <a:avLst/>
                      </a:prstGeom>
                      <a:noFill/>
                      <a:ln>
                        <a:noFill/>
                      </a:ln>
                    </pic:spPr>
                  </pic:pic>
                </a:graphicData>
              </a:graphic>
            </wp:inline>
          </w:drawing>
        </w:r>
      </w:ins>
    </w:p>
    <w:p w14:paraId="7358F446" w14:textId="77777777" w:rsidR="0033671A" w:rsidRDefault="0033671A" w:rsidP="00D17151">
      <w:pPr>
        <w:spacing w:line="480" w:lineRule="auto"/>
        <w:rPr>
          <w:ins w:id="393" w:author="Matthew Chen" w:date="2024-04-10T10:28:00Z" w16du:dateUtc="2024-04-10T17:28:00Z"/>
        </w:rPr>
      </w:pPr>
    </w:p>
    <w:p w14:paraId="41CEB0EA" w14:textId="5C4C39F9" w:rsidR="00F91944" w:rsidRDefault="00D17151" w:rsidP="00D17151">
      <w:pPr>
        <w:spacing w:line="480" w:lineRule="auto"/>
        <w:rPr>
          <w:ins w:id="394" w:author="Matthew Chen" w:date="2024-04-04T12:10:00Z" w16du:dateUtc="2024-04-04T19:10:00Z"/>
        </w:rPr>
      </w:pPr>
      <w:r>
        <w:t>From a model selection perspective, we are interested in comparing validation scores</w:t>
      </w:r>
      <w:r w:rsidR="00F91944">
        <w:t xml:space="preserve"> so that the test data is withheld from the model</w:t>
      </w:r>
      <w:r w:rsidR="00D22433">
        <w:t xml:space="preserve"> building</w:t>
      </w:r>
      <w:r w:rsidR="00F91944">
        <w:t xml:space="preserve"> process</w:t>
      </w:r>
      <w:r w:rsidR="006D4F5A">
        <w:t xml:space="preserve">; the test data can later be used </w:t>
      </w:r>
      <w:r w:rsidR="00761E5E">
        <w:t>for further analysis of</w:t>
      </w:r>
      <w:r w:rsidR="006D4F5A">
        <w:t xml:space="preserve"> model behavior </w:t>
      </w:r>
      <w:r w:rsidR="00761E5E">
        <w:t xml:space="preserve">(such as the behavior of cell states) </w:t>
      </w:r>
      <w:r w:rsidR="006D4F5A">
        <w:t>and provide a final estimate for out-of-sample performance</w:t>
      </w:r>
      <w:r>
        <w:t>. Between Models 1-</w:t>
      </w:r>
      <w:ins w:id="395" w:author="Matthew Chen" w:date="2024-04-04T10:04:00Z" w16du:dateUtc="2024-04-04T17:04:00Z">
        <w:r w:rsidR="00DD18BE">
          <w:t>4</w:t>
        </w:r>
      </w:ins>
      <w:del w:id="396" w:author="Matthew Chen" w:date="2024-04-04T10:04:00Z" w16du:dateUtc="2024-04-04T17:04:00Z">
        <w:r w:rsidDel="00DD18BE">
          <w:delText>3</w:delText>
        </w:r>
      </w:del>
      <w:r>
        <w:t xml:space="preserve">, Model 1 </w:t>
      </w:r>
      <w:r w:rsidR="001C3FCE">
        <w:t xml:space="preserve">(validation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=0.69</m:t>
        </m:r>
      </m:oMath>
      <w:r w:rsidR="001C3FCE">
        <w:rPr>
          <w:rFonts w:eastAsiaTheme="minorEastAsia"/>
        </w:rPr>
        <w:t xml:space="preserve">) </w:t>
      </w:r>
      <w:r>
        <w:t xml:space="preserve">and Model 2 </w:t>
      </w:r>
      <w:r w:rsidR="001C3FCE">
        <w:t xml:space="preserve">(validation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=0.70</m:t>
        </m:r>
      </m:oMath>
      <w:r w:rsidR="001C3FCE">
        <w:rPr>
          <w:rFonts w:eastAsiaTheme="minorEastAsia"/>
        </w:rPr>
        <w:t xml:space="preserve">) </w:t>
      </w:r>
      <w:r w:rsidR="007215A0">
        <w:rPr>
          <w:rFonts w:eastAsiaTheme="minorEastAsia"/>
        </w:rPr>
        <w:t xml:space="preserve">both </w:t>
      </w:r>
      <w:r>
        <w:t xml:space="preserve">perform </w:t>
      </w:r>
      <w:r w:rsidR="007215A0">
        <w:t xml:space="preserve">reasonably well and are </w:t>
      </w:r>
      <w:r>
        <w:t xml:space="preserve">essentially the </w:t>
      </w:r>
      <w:r w:rsidR="007215A0">
        <w:t>identical</w:t>
      </w:r>
      <w:r>
        <w:t xml:space="preserve">, however, </w:t>
      </w:r>
      <w:r w:rsidR="00575468">
        <w:t xml:space="preserve">we select Model 1 as the main LSTM architecture of interest going forward </w:t>
      </w:r>
      <w:r>
        <w:t xml:space="preserve">since Model 1 is more parsimonious and efficient to train. </w:t>
      </w:r>
      <w:commentRangeStart w:id="397"/>
      <w:commentRangeStart w:id="398"/>
      <w:r>
        <w:t>After running the hyperparameter tuning process with exhaustive grid search, we find that 1 LSTM layer, 30 LSTM hidden units, 15 feed-forward hidden units, and a dropout probability of 0.3</w:t>
      </w:r>
      <w:r w:rsidR="00581DD5">
        <w:t xml:space="preserve"> is optimal</w:t>
      </w:r>
      <w:r w:rsidR="00575468">
        <w:t xml:space="preserve"> for Model 1</w:t>
      </w:r>
      <w:commentRangeEnd w:id="397"/>
      <w:r w:rsidR="00B722E3">
        <w:rPr>
          <w:rStyle w:val="CommentReference"/>
        </w:rPr>
        <w:commentReference w:id="397"/>
      </w:r>
      <w:commentRangeEnd w:id="398"/>
      <w:r w:rsidR="00543F4F">
        <w:rPr>
          <w:rStyle w:val="CommentReference"/>
        </w:rPr>
        <w:commentReference w:id="398"/>
      </w:r>
      <w:r w:rsidR="00581DD5">
        <w:t>.</w:t>
      </w:r>
      <w:r w:rsidR="00575468">
        <w:t xml:space="preserve"> </w:t>
      </w:r>
      <w:ins w:id="399" w:author="Matthew Chen" w:date="2024-04-04T10:07:00Z" w16du:dateUtc="2024-04-04T17:07:00Z">
        <w:r w:rsidR="00DD18BE">
          <w:t xml:space="preserve">Figure </w:t>
        </w:r>
      </w:ins>
      <w:ins w:id="400" w:author="Matthew Chen" w:date="2024-04-04T12:10:00Z" w16du:dateUtc="2024-04-04T19:10:00Z">
        <w:r w:rsidR="00B02E26">
          <w:t>4</w:t>
        </w:r>
      </w:ins>
      <w:ins w:id="401" w:author="Matthew Chen" w:date="2024-04-04T10:08:00Z" w16du:dateUtc="2024-04-04T17:08:00Z">
        <w:r w:rsidR="00DD18BE">
          <w:t xml:space="preserve"> provides a visualization of the hyperparameter tuning results.</w:t>
        </w:r>
      </w:ins>
      <w:ins w:id="402" w:author="Matthew Chen" w:date="2024-04-04T12:11:00Z" w16du:dateUtc="2024-04-04T19:11:00Z">
        <w:r w:rsidR="00B02E26">
          <w:t xml:space="preserve"> </w:t>
        </w:r>
      </w:ins>
      <w:ins w:id="403" w:author="Matthew Chen" w:date="2024-04-04T12:12:00Z" w16du:dateUtc="2024-04-04T19:12:00Z">
        <w:r w:rsidR="00B02E26">
          <w:t xml:space="preserve">Note that smaller </w:t>
        </w:r>
      </w:ins>
      <w:ins w:id="404" w:author="Matthew Chen" w:date="2024-04-04T12:13:00Z" w16du:dateUtc="2024-04-04T19:13:00Z">
        <w:r w:rsidR="00B02E26">
          <w:t xml:space="preserve">architectures, particularly </w:t>
        </w:r>
      </w:ins>
      <w:ins w:id="405" w:author="Matthew Chen" w:date="2024-04-04T12:14:00Z" w16du:dateUtc="2024-04-04T19:14:00Z">
        <w:r w:rsidR="00B02E26">
          <w:t xml:space="preserve">with </w:t>
        </w:r>
      </w:ins>
      <w:ins w:id="406" w:author="Matthew Chen" w:date="2024-04-04T12:15:00Z" w16du:dateUtc="2024-04-04T19:15:00Z">
        <w:r w:rsidR="00B02E26">
          <w:t xml:space="preserve">5 LSTM or feed-forward hidden units, and higher dropout (0.7) are associated with </w:t>
        </w:r>
      </w:ins>
      <w:ins w:id="407" w:author="Matthew Chen" w:date="2024-04-04T12:16:00Z" w16du:dateUtc="2024-04-04T19:16:00Z">
        <w:r w:rsidR="00B02E26">
          <w:t xml:space="preserve">higher validation error. </w:t>
        </w:r>
      </w:ins>
      <w:ins w:id="408" w:author="Matthew Chen" w:date="2024-04-04T13:52:00Z" w16du:dateUtc="2024-04-04T20:52:00Z">
        <w:r w:rsidR="005D2961">
          <w:t xml:space="preserve">Beyond </w:t>
        </w:r>
      </w:ins>
      <w:ins w:id="409" w:author="Matthew Chen" w:date="2024-04-04T13:53:00Z" w16du:dateUtc="2024-04-04T20:53:00Z">
        <w:r w:rsidR="005D2961">
          <w:t>these cases,</w:t>
        </w:r>
      </w:ins>
      <w:ins w:id="410" w:author="Matthew Chen" w:date="2024-04-04T12:16:00Z" w16du:dateUtc="2024-04-04T19:16:00Z">
        <w:r w:rsidR="00B02E26">
          <w:t xml:space="preserve"> </w:t>
        </w:r>
      </w:ins>
      <w:ins w:id="411" w:author="Matthew Chen" w:date="2024-04-04T12:17:00Z" w16du:dateUtc="2024-04-04T19:17:00Z">
        <w:r w:rsidR="00B02E26">
          <w:t>tuning results are more uniform.</w:t>
        </w:r>
      </w:ins>
      <w:del w:id="412" w:author="Matthew Chen" w:date="2024-04-04T10:04:00Z" w16du:dateUtc="2024-04-04T17:04:00Z">
        <w:r w:rsidR="00575468" w:rsidDel="00DD18BE">
          <w:delText xml:space="preserve">The optimal hyperparameters for Models 2 and 3 are similar, each selecting 1 LSTM layer, 35 LSTM hidden units, and 15-20 feed-forward hidden units. This suggests that the </w:delText>
        </w:r>
        <w:r w:rsidR="00BC303E" w:rsidDel="00DD18BE">
          <w:delText xml:space="preserve">optimal </w:delText>
        </w:r>
        <w:r w:rsidR="00575468" w:rsidDel="00DD18BE">
          <w:delText>hyperparameters are not sensitive to these different choices of architecture.</w:delText>
        </w:r>
        <w:r w:rsidR="00581DD5" w:rsidDel="00DD18BE">
          <w:delText xml:space="preserve"> </w:delText>
        </w:r>
      </w:del>
    </w:p>
    <w:p w14:paraId="39869E72" w14:textId="77777777" w:rsidR="00B02E26" w:rsidRDefault="00B02E26">
      <w:pPr>
        <w:keepNext/>
        <w:spacing w:line="480" w:lineRule="auto"/>
        <w:jc w:val="center"/>
        <w:rPr>
          <w:ins w:id="413" w:author="Matthew Chen" w:date="2024-04-04T12:11:00Z" w16du:dateUtc="2024-04-04T19:11:00Z"/>
        </w:rPr>
        <w:pPrChange w:id="414" w:author="Matthew Chen" w:date="2024-04-04T12:11:00Z" w16du:dateUtc="2024-04-04T19:11:00Z">
          <w:pPr>
            <w:spacing w:line="480" w:lineRule="auto"/>
          </w:pPr>
        </w:pPrChange>
      </w:pPr>
      <w:ins w:id="415" w:author="Matthew Chen" w:date="2024-04-04T12:11:00Z" w16du:dateUtc="2024-04-04T19:11:00Z">
        <w:r>
          <w:rPr>
            <w:noProof/>
          </w:rPr>
          <w:lastRenderedPageBreak/>
          <w:drawing>
            <wp:inline distT="0" distB="0" distL="0" distR="0" wp14:anchorId="1CCB004A" wp14:editId="3ED12C12">
              <wp:extent cx="5943600" cy="3262630"/>
              <wp:effectExtent l="0" t="0" r="0" b="0"/>
              <wp:docPr id="875045220" name="Picture 1" descr="A grid of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45220" name="Picture 1" descr="A grid of lines and dots&#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62630"/>
                      </a:xfrm>
                      <a:prstGeom prst="rect">
                        <a:avLst/>
                      </a:prstGeom>
                    </pic:spPr>
                  </pic:pic>
                </a:graphicData>
              </a:graphic>
            </wp:inline>
          </w:drawing>
        </w:r>
      </w:ins>
    </w:p>
    <w:p w14:paraId="6EF57A2A" w14:textId="4C432CCB" w:rsidR="00B02E26" w:rsidRDefault="00B02E26" w:rsidP="00B02E26">
      <w:pPr>
        <w:pStyle w:val="Caption"/>
        <w:jc w:val="center"/>
        <w:rPr>
          <w:ins w:id="416" w:author="Matthew Chen" w:date="2024-04-04T12:17:00Z" w16du:dateUtc="2024-04-04T19:17:00Z"/>
          <w:b w:val="0"/>
          <w:bCs/>
        </w:rPr>
      </w:pPr>
      <w:ins w:id="417" w:author="Matthew Chen" w:date="2024-04-04T12:11:00Z" w16du:dateUtc="2024-04-04T19:11:00Z">
        <w:r>
          <w:t xml:space="preserve">Figure </w:t>
        </w:r>
        <w:r>
          <w:fldChar w:fldCharType="begin"/>
        </w:r>
        <w:r>
          <w:instrText xml:space="preserve"> SEQ Figure \* ARABIC </w:instrText>
        </w:r>
      </w:ins>
      <w:r>
        <w:fldChar w:fldCharType="separate"/>
      </w:r>
      <w:ins w:id="418" w:author="Matthew Chen" w:date="2024-04-10T10:21:00Z" w16du:dateUtc="2024-04-10T17:21:00Z">
        <w:r w:rsidR="00FF4538">
          <w:rPr>
            <w:noProof/>
          </w:rPr>
          <w:t>4</w:t>
        </w:r>
      </w:ins>
      <w:ins w:id="419" w:author="Matthew Chen" w:date="2024-04-04T12:11:00Z" w16du:dateUtc="2024-04-04T19:11:00Z">
        <w:r>
          <w:fldChar w:fldCharType="end"/>
        </w:r>
        <w:r>
          <w:t xml:space="preserve">. </w:t>
        </w:r>
        <w:r w:rsidRPr="00B02E26">
          <w:rPr>
            <w:b w:val="0"/>
            <w:bCs/>
            <w:rPrChange w:id="420" w:author="Matthew Chen" w:date="2024-04-04T12:11:00Z" w16du:dateUtc="2024-04-04T19:11:00Z">
              <w:rPr/>
            </w:rPrChange>
          </w:rPr>
          <w:t>Hyperparameter tuning of Model 1 on Shasta Reservoir</w:t>
        </w:r>
      </w:ins>
    </w:p>
    <w:p w14:paraId="412C42CD" w14:textId="77777777" w:rsidR="00B02E26" w:rsidRPr="00B02E26" w:rsidRDefault="00B02E26">
      <w:pPr>
        <w:pPrChange w:id="421" w:author="Matthew Chen" w:date="2024-04-04T12:17:00Z" w16du:dateUtc="2024-04-04T19:17:00Z">
          <w:pPr>
            <w:spacing w:line="480" w:lineRule="auto"/>
          </w:pPr>
        </w:pPrChange>
      </w:pPr>
    </w:p>
    <w:p w14:paraId="05C983A8" w14:textId="77777777" w:rsidR="00EB072E" w:rsidRDefault="00737DC7" w:rsidP="00D17151">
      <w:pPr>
        <w:spacing w:line="480" w:lineRule="auto"/>
        <w:rPr>
          <w:ins w:id="422" w:author="Matthew Chen" w:date="2024-04-04T14:10:00Z" w16du:dateUtc="2024-04-04T21:10:00Z"/>
        </w:rPr>
      </w:pPr>
      <w:r>
        <w:t xml:space="preserve">Model 1 out-performs </w:t>
      </w:r>
      <w:r w:rsidR="0096742F">
        <w:t xml:space="preserve">the </w:t>
      </w:r>
      <w:r w:rsidR="00F91944">
        <w:t xml:space="preserve">linear* (validation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=0.43</m:t>
        </m:r>
      </m:oMath>
      <w:r w:rsidR="00F91944">
        <w:rPr>
          <w:rFonts w:eastAsiaTheme="minorEastAsia"/>
        </w:rPr>
        <w:t xml:space="preserve">) </w:t>
      </w:r>
      <w:r w:rsidR="00F91944">
        <w:t xml:space="preserve">and random forest* (validation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=0.64</m:t>
        </m:r>
      </m:oMath>
      <w:r w:rsidR="00F91944">
        <w:rPr>
          <w:rFonts w:eastAsiaTheme="minorEastAsia"/>
        </w:rPr>
        <w:t>)</w:t>
      </w:r>
      <w:r>
        <w:t xml:space="preserve"> machine learning benchmarks even </w:t>
      </w:r>
      <w:r w:rsidR="0096742F">
        <w:t xml:space="preserve">when </w:t>
      </w:r>
      <w:r w:rsidR="00F91944">
        <w:t xml:space="preserve">observed storage </w:t>
      </w:r>
      <w:r w:rsidR="0096742F">
        <w:t xml:space="preserve">is </w:t>
      </w:r>
      <w:del w:id="423" w:author="Matthew Chen" w:date="2024-04-04T12:18:00Z" w16du:dateUtc="2024-04-04T19:18:00Z">
        <w:r w:rsidR="0096742F" w:rsidDel="00360AD4">
          <w:delText>provided</w:delText>
        </w:r>
        <w:r w:rsidR="006D4F5A" w:rsidDel="00360AD4">
          <w:delText>,</w:delText>
        </w:r>
        <w:r w:rsidR="0096742F" w:rsidDel="00360AD4">
          <w:delText xml:space="preserve"> but</w:delText>
        </w:r>
      </w:del>
      <w:ins w:id="424" w:author="Matthew Chen" w:date="2024-04-04T12:18:00Z" w16du:dateUtc="2024-04-04T19:18:00Z">
        <w:r w:rsidR="00360AD4">
          <w:t>provided but</w:t>
        </w:r>
      </w:ins>
      <w:r w:rsidR="00F91944">
        <w:t xml:space="preserve"> underperforms itself w</w:t>
      </w:r>
      <w:r w:rsidR="0096742F">
        <w:t>hen</w:t>
      </w:r>
      <w:r w:rsidR="00F91944">
        <w:t xml:space="preserve"> observed storage is</w:t>
      </w:r>
      <w:r w:rsidR="0096742F">
        <w:t xml:space="preserve"> provided </w:t>
      </w:r>
      <w:r w:rsidR="00F91944">
        <w:t xml:space="preserve">in Model 1* (validation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=0.82</m:t>
        </m:r>
      </m:oMath>
      <w:r w:rsidR="00F91944">
        <w:rPr>
          <w:rFonts w:eastAsiaTheme="minorEastAsia"/>
        </w:rPr>
        <w:t xml:space="preserve">). </w:t>
      </w:r>
      <w:r w:rsidR="006B18DD">
        <w:t>These results highlight</w:t>
      </w:r>
      <w:r>
        <w:t xml:space="preserve"> the a</w:t>
      </w:r>
      <w:r w:rsidR="006B18DD">
        <w:t xml:space="preserve">dvantage of </w:t>
      </w:r>
      <w:r>
        <w:t xml:space="preserve">LSTM to learn </w:t>
      </w:r>
      <w:r w:rsidR="006B18DD">
        <w:t xml:space="preserve">non-stationarities, </w:t>
      </w:r>
      <w:r>
        <w:t>long-term dependencies</w:t>
      </w:r>
      <w:r w:rsidR="00BF1C38">
        <w:t xml:space="preserve"> and non-linear temporal relationships</w:t>
      </w:r>
      <w:r w:rsidR="006B18DD">
        <w:t xml:space="preserve"> compared to other architectures such as </w:t>
      </w:r>
      <w:r w:rsidR="0096742F">
        <w:t xml:space="preserve">the </w:t>
      </w:r>
      <w:r w:rsidR="006B18DD">
        <w:t xml:space="preserve">linear or random forest models. However, while Model 1 may have learned </w:t>
      </w:r>
      <w:r w:rsidR="0096742F">
        <w:t>to maintain some</w:t>
      </w:r>
      <w:r w:rsidR="006B18DD">
        <w:t xml:space="preserve"> internal information about storage</w:t>
      </w:r>
      <w:r w:rsidR="0096742F">
        <w:t xml:space="preserve"> over time</w:t>
      </w:r>
      <w:r w:rsidR="006B18DD">
        <w:t xml:space="preserve">, the gap in performance compared to Model 1* suggests that </w:t>
      </w:r>
      <w:r w:rsidR="0096742F">
        <w:t xml:space="preserve">even </w:t>
      </w:r>
      <w:r w:rsidR="006B18DD">
        <w:t>if storage is learned, it may be used su</w:t>
      </w:r>
      <w:r w:rsidR="00B722E3">
        <w:t>b</w:t>
      </w:r>
      <w:r w:rsidR="006B18DD">
        <w:t xml:space="preserve">optimally. For example, </w:t>
      </w:r>
      <w:r w:rsidR="0096742F">
        <w:t>the</w:t>
      </w:r>
      <w:r w:rsidR="006B18DD">
        <w:t xml:space="preserve"> implied storages for Model 3 </w:t>
      </w:r>
      <w:r w:rsidR="007853F0">
        <w:t>(</w:t>
      </w:r>
      <w:r w:rsidR="007853F0">
        <w:rPr>
          <w:rFonts w:eastAsiaTheme="minorEastAsia"/>
        </w:rPr>
        <w:t xml:space="preserve">validation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=0.60</m:t>
        </m:r>
      </m:oMath>
      <w:r w:rsidR="007853F0">
        <w:t xml:space="preserve">) </w:t>
      </w:r>
      <w:r w:rsidR="006B18DD">
        <w:t>match observed storages reasonably well and are directly inputted into the model</w:t>
      </w:r>
      <w:r w:rsidR="007853F0">
        <w:t>, yet performance is lower than Model 1 or Model 1*</w:t>
      </w:r>
      <w:r w:rsidR="0096742F">
        <w:t xml:space="preserve"> (</w:t>
      </w:r>
      <w:del w:id="425" w:author="Matthew Chen" w:date="2024-04-04T12:53:00Z" w16du:dateUtc="2024-04-04T19:53:00Z">
        <w:r w:rsidR="0096742F" w:rsidDel="003833FC">
          <w:delText>see Figure S1 in the Supplementary Materials</w:delText>
        </w:r>
      </w:del>
      <w:ins w:id="426" w:author="Matthew Chen" w:date="2024-04-04T12:53:00Z" w16du:dateUtc="2024-04-04T19:53:00Z">
        <w:r w:rsidR="003833FC">
          <w:t>Figure 5</w:t>
        </w:r>
      </w:ins>
      <w:r w:rsidR="0096742F">
        <w:t>).</w:t>
      </w:r>
      <w:ins w:id="427" w:author="Matthew Chen" w:date="2024-04-04T12:38:00Z" w16du:dateUtc="2024-04-04T19:38:00Z">
        <w:r w:rsidR="007D58AA">
          <w:t xml:space="preserve"> </w:t>
        </w:r>
      </w:ins>
    </w:p>
    <w:p w14:paraId="14985751" w14:textId="5F0378E5" w:rsidR="00E75BE2" w:rsidRDefault="003833FC" w:rsidP="00D17151">
      <w:pPr>
        <w:spacing w:line="480" w:lineRule="auto"/>
        <w:rPr>
          <w:ins w:id="428" w:author="Matthew Chen" w:date="2024-04-04T13:03:00Z" w16du:dateUtc="2024-04-04T20:03:00Z"/>
        </w:rPr>
      </w:pPr>
      <w:ins w:id="429" w:author="Matthew Chen" w:date="2024-04-04T12:54:00Z" w16du:dateUtc="2024-04-04T19:54:00Z">
        <w:r>
          <w:lastRenderedPageBreak/>
          <w:t xml:space="preserve">Implied storages for Model 4 (validation </w:t>
        </w:r>
      </w:ins>
      <m:oMath>
        <m:sSup>
          <m:sSupPr>
            <m:ctrlPr>
              <w:ins w:id="430" w:author="Matthew Chen" w:date="2024-04-04T12:54:00Z" w16du:dateUtc="2024-04-04T19:54:00Z">
                <w:rPr>
                  <w:rFonts w:ascii="Cambria Math" w:hAnsi="Cambria Math"/>
                  <w:i/>
                </w:rPr>
              </w:ins>
            </m:ctrlPr>
          </m:sSupPr>
          <m:e>
            <m:r>
              <w:ins w:id="431" w:author="Matthew Chen" w:date="2024-04-04T12:54:00Z" w16du:dateUtc="2024-04-04T19:54:00Z">
                <w:rPr>
                  <w:rFonts w:ascii="Cambria Math" w:hAnsi="Cambria Math"/>
                </w:rPr>
                <m:t>R</m:t>
              </w:ins>
            </m:r>
          </m:e>
          <m:sup>
            <m:r>
              <w:ins w:id="432" w:author="Matthew Chen" w:date="2024-04-04T12:54:00Z" w16du:dateUtc="2024-04-04T19:54:00Z">
                <w:rPr>
                  <w:rFonts w:ascii="Cambria Math" w:hAnsi="Cambria Math"/>
                </w:rPr>
                <m:t>2</m:t>
              </w:ins>
            </m:r>
          </m:sup>
        </m:sSup>
        <m:r>
          <w:ins w:id="433" w:author="Matthew Chen" w:date="2024-04-04T12:54:00Z" w16du:dateUtc="2024-04-04T19:54:00Z">
            <w:rPr>
              <w:rFonts w:ascii="Cambria Math" w:hAnsi="Cambria Math"/>
            </w:rPr>
            <m:t>=0.67</m:t>
          </w:ins>
        </m:r>
      </m:oMath>
      <w:ins w:id="434" w:author="Matthew Chen" w:date="2024-04-04T12:54:00Z" w16du:dateUtc="2024-04-04T19:54:00Z">
        <w:r>
          <w:t>)</w:t>
        </w:r>
      </w:ins>
      <w:ins w:id="435" w:author="Matthew Chen" w:date="2024-04-04T12:56:00Z" w16du:dateUtc="2024-04-04T19:56:00Z">
        <w:r>
          <w:t xml:space="preserve"> </w:t>
        </w:r>
      </w:ins>
      <w:ins w:id="436" w:author="Matthew Chen" w:date="2024-04-04T12:54:00Z" w16du:dateUtc="2024-04-04T19:54:00Z">
        <w:r>
          <w:t xml:space="preserve">also match </w:t>
        </w:r>
      </w:ins>
      <w:ins w:id="437" w:author="Matthew Chen" w:date="2024-04-04T12:56:00Z" w16du:dateUtc="2024-04-04T19:56:00Z">
        <w:r>
          <w:t xml:space="preserve">observed storages </w:t>
        </w:r>
      </w:ins>
      <w:ins w:id="438" w:author="Matthew Chen" w:date="2024-04-04T12:58:00Z" w16du:dateUtc="2024-04-04T19:58:00Z">
        <w:r w:rsidR="00324BB6">
          <w:t>reasonably well</w:t>
        </w:r>
      </w:ins>
      <w:ins w:id="439" w:author="Matthew Chen" w:date="2024-04-04T12:59:00Z" w16du:dateUtc="2024-04-04T19:59:00Z">
        <w:r w:rsidR="00324BB6">
          <w:t xml:space="preserve">, </w:t>
        </w:r>
      </w:ins>
      <w:ins w:id="440" w:author="Matthew Chen" w:date="2024-04-04T12:39:00Z" w16du:dateUtc="2024-04-04T19:39:00Z">
        <w:r w:rsidR="007D58AA">
          <w:t xml:space="preserve">however, </w:t>
        </w:r>
      </w:ins>
      <w:ins w:id="441" w:author="Matthew Chen" w:date="2024-04-04T12:59:00Z" w16du:dateUtc="2024-04-04T19:59:00Z">
        <w:r w:rsidR="00324BB6">
          <w:t xml:space="preserve">Model 4 </w:t>
        </w:r>
      </w:ins>
      <w:ins w:id="442" w:author="Matthew Chen" w:date="2024-04-04T12:39:00Z" w16du:dateUtc="2024-04-04T19:39:00Z">
        <w:r w:rsidR="007D58AA">
          <w:t>performs almost as well</w:t>
        </w:r>
      </w:ins>
      <w:ins w:id="443" w:author="Matthew Chen" w:date="2024-04-04T12:41:00Z" w16du:dateUtc="2024-04-04T19:41:00Z">
        <w:r w:rsidR="007D58AA">
          <w:t xml:space="preserve"> as</w:t>
        </w:r>
      </w:ins>
      <w:ins w:id="444" w:author="Matthew Chen" w:date="2024-04-04T12:43:00Z" w16du:dateUtc="2024-04-04T19:43:00Z">
        <w:r w:rsidR="007D58AA">
          <w:t xml:space="preserve"> Model 1 but with fewer parameters since </w:t>
        </w:r>
      </w:ins>
      <w:ins w:id="445" w:author="Matthew Chen" w:date="2024-04-04T12:44:00Z" w16du:dateUtc="2024-04-04T19:44:00Z">
        <w:r w:rsidR="007D58AA">
          <w:t xml:space="preserve">Model 4 does not need to parameterize gating behavior. </w:t>
        </w:r>
      </w:ins>
      <w:ins w:id="446" w:author="Matthew Chen" w:date="2024-04-04T13:51:00Z" w16du:dateUtc="2024-04-04T20:51:00Z">
        <w:r w:rsidR="005D2961">
          <w:t xml:space="preserve">Specifically, </w:t>
        </w:r>
      </w:ins>
      <w:ins w:id="447" w:author="Matthew Chen" w:date="2024-04-04T13:54:00Z" w16du:dateUtc="2024-04-04T20:54:00Z">
        <w:r w:rsidR="005D2961">
          <w:t>after tuning</w:t>
        </w:r>
      </w:ins>
      <w:ins w:id="448" w:author="Matthew Chen" w:date="2024-04-04T13:55:00Z" w16du:dateUtc="2024-04-04T20:55:00Z">
        <w:r w:rsidR="005D2961">
          <w:t>, Model 1 has 4561</w:t>
        </w:r>
      </w:ins>
      <w:ins w:id="449" w:author="Matthew Chen" w:date="2024-04-04T13:56:00Z" w16du:dateUtc="2024-04-04T20:56:00Z">
        <w:r w:rsidR="005D2961">
          <w:t xml:space="preserve"> trainable parameters and Model 4 has 2751, or </w:t>
        </w:r>
      </w:ins>
      <w:ins w:id="450" w:author="Matthew Chen" w:date="2024-04-04T13:57:00Z" w16du:dateUtc="2024-04-04T20:57:00Z">
        <w:r w:rsidR="005D2961">
          <w:t>39.7% fewer parameters</w:t>
        </w:r>
      </w:ins>
      <w:ins w:id="451" w:author="Matthew Chen" w:date="2024-04-04T13:56:00Z" w16du:dateUtc="2024-04-04T20:56:00Z">
        <w:r w:rsidR="005D2961">
          <w:t xml:space="preserve">. </w:t>
        </w:r>
      </w:ins>
      <w:ins w:id="452" w:author="Matthew Chen" w:date="2024-04-04T13:00:00Z" w16du:dateUtc="2024-04-04T20:00:00Z">
        <w:r w:rsidR="00324BB6">
          <w:t>This result highlights the potential for physics-informed machine learning to promote model parsimony</w:t>
        </w:r>
      </w:ins>
      <w:ins w:id="453" w:author="Matthew Chen" w:date="2024-04-04T13:01:00Z" w16du:dateUtc="2024-04-04T20:01:00Z">
        <w:r w:rsidR="00324BB6">
          <w:t xml:space="preserve"> and interpretability</w:t>
        </w:r>
        <w:r w:rsidR="00D6636F">
          <w:t xml:space="preserve"> </w:t>
        </w:r>
      </w:ins>
      <w:customXmlInsRangeStart w:id="454" w:author="Matthew Chen" w:date="2024-04-04T14:00:00Z"/>
      <w:sdt>
        <w:sdtPr>
          <w:rPr>
            <w:color w:val="000000"/>
          </w:rPr>
          <w:tag w:val="MENDELEY_CITATION_v3_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"/>
          <w:id w:val="-1215194527"/>
          <w:placeholder>
            <w:docPart w:val="DefaultPlaceholder_-1854013440"/>
          </w:placeholder>
        </w:sdtPr>
        <w:sdtContent>
          <w:customXmlInsRangeEnd w:id="454"/>
          <w:ins w:id="455" w:author="Matthew Chen" w:date="2024-04-11T09:40:00Z" w16du:dateUtc="2024-04-11T16:40:00Z">
            <w:r w:rsidR="00901608" w:rsidRPr="00901608">
              <w:rPr>
                <w:color w:val="000000"/>
              </w:rPr>
              <w:t>(De La Fuente et al., 2024)</w:t>
            </w:r>
          </w:ins>
          <w:customXmlInsRangeStart w:id="456" w:author="Matthew Chen" w:date="2024-04-04T14:00:00Z"/>
        </w:sdtContent>
      </w:sdt>
      <w:customXmlInsRangeEnd w:id="456"/>
      <w:ins w:id="457" w:author="Matthew Chen" w:date="2024-04-04T13:01:00Z" w16du:dateUtc="2024-04-04T20:01:00Z">
        <w:r w:rsidR="00324BB6">
          <w:t>.</w:t>
        </w:r>
      </w:ins>
    </w:p>
    <w:p w14:paraId="78B4AD78" w14:textId="77777777" w:rsidR="002B5F1F" w:rsidRDefault="005778C7">
      <w:pPr>
        <w:keepNext/>
        <w:spacing w:line="480" w:lineRule="auto"/>
        <w:jc w:val="center"/>
        <w:rPr>
          <w:ins w:id="458" w:author="Matthew Chen" w:date="2024-04-04T14:08:00Z" w16du:dateUtc="2024-04-04T21:08:00Z"/>
        </w:rPr>
        <w:pPrChange w:id="459" w:author="Matthew Chen" w:date="2024-04-04T14:09:00Z" w16du:dateUtc="2024-04-04T21:09:00Z">
          <w:pPr>
            <w:spacing w:line="480" w:lineRule="auto"/>
          </w:pPr>
        </w:pPrChange>
      </w:pPr>
      <w:ins w:id="460" w:author="Matthew Chen" w:date="2024-04-04T14:00:00Z" w16du:dateUtc="2024-04-04T21:00:00Z">
        <w:r>
          <w:rPr>
            <w:noProof/>
          </w:rPr>
          <w:drawing>
            <wp:inline distT="0" distB="0" distL="0" distR="0" wp14:anchorId="27E4DE17" wp14:editId="1C838A83">
              <wp:extent cx="5943600" cy="3007360"/>
              <wp:effectExtent l="0" t="0" r="0" b="2540"/>
              <wp:docPr id="2129214952" name="Picture 2" descr="A group of graphs showing different types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14952" name="Picture 2" descr="A group of graphs showing different types of graphs&#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007360"/>
                      </a:xfrm>
                      <a:prstGeom prst="rect">
                        <a:avLst/>
                      </a:prstGeom>
                    </pic:spPr>
                  </pic:pic>
                </a:graphicData>
              </a:graphic>
            </wp:inline>
          </w:drawing>
        </w:r>
      </w:ins>
    </w:p>
    <w:p w14:paraId="2B3003A0" w14:textId="191A4F1C" w:rsidR="00D6636F" w:rsidRDefault="002B5F1F" w:rsidP="00EB072E">
      <w:pPr>
        <w:pStyle w:val="Caption"/>
        <w:jc w:val="center"/>
        <w:rPr>
          <w:ins w:id="461" w:author="Matthew Chen" w:date="2024-04-04T14:27:00Z" w16du:dateUtc="2024-04-04T21:27:00Z"/>
          <w:b w:val="0"/>
          <w:bCs/>
        </w:rPr>
      </w:pPr>
      <w:ins w:id="462" w:author="Matthew Chen" w:date="2024-04-04T14:08:00Z" w16du:dateUtc="2024-04-04T21:08:00Z">
        <w:r>
          <w:t xml:space="preserve">Figure </w:t>
        </w:r>
        <w:r>
          <w:fldChar w:fldCharType="begin"/>
        </w:r>
        <w:r>
          <w:instrText xml:space="preserve"> SEQ Figure \* ARABIC </w:instrText>
        </w:r>
      </w:ins>
      <w:r>
        <w:fldChar w:fldCharType="separate"/>
      </w:r>
      <w:ins w:id="463" w:author="Matthew Chen" w:date="2024-04-10T10:21:00Z" w16du:dateUtc="2024-04-10T17:21:00Z">
        <w:r w:rsidR="00FF4538">
          <w:rPr>
            <w:noProof/>
          </w:rPr>
          <w:t>5</w:t>
        </w:r>
      </w:ins>
      <w:ins w:id="464" w:author="Matthew Chen" w:date="2024-04-04T14:08:00Z" w16du:dateUtc="2024-04-04T21:08:00Z">
        <w:r>
          <w:fldChar w:fldCharType="end"/>
        </w:r>
        <w:r>
          <w:t xml:space="preserve">. </w:t>
        </w:r>
      </w:ins>
      <w:ins w:id="465" w:author="Matthew Chen" w:date="2024-04-04T14:09:00Z" w16du:dateUtc="2024-04-04T21:09:00Z">
        <w:r w:rsidR="00EB072E" w:rsidRPr="00EB072E">
          <w:rPr>
            <w:b w:val="0"/>
            <w:bCs/>
            <w:rPrChange w:id="466" w:author="Matthew Chen" w:date="2024-04-04T14:09:00Z" w16du:dateUtc="2024-04-04T21:09:00Z">
              <w:rPr/>
            </w:rPrChange>
          </w:rPr>
          <w:t>Implied storage states plotted against observed storage for Model 3 and 4</w:t>
        </w:r>
      </w:ins>
    </w:p>
    <w:p w14:paraId="518840DD" w14:textId="77777777" w:rsidR="00543F4F" w:rsidRDefault="00543F4F" w:rsidP="00543F4F">
      <w:pPr>
        <w:rPr>
          <w:ins w:id="467" w:author="Matthew Chen" w:date="2024-04-04T14:27:00Z" w16du:dateUtc="2024-04-04T21:27:00Z"/>
        </w:rPr>
      </w:pPr>
    </w:p>
    <w:p w14:paraId="6FD72E71" w14:textId="33288B26" w:rsidR="00543F4F" w:rsidRPr="00543F4F" w:rsidRDefault="00543F4F" w:rsidP="001C59D4">
      <w:pPr>
        <w:spacing w:line="480" w:lineRule="auto"/>
      </w:pPr>
      <w:ins w:id="468" w:author="Matthew Chen" w:date="2024-04-04T14:27:00Z" w16du:dateUtc="2024-04-04T21:27:00Z">
        <w:r>
          <w:t>Acro</w:t>
        </w:r>
      </w:ins>
      <w:ins w:id="469" w:author="Matthew Chen" w:date="2024-04-04T14:28:00Z" w16du:dateUtc="2024-04-04T21:28:00Z">
        <w:r>
          <w:t xml:space="preserve">ss all models, we observe severe declines in performance </w:t>
        </w:r>
      </w:ins>
      <w:ins w:id="470" w:author="Matthew Chen" w:date="2024-04-04T14:29:00Z" w16du:dateUtc="2024-04-04T21:29:00Z">
        <w:r w:rsidR="001C59D4">
          <w:t xml:space="preserve">in the test period compared to the validation or training periods. </w:t>
        </w:r>
      </w:ins>
      <w:ins w:id="471" w:author="Matthew Chen" w:date="2024-04-04T14:32:00Z" w16du:dateUtc="2024-04-04T21:32:00Z">
        <w:r w:rsidR="001C59D4">
          <w:t xml:space="preserve">For example, </w:t>
        </w:r>
      </w:ins>
      <w:ins w:id="472" w:author="Matthew Chen" w:date="2024-04-04T14:33:00Z" w16du:dateUtc="2024-04-04T21:33:00Z">
        <w:r w:rsidR="001C59D4">
          <w:t xml:space="preserve">Models 1, 2, and 4 each show </w:t>
        </w:r>
      </w:ins>
      <w:ins w:id="473" w:author="Matthew Chen" w:date="2024-04-04T14:34:00Z" w16du:dateUtc="2024-04-04T21:34:00Z">
        <w:r w:rsidR="001C59D4">
          <w:t xml:space="preserve">declines of 0.26 in </w:t>
        </w:r>
      </w:ins>
      <m:oMath>
        <m:sSup>
          <m:sSupPr>
            <m:ctrlPr>
              <w:ins w:id="474" w:author="Matthew Chen" w:date="2024-04-04T14:34:00Z" w16du:dateUtc="2024-04-04T21:34:00Z">
                <w:rPr>
                  <w:rFonts w:ascii="Cambria Math" w:hAnsi="Cambria Math"/>
                  <w:i/>
                </w:rPr>
              </w:ins>
            </m:ctrlPr>
          </m:sSupPr>
          <m:e>
            <m:r>
              <w:ins w:id="475" w:author="Matthew Chen" w:date="2024-04-04T14:34:00Z" w16du:dateUtc="2024-04-04T21:34:00Z">
                <w:rPr>
                  <w:rFonts w:ascii="Cambria Math" w:hAnsi="Cambria Math"/>
                </w:rPr>
                <m:t>R</m:t>
              </w:ins>
            </m:r>
          </m:e>
          <m:sup>
            <m:r>
              <w:ins w:id="476" w:author="Matthew Chen" w:date="2024-04-04T14:34:00Z" w16du:dateUtc="2024-04-04T21:34:00Z">
                <w:rPr>
                  <w:rFonts w:ascii="Cambria Math" w:hAnsi="Cambria Math"/>
                </w:rPr>
                <m:t>2</m:t>
              </w:ins>
            </m:r>
          </m:sup>
        </m:sSup>
      </m:oMath>
      <w:ins w:id="477" w:author="Matthew Chen" w:date="2024-04-04T14:35:00Z" w16du:dateUtc="2024-04-04T21:35:00Z">
        <w:r w:rsidR="001C59D4">
          <w:rPr>
            <w:rFonts w:eastAsiaTheme="minorEastAsia"/>
          </w:rPr>
          <w:t xml:space="preserve"> </w:t>
        </w:r>
      </w:ins>
      <w:ins w:id="478" w:author="Matthew Chen" w:date="2024-04-04T14:34:00Z" w16du:dateUtc="2024-04-04T21:34:00Z">
        <w:r w:rsidR="001C59D4">
          <w:t>between the validation and tes</w:t>
        </w:r>
      </w:ins>
      <w:ins w:id="479" w:author="Matthew Chen" w:date="2024-04-04T14:35:00Z" w16du:dateUtc="2024-04-04T21:35:00Z">
        <w:r w:rsidR="001C59D4">
          <w:t xml:space="preserve">ting periods. Interestingly, </w:t>
        </w:r>
      </w:ins>
      <w:ins w:id="480" w:author="Matthew Chen" w:date="2024-04-04T14:37:00Z" w16du:dateUtc="2024-04-04T21:37:00Z">
        <w:r w:rsidR="001C59D4">
          <w:t>some</w:t>
        </w:r>
      </w:ins>
      <w:ins w:id="481" w:author="Matthew Chen" w:date="2024-04-04T14:35:00Z" w16du:dateUtc="2024-04-04T21:35:00Z">
        <w:r w:rsidR="001C59D4">
          <w:t xml:space="preserve"> storage</w:t>
        </w:r>
      </w:ins>
      <w:ins w:id="482" w:author="Matthew Chen" w:date="2024-04-04T14:37:00Z" w16du:dateUtc="2024-04-04T21:37:00Z">
        <w:r w:rsidR="001C59D4">
          <w:t xml:space="preserve">-driven models </w:t>
        </w:r>
      </w:ins>
      <w:ins w:id="483" w:author="Matthew Chen" w:date="2024-04-04T14:38:00Z" w16du:dateUtc="2024-04-04T21:38:00Z">
        <w:r w:rsidR="001C59D4">
          <w:t xml:space="preserve">including </w:t>
        </w:r>
      </w:ins>
      <w:ins w:id="484" w:author="Matthew Chen" w:date="2024-04-04T14:41:00Z" w16du:dateUtc="2024-04-04T21:41:00Z">
        <w:r w:rsidR="00614C35">
          <w:t>Model 3, Model 1*, an</w:t>
        </w:r>
      </w:ins>
      <w:ins w:id="485" w:author="Matthew Chen" w:date="2024-04-04T14:42:00Z" w16du:dateUtc="2024-04-04T21:42:00Z">
        <w:r w:rsidR="00614C35">
          <w:t xml:space="preserve">d Random Forest* have much lower </w:t>
        </w:r>
      </w:ins>
      <w:ins w:id="486" w:author="Matthew Chen" w:date="2024-04-04T14:43:00Z" w16du:dateUtc="2024-04-04T21:43:00Z">
        <w:r w:rsidR="00614C35">
          <w:t xml:space="preserve">declines in </w:t>
        </w:r>
      </w:ins>
      <m:oMath>
        <m:sSup>
          <m:sSupPr>
            <m:ctrlPr>
              <w:ins w:id="487" w:author="Matthew Chen" w:date="2024-04-04T14:43:00Z" w16du:dateUtc="2024-04-04T21:43:00Z">
                <w:rPr>
                  <w:rFonts w:ascii="Cambria Math" w:hAnsi="Cambria Math"/>
                  <w:i/>
                </w:rPr>
              </w:ins>
            </m:ctrlPr>
          </m:sSupPr>
          <m:e>
            <m:r>
              <w:ins w:id="488" w:author="Matthew Chen" w:date="2024-04-04T14:43:00Z" w16du:dateUtc="2024-04-04T21:43:00Z">
                <w:rPr>
                  <w:rFonts w:ascii="Cambria Math" w:hAnsi="Cambria Math"/>
                </w:rPr>
                <m:t>R</m:t>
              </w:ins>
            </m:r>
          </m:e>
          <m:sup>
            <m:r>
              <w:ins w:id="489" w:author="Matthew Chen" w:date="2024-04-04T14:43:00Z" w16du:dateUtc="2024-04-04T21:43:00Z">
                <w:rPr>
                  <w:rFonts w:ascii="Cambria Math" w:hAnsi="Cambria Math"/>
                </w:rPr>
                <m:t>2</m:t>
              </w:ins>
            </m:r>
          </m:sup>
        </m:sSup>
      </m:oMath>
      <w:ins w:id="490" w:author="Matthew Chen" w:date="2024-04-04T14:43:00Z" w16du:dateUtc="2024-04-04T21:43:00Z">
        <w:r w:rsidR="00614C35">
          <w:rPr>
            <w:rFonts w:eastAsiaTheme="minorEastAsia"/>
          </w:rPr>
          <w:t xml:space="preserve"> </w:t>
        </w:r>
      </w:ins>
      <w:ins w:id="491" w:author="Matthew Chen" w:date="2024-04-04T14:48:00Z" w16du:dateUtc="2024-04-04T21:48:00Z">
        <w:r w:rsidR="00614C35">
          <w:rPr>
            <w:rFonts w:eastAsiaTheme="minorEastAsia"/>
          </w:rPr>
          <w:t xml:space="preserve">and perform better in the test period, </w:t>
        </w:r>
      </w:ins>
      <w:ins w:id="492" w:author="Matthew Chen" w:date="2024-04-04T14:44:00Z" w16du:dateUtc="2024-04-04T21:44:00Z">
        <w:r w:rsidR="00614C35">
          <w:rPr>
            <w:rFonts w:eastAsiaTheme="minorEastAsia"/>
          </w:rPr>
          <w:t>which suggest that the ability to base release decisions</w:t>
        </w:r>
      </w:ins>
      <w:ins w:id="493" w:author="Matthew Chen" w:date="2024-04-04T14:45:00Z" w16du:dateUtc="2024-04-04T21:45:00Z">
        <w:r w:rsidR="00614C35">
          <w:rPr>
            <w:rFonts w:eastAsiaTheme="minorEastAsia"/>
          </w:rPr>
          <w:t xml:space="preserve"> on storage improves the robustness of the model under changes in policy. </w:t>
        </w:r>
      </w:ins>
    </w:p>
    <w:p w14:paraId="41227901" w14:textId="37691B7B" w:rsidR="001C3FCE" w:rsidDel="00DD18BE" w:rsidRDefault="006D4F5A" w:rsidP="00D17151">
      <w:pPr>
        <w:spacing w:line="480" w:lineRule="auto"/>
        <w:rPr>
          <w:del w:id="494" w:author="Matthew Chen" w:date="2024-04-04T10:04:00Z" w16du:dateUtc="2024-04-04T17:04:00Z"/>
        </w:rPr>
      </w:pPr>
      <w:del w:id="495" w:author="Matthew Chen" w:date="2024-04-04T10:04:00Z" w16du:dateUtc="2024-04-04T17:04:00Z">
        <w:r w:rsidDel="00DD18BE">
          <w:lastRenderedPageBreak/>
          <w:delText>P</w:delText>
        </w:r>
        <w:r w:rsidR="001C3FCE" w:rsidDel="00DD18BE">
          <w:delText xml:space="preserve">erformance of MC-LSTM is low with a validation </w:delText>
        </w:r>
      </w:del>
      <m:oMath>
        <m:sSup>
          <m:sSupPr>
            <m:ctrlPr>
              <w:del w:id="496" w:author="Matthew Chen" w:date="2024-04-04T10:04:00Z" w16du:dateUtc="2024-04-04T17:04:00Z">
                <w:rPr>
                  <w:rFonts w:ascii="Cambria Math" w:hAnsi="Cambria Math"/>
                  <w:i/>
                </w:rPr>
              </w:del>
            </m:ctrlPr>
          </m:sSupPr>
          <m:e>
            <m:r>
              <w:del w:id="497" w:author="Matthew Chen" w:date="2024-04-04T10:04:00Z" w16du:dateUtc="2024-04-04T17:04:00Z">
                <w:rPr>
                  <w:rFonts w:ascii="Cambria Math" w:hAnsi="Cambria Math"/>
                </w:rPr>
                <m:t>R</m:t>
              </w:del>
            </m:r>
          </m:e>
          <m:sup>
            <m:r>
              <w:del w:id="498" w:author="Matthew Chen" w:date="2024-04-04T10:04:00Z" w16du:dateUtc="2024-04-04T17:04:00Z">
                <w:rPr>
                  <w:rFonts w:ascii="Cambria Math" w:hAnsi="Cambria Math"/>
                </w:rPr>
                <m:t>2</m:t>
              </w:del>
            </m:r>
          </m:sup>
        </m:sSup>
      </m:oMath>
      <w:del w:id="499" w:author="Matthew Chen" w:date="2024-04-04T10:04:00Z" w16du:dateUtc="2024-04-04T17:04:00Z">
        <w:r w:rsidR="001C3FCE" w:rsidDel="00DD18BE">
          <w:rPr>
            <w:rFonts w:eastAsiaTheme="minorEastAsia"/>
          </w:rPr>
          <w:delText xml:space="preserve"> of 0.44</w:delText>
        </w:r>
        <w:r w:rsidR="00BC303E" w:rsidDel="00DD18BE">
          <w:rPr>
            <w:rFonts w:eastAsiaTheme="minorEastAsia"/>
          </w:rPr>
          <w:delText>,</w:delText>
        </w:r>
        <w:r w:rsidR="0096742F" w:rsidDel="00DD18BE">
          <w:rPr>
            <w:rFonts w:eastAsiaTheme="minorEastAsia"/>
          </w:rPr>
          <w:delText xml:space="preserve"> which is </w:delText>
        </w:r>
        <w:r w:rsidR="001C3FCE" w:rsidDel="00DD18BE">
          <w:rPr>
            <w:rFonts w:eastAsiaTheme="minorEastAsia"/>
          </w:rPr>
          <w:delText>similar to the linear benchmark</w:delText>
        </w:r>
        <w:r w:rsidR="007853F0" w:rsidDel="00DD18BE">
          <w:rPr>
            <w:rFonts w:eastAsiaTheme="minorEastAsia"/>
          </w:rPr>
          <w:delText>s</w:delText>
        </w:r>
        <w:r w:rsidR="001C3FCE" w:rsidDel="00DD18BE">
          <w:delText xml:space="preserve">. </w:delText>
        </w:r>
        <w:r w:rsidR="0096742F" w:rsidDel="00DD18BE">
          <w:delText>Since</w:delText>
        </w:r>
        <w:r w:rsidR="005E56EA" w:rsidDel="00DD18BE">
          <w:delText xml:space="preserve"> the MC-LSTM enforces mass conservation</w:delText>
        </w:r>
        <w:r w:rsidR="0096742F" w:rsidDel="00DD18BE">
          <w:delText xml:space="preserve">, we </w:delText>
        </w:r>
        <w:r w:rsidR="005E56EA" w:rsidDel="00DD18BE">
          <w:delText>expect</w:delText>
        </w:r>
        <w:r w:rsidR="00B722E3" w:rsidDel="00DD18BE">
          <w:delText xml:space="preserve"> </w:delText>
        </w:r>
        <w:r w:rsidR="0096742F" w:rsidDel="00DD18BE">
          <w:delText xml:space="preserve">it </w:delText>
        </w:r>
        <w:r w:rsidR="005E56EA" w:rsidDel="00DD18BE">
          <w:delText>to be a good candidate to learn</w:delText>
        </w:r>
        <w:r w:rsidR="0096742F" w:rsidDel="00DD18BE">
          <w:delText xml:space="preserve"> </w:delText>
        </w:r>
        <w:r w:rsidR="005E56EA" w:rsidDel="00DD18BE">
          <w:delText xml:space="preserve">storage </w:delText>
        </w:r>
        <w:r w:rsidR="00A74A08" w:rsidDel="00DD18BE">
          <w:delText xml:space="preserve">accumulation </w:delText>
        </w:r>
        <w:r w:rsidR="005E56EA" w:rsidDel="00DD18BE">
          <w:delText>internal</w:delText>
        </w:r>
        <w:r w:rsidR="0096742F" w:rsidDel="00DD18BE">
          <w:delText>ly</w:delText>
        </w:r>
        <w:r w:rsidR="005E56EA" w:rsidDel="00DD18BE">
          <w:delText xml:space="preserve">. However, </w:delText>
        </w:r>
        <w:r w:rsidR="0096742F" w:rsidDel="00DD18BE">
          <w:delText xml:space="preserve">after plotting </w:delText>
        </w:r>
        <w:r w:rsidR="00A74A08" w:rsidDel="00DD18BE">
          <w:delText xml:space="preserve">predicted </w:delText>
        </w:r>
        <w:r w:rsidR="0096742F" w:rsidDel="00DD18BE">
          <w:delText xml:space="preserve">releases against </w:delText>
        </w:r>
        <w:r w:rsidR="00A74A08" w:rsidDel="00DD18BE">
          <w:delText xml:space="preserve">observed releases, </w:delText>
        </w:r>
        <w:r w:rsidR="005E56EA" w:rsidDel="00DD18BE">
          <w:delText xml:space="preserve">the model </w:delText>
        </w:r>
        <w:r w:rsidR="00BC303E" w:rsidDel="00DD18BE">
          <w:delText>is</w:delText>
        </w:r>
        <w:r w:rsidR="005E56EA" w:rsidDel="00DD18BE">
          <w:delText xml:space="preserve"> unable to learn reasonable seasonal releases</w:delText>
        </w:r>
        <w:r w:rsidR="00A74A08" w:rsidDel="00DD18BE">
          <w:delText xml:space="preserve"> and tends to under or overshoot peak releases</w:delText>
        </w:r>
        <w:r w:rsidR="005E56EA" w:rsidDel="00DD18BE">
          <w:delText xml:space="preserve"> (see Figure S</w:delText>
        </w:r>
        <w:r w:rsidR="00557D05" w:rsidDel="00DD18BE">
          <w:delText>2</w:delText>
        </w:r>
        <w:r w:rsidR="005E56EA" w:rsidDel="00DD18BE">
          <w:delText xml:space="preserve"> in the Supplementary Materials). </w:delText>
        </w:r>
      </w:del>
    </w:p>
    <w:p w14:paraId="6CD2E1D6" w14:textId="058426D3" w:rsidR="004B338A" w:rsidRDefault="00687F80" w:rsidP="00687F80">
      <w:pPr>
        <w:pStyle w:val="Heading2"/>
        <w:spacing w:line="480" w:lineRule="auto"/>
      </w:pPr>
      <w:r>
        <w:t>Comparison of Cell States and Observed Storage</w:t>
      </w:r>
    </w:p>
    <w:p w14:paraId="09F2EE6C" w14:textId="0EC96EED" w:rsidR="00F61C8B" w:rsidRDefault="0031508E" w:rsidP="00687F80">
      <w:pPr>
        <w:spacing w:line="480" w:lineRule="auto"/>
      </w:pPr>
      <w:r>
        <w:t xml:space="preserve">In this section, we compare the memory cell states of Model 1 </w:t>
      </w:r>
      <w:r w:rsidR="008F1986">
        <w:t xml:space="preserve">trained on Shasta reservoir </w:t>
      </w:r>
      <w:r>
        <w:t>with observed storages to see if the model learns physically interpretable states internall</w:t>
      </w:r>
      <w:r w:rsidR="00B44741">
        <w:t>y</w:t>
      </w:r>
      <w:r>
        <w:t xml:space="preserve">. </w:t>
      </w:r>
      <w:r w:rsidR="00687F80">
        <w:t xml:space="preserve">In </w:t>
      </w:r>
      <w:r w:rsidR="0028521D">
        <w:t>the test data</w:t>
      </w:r>
      <w:r w:rsidR="00687F80">
        <w:t xml:space="preserve">, six different cell states have correlation coefficients with observed storage that </w:t>
      </w:r>
      <w:r w:rsidR="00847ED0">
        <w:t>are</w:t>
      </w:r>
      <w:r w:rsidR="00687F80">
        <w:t xml:space="preserve"> greater than or equal to in absolute value to </w:t>
      </w:r>
      <w:commentRangeStart w:id="500"/>
      <w:commentRangeStart w:id="501"/>
      <w:r w:rsidR="00687F80">
        <w:t xml:space="preserve">0.40, </w:t>
      </w:r>
      <w:commentRangeEnd w:id="500"/>
      <w:r w:rsidR="00847ED0">
        <w:rPr>
          <w:rStyle w:val="CommentReference"/>
        </w:rPr>
        <w:commentReference w:id="500"/>
      </w:r>
      <w:commentRangeEnd w:id="501"/>
      <w:r w:rsidR="007E11F0">
        <w:rPr>
          <w:rStyle w:val="CommentReference"/>
        </w:rPr>
        <w:commentReference w:id="501"/>
      </w:r>
      <w:ins w:id="502" w:author="Matthew Chen" w:date="2024-04-04T13:55:00Z" w16du:dateUtc="2024-04-04T20:55:00Z">
        <w:r w:rsidR="005D2961">
          <w:t xml:space="preserve">an arbitrarily chosen threshold, </w:t>
        </w:r>
      </w:ins>
      <w:r w:rsidR="00687F80">
        <w:t xml:space="preserve">with values of 0.52, 0.50, 0.48, 0.46, 0.43, and -0.45, respectively. These states are </w:t>
      </w:r>
      <w:r w:rsidR="0028521D">
        <w:t xml:space="preserve">scaled and </w:t>
      </w:r>
      <w:r w:rsidR="00687F80">
        <w:t xml:space="preserve">plotted </w:t>
      </w:r>
      <w:r w:rsidR="0028521D">
        <w:t xml:space="preserve">against observed storage </w:t>
      </w:r>
      <w:r w:rsidR="006D4F5A">
        <w:t xml:space="preserve">for the testing dataset </w:t>
      </w:r>
      <w:r w:rsidR="00687F80">
        <w:t xml:space="preserve">in Figure </w:t>
      </w:r>
      <w:ins w:id="503" w:author="Matthew Chen" w:date="2024-04-04T14:20:00Z" w16du:dateUtc="2024-04-04T21:20:00Z">
        <w:r w:rsidR="003864A8">
          <w:t>6</w:t>
        </w:r>
      </w:ins>
      <w:del w:id="504" w:author="Matthew Chen" w:date="2024-04-04T14:20:00Z" w16du:dateUtc="2024-04-04T21:20:00Z">
        <w:r w:rsidR="00615DFA" w:rsidDel="003864A8">
          <w:delText>3</w:delText>
        </w:r>
      </w:del>
      <w:r w:rsidR="00687F80">
        <w:t xml:space="preserve">. We observe that in many cases, </w:t>
      </w:r>
      <w:r>
        <w:t xml:space="preserve">the analysis reveals memory cell states contain information about the seasonality of storages, but not the values </w:t>
      </w:r>
      <w:r w:rsidR="00221AC9">
        <w:t>of</w:t>
      </w:r>
      <w:r>
        <w:t xml:space="preserve"> storages themselves. It is possible that the storage values are represented through complex interactions of multiple different states, though unfortunately such a situation would </w:t>
      </w:r>
      <w:r w:rsidR="00615DFA">
        <w:t xml:space="preserve">not </w:t>
      </w:r>
      <w:r>
        <w:t>be directly interpretable.</w:t>
      </w:r>
      <w:r w:rsidR="00615DFA">
        <w:t xml:space="preserve"> </w:t>
      </w:r>
      <w:ins w:id="505" w:author="Matthew Chen" w:date="2024-04-04T13:55:00Z" w16du:dateUtc="2024-04-04T20:55:00Z">
        <w:r w:rsidR="005D2961">
          <w:t>T</w:t>
        </w:r>
      </w:ins>
      <w:del w:id="506" w:author="Matthew Chen" w:date="2024-04-04T13:55:00Z" w16du:dateUtc="2024-04-04T20:55:00Z">
        <w:r w:rsidR="0028521D" w:rsidDel="005D2961">
          <w:delText>Overall, t</w:delText>
        </w:r>
      </w:del>
      <w:r w:rsidR="0028521D">
        <w:t>hese</w:t>
      </w:r>
      <w:r w:rsidR="00615DFA">
        <w:t xml:space="preserve"> results </w:t>
      </w:r>
      <w:r w:rsidR="00BC303E">
        <w:t>are consistent with</w:t>
      </w:r>
      <w:r w:rsidR="00615DFA">
        <w:t xml:space="preserve"> the previous </w:t>
      </w:r>
      <w:r w:rsidR="0028521D">
        <w:t>finding</w:t>
      </w:r>
      <w:r w:rsidR="00615DFA">
        <w:t xml:space="preserve"> </w:t>
      </w:r>
      <w:r w:rsidR="0028521D">
        <w:t xml:space="preserve">that performance is lower when storage is withheld from the </w:t>
      </w:r>
      <w:commentRangeStart w:id="507"/>
      <w:commentRangeStart w:id="508"/>
      <w:r w:rsidR="0028521D">
        <w:t>LSTM</w:t>
      </w:r>
      <w:commentRangeEnd w:id="507"/>
      <w:r w:rsidR="00F61C8B">
        <w:rPr>
          <w:rStyle w:val="CommentReference"/>
        </w:rPr>
        <w:commentReference w:id="507"/>
      </w:r>
      <w:commentRangeEnd w:id="508"/>
      <w:r w:rsidR="00614C35">
        <w:rPr>
          <w:rStyle w:val="CommentReference"/>
        </w:rPr>
        <w:commentReference w:id="508"/>
      </w:r>
      <w:r w:rsidR="0028521D">
        <w:t>.</w:t>
      </w:r>
    </w:p>
    <w:p w14:paraId="0E8A0A18" w14:textId="77777777" w:rsidR="00615DFA" w:rsidRDefault="00687F80" w:rsidP="00615DFA">
      <w:pPr>
        <w:keepNext/>
        <w:spacing w:line="480" w:lineRule="auto"/>
        <w:jc w:val="center"/>
      </w:pPr>
      <w:r>
        <w:rPr>
          <w:noProof/>
        </w:rPr>
        <w:drawing>
          <wp:inline distT="0" distB="0" distL="0" distR="0" wp14:anchorId="3157CC1B" wp14:editId="1DB172DA">
            <wp:extent cx="4893493" cy="3425446"/>
            <wp:effectExtent l="0" t="0" r="2540" b="3810"/>
            <wp:docPr id="2105294306" name="Picture 4" descr="A group of graphs showing different types of cell 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94306" name="Picture 4" descr="A group of graphs showing different types of cell phones&#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70643" cy="3479451"/>
                    </a:xfrm>
                    <a:prstGeom prst="rect">
                      <a:avLst/>
                    </a:prstGeom>
                  </pic:spPr>
                </pic:pic>
              </a:graphicData>
            </a:graphic>
          </wp:inline>
        </w:drawing>
      </w:r>
    </w:p>
    <w:p w14:paraId="74FA201A" w14:textId="0FA8B641" w:rsidR="00615DFA" w:rsidRDefault="00615DFA" w:rsidP="00615DFA">
      <w:pPr>
        <w:pStyle w:val="Caption"/>
        <w:jc w:val="center"/>
        <w:rPr>
          <w:b w:val="0"/>
          <w:bCs/>
        </w:rPr>
      </w:pPr>
      <w:commentRangeStart w:id="509"/>
      <w:commentRangeStart w:id="510"/>
      <w:r>
        <w:t xml:space="preserve">Figure </w:t>
      </w:r>
      <w:r>
        <w:fldChar w:fldCharType="begin"/>
      </w:r>
      <w:r>
        <w:instrText xml:space="preserve"> SEQ Figure \* ARABIC </w:instrText>
      </w:r>
      <w:r>
        <w:fldChar w:fldCharType="separate"/>
      </w:r>
      <w:ins w:id="511" w:author="Matthew Chen" w:date="2024-04-10T10:21:00Z" w16du:dateUtc="2024-04-10T17:21:00Z">
        <w:r w:rsidR="00FF4538">
          <w:rPr>
            <w:noProof/>
          </w:rPr>
          <w:t>6</w:t>
        </w:r>
      </w:ins>
      <w:del w:id="512" w:author="Matthew Chen" w:date="2024-04-04T10:10:00Z" w16du:dateUtc="2024-04-04T17:10:00Z">
        <w:r w:rsidR="001B4D29" w:rsidDel="00DD18BE">
          <w:rPr>
            <w:noProof/>
          </w:rPr>
          <w:delText>3</w:delText>
        </w:r>
      </w:del>
      <w:r>
        <w:fldChar w:fldCharType="end"/>
      </w:r>
      <w:r>
        <w:t xml:space="preserve">. </w:t>
      </w:r>
      <w:commentRangeEnd w:id="509"/>
      <w:r w:rsidR="000B1531">
        <w:rPr>
          <w:rStyle w:val="CommentReference"/>
          <w:b w:val="0"/>
          <w:iCs w:val="0"/>
          <w:color w:val="auto"/>
        </w:rPr>
        <w:commentReference w:id="509"/>
      </w:r>
      <w:commentRangeEnd w:id="510"/>
      <w:r w:rsidR="001C59D4">
        <w:rPr>
          <w:rStyle w:val="CommentReference"/>
          <w:b w:val="0"/>
          <w:iCs w:val="0"/>
          <w:color w:val="auto"/>
        </w:rPr>
        <w:commentReference w:id="510"/>
      </w:r>
      <w:r w:rsidRPr="0031508E">
        <w:rPr>
          <w:b w:val="0"/>
          <w:bCs/>
        </w:rPr>
        <w:t xml:space="preserve">Comparison of cell states with high correlation </w:t>
      </w:r>
      <w:r w:rsidR="006257B3">
        <w:rPr>
          <w:b w:val="0"/>
          <w:bCs/>
        </w:rPr>
        <w:t>(|</w:t>
      </w:r>
      <m:oMath>
        <m:r>
          <m:rPr>
            <m:sty m:val="b"/>
          </m:rPr>
          <w:rPr>
            <w:rFonts w:ascii="Cambria Math" w:hAnsi="Cambria Math"/>
          </w:rPr>
          <m:t>ρ</m:t>
        </m:r>
      </m:oMath>
      <w:del w:id="513" w:author="Matthew Chen" w:date="2024-03-29T18:57:00Z" w16du:dateUtc="2024-03-30T01:57:00Z">
        <w:r w:rsidR="006257B3" w:rsidDel="005905DB">
          <w:rPr>
            <w:b w:val="0"/>
            <w:bCs/>
          </w:rPr>
          <w:delText>r</w:delText>
        </w:r>
      </w:del>
      <w:r w:rsidR="006257B3">
        <w:rPr>
          <w:b w:val="0"/>
          <w:bCs/>
        </w:rPr>
        <w:t xml:space="preserve">| &gt; 0.4) </w:t>
      </w:r>
      <w:r w:rsidRPr="0031508E">
        <w:rPr>
          <w:b w:val="0"/>
          <w:bCs/>
        </w:rPr>
        <w:t>to observed storage.</w:t>
      </w:r>
    </w:p>
    <w:p w14:paraId="5C19D581" w14:textId="181D9256" w:rsidR="0028521D" w:rsidRDefault="002A7770" w:rsidP="002A7770">
      <w:pPr>
        <w:pStyle w:val="Heading2"/>
        <w:spacing w:line="480" w:lineRule="auto"/>
      </w:pPr>
      <w:commentRangeStart w:id="514"/>
      <w:r>
        <w:lastRenderedPageBreak/>
        <w:t>Performance for Many Reservoirs</w:t>
      </w:r>
      <w:commentRangeEnd w:id="514"/>
      <w:r w:rsidR="000B1531">
        <w:rPr>
          <w:rStyle w:val="CommentReference"/>
          <w:rFonts w:eastAsiaTheme="minorHAnsi" w:cstheme="minorBidi"/>
          <w:b w:val="0"/>
          <w:color w:val="auto"/>
        </w:rPr>
        <w:commentReference w:id="514"/>
      </w:r>
    </w:p>
    <w:p w14:paraId="3A8F2A96" w14:textId="7ADBB2A0" w:rsidR="002A7770" w:rsidDel="00661166" w:rsidRDefault="002A7770" w:rsidP="002A7770">
      <w:pPr>
        <w:spacing w:line="480" w:lineRule="auto"/>
        <w:rPr>
          <w:del w:id="515" w:author="Matthew Chen" w:date="2024-04-10T09:53:00Z" w16du:dateUtc="2024-04-10T16:53:00Z"/>
          <w:rFonts w:eastAsiaTheme="minorEastAsia"/>
        </w:rPr>
      </w:pPr>
      <w:r>
        <w:t>Next</w:t>
      </w:r>
      <w:r w:rsidR="00B06758">
        <w:t xml:space="preserve">, </w:t>
      </w:r>
      <w:r>
        <w:t xml:space="preserve">we extend our results to evaluate Model 1 performance when fitted individually to large sample of </w:t>
      </w:r>
      <w:proofErr w:type="spellStart"/>
      <w:r>
        <w:t>ResOps</w:t>
      </w:r>
      <w:proofErr w:type="spellEnd"/>
      <w:r>
        <w:t xml:space="preserve"> reservoirs (n=116)</w:t>
      </w:r>
      <w:r w:rsidR="00E429DC">
        <w:t xml:space="preserve">. Figure </w:t>
      </w:r>
      <w:ins w:id="516" w:author="Matthew Chen" w:date="2024-04-04T14:20:00Z" w16du:dateUtc="2024-04-04T21:20:00Z">
        <w:r w:rsidR="003864A8">
          <w:t>7</w:t>
        </w:r>
      </w:ins>
      <w:del w:id="517" w:author="Matthew Chen" w:date="2024-04-04T14:20:00Z" w16du:dateUtc="2024-04-04T21:20:00Z">
        <w:r w:rsidR="00E429DC" w:rsidDel="003864A8">
          <w:delText>4</w:delText>
        </w:r>
      </w:del>
      <w:r w:rsidR="00E429DC">
        <w:t xml:space="preserve"> shows the distribution of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E429DC">
        <w:rPr>
          <w:rFonts w:eastAsiaTheme="minorEastAsia"/>
        </w:rPr>
        <w:t xml:space="preserve"> scores across the training, validation, and test sets. We find that in both validation and testing, Model 1 </w:t>
      </w:r>
      <w:r w:rsidR="00F10D14">
        <w:rPr>
          <w:rFonts w:eastAsiaTheme="minorEastAsia"/>
        </w:rPr>
        <w:t xml:space="preserve">(validation median = 0.618) </w:t>
      </w:r>
      <w:r w:rsidR="00E429DC">
        <w:rPr>
          <w:rFonts w:eastAsiaTheme="minorEastAsia"/>
        </w:rPr>
        <w:t>performs similarly to a random forest with observed storage</w:t>
      </w:r>
      <w:r w:rsidR="00F10D14">
        <w:rPr>
          <w:rFonts w:eastAsiaTheme="minorEastAsia"/>
        </w:rPr>
        <w:t xml:space="preserve"> (validation median = 0.612)</w:t>
      </w:r>
      <w:r w:rsidR="00E429DC">
        <w:rPr>
          <w:rFonts w:eastAsiaTheme="minorEastAsia"/>
        </w:rPr>
        <w:t>, while both significantly outperform the linear models</w:t>
      </w:r>
      <w:r w:rsidR="00F10D14">
        <w:rPr>
          <w:rFonts w:eastAsiaTheme="minorEastAsia"/>
        </w:rPr>
        <w:t xml:space="preserve"> (validation median = 0.376)</w:t>
      </w:r>
      <w:r w:rsidR="00E429DC">
        <w:rPr>
          <w:rFonts w:eastAsiaTheme="minorEastAsia"/>
        </w:rPr>
        <w:t>. Model 1*</w:t>
      </w:r>
      <w:r w:rsidR="002C640C">
        <w:rPr>
          <w:rFonts w:eastAsiaTheme="minorEastAsia"/>
        </w:rPr>
        <w:t xml:space="preserve">, </w:t>
      </w:r>
      <w:r w:rsidR="00E429DC">
        <w:rPr>
          <w:rFonts w:eastAsiaTheme="minorEastAsia"/>
        </w:rPr>
        <w:t>with observed storage inputs, has the highest performance</w:t>
      </w:r>
      <w:r w:rsidR="002C640C">
        <w:rPr>
          <w:rFonts w:eastAsiaTheme="minorEastAsia"/>
        </w:rPr>
        <w:t xml:space="preserve"> (validation median = 0.712)</w:t>
      </w:r>
      <w:r w:rsidR="00E429DC">
        <w:rPr>
          <w:rFonts w:eastAsiaTheme="minorEastAsia"/>
        </w:rPr>
        <w:t>.</w:t>
      </w:r>
      <w:r w:rsidR="002C640C">
        <w:rPr>
          <w:rFonts w:eastAsiaTheme="minorEastAsia"/>
        </w:rPr>
        <w:t xml:space="preserve"> These results are consistent with </w:t>
      </w:r>
      <w:r w:rsidR="006D4F5A">
        <w:rPr>
          <w:rFonts w:eastAsiaTheme="minorEastAsia"/>
        </w:rPr>
        <w:t>the model selection</w:t>
      </w:r>
      <w:r w:rsidR="002C640C">
        <w:rPr>
          <w:rFonts w:eastAsiaTheme="minorEastAsia"/>
        </w:rPr>
        <w:t xml:space="preserve"> findings </w:t>
      </w:r>
      <w:r w:rsidR="00F92825">
        <w:rPr>
          <w:rFonts w:eastAsiaTheme="minorEastAsia"/>
        </w:rPr>
        <w:t>for Shasta reservoir.</w:t>
      </w:r>
      <w:ins w:id="518" w:author="Matthew Chen" w:date="2024-04-10T09:53:00Z" w16du:dateUtc="2024-04-10T16:53:00Z">
        <w:r w:rsidR="00661166">
          <w:rPr>
            <w:rFonts w:eastAsiaTheme="minorEastAsia"/>
          </w:rPr>
          <w:t xml:space="preserve"> </w:t>
        </w:r>
      </w:ins>
    </w:p>
    <w:p w14:paraId="47AFEE77" w14:textId="381D1682" w:rsidR="00F92825" w:rsidRDefault="00F92825" w:rsidP="002A7770">
      <w:pPr>
        <w:spacing w:line="480" w:lineRule="auto"/>
      </w:pPr>
      <w:r>
        <w:rPr>
          <w:rFonts w:eastAsiaTheme="minorEastAsia"/>
        </w:rPr>
        <w:t xml:space="preserve">We </w:t>
      </w:r>
      <w:r w:rsidR="00BC303E">
        <w:rPr>
          <w:rFonts w:eastAsiaTheme="minorEastAsia"/>
        </w:rPr>
        <w:t xml:space="preserve">also </w:t>
      </w:r>
      <w:r>
        <w:rPr>
          <w:rFonts w:eastAsiaTheme="minorEastAsia"/>
        </w:rPr>
        <w:t xml:space="preserve">observe </w:t>
      </w:r>
      <w:r w:rsidR="00BC303E">
        <w:rPr>
          <w:rFonts w:eastAsiaTheme="minorEastAsia"/>
        </w:rPr>
        <w:t>large</w:t>
      </w:r>
      <w:r>
        <w:rPr>
          <w:rFonts w:eastAsiaTheme="minorEastAsia"/>
        </w:rPr>
        <w:t xml:space="preserve"> </w:t>
      </w:r>
      <w:r w:rsidR="005C28BA">
        <w:rPr>
          <w:rFonts w:eastAsiaTheme="minorEastAsia"/>
        </w:rPr>
        <w:t xml:space="preserve">spreads </w:t>
      </w:r>
      <w:r>
        <w:rPr>
          <w:rFonts w:eastAsiaTheme="minorEastAsia"/>
        </w:rPr>
        <w:t xml:space="preserve">of </w:t>
      </w:r>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oMath>
      <w:r w:rsidR="005C28BA">
        <w:rPr>
          <w:rFonts w:eastAsiaTheme="minorEastAsia"/>
        </w:rPr>
        <w:t xml:space="preserve"> </w:t>
      </w:r>
      <w:r>
        <w:rPr>
          <w:rFonts w:eastAsiaTheme="minorEastAsia"/>
        </w:rPr>
        <w:t>scores for each model</w:t>
      </w:r>
      <w:r w:rsidR="005C28BA">
        <w:rPr>
          <w:rFonts w:eastAsiaTheme="minorEastAsia"/>
        </w:rPr>
        <w:t>, with high and low extreme values</w:t>
      </w:r>
      <w:r>
        <w:rPr>
          <w:rFonts w:eastAsiaTheme="minorEastAsia"/>
        </w:rPr>
        <w:t xml:space="preserve">. For example, </w:t>
      </w:r>
      <w:r w:rsidR="005C28BA">
        <w:rPr>
          <w:rFonts w:eastAsiaTheme="minorEastAsia"/>
        </w:rPr>
        <w:t xml:space="preserve">the interquartile range for Model 1 in validation is 0.357 with a maximum score of 0.978 and a minimum score of -1.656. </w:t>
      </w:r>
    </w:p>
    <w:p w14:paraId="6F1B762D" w14:textId="77777777" w:rsidR="002A2D25" w:rsidRDefault="002A2D25" w:rsidP="002A2D25">
      <w:pPr>
        <w:keepNext/>
        <w:spacing w:line="480" w:lineRule="auto"/>
        <w:jc w:val="center"/>
      </w:pPr>
      <w:r>
        <w:rPr>
          <w:noProof/>
        </w:rPr>
        <w:drawing>
          <wp:inline distT="0" distB="0" distL="0" distR="0" wp14:anchorId="607B7FB4" wp14:editId="79967FCA">
            <wp:extent cx="4141078" cy="3105807"/>
            <wp:effectExtent l="0" t="0" r="0" b="0"/>
            <wp:docPr id="1046511207" name="Picture 2" descr="A chart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11207" name="Picture 2" descr="A chart of different colored square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79996" cy="3134996"/>
                    </a:xfrm>
                    <a:prstGeom prst="rect">
                      <a:avLst/>
                    </a:prstGeom>
                  </pic:spPr>
                </pic:pic>
              </a:graphicData>
            </a:graphic>
          </wp:inline>
        </w:drawing>
      </w:r>
    </w:p>
    <w:p w14:paraId="4ADC468A" w14:textId="6E0C4340" w:rsidR="002A2D25" w:rsidRDefault="002A2D25" w:rsidP="002A2D25">
      <w:pPr>
        <w:pStyle w:val="Caption"/>
        <w:rPr>
          <w:ins w:id="519" w:author="Matthew Chen" w:date="2024-04-10T09:56:00Z" w16du:dateUtc="2024-04-10T16:56:00Z"/>
          <w:rFonts w:eastAsiaTheme="minorEastAsia"/>
          <w:b w:val="0"/>
          <w:bCs/>
        </w:rPr>
      </w:pPr>
      <w:r>
        <w:t xml:space="preserve">Figure </w:t>
      </w:r>
      <w:r>
        <w:fldChar w:fldCharType="begin"/>
      </w:r>
      <w:r>
        <w:instrText xml:space="preserve"> SEQ Figure \* ARABIC </w:instrText>
      </w:r>
      <w:r>
        <w:fldChar w:fldCharType="separate"/>
      </w:r>
      <w:ins w:id="520" w:author="Matthew Chen" w:date="2024-04-10T10:21:00Z" w16du:dateUtc="2024-04-10T17:21:00Z">
        <w:r w:rsidR="00FF4538">
          <w:rPr>
            <w:noProof/>
          </w:rPr>
          <w:t>7</w:t>
        </w:r>
      </w:ins>
      <w:del w:id="521" w:author="Matthew Chen" w:date="2024-04-04T10:10:00Z" w16du:dateUtc="2024-04-04T17:10:00Z">
        <w:r w:rsidR="001B4D29" w:rsidDel="00DD18BE">
          <w:rPr>
            <w:noProof/>
          </w:rPr>
          <w:delText>4</w:delText>
        </w:r>
      </w:del>
      <w:r>
        <w:fldChar w:fldCharType="end"/>
      </w:r>
      <w:r>
        <w:t xml:space="preserve">. </w:t>
      </w:r>
      <w:r w:rsidRPr="002A2D25">
        <w:rPr>
          <w:b w:val="0"/>
          <w:bCs/>
        </w:rPr>
        <w:t xml:space="preserve">Distribution of </w:t>
      </w:r>
      <m:oMath>
        <m:sSup>
          <m:sSupPr>
            <m:ctrlPr>
              <w:rPr>
                <w:rFonts w:ascii="Cambria Math" w:hAnsi="Cambria Math"/>
                <w:b w:val="0"/>
                <w:bCs/>
                <w:i/>
              </w:rPr>
            </m:ctrlPr>
          </m:sSupPr>
          <m:e>
            <m:r>
              <m:rPr>
                <m:sty m:val="bi"/>
              </m:rPr>
              <w:rPr>
                <w:rFonts w:ascii="Cambria Math" w:hAnsi="Cambria Math"/>
              </w:rPr>
              <m:t>R</m:t>
            </m:r>
          </m:e>
          <m:sup>
            <m:r>
              <m:rPr>
                <m:sty m:val="bi"/>
              </m:rPr>
              <w:rPr>
                <w:rFonts w:ascii="Cambria Math" w:hAnsi="Cambria Math"/>
              </w:rPr>
              <m:t>2</m:t>
            </m:r>
          </m:sup>
        </m:sSup>
      </m:oMath>
      <w:r w:rsidRPr="002A2D25">
        <w:rPr>
          <w:rFonts w:eastAsiaTheme="minorEastAsia"/>
          <w:b w:val="0"/>
          <w:bCs/>
        </w:rPr>
        <w:t xml:space="preserve"> scores for Model 1 and selected benchmarks for n=116 reservoirs. Models with observed storage as input are denoted with *.</w:t>
      </w:r>
    </w:p>
    <w:p w14:paraId="797822A2" w14:textId="77777777" w:rsidR="00661166" w:rsidRDefault="00661166" w:rsidP="00661166">
      <w:pPr>
        <w:rPr>
          <w:ins w:id="522" w:author="Matthew Chen" w:date="2024-04-10T09:56:00Z" w16du:dateUtc="2024-04-10T16:56:00Z"/>
        </w:rPr>
      </w:pPr>
    </w:p>
    <w:p w14:paraId="777FA1F7" w14:textId="3A623737" w:rsidR="00661166" w:rsidRPr="00661166" w:rsidRDefault="00661166">
      <w:pPr>
        <w:spacing w:line="480" w:lineRule="auto"/>
        <w:rPr>
          <w:ins w:id="523" w:author="Matthew Chen" w:date="2024-04-10T09:55:00Z" w16du:dateUtc="2024-04-10T16:55:00Z"/>
          <w:b/>
          <w:rPrChange w:id="524" w:author="Matthew Chen" w:date="2024-04-10T09:56:00Z" w16du:dateUtc="2024-04-10T16:56:00Z">
            <w:rPr>
              <w:ins w:id="525" w:author="Matthew Chen" w:date="2024-04-10T09:55:00Z" w16du:dateUtc="2024-04-10T16:55:00Z"/>
              <w:rFonts w:eastAsiaTheme="minorEastAsia"/>
              <w:b w:val="0"/>
              <w:bCs/>
            </w:rPr>
          </w:rPrChange>
        </w:rPr>
        <w:pPrChange w:id="526" w:author="Matthew Chen" w:date="2024-04-10T09:58:00Z" w16du:dateUtc="2024-04-10T16:58:00Z">
          <w:pPr>
            <w:pStyle w:val="Caption"/>
          </w:pPr>
        </w:pPrChange>
      </w:pPr>
      <w:ins w:id="527" w:author="Matthew Chen" w:date="2024-04-10T09:58:00Z" w16du:dateUtc="2024-04-10T16:58:00Z">
        <w:r>
          <w:rPr>
            <w:rFonts w:eastAsiaTheme="minorEastAsia"/>
          </w:rPr>
          <w:lastRenderedPageBreak/>
          <w:t xml:space="preserve">Figure 8 shows </w:t>
        </w:r>
      </w:ins>
      <m:oMath>
        <m:sSup>
          <m:sSupPr>
            <m:ctrlPr>
              <w:ins w:id="528" w:author="Matthew Chen" w:date="2024-04-10T09:58:00Z" w16du:dateUtc="2024-04-10T16:58:00Z">
                <w:rPr>
                  <w:rFonts w:ascii="Cambria Math" w:eastAsiaTheme="minorEastAsia" w:hAnsi="Cambria Math"/>
                  <w:i/>
                </w:rPr>
              </w:ins>
            </m:ctrlPr>
          </m:sSupPr>
          <m:e>
            <m:r>
              <w:ins w:id="529" w:author="Matthew Chen" w:date="2024-04-10T09:58:00Z" w16du:dateUtc="2024-04-10T16:58:00Z">
                <w:rPr>
                  <w:rFonts w:ascii="Cambria Math" w:eastAsiaTheme="minorEastAsia" w:hAnsi="Cambria Math"/>
                </w:rPr>
                <m:t>R</m:t>
              </w:ins>
            </m:r>
          </m:e>
          <m:sup>
            <m:r>
              <w:ins w:id="530" w:author="Matthew Chen" w:date="2024-04-10T09:58:00Z" w16du:dateUtc="2024-04-10T16:58:00Z">
                <w:rPr>
                  <w:rFonts w:ascii="Cambria Math" w:eastAsiaTheme="minorEastAsia" w:hAnsi="Cambria Math"/>
                </w:rPr>
                <m:t>2</m:t>
              </w:ins>
            </m:r>
          </m:sup>
        </m:sSup>
      </m:oMath>
      <w:ins w:id="531" w:author="Matthew Chen" w:date="2024-04-10T09:58:00Z" w16du:dateUtc="2024-04-10T16:58:00Z">
        <w:r>
          <w:rPr>
            <w:rFonts w:eastAsiaTheme="minorEastAsia"/>
          </w:rPr>
          <w:t xml:space="preserve"> with respect to geographic location, and we find no apparent spatial patterns</w:t>
        </w:r>
      </w:ins>
      <w:ins w:id="532" w:author="Matthew Chen" w:date="2024-04-10T11:03:00Z" w16du:dateUtc="2024-04-10T18:03:00Z">
        <w:r w:rsidR="006A7A98">
          <w:rPr>
            <w:rFonts w:eastAsiaTheme="minorEastAsia"/>
          </w:rPr>
          <w:t>, L</w:t>
        </w:r>
      </w:ins>
      <w:ins w:id="533" w:author="Matthew Chen" w:date="2024-04-10T09:58:00Z" w16du:dateUtc="2024-04-10T16:58:00Z">
        <w:r>
          <w:rPr>
            <w:rFonts w:eastAsiaTheme="minorEastAsia"/>
          </w:rPr>
          <w:t xml:space="preserve">ocation, which represents </w:t>
        </w:r>
      </w:ins>
      <w:ins w:id="534" w:author="Matthew Chen" w:date="2024-04-10T09:59:00Z" w16du:dateUtc="2024-04-10T16:59:00Z">
        <w:r>
          <w:rPr>
            <w:rFonts w:eastAsiaTheme="minorEastAsia"/>
          </w:rPr>
          <w:t>climate and hydrologic factors,</w:t>
        </w:r>
      </w:ins>
      <w:ins w:id="535" w:author="Matthew Chen" w:date="2024-04-10T09:58:00Z" w16du:dateUtc="2024-04-10T16:58:00Z">
        <w:r>
          <w:rPr>
            <w:rFonts w:eastAsiaTheme="minorEastAsia"/>
          </w:rPr>
          <w:t xml:space="preserve"> alone do not appear to be a strong indicator of model performance</w:t>
        </w:r>
      </w:ins>
      <w:ins w:id="536" w:author="Matthew Chen" w:date="2024-04-10T09:59:00Z" w16du:dateUtc="2024-04-10T16:59:00Z">
        <w:r w:rsidR="00754606">
          <w:rPr>
            <w:rFonts w:eastAsiaTheme="minorEastAsia"/>
          </w:rPr>
          <w:t>.</w:t>
        </w:r>
      </w:ins>
    </w:p>
    <w:p w14:paraId="6F75C084" w14:textId="77777777" w:rsidR="00661166" w:rsidRDefault="00661166" w:rsidP="00661166">
      <w:pPr>
        <w:keepNext/>
        <w:jc w:val="center"/>
        <w:rPr>
          <w:ins w:id="537" w:author="Matthew Chen" w:date="2024-04-10T09:56:00Z" w16du:dateUtc="2024-04-10T16:56:00Z"/>
        </w:rPr>
      </w:pPr>
      <w:ins w:id="538" w:author="Matthew Chen" w:date="2024-04-10T09:55:00Z" w16du:dateUtc="2024-04-10T16:55:00Z">
        <w:r>
          <w:rPr>
            <w:noProof/>
          </w:rPr>
          <w:drawing>
            <wp:inline distT="0" distB="0" distL="0" distR="0" wp14:anchorId="74E5D9D1" wp14:editId="30E2301F">
              <wp:extent cx="2746183" cy="3928703"/>
              <wp:effectExtent l="0" t="0" r="0" b="0"/>
              <wp:docPr id="1385467098" name="Picture 3"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06252" name="Picture 3" descr="A map of the united state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64728" cy="3955234"/>
                      </a:xfrm>
                      <a:prstGeom prst="rect">
                        <a:avLst/>
                      </a:prstGeom>
                    </pic:spPr>
                  </pic:pic>
                </a:graphicData>
              </a:graphic>
            </wp:inline>
          </w:drawing>
        </w:r>
      </w:ins>
    </w:p>
    <w:p w14:paraId="43A16C65" w14:textId="3E0BD0D3" w:rsidR="00661166" w:rsidRDefault="00661166">
      <w:pPr>
        <w:pStyle w:val="Caption"/>
        <w:jc w:val="center"/>
        <w:rPr>
          <w:ins w:id="539" w:author="Matthew Chen" w:date="2024-04-10T09:55:00Z" w16du:dateUtc="2024-04-10T16:55:00Z"/>
        </w:rPr>
        <w:pPrChange w:id="540" w:author="Matthew Chen" w:date="2024-04-10T09:56:00Z" w16du:dateUtc="2024-04-10T16:56:00Z">
          <w:pPr>
            <w:keepNext/>
            <w:jc w:val="center"/>
          </w:pPr>
        </w:pPrChange>
      </w:pPr>
      <w:ins w:id="541" w:author="Matthew Chen" w:date="2024-04-10T09:56:00Z" w16du:dateUtc="2024-04-10T16:56:00Z">
        <w:r>
          <w:t xml:space="preserve">Figure </w:t>
        </w:r>
        <w:r>
          <w:fldChar w:fldCharType="begin"/>
        </w:r>
        <w:r>
          <w:instrText xml:space="preserve"> SEQ Figure \* ARABIC </w:instrText>
        </w:r>
      </w:ins>
      <w:r>
        <w:fldChar w:fldCharType="separate"/>
      </w:r>
      <w:ins w:id="542" w:author="Matthew Chen" w:date="2024-04-10T10:21:00Z" w16du:dateUtc="2024-04-10T17:21:00Z">
        <w:r w:rsidR="00FF4538">
          <w:rPr>
            <w:noProof/>
          </w:rPr>
          <w:t>8</w:t>
        </w:r>
      </w:ins>
      <w:ins w:id="543" w:author="Matthew Chen" w:date="2024-04-10T09:56:00Z" w16du:dateUtc="2024-04-10T16:56:00Z">
        <w:r>
          <w:fldChar w:fldCharType="end"/>
        </w:r>
        <w:r>
          <w:t xml:space="preserve">. </w:t>
        </w:r>
        <w:commentRangeStart w:id="544"/>
        <w:commentRangeEnd w:id="544"/>
        <w:r>
          <w:rPr>
            <w:rStyle w:val="CommentReference"/>
            <w:b w:val="0"/>
            <w:iCs w:val="0"/>
            <w:color w:val="auto"/>
          </w:rPr>
          <w:commentReference w:id="544"/>
        </w:r>
        <w:r w:rsidRPr="0092332F">
          <w:rPr>
            <w:b w:val="0"/>
            <w:bCs/>
          </w:rPr>
          <w:t xml:space="preserve">Map of train, validation, and test </w:t>
        </w:r>
      </w:ins>
      <m:oMath>
        <m:sSup>
          <m:sSupPr>
            <m:ctrlPr>
              <w:ins w:id="545" w:author="Matthew Chen" w:date="2024-04-10T09:56:00Z" w16du:dateUtc="2024-04-10T16:56:00Z">
                <w:rPr>
                  <w:rFonts w:ascii="Cambria Math" w:hAnsi="Cambria Math"/>
                  <w:b w:val="0"/>
                  <w:bCs/>
                  <w:i/>
                </w:rPr>
              </w:ins>
            </m:ctrlPr>
          </m:sSupPr>
          <m:e>
            <m:r>
              <w:ins w:id="546" w:author="Matthew Chen" w:date="2024-04-10T09:56:00Z" w16du:dateUtc="2024-04-10T16:56:00Z">
                <m:rPr>
                  <m:sty m:val="bi"/>
                </m:rPr>
                <w:rPr>
                  <w:rFonts w:ascii="Cambria Math" w:hAnsi="Cambria Math"/>
                </w:rPr>
                <m:t>R</m:t>
              </w:ins>
            </m:r>
          </m:e>
          <m:sup>
            <m:r>
              <w:ins w:id="547" w:author="Matthew Chen" w:date="2024-04-10T09:56:00Z" w16du:dateUtc="2024-04-10T16:56:00Z">
                <m:rPr>
                  <m:sty m:val="bi"/>
                </m:rPr>
                <w:rPr>
                  <w:rFonts w:ascii="Cambria Math" w:hAnsi="Cambria Math"/>
                </w:rPr>
                <m:t>2</m:t>
              </w:ins>
            </m:r>
          </m:sup>
        </m:sSup>
      </m:oMath>
      <w:ins w:id="548" w:author="Matthew Chen" w:date="2024-04-10T09:56:00Z" w16du:dateUtc="2024-04-10T16:56:00Z">
        <w:r w:rsidRPr="0092332F">
          <w:rPr>
            <w:rFonts w:eastAsiaTheme="minorEastAsia"/>
            <w:b w:val="0"/>
            <w:bCs/>
          </w:rPr>
          <w:t>scores for individually trained LSTMs</w:t>
        </w:r>
      </w:ins>
    </w:p>
    <w:p w14:paraId="3878DEB6" w14:textId="77777777" w:rsidR="00661166" w:rsidRPr="00661166" w:rsidRDefault="00661166">
      <w:pPr>
        <w:rPr>
          <w:b/>
          <w:rPrChange w:id="549" w:author="Matthew Chen" w:date="2024-04-10T09:55:00Z" w16du:dateUtc="2024-04-10T16:55:00Z">
            <w:rPr>
              <w:rFonts w:eastAsiaTheme="minorEastAsia"/>
              <w:b w:val="0"/>
              <w:bCs/>
            </w:rPr>
          </w:rPrChange>
        </w:rPr>
        <w:pPrChange w:id="550" w:author="Matthew Chen" w:date="2024-04-10T09:55:00Z" w16du:dateUtc="2024-04-10T16:55:00Z">
          <w:pPr>
            <w:pStyle w:val="Caption"/>
          </w:pPr>
        </w:pPrChange>
      </w:pPr>
    </w:p>
    <w:p w14:paraId="750456F0" w14:textId="77777777" w:rsidR="00754606" w:rsidRDefault="00754606" w:rsidP="00754606">
      <w:pPr>
        <w:pStyle w:val="Heading2"/>
        <w:spacing w:line="480" w:lineRule="auto"/>
        <w:rPr>
          <w:ins w:id="551" w:author="Matthew Chen" w:date="2024-04-10T10:00:00Z" w16du:dateUtc="2024-04-10T17:00:00Z"/>
        </w:rPr>
      </w:pPr>
      <w:ins w:id="552" w:author="Matthew Chen" w:date="2024-04-10T10:00:00Z" w16du:dateUtc="2024-04-10T17:00:00Z">
        <w:r>
          <w:t>Degree of Regulation and Model Performance</w:t>
        </w:r>
      </w:ins>
    </w:p>
    <w:p w14:paraId="42881D57" w14:textId="10D59BCB" w:rsidR="00754606" w:rsidRPr="00450E54" w:rsidRDefault="00754606" w:rsidP="00754606">
      <w:pPr>
        <w:spacing w:line="480" w:lineRule="auto"/>
        <w:rPr>
          <w:ins w:id="553" w:author="Matthew Chen" w:date="2024-04-10T10:00:00Z" w16du:dateUtc="2024-04-10T17:00:00Z"/>
          <w:rFonts w:eastAsiaTheme="minorEastAsia"/>
        </w:rPr>
      </w:pPr>
      <w:commentRangeStart w:id="554"/>
      <w:ins w:id="555" w:author="Matthew Chen" w:date="2024-04-10T10:00:00Z" w16du:dateUtc="2024-04-10T17:00:00Z">
        <w:r>
          <w:t xml:space="preserve">Previously, we found large variances in performance across a large sample of reservoirs (Figure </w:t>
        </w:r>
      </w:ins>
      <w:ins w:id="556" w:author="Matthew Chen" w:date="2024-04-10T10:08:00Z" w16du:dateUtc="2024-04-10T17:08:00Z">
        <w:r>
          <w:t>7</w:t>
        </w:r>
      </w:ins>
      <w:ins w:id="557" w:author="Matthew Chen" w:date="2024-04-10T10:00:00Z" w16du:dateUtc="2024-04-10T17:00:00Z">
        <w:r>
          <w:t xml:space="preserve">). </w:t>
        </w:r>
        <w:commentRangeEnd w:id="554"/>
        <w:r>
          <w:rPr>
            <w:rStyle w:val="CommentReference"/>
          </w:rPr>
          <w:commentReference w:id="554"/>
        </w:r>
      </w:ins>
      <w:ins w:id="558" w:author="Matthew Chen" w:date="2024-04-10T11:04:00Z" w16du:dateUtc="2024-04-10T18:04:00Z">
        <w:r w:rsidR="006A7A98">
          <w:t>Here</w:t>
        </w:r>
      </w:ins>
      <w:ins w:id="559" w:author="Matthew Chen" w:date="2024-04-10T10:00:00Z" w16du:dateUtc="2024-04-10T17:00:00Z">
        <w:r>
          <w:t xml:space="preserve">, we investigate whether the degree of regulation adversely affects model performance. A lower degree of regulation may indicate shorter lag times between inflow and release, i.e., release predictions are more directly sensitive to inflow and therefore more accurate. Figure </w:t>
        </w:r>
      </w:ins>
      <w:ins w:id="560" w:author="Matthew Chen" w:date="2024-04-10T10:08:00Z" w16du:dateUtc="2024-04-10T17:08:00Z">
        <w:r>
          <w:t>9</w:t>
        </w:r>
      </w:ins>
      <w:ins w:id="561" w:author="Matthew Chen" w:date="2024-04-10T10:00:00Z" w16du:dateUtc="2024-04-10T17:00:00Z">
        <w:r>
          <w:t xml:space="preserve"> shows these results, plotting </w:t>
        </w:r>
      </w:ins>
      <m:oMath>
        <m:sSup>
          <m:sSupPr>
            <m:ctrlPr>
              <w:ins w:id="562" w:author="Matthew Chen" w:date="2024-04-10T10:00:00Z" w16du:dateUtc="2024-04-10T17:00:00Z">
                <w:rPr>
                  <w:rFonts w:ascii="Cambria Math" w:hAnsi="Cambria Math"/>
                  <w:i/>
                </w:rPr>
              </w:ins>
            </m:ctrlPr>
          </m:sSupPr>
          <m:e>
            <m:r>
              <w:ins w:id="563" w:author="Matthew Chen" w:date="2024-04-10T10:00:00Z" w16du:dateUtc="2024-04-10T17:00:00Z">
                <w:rPr>
                  <w:rFonts w:ascii="Cambria Math" w:hAnsi="Cambria Math"/>
                </w:rPr>
                <m:t>R</m:t>
              </w:ins>
            </m:r>
          </m:e>
          <m:sup>
            <m:r>
              <w:ins w:id="564" w:author="Matthew Chen" w:date="2024-04-10T10:00:00Z" w16du:dateUtc="2024-04-10T17:00:00Z">
                <w:rPr>
                  <w:rFonts w:ascii="Cambria Math" w:hAnsi="Cambria Math"/>
                </w:rPr>
                <m:t>2</m:t>
              </w:ins>
            </m:r>
          </m:sup>
        </m:sSup>
      </m:oMath>
      <w:ins w:id="565" w:author="Matthew Chen" w:date="2024-04-10T10:00:00Z" w16du:dateUtc="2024-04-10T17:00:00Z">
        <w:r>
          <w:rPr>
            <w:rFonts w:eastAsiaTheme="minorEastAsia"/>
          </w:rPr>
          <w:t xml:space="preserve"> performances against the log ratio between mean inflow and max storage (a higher value of this ratio indicates a lower degree of regulation). We find that the </w:t>
        </w:r>
        <w:r>
          <w:rPr>
            <w:rFonts w:eastAsiaTheme="minorEastAsia"/>
          </w:rPr>
          <w:lastRenderedPageBreak/>
          <w:t xml:space="preserve">Pearson correlation between </w:t>
        </w:r>
      </w:ins>
      <m:oMath>
        <m:sSup>
          <m:sSupPr>
            <m:ctrlPr>
              <w:ins w:id="566" w:author="Matthew Chen" w:date="2024-04-10T10:00:00Z" w16du:dateUtc="2024-04-10T17:00:00Z">
                <w:rPr>
                  <w:rFonts w:ascii="Cambria Math" w:eastAsiaTheme="minorEastAsia" w:hAnsi="Cambria Math"/>
                  <w:i/>
                </w:rPr>
              </w:ins>
            </m:ctrlPr>
          </m:sSupPr>
          <m:e>
            <m:r>
              <w:ins w:id="567" w:author="Matthew Chen" w:date="2024-04-10T10:00:00Z" w16du:dateUtc="2024-04-10T17:00:00Z">
                <w:rPr>
                  <w:rFonts w:ascii="Cambria Math" w:eastAsiaTheme="minorEastAsia" w:hAnsi="Cambria Math"/>
                </w:rPr>
                <m:t>R</m:t>
              </w:ins>
            </m:r>
          </m:e>
          <m:sup>
            <m:r>
              <w:ins w:id="568" w:author="Matthew Chen" w:date="2024-04-10T10:00:00Z" w16du:dateUtc="2024-04-10T17:00:00Z">
                <w:rPr>
                  <w:rFonts w:ascii="Cambria Math" w:eastAsiaTheme="minorEastAsia" w:hAnsi="Cambria Math"/>
                </w:rPr>
                <m:t>2</m:t>
              </w:ins>
            </m:r>
          </m:sup>
        </m:sSup>
      </m:oMath>
      <w:ins w:id="569" w:author="Matthew Chen" w:date="2024-04-10T10:00:00Z" w16du:dateUtc="2024-04-10T17:00:00Z">
        <w:r>
          <w:rPr>
            <w:rFonts w:eastAsiaTheme="minorEastAsia"/>
          </w:rPr>
          <w:t xml:space="preserve">scores and the degree of regulation to be 0.6, 0.59, and 0.49 for the training, validation, and test scores, respectively. Randomization testing reveals that the correlation coefficients are significant at the 0.05 level, rejecting the null hypothesis of no correlation. </w:t>
        </w:r>
        <w:commentRangeStart w:id="570"/>
        <w:r>
          <w:rPr>
            <w:rFonts w:eastAsiaTheme="minorEastAsia"/>
          </w:rPr>
          <w:t>These results provide strong evidence that model performance is adversely associated with increased degree of regulation.</w:t>
        </w:r>
        <w:commentRangeEnd w:id="570"/>
        <w:r>
          <w:rPr>
            <w:rStyle w:val="CommentReference"/>
          </w:rPr>
          <w:commentReference w:id="570"/>
        </w:r>
        <w:r>
          <w:rPr>
            <w:rFonts w:eastAsiaTheme="minorEastAsia"/>
          </w:rPr>
          <w:t xml:space="preserve"> We also find no clear connection between geographic location and model performance. </w:t>
        </w:r>
      </w:ins>
    </w:p>
    <w:p w14:paraId="4D626EB5" w14:textId="77777777" w:rsidR="00754606" w:rsidRDefault="00754606" w:rsidP="00754606">
      <w:pPr>
        <w:keepNext/>
        <w:spacing w:line="480" w:lineRule="auto"/>
        <w:jc w:val="center"/>
        <w:rPr>
          <w:ins w:id="571" w:author="Matthew Chen" w:date="2024-04-10T10:07:00Z" w16du:dateUtc="2024-04-10T17:07:00Z"/>
        </w:rPr>
      </w:pPr>
      <w:ins w:id="572" w:author="Matthew Chen" w:date="2024-04-10T10:00:00Z" w16du:dateUtc="2024-04-10T17:00:00Z">
        <w:r>
          <w:rPr>
            <w:noProof/>
          </w:rPr>
          <w:drawing>
            <wp:inline distT="0" distB="0" distL="0" distR="0" wp14:anchorId="77D4A965" wp14:editId="60FD10B9">
              <wp:extent cx="5083685" cy="5083685"/>
              <wp:effectExtent l="0" t="0" r="3175" b="3175"/>
              <wp:docPr id="81259306" name="Picture 3" descr="A graph of a model performan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9306" name="Picture 3" descr="A graph of a model performance&#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95660" cy="5095660"/>
                      </a:xfrm>
                      <a:prstGeom prst="rect">
                        <a:avLst/>
                      </a:prstGeom>
                    </pic:spPr>
                  </pic:pic>
                </a:graphicData>
              </a:graphic>
            </wp:inline>
          </w:drawing>
        </w:r>
      </w:ins>
    </w:p>
    <w:p w14:paraId="0E2AA2BB" w14:textId="4CDA6713" w:rsidR="00754606" w:rsidRPr="00754606" w:rsidRDefault="00754606" w:rsidP="00754606">
      <w:pPr>
        <w:pStyle w:val="Caption"/>
        <w:jc w:val="center"/>
        <w:rPr>
          <w:ins w:id="573" w:author="Matthew Chen" w:date="2024-04-10T10:00:00Z" w16du:dateUtc="2024-04-10T17:00:00Z"/>
          <w:rPrChange w:id="574" w:author="Matthew Chen" w:date="2024-04-10T10:08:00Z" w16du:dateUtc="2024-04-10T17:08:00Z">
            <w:rPr>
              <w:ins w:id="575" w:author="Matthew Chen" w:date="2024-04-10T10:00:00Z" w16du:dateUtc="2024-04-10T17:00:00Z"/>
              <w:rFonts w:eastAsiaTheme="minorEastAsia"/>
              <w:b w:val="0"/>
              <w:bCs/>
            </w:rPr>
          </w:rPrChange>
        </w:rPr>
      </w:pPr>
      <w:ins w:id="576" w:author="Matthew Chen" w:date="2024-04-10T10:07:00Z" w16du:dateUtc="2024-04-10T17:07:00Z">
        <w:r>
          <w:t xml:space="preserve">Figure </w:t>
        </w:r>
        <w:r>
          <w:fldChar w:fldCharType="begin"/>
        </w:r>
        <w:r>
          <w:instrText xml:space="preserve"> SEQ Figure \* ARABIC </w:instrText>
        </w:r>
      </w:ins>
      <w:r>
        <w:fldChar w:fldCharType="separate"/>
      </w:r>
      <w:ins w:id="577" w:author="Matthew Chen" w:date="2024-04-10T10:21:00Z" w16du:dateUtc="2024-04-10T17:21:00Z">
        <w:r w:rsidR="00FF4538">
          <w:rPr>
            <w:noProof/>
          </w:rPr>
          <w:t>9</w:t>
        </w:r>
      </w:ins>
      <w:ins w:id="578" w:author="Matthew Chen" w:date="2024-04-10T10:07:00Z" w16du:dateUtc="2024-04-10T17:07:00Z">
        <w:r>
          <w:fldChar w:fldCharType="end"/>
        </w:r>
      </w:ins>
      <w:ins w:id="579" w:author="Matthew Chen" w:date="2024-04-10T10:08:00Z" w16du:dateUtc="2024-04-10T17:08:00Z">
        <w:r>
          <w:t xml:space="preserve">. </w:t>
        </w:r>
        <w:commentRangeStart w:id="580"/>
        <w:commentRangeEnd w:id="580"/>
        <w:r>
          <w:rPr>
            <w:rStyle w:val="CommentReference"/>
            <w:b w:val="0"/>
            <w:iCs w:val="0"/>
            <w:color w:val="auto"/>
          </w:rPr>
          <w:commentReference w:id="580"/>
        </w:r>
        <w:r w:rsidRPr="005D6F40">
          <w:rPr>
            <w:b w:val="0"/>
            <w:bCs/>
          </w:rPr>
          <w:t xml:space="preserve">Train, validation, and test </w:t>
        </w:r>
      </w:ins>
      <m:oMath>
        <m:sSup>
          <m:sSupPr>
            <m:ctrlPr>
              <w:ins w:id="581" w:author="Matthew Chen" w:date="2024-04-10T10:08:00Z" w16du:dateUtc="2024-04-10T17:08:00Z">
                <w:rPr>
                  <w:rFonts w:ascii="Cambria Math" w:hAnsi="Cambria Math"/>
                  <w:b w:val="0"/>
                  <w:bCs/>
                  <w:i/>
                </w:rPr>
              </w:ins>
            </m:ctrlPr>
          </m:sSupPr>
          <m:e>
            <m:r>
              <w:ins w:id="582" w:author="Matthew Chen" w:date="2024-04-10T10:08:00Z" w16du:dateUtc="2024-04-10T17:08:00Z">
                <m:rPr>
                  <m:sty m:val="bi"/>
                </m:rPr>
                <w:rPr>
                  <w:rFonts w:ascii="Cambria Math" w:hAnsi="Cambria Math"/>
                </w:rPr>
                <m:t>R</m:t>
              </w:ins>
            </m:r>
          </m:e>
          <m:sup>
            <m:r>
              <w:ins w:id="583" w:author="Matthew Chen" w:date="2024-04-10T10:08:00Z" w16du:dateUtc="2024-04-10T17:08:00Z">
                <m:rPr>
                  <m:sty m:val="bi"/>
                </m:rPr>
                <w:rPr>
                  <w:rFonts w:ascii="Cambria Math" w:hAnsi="Cambria Math"/>
                </w:rPr>
                <m:t>2</m:t>
              </w:ins>
            </m:r>
          </m:sup>
        </m:sSup>
      </m:oMath>
      <w:ins w:id="584" w:author="Matthew Chen" w:date="2024-04-10T10:08:00Z" w16du:dateUtc="2024-04-10T17:08:00Z">
        <w:r w:rsidRPr="005D6F40">
          <w:rPr>
            <w:rFonts w:eastAsiaTheme="minorEastAsia"/>
            <w:b w:val="0"/>
            <w:bCs/>
          </w:rPr>
          <w:t xml:space="preserve"> plotted against </w:t>
        </w:r>
        <w:r>
          <w:rPr>
            <w:rFonts w:eastAsiaTheme="minorEastAsia"/>
            <w:b w:val="0"/>
            <w:bCs/>
          </w:rPr>
          <w:t xml:space="preserve">the </w:t>
        </w:r>
        <w:r w:rsidRPr="0092332F">
          <w:rPr>
            <w:rFonts w:eastAsiaTheme="minorEastAsia"/>
            <w:b w:val="0"/>
            <w:bCs/>
          </w:rPr>
          <w:t>log mean-inflow-max-storage ratio</w:t>
        </w:r>
        <w:r>
          <w:rPr>
            <w:rFonts w:eastAsiaTheme="minorEastAsia"/>
            <w:b w:val="0"/>
            <w:bCs/>
          </w:rPr>
          <w:t xml:space="preserve"> for individually trained </w:t>
        </w:r>
        <w:proofErr w:type="gramStart"/>
        <w:r>
          <w:rPr>
            <w:rFonts w:eastAsiaTheme="minorEastAsia"/>
            <w:b w:val="0"/>
            <w:bCs/>
          </w:rPr>
          <w:t>LSTMs</w:t>
        </w:r>
      </w:ins>
      <w:proofErr w:type="gramEnd"/>
    </w:p>
    <w:p w14:paraId="2F53D07D" w14:textId="3152F944" w:rsidR="00754606" w:rsidRDefault="00754606" w:rsidP="00754606">
      <w:pPr>
        <w:spacing w:line="480" w:lineRule="auto"/>
        <w:rPr>
          <w:ins w:id="585" w:author="Matthew Chen" w:date="2024-04-10T10:06:00Z" w16du:dateUtc="2024-04-10T17:06:00Z"/>
        </w:rPr>
      </w:pPr>
      <w:ins w:id="586" w:author="Matthew Chen" w:date="2024-04-10T10:06:00Z" w16du:dateUtc="2024-04-10T17:06:00Z">
        <w:r>
          <w:lastRenderedPageBreak/>
          <w:t xml:space="preserve">Four specific sites, Folsom (FOL), Shasta (SHA), Trinity (TRI), and New Melones (NM), are selected from the points in Figure 9 to represent different degrees of regulation, as measured by the log mean-inflow-max-storage ratio. Folsom represents the lowest degree of regulation, while Trinity and New Melones have higher degrees of regulation. Shasta reservoir falls in between. An additional factor in this choice of reservoirs is the availability of longer inflow records from the U.S. Bureau of Reclamation dating back to the construction of the reservoir, providing several additional decades prior to the </w:t>
        </w:r>
        <w:proofErr w:type="spellStart"/>
        <w:r>
          <w:t>ResOpsUS</w:t>
        </w:r>
        <w:proofErr w:type="spellEnd"/>
        <w:r>
          <w:t xml:space="preserve"> dataset. Figure 1</w:t>
        </w:r>
      </w:ins>
      <w:ins w:id="587" w:author="Matthew Chen" w:date="2024-04-10T10:12:00Z" w16du:dateUtc="2024-04-10T17:12:00Z">
        <w:r w:rsidR="00121C99">
          <w:t>0</w:t>
        </w:r>
      </w:ins>
      <w:ins w:id="588" w:author="Matthew Chen" w:date="2024-04-10T10:06:00Z" w16du:dateUtc="2024-04-10T17:06:00Z">
        <w:r>
          <w:t xml:space="preserve"> plots the predicted and observed releases for these four selected reservoirs using LSTM Model 1.</w:t>
        </w:r>
      </w:ins>
    </w:p>
    <w:p w14:paraId="3D720FF8" w14:textId="77777777" w:rsidR="00754606" w:rsidRDefault="00754606" w:rsidP="00754606">
      <w:pPr>
        <w:spacing w:line="480" w:lineRule="auto"/>
        <w:rPr>
          <w:ins w:id="589" w:author="Matthew Chen" w:date="2024-04-10T10:06:00Z" w16du:dateUtc="2024-04-10T17:06:00Z"/>
        </w:rPr>
      </w:pPr>
      <w:ins w:id="590" w:author="Matthew Chen" w:date="2024-04-10T10:06:00Z" w16du:dateUtc="2024-04-10T17:06:00Z">
        <w:r>
          <w:t xml:space="preserve">Both Shasta and Folsom capture peak releases reasonably well, however, Shasta is more prone to false-positive peaks, which can be resolved by inputting observed storage (see Supplementary Materials Figure S1 for Model 1* timeseries). This suggests that adding observed storage allows the Shasta model to learn better thresholding behavior and improve performance when predicting larger lags between inflow and release. Importantly, the model was unable to learn this optimally on its own. Folsom has a lower degree of regulation making it more sensitive to inflow patterns directly, which corresponds to higher performance. In contrast, New Melones and Trinity reservoirs have much lower performance corresponding to their high degree of regulation. While both learn reasonable seasonal releases, the models have largely ignored peak releases especially for Trinity reservoir. Adding observed storage to the model does not alleviate this behavior, </w:t>
        </w:r>
        <w:commentRangeStart w:id="591"/>
        <w:commentRangeStart w:id="592"/>
        <w:r>
          <w:t>which highlights peak releases that are heavily regulated</w:t>
        </w:r>
        <w:commentRangeEnd w:id="591"/>
        <w:r>
          <w:rPr>
            <w:rStyle w:val="CommentReference"/>
          </w:rPr>
          <w:commentReference w:id="591"/>
        </w:r>
      </w:ins>
      <w:commentRangeEnd w:id="592"/>
      <w:ins w:id="593" w:author="Matthew Chen" w:date="2024-04-10T10:23:00Z" w16du:dateUtc="2024-04-10T17:23:00Z">
        <w:r w:rsidR="00FF4538">
          <w:rPr>
            <w:rStyle w:val="CommentReference"/>
          </w:rPr>
          <w:commentReference w:id="592"/>
        </w:r>
      </w:ins>
      <w:ins w:id="594" w:author="Matthew Chen" w:date="2024-04-10T10:06:00Z" w16du:dateUtc="2024-04-10T17:06:00Z">
        <w:r>
          <w:t>. In all, these results complement the finding that the degree of regulation adversely affects model performance.</w:t>
        </w:r>
      </w:ins>
    </w:p>
    <w:p w14:paraId="4F9185DA" w14:textId="77777777" w:rsidR="00754606" w:rsidRDefault="00754606" w:rsidP="00754606">
      <w:pPr>
        <w:keepNext/>
        <w:spacing w:line="480" w:lineRule="auto"/>
        <w:rPr>
          <w:ins w:id="595" w:author="Matthew Chen" w:date="2024-04-10T10:09:00Z" w16du:dateUtc="2024-04-10T17:09:00Z"/>
        </w:rPr>
      </w:pPr>
      <w:ins w:id="596" w:author="Matthew Chen" w:date="2024-04-10T10:06:00Z" w16du:dateUtc="2024-04-10T17:06:00Z">
        <w:r>
          <w:rPr>
            <w:noProof/>
          </w:rPr>
          <w:lastRenderedPageBreak/>
          <w:drawing>
            <wp:inline distT="0" distB="0" distL="0" distR="0" wp14:anchorId="39777FA1" wp14:editId="3868257F">
              <wp:extent cx="5943600" cy="3714750"/>
              <wp:effectExtent l="0" t="0" r="0" b="0"/>
              <wp:docPr id="644062484" name="Picture 5"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3108" name="Picture 5" descr="A graph of a graph&#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ins>
    </w:p>
    <w:p w14:paraId="0E96932E" w14:textId="7F040239" w:rsidR="00754606" w:rsidRDefault="00754606">
      <w:pPr>
        <w:pStyle w:val="Caption"/>
        <w:jc w:val="center"/>
        <w:rPr>
          <w:ins w:id="597" w:author="Matthew Chen" w:date="2024-04-10T10:06:00Z" w16du:dateUtc="2024-04-10T17:06:00Z"/>
        </w:rPr>
        <w:pPrChange w:id="598" w:author="Matthew Chen" w:date="2024-04-10T10:10:00Z" w16du:dateUtc="2024-04-10T17:10:00Z">
          <w:pPr>
            <w:keepNext/>
            <w:spacing w:line="480" w:lineRule="auto"/>
          </w:pPr>
        </w:pPrChange>
      </w:pPr>
      <w:ins w:id="599" w:author="Matthew Chen" w:date="2024-04-10T10:09:00Z" w16du:dateUtc="2024-04-10T17:09:00Z">
        <w:r>
          <w:t xml:space="preserve">Figure </w:t>
        </w:r>
        <w:r>
          <w:fldChar w:fldCharType="begin"/>
        </w:r>
        <w:r>
          <w:instrText xml:space="preserve"> SEQ Figure \* ARABIC </w:instrText>
        </w:r>
      </w:ins>
      <w:r>
        <w:fldChar w:fldCharType="separate"/>
      </w:r>
      <w:ins w:id="600" w:author="Matthew Chen" w:date="2024-04-10T10:21:00Z" w16du:dateUtc="2024-04-10T17:21:00Z">
        <w:r w:rsidR="00FF4538">
          <w:rPr>
            <w:noProof/>
          </w:rPr>
          <w:t>10</w:t>
        </w:r>
      </w:ins>
      <w:ins w:id="601" w:author="Matthew Chen" w:date="2024-04-10T10:09:00Z" w16du:dateUtc="2024-04-10T17:09:00Z">
        <w:r>
          <w:fldChar w:fldCharType="end"/>
        </w:r>
        <w:r>
          <w:t xml:space="preserve">. </w:t>
        </w:r>
        <w:r w:rsidRPr="0001089D">
          <w:rPr>
            <w:b w:val="0"/>
            <w:bCs/>
          </w:rPr>
          <w:t>Timeseries plots for predicted and observed releases for Shasta, Folsom, New Melones, and Trinity using Model 1</w:t>
        </w:r>
      </w:ins>
    </w:p>
    <w:p w14:paraId="10B50C91" w14:textId="77777777" w:rsidR="00FC53F1" w:rsidRPr="00FC53F1" w:rsidRDefault="00FC53F1" w:rsidP="00FC53F1"/>
    <w:p w14:paraId="062C214A" w14:textId="77777777" w:rsidR="00121C99" w:rsidRDefault="00121C99" w:rsidP="00121C99">
      <w:pPr>
        <w:pStyle w:val="Heading2"/>
        <w:spacing w:line="480" w:lineRule="auto"/>
        <w:rPr>
          <w:ins w:id="602" w:author="Matthew Chen" w:date="2024-04-10T10:14:00Z" w16du:dateUtc="2024-04-10T17:14:00Z"/>
        </w:rPr>
      </w:pPr>
      <w:ins w:id="603" w:author="Matthew Chen" w:date="2024-04-10T10:14:00Z" w16du:dateUtc="2024-04-10T17:14:00Z">
        <w:r>
          <w:t>Performance Over Time</w:t>
        </w:r>
      </w:ins>
    </w:p>
    <w:p w14:paraId="6605CE53" w14:textId="165CD77E" w:rsidR="00121C99" w:rsidRDefault="00121C99" w:rsidP="00121C99">
      <w:pPr>
        <w:spacing w:line="480" w:lineRule="auto"/>
        <w:rPr>
          <w:ins w:id="604" w:author="Matthew Chen" w:date="2024-04-10T10:14:00Z" w16du:dateUtc="2024-04-10T17:14:00Z"/>
        </w:rPr>
      </w:pPr>
      <w:ins w:id="605" w:author="Matthew Chen" w:date="2024-04-10T10:14:00Z" w16du:dateUtc="2024-04-10T17:14:00Z">
        <w:r>
          <w:t>The drop in performance between the train and test period may be explained partly by changes in the reservoir operating policy during that time. We investigate this question using an “initial model” trained on the first 30 years of record and validated on the next 10 years for the four selected reservoirs (Folsom, Shasta, New Melones, and Trinity). Figure 1</w:t>
        </w:r>
      </w:ins>
      <w:ins w:id="606" w:author="Matthew Chen" w:date="2024-04-10T10:31:00Z" w16du:dateUtc="2024-04-10T17:31:00Z">
        <w:r w:rsidR="0033671A">
          <w:t>1</w:t>
        </w:r>
      </w:ins>
      <w:ins w:id="607" w:author="Matthew Chen" w:date="2024-04-10T10:14:00Z" w16du:dateUtc="2024-04-10T17:14:00Z">
        <w:r>
          <w:t xml:space="preserve"> shows performance in 20-year rolling and sliding windows for these selected reservoirs. The initial model for Folsom shows an initial drop in performance apparent in the rolling windows, but then stabilizes. This behavior is expected with some degree of overfitting; although note that the full Folsom model is not prone to overfitting from Figure 1</w:t>
        </w:r>
      </w:ins>
      <w:ins w:id="608" w:author="Matthew Chen" w:date="2024-04-10T10:31:00Z" w16du:dateUtc="2024-04-10T17:31:00Z">
        <w:r w:rsidR="0033671A">
          <w:t>0</w:t>
        </w:r>
      </w:ins>
      <w:ins w:id="609" w:author="Matthew Chen" w:date="2024-04-10T10:14:00Z" w16du:dateUtc="2024-04-10T17:14:00Z">
        <w:r>
          <w:t xml:space="preserve">. In contrast, performance for Shasta continues to decline and does not stabilize. This is also consistent with declining train, validation, and test </w:t>
        </w:r>
      </w:ins>
      <m:oMath>
        <m:sSup>
          <m:sSupPr>
            <m:ctrlPr>
              <w:ins w:id="610" w:author="Matthew Chen" w:date="2024-04-10T10:14:00Z" w16du:dateUtc="2024-04-10T17:14:00Z">
                <w:rPr>
                  <w:rFonts w:ascii="Cambria Math" w:hAnsi="Cambria Math"/>
                  <w:i/>
                </w:rPr>
              </w:ins>
            </m:ctrlPr>
          </m:sSupPr>
          <m:e>
            <m:r>
              <w:ins w:id="611" w:author="Matthew Chen" w:date="2024-04-10T10:14:00Z" w16du:dateUtc="2024-04-10T17:14:00Z">
                <w:rPr>
                  <w:rFonts w:ascii="Cambria Math" w:hAnsi="Cambria Math"/>
                </w:rPr>
                <m:t>R</m:t>
              </w:ins>
            </m:r>
          </m:e>
          <m:sup>
            <m:r>
              <w:ins w:id="612" w:author="Matthew Chen" w:date="2024-04-10T10:14:00Z" w16du:dateUtc="2024-04-10T17:14:00Z">
                <w:rPr>
                  <w:rFonts w:ascii="Cambria Math" w:hAnsi="Cambria Math"/>
                </w:rPr>
                <m:t>2</m:t>
              </w:ins>
            </m:r>
          </m:sup>
        </m:sSup>
      </m:oMath>
      <w:ins w:id="613" w:author="Matthew Chen" w:date="2024-04-10T10:14:00Z" w16du:dateUtc="2024-04-10T17:14:00Z">
        <w:r>
          <w:rPr>
            <w:rFonts w:eastAsiaTheme="minorEastAsia"/>
          </w:rPr>
          <w:t xml:space="preserve"> for the </w:t>
        </w:r>
        <w:r>
          <w:rPr>
            <w:rFonts w:eastAsiaTheme="minorEastAsia"/>
          </w:rPr>
          <w:lastRenderedPageBreak/>
          <w:t>full Shasta model in Figure 1</w:t>
        </w:r>
      </w:ins>
      <w:ins w:id="614" w:author="Matthew Chen" w:date="2024-04-10T10:32:00Z" w16du:dateUtc="2024-04-10T17:32:00Z">
        <w:r w:rsidR="0033671A">
          <w:rPr>
            <w:rFonts w:eastAsiaTheme="minorEastAsia"/>
          </w:rPr>
          <w:t>0</w:t>
        </w:r>
      </w:ins>
      <w:ins w:id="615" w:author="Matthew Chen" w:date="2024-04-10T10:14:00Z" w16du:dateUtc="2024-04-10T17:14:00Z">
        <w:r>
          <w:rPr>
            <w:rFonts w:eastAsiaTheme="minorEastAsia"/>
          </w:rPr>
          <w:t xml:space="preserve">. </w:t>
        </w:r>
        <w:r>
          <w:t>In the sliding window plots, there is a clear decrease in slope in the out-of-sample region. This behavior is consistent with changing distributions between testing windows and the initial training window – supporting the hypothesis that changing operating policies are resulting in declining performance. The trends for New Melones and Trinity are more difficult to interpret. New Melones has a much shorter record length, so it is difficult to distinguish between overfitting and shifting operating policy. The initial model for Trinity appears to be underfit, with very poor training performance but higher out-of-sample performance.</w:t>
        </w:r>
      </w:ins>
    </w:p>
    <w:p w14:paraId="4DC577F0" w14:textId="77777777" w:rsidR="00121C99" w:rsidRDefault="00121C99" w:rsidP="00121C99">
      <w:pPr>
        <w:spacing w:line="480" w:lineRule="auto"/>
        <w:rPr>
          <w:ins w:id="616" w:author="Matthew Chen" w:date="2024-04-10T10:14:00Z" w16du:dateUtc="2024-04-10T17:14:00Z"/>
        </w:rPr>
      </w:pPr>
    </w:p>
    <w:p w14:paraId="2B972342" w14:textId="77777777" w:rsidR="00121C99" w:rsidRDefault="00121C99" w:rsidP="00121C99">
      <w:pPr>
        <w:keepNext/>
        <w:spacing w:line="480" w:lineRule="auto"/>
        <w:jc w:val="center"/>
        <w:rPr>
          <w:ins w:id="617" w:author="Matthew Chen" w:date="2024-04-10T10:14:00Z" w16du:dateUtc="2024-04-10T17:14:00Z"/>
        </w:rPr>
      </w:pPr>
      <w:ins w:id="618" w:author="Matthew Chen" w:date="2024-04-10T10:14:00Z" w16du:dateUtc="2024-04-10T17:14:00Z">
        <w:r>
          <w:rPr>
            <w:noProof/>
          </w:rPr>
          <w:drawing>
            <wp:inline distT="0" distB="0" distL="0" distR="0" wp14:anchorId="6DB40E98" wp14:editId="2FA0BDCD">
              <wp:extent cx="6212451" cy="2684761"/>
              <wp:effectExtent l="0" t="0" r="0" b="1905"/>
              <wp:docPr id="875199981" name="Picture 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28124" name="Picture 2" descr="A graph of a graph&#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23693" cy="2689619"/>
                      </a:xfrm>
                      <a:prstGeom prst="rect">
                        <a:avLst/>
                      </a:prstGeom>
                    </pic:spPr>
                  </pic:pic>
                </a:graphicData>
              </a:graphic>
            </wp:inline>
          </w:drawing>
        </w:r>
      </w:ins>
    </w:p>
    <w:p w14:paraId="6030521F" w14:textId="71C50AF1" w:rsidR="00121C99" w:rsidRDefault="00121C99" w:rsidP="00121C99">
      <w:pPr>
        <w:pStyle w:val="Caption"/>
        <w:jc w:val="center"/>
        <w:rPr>
          <w:ins w:id="619" w:author="Matthew Chen" w:date="2024-04-10T10:14:00Z" w16du:dateUtc="2024-04-10T17:14:00Z"/>
          <w:rFonts w:eastAsiaTheme="minorEastAsia"/>
          <w:b w:val="0"/>
          <w:bCs/>
        </w:rPr>
      </w:pPr>
      <w:ins w:id="620" w:author="Matthew Chen" w:date="2024-04-10T10:14:00Z" w16du:dateUtc="2024-04-10T17:14:00Z">
        <w:r>
          <w:t xml:space="preserve">Figure </w:t>
        </w:r>
        <w:r>
          <w:fldChar w:fldCharType="begin"/>
        </w:r>
        <w:r>
          <w:instrText xml:space="preserve"> SEQ Figure \* ARABIC </w:instrText>
        </w:r>
        <w:r>
          <w:fldChar w:fldCharType="separate"/>
        </w:r>
      </w:ins>
      <w:ins w:id="621" w:author="Matthew Chen" w:date="2024-04-10T10:21:00Z" w16du:dateUtc="2024-04-10T17:21:00Z">
        <w:r w:rsidR="00FF4538">
          <w:rPr>
            <w:noProof/>
          </w:rPr>
          <w:t>11</w:t>
        </w:r>
      </w:ins>
      <w:ins w:id="622" w:author="Matthew Chen" w:date="2024-04-10T10:14:00Z" w16du:dateUtc="2024-04-10T17:14:00Z">
        <w:r>
          <w:fldChar w:fldCharType="end"/>
        </w:r>
        <w:r>
          <w:t xml:space="preserve">. </w:t>
        </w:r>
        <w:r w:rsidRPr="001B4D29">
          <w:rPr>
            <w:b w:val="0"/>
            <w:bCs/>
          </w:rPr>
          <w:t xml:space="preserve">20-year rolling and sliding </w:t>
        </w:r>
      </w:ins>
      <m:oMath>
        <m:sSup>
          <m:sSupPr>
            <m:ctrlPr>
              <w:ins w:id="623" w:author="Matthew Chen" w:date="2024-04-10T10:14:00Z" w16du:dateUtc="2024-04-10T17:14:00Z">
                <w:rPr>
                  <w:rFonts w:ascii="Cambria Math" w:hAnsi="Cambria Math"/>
                  <w:b w:val="0"/>
                  <w:bCs/>
                  <w:i/>
                </w:rPr>
              </w:ins>
            </m:ctrlPr>
          </m:sSupPr>
          <m:e>
            <m:r>
              <w:ins w:id="624" w:author="Matthew Chen" w:date="2024-04-10T10:14:00Z" w16du:dateUtc="2024-04-10T17:14:00Z">
                <m:rPr>
                  <m:sty m:val="bi"/>
                </m:rPr>
                <w:rPr>
                  <w:rFonts w:ascii="Cambria Math" w:hAnsi="Cambria Math"/>
                </w:rPr>
                <m:t>R</m:t>
              </w:ins>
            </m:r>
          </m:e>
          <m:sup>
            <m:r>
              <w:ins w:id="625" w:author="Matthew Chen" w:date="2024-04-10T10:14:00Z" w16du:dateUtc="2024-04-10T17:14:00Z">
                <m:rPr>
                  <m:sty m:val="bi"/>
                </m:rPr>
                <w:rPr>
                  <w:rFonts w:ascii="Cambria Math" w:hAnsi="Cambria Math"/>
                </w:rPr>
                <m:t>2</m:t>
              </w:ins>
            </m:r>
          </m:sup>
        </m:sSup>
      </m:oMath>
      <w:ins w:id="626" w:author="Matthew Chen" w:date="2024-04-10T10:14:00Z" w16du:dateUtc="2024-04-10T17:14:00Z">
        <w:r w:rsidRPr="001B4D29">
          <w:rPr>
            <w:rFonts w:eastAsiaTheme="minorEastAsia"/>
            <w:b w:val="0"/>
            <w:bCs/>
          </w:rPr>
          <w:t xml:space="preserve"> performance for initial models trained for Shasta, Folsom, New Melones, and Trinity</w:t>
        </w:r>
      </w:ins>
    </w:p>
    <w:p w14:paraId="250D3D95" w14:textId="77777777" w:rsidR="00121C99" w:rsidRDefault="00121C99" w:rsidP="00121C99">
      <w:pPr>
        <w:spacing w:line="480" w:lineRule="auto"/>
        <w:rPr>
          <w:ins w:id="627" w:author="Matthew Chen" w:date="2024-04-10T10:15:00Z" w16du:dateUtc="2024-04-10T17:15:00Z"/>
        </w:rPr>
      </w:pPr>
    </w:p>
    <w:p w14:paraId="34E9E966" w14:textId="5098E67B" w:rsidR="00121C99" w:rsidRDefault="00121C99" w:rsidP="00121C99">
      <w:pPr>
        <w:spacing w:line="480" w:lineRule="auto"/>
        <w:rPr>
          <w:ins w:id="628" w:author="Matthew Chen" w:date="2024-04-10T10:15:00Z" w16du:dateUtc="2024-04-10T17:15:00Z"/>
        </w:rPr>
      </w:pPr>
      <w:ins w:id="629" w:author="Matthew Chen" w:date="2024-04-10T10:15:00Z" w16du:dateUtc="2024-04-10T17:15:00Z">
        <w:r>
          <w:t xml:space="preserve">Shasta, New Melones, and Trinity have higher degrees of regulation and may be more sensitive to changes in policy, while Folsom releases are more sensitive to inflows directly which make them less affected by changes to the operating policy. This conjecture is supported by a weak </w:t>
        </w:r>
        <w:r>
          <w:lastRenderedPageBreak/>
          <w:t>negative correlation (</w:t>
        </w:r>
      </w:ins>
      <m:oMath>
        <m:r>
          <w:ins w:id="630" w:author="Matthew Chen" w:date="2024-04-10T10:15:00Z" w16du:dateUtc="2024-04-10T17:15:00Z">
            <m:rPr>
              <m:sty m:val="p"/>
            </m:rPr>
            <w:rPr>
              <w:rFonts w:ascii="Cambria Math" w:hAnsi="Cambria Math"/>
            </w:rPr>
            <m:t>ρ</m:t>
          </w:ins>
        </m:r>
        <m:r>
          <w:ins w:id="631" w:author="Matthew Chen" w:date="2024-04-10T10:15:00Z" w16du:dateUtc="2024-04-10T17:15:00Z">
            <w:rPr>
              <w:rFonts w:ascii="Cambria Math" w:hAnsi="Cambria Math"/>
            </w:rPr>
            <m:t>=-0.24</m:t>
          </w:ins>
        </m:r>
      </m:oMath>
      <w:ins w:id="632" w:author="Matthew Chen" w:date="2024-04-10T10:15:00Z" w16du:dateUtc="2024-04-10T17:15:00Z">
        <w:r>
          <w:t xml:space="preserve">) between the difference in train and test </w:t>
        </w:r>
      </w:ins>
      <m:oMath>
        <m:sSup>
          <m:sSupPr>
            <m:ctrlPr>
              <w:ins w:id="633" w:author="Matthew Chen" w:date="2024-04-10T10:15:00Z" w16du:dateUtc="2024-04-10T17:15:00Z">
                <w:rPr>
                  <w:rFonts w:ascii="Cambria Math" w:hAnsi="Cambria Math"/>
                  <w:i/>
                </w:rPr>
              </w:ins>
            </m:ctrlPr>
          </m:sSupPr>
          <m:e>
            <m:r>
              <w:ins w:id="634" w:author="Matthew Chen" w:date="2024-04-10T10:15:00Z" w16du:dateUtc="2024-04-10T17:15:00Z">
                <w:rPr>
                  <w:rFonts w:ascii="Cambria Math" w:hAnsi="Cambria Math"/>
                </w:rPr>
                <m:t>R</m:t>
              </w:ins>
            </m:r>
          </m:e>
          <m:sup>
            <m:r>
              <w:ins w:id="635" w:author="Matthew Chen" w:date="2024-04-10T10:15:00Z" w16du:dateUtc="2024-04-10T17:15:00Z">
                <w:rPr>
                  <w:rFonts w:ascii="Cambria Math" w:hAnsi="Cambria Math"/>
                </w:rPr>
                <m:t>2</m:t>
              </w:ins>
            </m:r>
          </m:sup>
        </m:sSup>
      </m:oMath>
      <w:ins w:id="636" w:author="Matthew Chen" w:date="2024-04-10T10:15:00Z" w16du:dateUtc="2024-04-10T17:15:00Z">
        <w:r>
          <w:rPr>
            <w:rFonts w:eastAsiaTheme="minorEastAsia"/>
          </w:rPr>
          <w:t xml:space="preserve"> </w:t>
        </w:r>
        <w:r>
          <w:t>and the log mean-inflow-max-storage ratio (Figure 1</w:t>
        </w:r>
      </w:ins>
      <w:ins w:id="637" w:author="Matthew Chen" w:date="2024-04-10T10:18:00Z" w16du:dateUtc="2024-04-10T17:18:00Z">
        <w:r>
          <w:t>2</w:t>
        </w:r>
      </w:ins>
      <w:ins w:id="638" w:author="Matthew Chen" w:date="2024-04-10T10:15:00Z" w16du:dateUtc="2024-04-10T17:15:00Z">
        <w:r>
          <w:t>). The result is statistically significant (</w:t>
        </w:r>
      </w:ins>
      <m:oMath>
        <m:r>
          <w:ins w:id="639" w:author="Matthew Chen" w:date="2024-04-10T10:15:00Z" w16du:dateUtc="2024-04-10T17:15:00Z">
            <w:rPr>
              <w:rFonts w:ascii="Cambria Math" w:hAnsi="Cambria Math"/>
            </w:rPr>
            <m:t>p=0.014)</m:t>
          </w:ins>
        </m:r>
      </m:oMath>
      <w:ins w:id="640" w:author="Matthew Chen" w:date="2024-04-10T10:15:00Z" w16du:dateUtc="2024-04-10T17:15:00Z">
        <w:r>
          <w:rPr>
            <w:rFonts w:eastAsiaTheme="minorEastAsia"/>
          </w:rPr>
          <w:t>, indicating that a higher degree of regulation corresponds to larger declines between the train and test performance.</w:t>
        </w:r>
      </w:ins>
    </w:p>
    <w:p w14:paraId="37DE841B" w14:textId="77777777" w:rsidR="00121C99" w:rsidRDefault="00121C99" w:rsidP="00121C99">
      <w:pPr>
        <w:keepNext/>
        <w:jc w:val="center"/>
        <w:rPr>
          <w:ins w:id="641" w:author="Matthew Chen" w:date="2024-04-10T10:17:00Z" w16du:dateUtc="2024-04-10T17:17:00Z"/>
        </w:rPr>
      </w:pPr>
      <w:ins w:id="642" w:author="Matthew Chen" w:date="2024-04-10T10:17:00Z" w16du:dateUtc="2024-04-10T17:17:00Z">
        <w:r>
          <w:rPr>
            <w:noProof/>
          </w:rPr>
          <w:drawing>
            <wp:inline distT="0" distB="0" distL="0" distR="0" wp14:anchorId="555D46ED" wp14:editId="7676C6B0">
              <wp:extent cx="4453555" cy="3340166"/>
              <wp:effectExtent l="0" t="0" r="4445" b="0"/>
              <wp:docPr id="1787568388" name="Picture 4" descr="A red line with blue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68388" name="Picture 4" descr="A red line with blue dots and number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53555" cy="3340166"/>
                      </a:xfrm>
                      <a:prstGeom prst="rect">
                        <a:avLst/>
                      </a:prstGeom>
                    </pic:spPr>
                  </pic:pic>
                </a:graphicData>
              </a:graphic>
            </wp:inline>
          </w:drawing>
        </w:r>
      </w:ins>
    </w:p>
    <w:p w14:paraId="38CB637A" w14:textId="280E3F76" w:rsidR="00121C99" w:rsidRDefault="00121C99" w:rsidP="00121C99">
      <w:pPr>
        <w:pStyle w:val="Caption"/>
        <w:jc w:val="center"/>
        <w:rPr>
          <w:ins w:id="643" w:author="Matthew Chen" w:date="2024-04-10T10:17:00Z" w16du:dateUtc="2024-04-10T17:17:00Z"/>
          <w:rFonts w:eastAsiaTheme="minorEastAsia"/>
          <w:b w:val="0"/>
          <w:bCs/>
        </w:rPr>
      </w:pPr>
      <w:ins w:id="644" w:author="Matthew Chen" w:date="2024-04-10T10:17:00Z" w16du:dateUtc="2024-04-10T17:17:00Z">
        <w:r>
          <w:t xml:space="preserve">Figure </w:t>
        </w:r>
        <w:r>
          <w:fldChar w:fldCharType="begin"/>
        </w:r>
        <w:r>
          <w:instrText xml:space="preserve"> SEQ Figure \* ARABIC </w:instrText>
        </w:r>
      </w:ins>
      <w:r>
        <w:fldChar w:fldCharType="separate"/>
      </w:r>
      <w:ins w:id="645" w:author="Matthew Chen" w:date="2024-04-10T10:21:00Z" w16du:dateUtc="2024-04-10T17:21:00Z">
        <w:r w:rsidR="00FF4538">
          <w:rPr>
            <w:noProof/>
          </w:rPr>
          <w:t>12</w:t>
        </w:r>
      </w:ins>
      <w:ins w:id="646" w:author="Matthew Chen" w:date="2024-04-10T10:17:00Z" w16du:dateUtc="2024-04-10T17:17:00Z">
        <w:r>
          <w:fldChar w:fldCharType="end"/>
        </w:r>
        <w:r>
          <w:t xml:space="preserve">. </w:t>
        </w:r>
        <w:r w:rsidRPr="00084CCC">
          <w:rPr>
            <w:b w:val="0"/>
            <w:bCs/>
          </w:rPr>
          <w:t xml:space="preserve">Decline in </w:t>
        </w:r>
      </w:ins>
      <m:oMath>
        <m:sSup>
          <m:sSupPr>
            <m:ctrlPr>
              <w:ins w:id="647" w:author="Matthew Chen" w:date="2024-04-10T10:17:00Z" w16du:dateUtc="2024-04-10T17:17:00Z">
                <w:rPr>
                  <w:rFonts w:ascii="Cambria Math" w:hAnsi="Cambria Math"/>
                  <w:b w:val="0"/>
                  <w:bCs/>
                  <w:i/>
                </w:rPr>
              </w:ins>
            </m:ctrlPr>
          </m:sSupPr>
          <m:e>
            <m:r>
              <w:ins w:id="648" w:author="Matthew Chen" w:date="2024-04-10T10:17:00Z" w16du:dateUtc="2024-04-10T17:17:00Z">
                <m:rPr>
                  <m:sty m:val="bi"/>
                </m:rPr>
                <w:rPr>
                  <w:rFonts w:ascii="Cambria Math" w:hAnsi="Cambria Math"/>
                </w:rPr>
                <m:t>R</m:t>
              </w:ins>
            </m:r>
          </m:e>
          <m:sup>
            <m:r>
              <w:ins w:id="649" w:author="Matthew Chen" w:date="2024-04-10T10:17:00Z" w16du:dateUtc="2024-04-10T17:17:00Z">
                <m:rPr>
                  <m:sty m:val="bi"/>
                </m:rPr>
                <w:rPr>
                  <w:rFonts w:ascii="Cambria Math" w:hAnsi="Cambria Math"/>
                </w:rPr>
                <m:t>2</m:t>
              </w:ins>
            </m:r>
          </m:sup>
        </m:sSup>
      </m:oMath>
      <w:ins w:id="650" w:author="Matthew Chen" w:date="2024-04-10T10:17:00Z" w16du:dateUtc="2024-04-10T17:17:00Z">
        <w:r w:rsidRPr="00084CCC">
          <w:rPr>
            <w:rFonts w:eastAsiaTheme="minorEastAsia"/>
            <w:b w:val="0"/>
            <w:bCs/>
          </w:rPr>
          <w:t xml:space="preserve"> in training and test v</w:t>
        </w:r>
        <w:proofErr w:type="spellStart"/>
        <w:r>
          <w:rPr>
            <w:rFonts w:eastAsiaTheme="minorEastAsia"/>
            <w:b w:val="0"/>
            <w:bCs/>
          </w:rPr>
          <w:t>ersus</w:t>
        </w:r>
        <w:proofErr w:type="spellEnd"/>
        <w:r w:rsidRPr="00084CCC">
          <w:rPr>
            <w:rFonts w:eastAsiaTheme="minorEastAsia"/>
            <w:b w:val="0"/>
            <w:bCs/>
          </w:rPr>
          <w:t xml:space="preserve"> log mean-inflow-max-storage ratio.</w:t>
        </w:r>
      </w:ins>
    </w:p>
    <w:p w14:paraId="20531F96" w14:textId="77777777" w:rsidR="00121C99" w:rsidRDefault="00121C99" w:rsidP="00121C99">
      <w:pPr>
        <w:spacing w:line="480" w:lineRule="auto"/>
        <w:rPr>
          <w:ins w:id="651" w:author="Matthew Chen" w:date="2024-04-10T10:19:00Z" w16du:dateUtc="2024-04-10T17:19:00Z"/>
        </w:rPr>
      </w:pPr>
    </w:p>
    <w:p w14:paraId="6F7373D7" w14:textId="6FD4C7E2" w:rsidR="00121C99" w:rsidRPr="00121C99" w:rsidRDefault="00121C99">
      <w:pPr>
        <w:spacing w:line="480" w:lineRule="auto"/>
        <w:rPr>
          <w:ins w:id="652" w:author="Matthew Chen" w:date="2024-04-10T10:14:00Z" w16du:dateUtc="2024-04-10T17:14:00Z"/>
        </w:rPr>
        <w:pPrChange w:id="653" w:author="Matthew Chen" w:date="2024-04-10T10:21:00Z" w16du:dateUtc="2024-04-10T17:21:00Z">
          <w:pPr/>
        </w:pPrChange>
      </w:pPr>
      <w:ins w:id="654" w:author="Matthew Chen" w:date="2024-04-10T10:19:00Z" w16du:dateUtc="2024-04-10T17:19:00Z">
        <w:r>
          <w:t>Overall, we find that declines in performance over time due to pol</w:t>
        </w:r>
      </w:ins>
      <w:ins w:id="655" w:author="Matthew Chen" w:date="2024-04-10T10:20:00Z" w16du:dateUtc="2024-04-10T17:20:00Z">
        <w:r>
          <w:t xml:space="preserve">icy changes are location specific and related to the degree of regulation of the specific site. We provide an approach to analyze this problem, </w:t>
        </w:r>
        <w:proofErr w:type="gramStart"/>
        <w:r>
          <w:t>provided that</w:t>
        </w:r>
        <w:proofErr w:type="gramEnd"/>
        <w:r>
          <w:t xml:space="preserve"> there is long </w:t>
        </w:r>
        <w:proofErr w:type="gramStart"/>
        <w:r>
          <w:t xml:space="preserve">enough </w:t>
        </w:r>
      </w:ins>
      <w:ins w:id="656" w:author="Matthew Chen" w:date="2024-04-10T10:21:00Z" w16du:dateUtc="2024-04-10T17:21:00Z">
        <w:r w:rsidR="00FF4538">
          <w:t>of a</w:t>
        </w:r>
        <w:proofErr w:type="gramEnd"/>
        <w:r w:rsidR="00FF4538">
          <w:t xml:space="preserve"> data record to track performance over time meaningfully.</w:t>
        </w:r>
      </w:ins>
    </w:p>
    <w:p w14:paraId="682CEBF8" w14:textId="3AAE6C53" w:rsidR="0031508E" w:rsidRDefault="0031508E" w:rsidP="00615DFA">
      <w:pPr>
        <w:pStyle w:val="Caption"/>
      </w:pPr>
    </w:p>
    <w:p w14:paraId="50064766" w14:textId="37B45579" w:rsidR="00692713" w:rsidRDefault="00692713" w:rsidP="007257C1">
      <w:pPr>
        <w:pStyle w:val="Heading2"/>
        <w:spacing w:line="480" w:lineRule="auto"/>
      </w:pPr>
      <w:r>
        <w:lastRenderedPageBreak/>
        <w:t xml:space="preserve">Pooled </w:t>
      </w:r>
      <w:r w:rsidR="007B4CB0">
        <w:t>Training and Finetuning</w:t>
      </w:r>
    </w:p>
    <w:p w14:paraId="3D552E68" w14:textId="027158E5" w:rsidR="00C3556E" w:rsidRPr="00C3556E" w:rsidRDefault="00C3556E" w:rsidP="007257C1">
      <w:pPr>
        <w:spacing w:line="480" w:lineRule="auto"/>
      </w:pPr>
      <w:r>
        <w:t>After training models to reservoirs individually, we answer the question of whether stronger results can be achieved by training on a pool of reservoirs simultaneously</w:t>
      </w:r>
      <w:r w:rsidR="007257C1">
        <w:t xml:space="preserve">, and if </w:t>
      </w:r>
      <w:r w:rsidR="00BC303E">
        <w:t xml:space="preserve">transfer learning or finetuning </w:t>
      </w:r>
      <w:r w:rsidR="007257C1">
        <w:t xml:space="preserve">can be </w:t>
      </w:r>
      <w:r w:rsidR="00BC303E">
        <w:t>leveraged</w:t>
      </w:r>
      <w:r w:rsidR="007257C1">
        <w:t xml:space="preserve"> to further improve performance. </w:t>
      </w:r>
      <w:r>
        <w:t xml:space="preserve">Figure </w:t>
      </w:r>
      <w:ins w:id="657" w:author="Matthew Chen" w:date="2024-04-10T10:32:00Z" w16du:dateUtc="2024-04-10T17:32:00Z">
        <w:r w:rsidR="0033671A">
          <w:t>13</w:t>
        </w:r>
      </w:ins>
      <w:del w:id="658" w:author="Matthew Chen" w:date="2024-04-04T14:20:00Z" w16du:dateUtc="2024-04-04T21:20:00Z">
        <w:r w:rsidDel="003864A8">
          <w:delText>5</w:delText>
        </w:r>
      </w:del>
      <w:r>
        <w:t xml:space="preserve"> compares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Pr>
          <w:rFonts w:eastAsiaTheme="minorEastAsia"/>
        </w:rPr>
        <w:t xml:space="preserve"> scores on the last 20%</w:t>
      </w:r>
      <w:r w:rsidR="007257C1">
        <w:rPr>
          <w:rFonts w:eastAsiaTheme="minorEastAsia"/>
        </w:rPr>
        <w:t xml:space="preserve"> of record for out-of-sample (OOS) reservoirs, comparing individually trained models, the pooled model, as well as finetuning the pooled model with 5-30 years of data. </w:t>
      </w:r>
      <w:ins w:id="659" w:author="Matthew Chen" w:date="2024-04-09T13:27:00Z" w16du:dateUtc="2024-04-09T20:27:00Z">
        <w:r w:rsidR="00AC118D">
          <w:rPr>
            <w:rFonts w:eastAsiaTheme="minorEastAsia"/>
          </w:rPr>
          <w:t xml:space="preserve">Recall that the training and validation periods for each fine-tuning </w:t>
        </w:r>
      </w:ins>
      <w:ins w:id="660" w:author="Matthew Chen" w:date="2024-04-09T13:28:00Z" w16du:dateUtc="2024-04-09T20:28:00Z">
        <w:r w:rsidR="00AC118D">
          <w:rPr>
            <w:rFonts w:eastAsiaTheme="minorEastAsia"/>
          </w:rPr>
          <w:t>process do not align</w:t>
        </w:r>
      </w:ins>
      <w:ins w:id="661" w:author="Matthew Chen" w:date="2024-04-10T09:54:00Z" w16du:dateUtc="2024-04-10T16:54:00Z">
        <w:r w:rsidR="00661166">
          <w:rPr>
            <w:rFonts w:eastAsiaTheme="minorEastAsia"/>
          </w:rPr>
          <w:t>, although we can compare performance on the same testing period</w:t>
        </w:r>
      </w:ins>
      <w:ins w:id="662" w:author="Matthew Chen" w:date="2024-04-09T13:28:00Z" w16du:dateUtc="2024-04-09T20:28:00Z">
        <w:r w:rsidR="00AC118D">
          <w:rPr>
            <w:rFonts w:eastAsiaTheme="minorEastAsia"/>
          </w:rPr>
          <w:t xml:space="preserve">. </w:t>
        </w:r>
      </w:ins>
      <w:r w:rsidR="007257C1">
        <w:rPr>
          <w:rFonts w:eastAsiaTheme="minorEastAsia"/>
        </w:rPr>
        <w:t xml:space="preserve">We find that the pooled </w:t>
      </w:r>
      <w:commentRangeStart w:id="663"/>
      <w:commentRangeStart w:id="664"/>
      <w:r w:rsidR="007257C1">
        <w:rPr>
          <w:rFonts w:eastAsiaTheme="minorEastAsia"/>
        </w:rPr>
        <w:t xml:space="preserve">model (median score of 0.343) performs significantly worse than training individually (median score of 0.567). </w:t>
      </w:r>
      <w:commentRangeEnd w:id="663"/>
      <w:r w:rsidR="000B1531">
        <w:rPr>
          <w:rStyle w:val="CommentReference"/>
        </w:rPr>
        <w:commentReference w:id="663"/>
      </w:r>
      <w:commentRangeEnd w:id="664"/>
      <w:r w:rsidR="00AC118D">
        <w:rPr>
          <w:rStyle w:val="CommentReference"/>
        </w:rPr>
        <w:commentReference w:id="664"/>
      </w:r>
      <w:r w:rsidR="007257C1">
        <w:rPr>
          <w:rFonts w:eastAsiaTheme="minorEastAsia"/>
        </w:rPr>
        <w:t xml:space="preserve">This result confirms that given the feature space, we are unable to find a strong reservoir policy that generalizes across reservoirs. Introducing finetuning improves performance, although </w:t>
      </w:r>
      <w:r w:rsidR="000B1531">
        <w:rPr>
          <w:rFonts w:eastAsiaTheme="minorEastAsia"/>
        </w:rPr>
        <w:t xml:space="preserve">it does not improve on the </w:t>
      </w:r>
      <w:proofErr w:type="gramStart"/>
      <w:r w:rsidR="000B1531">
        <w:rPr>
          <w:rFonts w:eastAsiaTheme="minorEastAsia"/>
        </w:rPr>
        <w:t>individually-trained</w:t>
      </w:r>
      <w:proofErr w:type="gramEnd"/>
      <w:r w:rsidR="000B1531">
        <w:rPr>
          <w:rFonts w:eastAsiaTheme="minorEastAsia"/>
        </w:rPr>
        <w:t xml:space="preserve"> models</w:t>
      </w:r>
      <w:r w:rsidR="007257C1">
        <w:rPr>
          <w:rFonts w:eastAsiaTheme="minorEastAsia"/>
        </w:rPr>
        <w:t xml:space="preserve">. This suggests that finetuning on the pooled model provides little additional knowledge </w:t>
      </w:r>
      <w:r w:rsidR="000D753A">
        <w:rPr>
          <w:rFonts w:eastAsiaTheme="minorEastAsia"/>
        </w:rPr>
        <w:t>compared to individual training.</w:t>
      </w:r>
      <w:r w:rsidR="000B1531">
        <w:rPr>
          <w:rFonts w:eastAsiaTheme="minorEastAsia"/>
        </w:rPr>
        <w:t xml:space="preserve"> It may be possible to improve this result by pooling according to other reservoir characteristics, such as the operating purpose or hydrologic region. However, this experiment suggests that the generalization ability of LSTMs observed in rainfall-runoff modeling may not extend to models of </w:t>
      </w:r>
      <w:r w:rsidR="00FB54DA">
        <w:rPr>
          <w:rFonts w:eastAsiaTheme="minorEastAsia"/>
        </w:rPr>
        <w:t>reservoir release policies, as these tend to be location-specific.</w:t>
      </w:r>
    </w:p>
    <w:p w14:paraId="26EE2E05" w14:textId="77777777" w:rsidR="00FF4538" w:rsidRDefault="009814D4" w:rsidP="00FF4538">
      <w:pPr>
        <w:keepNext/>
        <w:jc w:val="center"/>
        <w:rPr>
          <w:ins w:id="665" w:author="Matthew Chen" w:date="2024-04-10T10:21:00Z" w16du:dateUtc="2024-04-10T17:21:00Z"/>
        </w:rPr>
      </w:pPr>
      <w:r>
        <w:rPr>
          <w:noProof/>
        </w:rPr>
        <w:lastRenderedPageBreak/>
        <w:drawing>
          <wp:inline distT="0" distB="0" distL="0" distR="0" wp14:anchorId="52FD9B9D" wp14:editId="039BB051">
            <wp:extent cx="4117097" cy="3087823"/>
            <wp:effectExtent l="0" t="0" r="0" b="0"/>
            <wp:docPr id="1696836031"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36031" name="Picture 1" descr="A graph of a graph&#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44717" cy="3108538"/>
                    </a:xfrm>
                    <a:prstGeom prst="rect">
                      <a:avLst/>
                    </a:prstGeom>
                  </pic:spPr>
                </pic:pic>
              </a:graphicData>
            </a:graphic>
          </wp:inline>
        </w:drawing>
      </w:r>
    </w:p>
    <w:p w14:paraId="49BA8930" w14:textId="51FADB20" w:rsidR="00C3556E" w:rsidDel="00FF4538" w:rsidRDefault="00FF4538">
      <w:pPr>
        <w:pStyle w:val="Caption"/>
        <w:jc w:val="center"/>
        <w:rPr>
          <w:del w:id="666" w:author="Matthew Chen" w:date="2024-04-10T10:21:00Z" w16du:dateUtc="2024-04-10T17:21:00Z"/>
        </w:rPr>
        <w:pPrChange w:id="667" w:author="Matthew Chen" w:date="2024-04-10T10:21:00Z" w16du:dateUtc="2024-04-10T17:21:00Z">
          <w:pPr>
            <w:keepNext/>
            <w:jc w:val="center"/>
          </w:pPr>
        </w:pPrChange>
      </w:pPr>
      <w:ins w:id="668" w:author="Matthew Chen" w:date="2024-04-10T10:21:00Z" w16du:dateUtc="2024-04-10T17:21:00Z">
        <w:r>
          <w:t xml:space="preserve">Figure </w:t>
        </w:r>
        <w:r>
          <w:fldChar w:fldCharType="begin"/>
        </w:r>
        <w:r>
          <w:instrText xml:space="preserve"> SEQ Figure \* ARABIC </w:instrText>
        </w:r>
      </w:ins>
      <w:r>
        <w:fldChar w:fldCharType="separate"/>
      </w:r>
      <w:ins w:id="669" w:author="Matthew Chen" w:date="2024-04-10T10:21:00Z" w16du:dateUtc="2024-04-10T17:21:00Z">
        <w:r>
          <w:rPr>
            <w:noProof/>
          </w:rPr>
          <w:t>13</w:t>
        </w:r>
        <w:r>
          <w:fldChar w:fldCharType="end"/>
        </w:r>
        <w:r>
          <w:t xml:space="preserve">. </w:t>
        </w:r>
      </w:ins>
      <w:moveToRangeStart w:id="670" w:author="Matthew Chen" w:date="2024-04-10T10:21:00Z" w:name="move163636928"/>
      <m:oMath>
        <m:sSup>
          <m:sSupPr>
            <m:ctrlPr>
              <w:rPr>
                <w:rFonts w:ascii="Cambria Math" w:hAnsi="Cambria Math"/>
                <w:b w:val="0"/>
                <w:bCs/>
                <w:i/>
              </w:rPr>
            </m:ctrlPr>
          </m:sSupPr>
          <m:e>
            <m:r>
              <m:rPr>
                <m:sty m:val="bi"/>
              </m:rPr>
              <w:rPr>
                <w:rFonts w:ascii="Cambria Math" w:hAnsi="Cambria Math"/>
              </w:rPr>
              <m:t>R</m:t>
            </m:r>
          </m:e>
          <m:sup>
            <m:r>
              <m:rPr>
                <m:sty m:val="bi"/>
              </m:rPr>
              <w:rPr>
                <w:rFonts w:ascii="Cambria Math" w:hAnsi="Cambria Math"/>
              </w:rPr>
              <m:t>2</m:t>
            </m:r>
          </m:sup>
        </m:sSup>
      </m:oMath>
      <w:moveTo w:id="671" w:author="Matthew Chen" w:date="2024-04-10T10:21:00Z" w16du:dateUtc="2024-04-10T17:21:00Z">
        <w:r w:rsidRPr="00C3556E">
          <w:rPr>
            <w:rFonts w:eastAsiaTheme="minorEastAsia"/>
            <w:b w:val="0"/>
            <w:bCs/>
          </w:rPr>
          <w:t xml:space="preserve"> performance scores on the last 20% of available record for out-of-sample (OOS) reservoirs for individual and pooled Model 1 and finetuning on 5-30 years data</w:t>
        </w:r>
      </w:moveTo>
      <w:moveToRangeEnd w:id="670"/>
    </w:p>
    <w:p w14:paraId="2A2464EF" w14:textId="7FA33321" w:rsidR="009814D4" w:rsidRDefault="00C3556E" w:rsidP="00FF4538">
      <w:pPr>
        <w:pStyle w:val="Caption"/>
        <w:jc w:val="center"/>
        <w:rPr>
          <w:ins w:id="672" w:author="Matthew Chen" w:date="2024-04-10T10:06:00Z" w16du:dateUtc="2024-04-10T17:06:00Z"/>
          <w:rFonts w:eastAsiaTheme="minorEastAsia"/>
          <w:b w:val="0"/>
          <w:bCs/>
        </w:rPr>
      </w:pPr>
      <w:del w:id="673" w:author="Matthew Chen" w:date="2024-04-10T10:21:00Z" w16du:dateUtc="2024-04-10T17:21:00Z">
        <w:r w:rsidDel="00FF4538">
          <w:delText xml:space="preserve">Figure </w:delText>
        </w:r>
        <w:r w:rsidDel="00FF4538">
          <w:fldChar w:fldCharType="begin"/>
        </w:r>
        <w:r w:rsidDel="00FF4538">
          <w:delInstrText xml:space="preserve"> SEQ Figure \* ARABIC </w:delInstrText>
        </w:r>
        <w:r w:rsidDel="00FF4538">
          <w:fldChar w:fldCharType="separate"/>
        </w:r>
      </w:del>
      <w:del w:id="674" w:author="Matthew Chen" w:date="2024-04-04T10:10:00Z" w16du:dateUtc="2024-04-04T17:10:00Z">
        <w:r w:rsidR="001B4D29" w:rsidDel="00DD18BE">
          <w:rPr>
            <w:noProof/>
          </w:rPr>
          <w:delText>5</w:delText>
        </w:r>
      </w:del>
      <w:del w:id="675" w:author="Matthew Chen" w:date="2024-04-10T10:21:00Z" w16du:dateUtc="2024-04-10T17:21:00Z">
        <w:r w:rsidDel="00FF4538">
          <w:fldChar w:fldCharType="end"/>
        </w:r>
        <w:r w:rsidDel="00FF4538">
          <w:delText xml:space="preserve">. </w:delText>
        </w:r>
      </w:del>
      <w:moveFromRangeStart w:id="676" w:author="Matthew Chen" w:date="2024-04-10T10:21:00Z" w:name="move163636928"/>
      <m:oMath>
        <m:sSup>
          <m:sSupPr>
            <m:ctrlPr>
              <w:rPr>
                <w:rFonts w:ascii="Cambria Math" w:hAnsi="Cambria Math"/>
                <w:b w:val="0"/>
                <w:bCs/>
                <w:i/>
              </w:rPr>
            </m:ctrlPr>
          </m:sSupPr>
          <m:e>
            <m:r>
              <m:rPr>
                <m:sty m:val="bi"/>
              </m:rPr>
              <w:rPr>
                <w:rFonts w:ascii="Cambria Math" w:hAnsi="Cambria Math"/>
              </w:rPr>
              <m:t>R</m:t>
            </m:r>
          </m:e>
          <m:sup>
            <m:r>
              <m:rPr>
                <m:sty m:val="bi"/>
              </m:rPr>
              <w:rPr>
                <w:rFonts w:ascii="Cambria Math" w:hAnsi="Cambria Math"/>
              </w:rPr>
              <m:t>2</m:t>
            </m:r>
          </m:sup>
        </m:sSup>
      </m:oMath>
      <w:moveFrom w:id="677" w:author="Matthew Chen" w:date="2024-04-10T10:21:00Z" w16du:dateUtc="2024-04-10T17:21:00Z">
        <w:r w:rsidRPr="00C3556E" w:rsidDel="00FF4538">
          <w:rPr>
            <w:rFonts w:eastAsiaTheme="minorEastAsia"/>
            <w:b w:val="0"/>
            <w:bCs/>
          </w:rPr>
          <w:t xml:space="preserve"> performance scores on the last 20% of available record for out-of-sample (OOS) reservoirs for individual and pooled Model 1 and finetuning on 5-30 years data</w:t>
        </w:r>
      </w:moveFrom>
      <w:moveFromRangeEnd w:id="676"/>
    </w:p>
    <w:p w14:paraId="6B1112BB" w14:textId="77777777" w:rsidR="00754606" w:rsidRPr="00754606" w:rsidDel="00121C99" w:rsidRDefault="00754606">
      <w:pPr>
        <w:rPr>
          <w:del w:id="678" w:author="Matthew Chen" w:date="2024-04-10T10:13:00Z" w16du:dateUtc="2024-04-10T17:13:00Z"/>
          <w:b/>
          <w:rPrChange w:id="679" w:author="Matthew Chen" w:date="2024-04-10T10:06:00Z" w16du:dateUtc="2024-04-10T17:06:00Z">
            <w:rPr>
              <w:del w:id="680" w:author="Matthew Chen" w:date="2024-04-10T10:13:00Z" w16du:dateUtc="2024-04-10T17:13:00Z"/>
              <w:rFonts w:eastAsiaTheme="minorEastAsia"/>
              <w:b w:val="0"/>
              <w:bCs/>
            </w:rPr>
          </w:rPrChange>
        </w:rPr>
        <w:pPrChange w:id="681" w:author="Matthew Chen" w:date="2024-04-10T10:06:00Z" w16du:dateUtc="2024-04-10T17:06:00Z">
          <w:pPr>
            <w:pStyle w:val="Caption"/>
            <w:jc w:val="center"/>
          </w:pPr>
        </w:pPrChange>
      </w:pPr>
    </w:p>
    <w:p w14:paraId="64110900" w14:textId="1F1316AD" w:rsidR="000D753A" w:rsidDel="00754606" w:rsidRDefault="00664BE2" w:rsidP="000D753A">
      <w:pPr>
        <w:pStyle w:val="Heading2"/>
        <w:spacing w:line="480" w:lineRule="auto"/>
        <w:rPr>
          <w:del w:id="682" w:author="Matthew Chen" w:date="2024-04-10T10:00:00Z" w16du:dateUtc="2024-04-10T17:00:00Z"/>
        </w:rPr>
      </w:pPr>
      <w:del w:id="683" w:author="Matthew Chen" w:date="2024-04-10T10:00:00Z" w16du:dateUtc="2024-04-10T17:00:00Z">
        <w:r w:rsidDel="00754606">
          <w:delText>Degree of Regulation and Model Performance</w:delText>
        </w:r>
      </w:del>
    </w:p>
    <w:p w14:paraId="0F461C50" w14:textId="781D1564" w:rsidR="00450E54" w:rsidDel="004E5967" w:rsidRDefault="000D753A" w:rsidP="000D753A">
      <w:pPr>
        <w:spacing w:line="480" w:lineRule="auto"/>
        <w:rPr>
          <w:del w:id="684" w:author="Matthew Chen" w:date="2024-04-04T14:50:00Z" w16du:dateUtc="2024-04-04T21:50:00Z"/>
          <w:rFonts w:eastAsiaTheme="minorEastAsia"/>
        </w:rPr>
      </w:pPr>
      <w:del w:id="685" w:author="Matthew Chen" w:date="2024-04-10T10:00:00Z" w16du:dateUtc="2024-04-10T17:00:00Z">
        <w:r w:rsidDel="00754606">
          <w:delText>Previously, we found large variances in performance across a large sample of reservoirs</w:delText>
        </w:r>
        <w:r w:rsidR="00BC303E" w:rsidDel="00754606">
          <w:delText xml:space="preserve"> (Figure 4)</w:delText>
        </w:r>
        <w:r w:rsidDel="00754606">
          <w:delText xml:space="preserve">. In </w:delText>
        </w:r>
        <w:r w:rsidR="00664BE2" w:rsidDel="00754606">
          <w:delText xml:space="preserve">this section, we </w:delText>
        </w:r>
        <w:r w:rsidR="00747583" w:rsidDel="00754606">
          <w:delText>investigate whether the</w:delText>
        </w:r>
        <w:r w:rsidR="00664BE2" w:rsidDel="00754606">
          <w:delText xml:space="preserve"> degree of regulation adversely affects model performance. A lower degree of regulation may indicate shorter lag times between inflow and release, i.e., release predictions are more directly sensitive to inflow and therefore more accurate. </w:delText>
        </w:r>
        <w:r w:rsidR="005D6F40" w:rsidDel="00754606">
          <w:delText xml:space="preserve">Figure </w:delText>
        </w:r>
      </w:del>
      <w:del w:id="686" w:author="Matthew Chen" w:date="2024-04-04T14:21:00Z" w16du:dateUtc="2024-04-04T21:21:00Z">
        <w:r w:rsidR="005D6F40" w:rsidDel="003864A8">
          <w:delText>6</w:delText>
        </w:r>
      </w:del>
      <w:del w:id="687" w:author="Matthew Chen" w:date="2024-04-10T10:00:00Z" w16du:dateUtc="2024-04-10T17:00:00Z">
        <w:r w:rsidR="005D6F40" w:rsidDel="00754606">
          <w:delText xml:space="preserve"> </w:delText>
        </w:r>
        <w:r w:rsidR="00747583" w:rsidDel="00754606">
          <w:delText xml:space="preserve">shows </w:delText>
        </w:r>
        <w:r w:rsidR="005D6F40" w:rsidDel="00754606">
          <w:delText xml:space="preserve">these results, plotting </w:delText>
        </w:r>
      </w:del>
      <m:oMath>
        <m:sSup>
          <m:sSupPr>
            <m:ctrlPr>
              <w:del w:id="688" w:author="Matthew Chen" w:date="2024-04-10T10:00:00Z" w16du:dateUtc="2024-04-10T17:00:00Z">
                <w:rPr>
                  <w:rFonts w:ascii="Cambria Math" w:hAnsi="Cambria Math"/>
                  <w:i/>
                </w:rPr>
              </w:del>
            </m:ctrlPr>
          </m:sSupPr>
          <m:e>
            <m:r>
              <w:del w:id="689" w:author="Matthew Chen" w:date="2024-04-10T10:00:00Z" w16du:dateUtc="2024-04-10T17:00:00Z">
                <w:rPr>
                  <w:rFonts w:ascii="Cambria Math" w:hAnsi="Cambria Math"/>
                </w:rPr>
                <m:t>R</m:t>
              </w:del>
            </m:r>
          </m:e>
          <m:sup>
            <m:r>
              <w:del w:id="690" w:author="Matthew Chen" w:date="2024-04-10T10:00:00Z" w16du:dateUtc="2024-04-10T17:00:00Z">
                <w:rPr>
                  <w:rFonts w:ascii="Cambria Math" w:hAnsi="Cambria Math"/>
                </w:rPr>
                <m:t>2</m:t>
              </w:del>
            </m:r>
          </m:sup>
        </m:sSup>
      </m:oMath>
      <w:del w:id="691" w:author="Matthew Chen" w:date="2024-04-10T10:00:00Z" w16du:dateUtc="2024-04-10T17:00:00Z">
        <w:r w:rsidR="005D6F40" w:rsidDel="00754606">
          <w:rPr>
            <w:rFonts w:eastAsiaTheme="minorEastAsia"/>
          </w:rPr>
          <w:delText xml:space="preserve"> performances against the log ratio between mean inflow and max storage (</w:delText>
        </w:r>
        <w:r w:rsidR="00747583" w:rsidDel="00754606">
          <w:rPr>
            <w:rFonts w:eastAsiaTheme="minorEastAsia"/>
          </w:rPr>
          <w:delText xml:space="preserve">a </w:delText>
        </w:r>
        <w:r w:rsidR="005D6F40" w:rsidDel="00754606">
          <w:rPr>
            <w:rFonts w:eastAsiaTheme="minorEastAsia"/>
          </w:rPr>
          <w:delText xml:space="preserve">higher </w:delText>
        </w:r>
        <w:r w:rsidR="00747583" w:rsidDel="00754606">
          <w:rPr>
            <w:rFonts w:eastAsiaTheme="minorEastAsia"/>
          </w:rPr>
          <w:delText xml:space="preserve">value of this ratio </w:delText>
        </w:r>
        <w:r w:rsidR="005D6F40" w:rsidDel="00754606">
          <w:rPr>
            <w:rFonts w:eastAsiaTheme="minorEastAsia"/>
          </w:rPr>
          <w:delText xml:space="preserve">indicates </w:delText>
        </w:r>
        <w:r w:rsidR="00747583" w:rsidDel="00754606">
          <w:rPr>
            <w:rFonts w:eastAsiaTheme="minorEastAsia"/>
          </w:rPr>
          <w:delText xml:space="preserve">a </w:delText>
        </w:r>
        <w:r w:rsidR="005D6F40" w:rsidDel="00754606">
          <w:rPr>
            <w:rFonts w:eastAsiaTheme="minorEastAsia"/>
          </w:rPr>
          <w:delText xml:space="preserve">lower degree of regulation). We find that the Pearson correlation between </w:delText>
        </w:r>
      </w:del>
      <m:oMath>
        <m:sSup>
          <m:sSupPr>
            <m:ctrlPr>
              <w:del w:id="692" w:author="Matthew Chen" w:date="2024-04-10T10:00:00Z" w16du:dateUtc="2024-04-10T17:00:00Z">
                <w:rPr>
                  <w:rFonts w:ascii="Cambria Math" w:eastAsiaTheme="minorEastAsia" w:hAnsi="Cambria Math"/>
                  <w:i/>
                </w:rPr>
              </w:del>
            </m:ctrlPr>
          </m:sSupPr>
          <m:e>
            <m:r>
              <w:del w:id="693" w:author="Matthew Chen" w:date="2024-04-10T10:00:00Z" w16du:dateUtc="2024-04-10T17:00:00Z">
                <w:rPr>
                  <w:rFonts w:ascii="Cambria Math" w:eastAsiaTheme="minorEastAsia" w:hAnsi="Cambria Math"/>
                </w:rPr>
                <m:t>R</m:t>
              </w:del>
            </m:r>
          </m:e>
          <m:sup>
            <m:r>
              <w:del w:id="694" w:author="Matthew Chen" w:date="2024-04-10T10:00:00Z" w16du:dateUtc="2024-04-10T17:00:00Z">
                <w:rPr>
                  <w:rFonts w:ascii="Cambria Math" w:eastAsiaTheme="minorEastAsia" w:hAnsi="Cambria Math"/>
                </w:rPr>
                <m:t>2</m:t>
              </w:del>
            </m:r>
          </m:sup>
        </m:sSup>
      </m:oMath>
      <w:del w:id="695" w:author="Matthew Chen" w:date="2024-04-10T10:00:00Z" w16du:dateUtc="2024-04-10T17:00:00Z">
        <w:r w:rsidR="005D6F40" w:rsidDel="00754606">
          <w:rPr>
            <w:rFonts w:eastAsiaTheme="minorEastAsia"/>
          </w:rPr>
          <w:delText xml:space="preserve">scores and the </w:delText>
        </w:r>
        <w:r w:rsidR="00747583" w:rsidDel="00754606">
          <w:rPr>
            <w:rFonts w:eastAsiaTheme="minorEastAsia"/>
          </w:rPr>
          <w:delText>degree of regulation</w:delText>
        </w:r>
        <w:r w:rsidR="005D6F40" w:rsidDel="00754606">
          <w:rPr>
            <w:rFonts w:eastAsiaTheme="minorEastAsia"/>
          </w:rPr>
          <w:delText xml:space="preserve"> to be 0.6, 0.59, and 0.49</w:delText>
        </w:r>
        <w:r w:rsidR="00450E54" w:rsidDel="00754606">
          <w:rPr>
            <w:rFonts w:eastAsiaTheme="minorEastAsia"/>
          </w:rPr>
          <w:delText xml:space="preserve"> for the training, validation, and test scores, respectively. Randomization testing reveals that the correlation coefficients are significant at the 0.05 level, rejecting the null </w:delText>
        </w:r>
        <w:r w:rsidR="00761E5E" w:rsidDel="00754606">
          <w:rPr>
            <w:rFonts w:eastAsiaTheme="minorEastAsia"/>
          </w:rPr>
          <w:delText xml:space="preserve">hypothesis </w:delText>
        </w:r>
        <w:r w:rsidR="00450E54" w:rsidDel="00754606">
          <w:rPr>
            <w:rFonts w:eastAsiaTheme="minorEastAsia"/>
          </w:rPr>
          <w:delText xml:space="preserve">of no correlation. These results provide strong evidence that model performance is adversely </w:delText>
        </w:r>
        <w:r w:rsidR="00BC303E" w:rsidDel="00754606">
          <w:rPr>
            <w:rFonts w:eastAsiaTheme="minorEastAsia"/>
          </w:rPr>
          <w:delText>associated with</w:delText>
        </w:r>
        <w:r w:rsidR="00450E54" w:rsidDel="00754606">
          <w:rPr>
            <w:rFonts w:eastAsiaTheme="minorEastAsia"/>
          </w:rPr>
          <w:delText xml:space="preserve"> </w:delText>
        </w:r>
        <w:r w:rsidR="00BC303E" w:rsidDel="00754606">
          <w:rPr>
            <w:rFonts w:eastAsiaTheme="minorEastAsia"/>
          </w:rPr>
          <w:delText xml:space="preserve">increased </w:delText>
        </w:r>
        <w:r w:rsidR="00450E54" w:rsidDel="00754606">
          <w:rPr>
            <w:rFonts w:eastAsiaTheme="minorEastAsia"/>
          </w:rPr>
          <w:delText>degree of regulation.</w:delText>
        </w:r>
      </w:del>
    </w:p>
    <w:p w14:paraId="10024B99" w14:textId="0A3BC7EC" w:rsidR="00450E54" w:rsidRPr="00450E54" w:rsidDel="00754606" w:rsidRDefault="00450E54" w:rsidP="000D753A">
      <w:pPr>
        <w:spacing w:line="480" w:lineRule="auto"/>
        <w:rPr>
          <w:del w:id="696" w:author="Matthew Chen" w:date="2024-04-10T10:00:00Z" w16du:dateUtc="2024-04-10T17:00:00Z"/>
          <w:rFonts w:eastAsiaTheme="minorEastAsia"/>
        </w:rPr>
      </w:pPr>
      <w:del w:id="697" w:author="Matthew Chen" w:date="2024-04-10T10:00:00Z" w16du:dateUtc="2024-04-10T17:00:00Z">
        <w:r w:rsidDel="00754606">
          <w:rPr>
            <w:rFonts w:eastAsiaTheme="minorEastAsia"/>
          </w:rPr>
          <w:delText xml:space="preserve">We also find no clear connection between geographic location and model performance. </w:delText>
        </w:r>
      </w:del>
      <w:del w:id="698" w:author="Matthew Chen" w:date="2024-04-10T09:57:00Z" w16du:dateUtc="2024-04-10T16:57:00Z">
        <w:r w:rsidDel="00661166">
          <w:rPr>
            <w:rFonts w:eastAsiaTheme="minorEastAsia"/>
          </w:rPr>
          <w:delText xml:space="preserve">Figure </w:delText>
        </w:r>
      </w:del>
      <w:del w:id="699" w:author="Matthew Chen" w:date="2024-04-04T14:21:00Z" w16du:dateUtc="2024-04-04T21:21:00Z">
        <w:r w:rsidDel="003864A8">
          <w:rPr>
            <w:rFonts w:eastAsiaTheme="minorEastAsia"/>
          </w:rPr>
          <w:delText>7</w:delText>
        </w:r>
      </w:del>
      <w:del w:id="700" w:author="Matthew Chen" w:date="2024-04-10T09:57:00Z" w16du:dateUtc="2024-04-10T16:57:00Z">
        <w:r w:rsidDel="00661166">
          <w:rPr>
            <w:rFonts w:eastAsiaTheme="minorEastAsia"/>
          </w:rPr>
          <w:delText xml:space="preserve"> shows </w:delText>
        </w:r>
      </w:del>
      <m:oMath>
        <m:sSup>
          <m:sSupPr>
            <m:ctrlPr>
              <w:del w:id="701" w:author="Matthew Chen" w:date="2024-04-10T09:57:00Z" w16du:dateUtc="2024-04-10T16:57:00Z">
                <w:rPr>
                  <w:rFonts w:ascii="Cambria Math" w:eastAsiaTheme="minorEastAsia" w:hAnsi="Cambria Math"/>
                  <w:i/>
                </w:rPr>
              </w:del>
            </m:ctrlPr>
          </m:sSupPr>
          <m:e>
            <m:r>
              <w:del w:id="702" w:author="Matthew Chen" w:date="2024-04-10T09:57:00Z" w16du:dateUtc="2024-04-10T16:57:00Z">
                <w:rPr>
                  <w:rFonts w:ascii="Cambria Math" w:eastAsiaTheme="minorEastAsia" w:hAnsi="Cambria Math"/>
                </w:rPr>
                <m:t>R</m:t>
              </w:del>
            </m:r>
          </m:e>
          <m:sup>
            <m:r>
              <w:del w:id="703" w:author="Matthew Chen" w:date="2024-04-10T09:57:00Z" w16du:dateUtc="2024-04-10T16:57:00Z">
                <w:rPr>
                  <w:rFonts w:ascii="Cambria Math" w:eastAsiaTheme="minorEastAsia" w:hAnsi="Cambria Math"/>
                </w:rPr>
                <m:t>2</m:t>
              </w:del>
            </m:r>
          </m:sup>
        </m:sSup>
      </m:oMath>
      <w:del w:id="704" w:author="Matthew Chen" w:date="2024-04-10T09:57:00Z" w16du:dateUtc="2024-04-10T16:57:00Z">
        <w:r w:rsidDel="00661166">
          <w:rPr>
            <w:rFonts w:eastAsiaTheme="minorEastAsia"/>
          </w:rPr>
          <w:delText xml:space="preserve"> with respect to geographic location, and </w:delText>
        </w:r>
        <w:r w:rsidR="0092332F" w:rsidDel="00661166">
          <w:rPr>
            <w:rFonts w:eastAsiaTheme="minorEastAsia"/>
          </w:rPr>
          <w:delText>we find no apparent spatial patterns; location alone does not appear to be a strong indicator of model performance unlike the degree of regulation.</w:delText>
        </w:r>
      </w:del>
    </w:p>
    <w:p w14:paraId="35516251" w14:textId="78C8762A" w:rsidR="005D6F40" w:rsidDel="00754606" w:rsidRDefault="005D6F40" w:rsidP="0092332F">
      <w:pPr>
        <w:keepNext/>
        <w:spacing w:line="480" w:lineRule="auto"/>
        <w:jc w:val="center"/>
        <w:rPr>
          <w:del w:id="705" w:author="Matthew Chen" w:date="2024-04-10T10:00:00Z" w16du:dateUtc="2024-04-10T17:00:00Z"/>
        </w:rPr>
      </w:pPr>
      <w:del w:id="706" w:author="Matthew Chen" w:date="2024-04-04T14:49:00Z" w16du:dateUtc="2024-04-04T21:49:00Z">
        <w:r w:rsidDel="00614C35">
          <w:rPr>
            <w:noProof/>
          </w:rPr>
          <w:drawing>
            <wp:inline distT="0" distB="0" distL="0" distR="0" wp14:anchorId="0796A897" wp14:editId="24BCC8BE">
              <wp:extent cx="4100945" cy="4100945"/>
              <wp:effectExtent l="0" t="0" r="1270" b="1270"/>
              <wp:docPr id="11812369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36923" name="Picture 11812369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49998" cy="4149998"/>
                      </a:xfrm>
                      <a:prstGeom prst="rect">
                        <a:avLst/>
                      </a:prstGeom>
                    </pic:spPr>
                  </pic:pic>
                </a:graphicData>
              </a:graphic>
            </wp:inline>
          </w:drawing>
        </w:r>
      </w:del>
    </w:p>
    <w:p w14:paraId="64961C92" w14:textId="54AD5E20" w:rsidR="005D6F40" w:rsidDel="00754606" w:rsidRDefault="005D6F40" w:rsidP="005D6F40">
      <w:pPr>
        <w:pStyle w:val="Caption"/>
        <w:jc w:val="center"/>
        <w:rPr>
          <w:del w:id="707" w:author="Matthew Chen" w:date="2024-04-10T10:00:00Z" w16du:dateUtc="2024-04-10T17:00:00Z"/>
          <w:rFonts w:eastAsiaTheme="minorEastAsia"/>
          <w:b w:val="0"/>
          <w:bCs/>
        </w:rPr>
      </w:pPr>
      <w:del w:id="708" w:author="Matthew Chen" w:date="2024-04-10T10:00:00Z" w16du:dateUtc="2024-04-10T17:00:00Z">
        <w:r w:rsidDel="00754606">
          <w:delText xml:space="preserve">Figure </w:delText>
        </w:r>
        <w:r w:rsidDel="00754606">
          <w:fldChar w:fldCharType="begin"/>
        </w:r>
        <w:r w:rsidDel="00754606">
          <w:delInstrText xml:space="preserve"> SEQ Figure \* ARABIC </w:delInstrText>
        </w:r>
        <w:r w:rsidDel="00754606">
          <w:fldChar w:fldCharType="separate"/>
        </w:r>
      </w:del>
      <w:del w:id="709" w:author="Matthew Chen" w:date="2024-04-04T10:10:00Z" w16du:dateUtc="2024-04-04T17:10:00Z">
        <w:r w:rsidR="001B4D29" w:rsidDel="00DD18BE">
          <w:rPr>
            <w:noProof/>
          </w:rPr>
          <w:delText>6</w:delText>
        </w:r>
      </w:del>
      <w:del w:id="710" w:author="Matthew Chen" w:date="2024-04-10T10:00:00Z" w16du:dateUtc="2024-04-10T17:00:00Z">
        <w:r w:rsidDel="00754606">
          <w:fldChar w:fldCharType="end"/>
        </w:r>
        <w:r w:rsidDel="00754606">
          <w:delText xml:space="preserve">. </w:delText>
        </w:r>
        <w:r w:rsidRPr="005D6F40" w:rsidDel="00754606">
          <w:rPr>
            <w:b w:val="0"/>
            <w:bCs/>
          </w:rPr>
          <w:delText xml:space="preserve">Train, validation, and test </w:delText>
        </w:r>
      </w:del>
      <m:oMath>
        <m:sSup>
          <m:sSupPr>
            <m:ctrlPr>
              <w:del w:id="711" w:author="Matthew Chen" w:date="2024-04-10T10:00:00Z" w16du:dateUtc="2024-04-10T17:00:00Z">
                <w:rPr>
                  <w:rFonts w:ascii="Cambria Math" w:hAnsi="Cambria Math"/>
                  <w:b w:val="0"/>
                  <w:bCs/>
                  <w:i/>
                </w:rPr>
              </w:del>
            </m:ctrlPr>
          </m:sSupPr>
          <m:e>
            <m:r>
              <w:del w:id="712" w:author="Matthew Chen" w:date="2024-04-10T10:00:00Z" w16du:dateUtc="2024-04-10T17:00:00Z">
                <m:rPr>
                  <m:sty m:val="bi"/>
                </m:rPr>
                <w:rPr>
                  <w:rFonts w:ascii="Cambria Math" w:hAnsi="Cambria Math"/>
                </w:rPr>
                <m:t>R</m:t>
              </w:del>
            </m:r>
          </m:e>
          <m:sup>
            <m:r>
              <w:del w:id="713" w:author="Matthew Chen" w:date="2024-04-10T10:00:00Z" w16du:dateUtc="2024-04-10T17:00:00Z">
                <m:rPr>
                  <m:sty m:val="bi"/>
                </m:rPr>
                <w:rPr>
                  <w:rFonts w:ascii="Cambria Math" w:hAnsi="Cambria Math"/>
                </w:rPr>
                <m:t>2</m:t>
              </w:del>
            </m:r>
          </m:sup>
        </m:sSup>
      </m:oMath>
      <w:del w:id="714" w:author="Matthew Chen" w:date="2024-04-10T10:00:00Z" w16du:dateUtc="2024-04-10T17:00:00Z">
        <w:r w:rsidRPr="005D6F40" w:rsidDel="00754606">
          <w:rPr>
            <w:rFonts w:eastAsiaTheme="minorEastAsia"/>
            <w:b w:val="0"/>
            <w:bCs/>
          </w:rPr>
          <w:delText xml:space="preserve"> plotted against </w:delText>
        </w:r>
        <w:r w:rsidR="0092332F" w:rsidDel="00754606">
          <w:rPr>
            <w:rFonts w:eastAsiaTheme="minorEastAsia"/>
            <w:b w:val="0"/>
            <w:bCs/>
          </w:rPr>
          <w:delText xml:space="preserve">the </w:delText>
        </w:r>
        <w:r w:rsidR="0092332F" w:rsidRPr="0092332F" w:rsidDel="00754606">
          <w:rPr>
            <w:rFonts w:eastAsiaTheme="minorEastAsia"/>
            <w:b w:val="0"/>
            <w:bCs/>
          </w:rPr>
          <w:delText>log mean-inflow-max-storage ratio</w:delText>
        </w:r>
        <w:r w:rsidR="0092332F" w:rsidDel="00754606">
          <w:rPr>
            <w:rFonts w:eastAsiaTheme="minorEastAsia"/>
            <w:b w:val="0"/>
            <w:bCs/>
          </w:rPr>
          <w:delText xml:space="preserve"> for individually trained LSTMs</w:delText>
        </w:r>
      </w:del>
    </w:p>
    <w:p w14:paraId="388AA10F" w14:textId="08506C57" w:rsidR="0092332F" w:rsidDel="00661166" w:rsidRDefault="0092332F" w:rsidP="0092332F">
      <w:pPr>
        <w:keepNext/>
        <w:jc w:val="center"/>
        <w:rPr>
          <w:del w:id="715" w:author="Matthew Chen" w:date="2024-04-10T09:55:00Z" w16du:dateUtc="2024-04-10T16:55:00Z"/>
        </w:rPr>
      </w:pPr>
      <w:del w:id="716" w:author="Matthew Chen" w:date="2024-04-10T09:55:00Z" w16du:dateUtc="2024-04-10T16:55:00Z">
        <w:r w:rsidDel="00661166">
          <w:rPr>
            <w:noProof/>
          </w:rPr>
          <w:drawing>
            <wp:inline distT="0" distB="0" distL="0" distR="0" wp14:anchorId="723394ED" wp14:editId="20AF822F">
              <wp:extent cx="2746183" cy="3928703"/>
              <wp:effectExtent l="0" t="0" r="0" b="0"/>
              <wp:docPr id="711306252" name="Picture 3"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06252" name="Picture 3" descr="A map of the united state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64728" cy="3955234"/>
                      </a:xfrm>
                      <a:prstGeom prst="rect">
                        <a:avLst/>
                      </a:prstGeom>
                    </pic:spPr>
                  </pic:pic>
                </a:graphicData>
              </a:graphic>
            </wp:inline>
          </w:drawing>
        </w:r>
      </w:del>
    </w:p>
    <w:p w14:paraId="3BFBDA42" w14:textId="7CD3BDD4" w:rsidR="0092332F" w:rsidDel="00661166" w:rsidRDefault="0092332F" w:rsidP="0092332F">
      <w:pPr>
        <w:pStyle w:val="Caption"/>
        <w:jc w:val="center"/>
        <w:rPr>
          <w:del w:id="717" w:author="Matthew Chen" w:date="2024-04-10T09:55:00Z" w16du:dateUtc="2024-04-10T16:55:00Z"/>
          <w:rFonts w:eastAsiaTheme="minorEastAsia"/>
          <w:b w:val="0"/>
          <w:bCs/>
        </w:rPr>
      </w:pPr>
      <w:del w:id="718" w:author="Matthew Chen" w:date="2024-04-10T09:55:00Z" w16du:dateUtc="2024-04-10T16:55:00Z">
        <w:r w:rsidDel="00661166">
          <w:delText xml:space="preserve">Figure </w:delText>
        </w:r>
        <w:r w:rsidDel="00661166">
          <w:fldChar w:fldCharType="begin"/>
        </w:r>
        <w:r w:rsidDel="00661166">
          <w:delInstrText xml:space="preserve"> SEQ Figure \* ARABIC </w:delInstrText>
        </w:r>
        <w:r w:rsidDel="00661166">
          <w:fldChar w:fldCharType="separate"/>
        </w:r>
      </w:del>
      <w:del w:id="719" w:author="Matthew Chen" w:date="2024-04-04T10:10:00Z" w16du:dateUtc="2024-04-04T17:10:00Z">
        <w:r w:rsidR="001B4D29" w:rsidDel="00DD18BE">
          <w:rPr>
            <w:noProof/>
          </w:rPr>
          <w:delText>7</w:delText>
        </w:r>
      </w:del>
      <w:del w:id="720" w:author="Matthew Chen" w:date="2024-04-10T09:55:00Z" w16du:dateUtc="2024-04-10T16:55:00Z">
        <w:r w:rsidDel="00661166">
          <w:fldChar w:fldCharType="end"/>
        </w:r>
        <w:r w:rsidDel="00661166">
          <w:delText xml:space="preserve">. </w:delText>
        </w:r>
        <w:r w:rsidRPr="0092332F" w:rsidDel="00661166">
          <w:rPr>
            <w:b w:val="0"/>
            <w:bCs/>
          </w:rPr>
          <w:delText xml:space="preserve">Map of train, validation, and test </w:delText>
        </w:r>
      </w:del>
      <m:oMath>
        <m:sSup>
          <m:sSupPr>
            <m:ctrlPr>
              <w:del w:id="721" w:author="Matthew Chen" w:date="2024-04-10T09:55:00Z" w16du:dateUtc="2024-04-10T16:55:00Z">
                <w:rPr>
                  <w:rFonts w:ascii="Cambria Math" w:hAnsi="Cambria Math"/>
                  <w:b w:val="0"/>
                  <w:bCs/>
                  <w:i/>
                </w:rPr>
              </w:del>
            </m:ctrlPr>
          </m:sSupPr>
          <m:e>
            <m:r>
              <w:del w:id="722" w:author="Matthew Chen" w:date="2024-04-10T09:55:00Z" w16du:dateUtc="2024-04-10T16:55:00Z">
                <m:rPr>
                  <m:sty m:val="bi"/>
                </m:rPr>
                <w:rPr>
                  <w:rFonts w:ascii="Cambria Math" w:hAnsi="Cambria Math"/>
                </w:rPr>
                <m:t>R</m:t>
              </w:del>
            </m:r>
          </m:e>
          <m:sup>
            <m:r>
              <w:del w:id="723" w:author="Matthew Chen" w:date="2024-04-10T09:55:00Z" w16du:dateUtc="2024-04-10T16:55:00Z">
                <m:rPr>
                  <m:sty m:val="bi"/>
                </m:rPr>
                <w:rPr>
                  <w:rFonts w:ascii="Cambria Math" w:hAnsi="Cambria Math"/>
                </w:rPr>
                <m:t>2</m:t>
              </w:del>
            </m:r>
          </m:sup>
        </m:sSup>
      </m:oMath>
      <w:del w:id="724" w:author="Matthew Chen" w:date="2024-04-10T09:55:00Z" w16du:dateUtc="2024-04-10T16:55:00Z">
        <w:r w:rsidRPr="0092332F" w:rsidDel="00661166">
          <w:rPr>
            <w:rFonts w:eastAsiaTheme="minorEastAsia"/>
            <w:b w:val="0"/>
            <w:bCs/>
          </w:rPr>
          <w:delText>scores for individually trained LSTMs</w:delText>
        </w:r>
      </w:del>
    </w:p>
    <w:p w14:paraId="1262F863" w14:textId="0344C770" w:rsidR="0092332F" w:rsidDel="00121C99" w:rsidRDefault="0086481C" w:rsidP="0086481C">
      <w:pPr>
        <w:pStyle w:val="Heading2"/>
        <w:spacing w:line="480" w:lineRule="auto"/>
        <w:rPr>
          <w:del w:id="725" w:author="Matthew Chen" w:date="2024-04-10T10:13:00Z" w16du:dateUtc="2024-04-10T17:13:00Z"/>
        </w:rPr>
      </w:pPr>
      <w:del w:id="726" w:author="Matthew Chen" w:date="2024-04-10T10:13:00Z" w16du:dateUtc="2024-04-10T17:13:00Z">
        <w:r w:rsidDel="00121C99">
          <w:delText>Analysis of Release Timeseries</w:delText>
        </w:r>
      </w:del>
    </w:p>
    <w:p w14:paraId="4F90F504" w14:textId="4C6FA72F" w:rsidR="0086481C" w:rsidDel="00754606" w:rsidRDefault="0086481C" w:rsidP="0086481C">
      <w:pPr>
        <w:spacing w:line="480" w:lineRule="auto"/>
        <w:rPr>
          <w:del w:id="727" w:author="Matthew Chen" w:date="2024-04-10T10:06:00Z" w16du:dateUtc="2024-04-10T17:06:00Z"/>
        </w:rPr>
      </w:pPr>
      <w:del w:id="728" w:author="Matthew Chen" w:date="2024-04-10T10:06:00Z" w16du:dateUtc="2024-04-10T17:06:00Z">
        <w:r w:rsidDel="00754606">
          <w:delText xml:space="preserve">Four specific sites, Folsom (FOL), Shasta (SHA), Trinity (TRI), and New Melones (NM), are selected from the </w:delText>
        </w:r>
        <w:r w:rsidR="00747583" w:rsidDel="00754606">
          <w:delText>points</w:delText>
        </w:r>
        <w:r w:rsidDel="00754606">
          <w:delText xml:space="preserve"> in Figure </w:delText>
        </w:r>
      </w:del>
      <w:del w:id="729" w:author="Matthew Chen" w:date="2024-04-04T14:21:00Z" w16du:dateUtc="2024-04-04T21:21:00Z">
        <w:r w:rsidDel="003864A8">
          <w:delText>6</w:delText>
        </w:r>
      </w:del>
      <w:del w:id="730" w:author="Matthew Chen" w:date="2024-04-10T10:06:00Z" w16du:dateUtc="2024-04-10T17:06:00Z">
        <w:r w:rsidDel="00754606">
          <w:delText xml:space="preserve"> to represent different degrees of regulation, as measured by the log mean-inflow-max-storage ratio. Folsom represents the lowest degree of regulation, while Trinity and New Melones have higher degrees of regulation. Shasta reservoir </w:delText>
        </w:r>
        <w:r w:rsidR="00747583" w:rsidDel="00754606">
          <w:delText>falls in between</w:delText>
        </w:r>
        <w:r w:rsidDel="00754606">
          <w:delText>.</w:delText>
        </w:r>
        <w:r w:rsidR="00747583" w:rsidDel="00754606">
          <w:delText xml:space="preserve"> An additional factor in this choice of reservoirs is the availability of longer inflow records from the U.S. Bureau of Reclamation dating back to the construction of the reservoir, providing several additional decades prior to the ResOpsUS dataset.</w:delText>
        </w:r>
        <w:r w:rsidDel="00754606">
          <w:delText xml:space="preserve"> Figure </w:delText>
        </w:r>
      </w:del>
      <w:del w:id="731" w:author="Matthew Chen" w:date="2024-04-04T14:21:00Z" w16du:dateUtc="2024-04-04T21:21:00Z">
        <w:r w:rsidR="0001089D" w:rsidDel="003864A8">
          <w:delText>8</w:delText>
        </w:r>
      </w:del>
      <w:del w:id="732" w:author="Matthew Chen" w:date="2024-04-10T10:06:00Z" w16du:dateUtc="2024-04-10T17:06:00Z">
        <w:r w:rsidDel="00754606">
          <w:delText xml:space="preserve"> plots the predicted and </w:delText>
        </w:r>
        <w:r w:rsidR="0001089D" w:rsidDel="00754606">
          <w:delText>observed</w:delText>
        </w:r>
        <w:r w:rsidDel="00754606">
          <w:delText xml:space="preserve"> releases for these four selected reservoirs using LSTM Model 1.</w:delText>
        </w:r>
      </w:del>
    </w:p>
    <w:p w14:paraId="68681A35" w14:textId="3B455219" w:rsidR="0001089D" w:rsidDel="00754606" w:rsidRDefault="0001089D" w:rsidP="0086481C">
      <w:pPr>
        <w:spacing w:line="480" w:lineRule="auto"/>
        <w:rPr>
          <w:del w:id="733" w:author="Matthew Chen" w:date="2024-04-10T10:06:00Z" w16du:dateUtc="2024-04-10T17:06:00Z"/>
        </w:rPr>
      </w:pPr>
      <w:del w:id="734" w:author="Matthew Chen" w:date="2024-04-10T10:06:00Z" w16du:dateUtc="2024-04-10T17:06:00Z">
        <w:r w:rsidDel="00754606">
          <w:delText xml:space="preserve">Both Shasta and Folsom capture peak releases reasonably well, </w:delText>
        </w:r>
        <w:r w:rsidR="008F5B66" w:rsidDel="00754606">
          <w:delText>however, Shasta is more prone to false-positive peaks, which can be resolved by inputting observed storage (see Supplementary Materials Figure S</w:delText>
        </w:r>
      </w:del>
      <w:del w:id="735" w:author="Matthew Chen" w:date="2024-04-04T14:22:00Z" w16du:dateUtc="2024-04-04T21:22:00Z">
        <w:r w:rsidR="008F5B66" w:rsidDel="003864A8">
          <w:delText>3</w:delText>
        </w:r>
      </w:del>
      <w:del w:id="736" w:author="Matthew Chen" w:date="2024-04-10T10:06:00Z" w16du:dateUtc="2024-04-10T17:06:00Z">
        <w:r w:rsidR="008F5B66" w:rsidDel="00754606">
          <w:delText xml:space="preserve"> for Model 1* timeseries). </w:delText>
        </w:r>
        <w:r w:rsidR="00083148" w:rsidDel="00754606">
          <w:delText xml:space="preserve">This suggests that adding observed storage </w:delText>
        </w:r>
        <w:r w:rsidR="00747583" w:rsidDel="00754606">
          <w:delText xml:space="preserve">allows </w:delText>
        </w:r>
        <w:r w:rsidR="00083148" w:rsidDel="00754606">
          <w:delText>the Shasta model to learn better thresholding behavior and improve performance when predicting larger lags between inflow and release</w:delText>
        </w:r>
        <w:r w:rsidR="00747583" w:rsidDel="00754606">
          <w:delText xml:space="preserve">. Importantly, </w:delText>
        </w:r>
        <w:r w:rsidR="00EA1EBB" w:rsidDel="00754606">
          <w:delText>the model was unable to learn this optimally on its own</w:delText>
        </w:r>
        <w:r w:rsidR="00083148" w:rsidDel="00754606">
          <w:delText xml:space="preserve">. </w:delText>
        </w:r>
        <w:r w:rsidR="00970363" w:rsidDel="00754606">
          <w:delText xml:space="preserve">Folsom has a lower degree of regulation making it more sensitive to inflow patterns directly, which corresponds to higher performance. In contrast, New Melones and Trinity reservoirs have much lower performance corresponding to their high degree of regulation. While both learn reasonable seasonal releases, </w:delText>
        </w:r>
        <w:r w:rsidR="005E0574" w:rsidDel="00754606">
          <w:delText>the models have largely ignored peak releases</w:delText>
        </w:r>
        <w:r w:rsidR="00D72D37" w:rsidDel="00754606">
          <w:delText xml:space="preserve"> especially for Trinity reservoir</w:delText>
        </w:r>
        <w:r w:rsidR="005E0574" w:rsidDel="00754606">
          <w:delText>. Adding observed storage to the model does not alleviate this behavior</w:delText>
        </w:r>
        <w:r w:rsidR="00D72D37" w:rsidDel="00754606">
          <w:delText xml:space="preserve">, which highlights peak releases that are heavily </w:delText>
        </w:r>
        <w:r w:rsidR="00EA1EBB" w:rsidDel="00754606">
          <w:delText>regulated</w:delText>
        </w:r>
        <w:r w:rsidR="00D72D37" w:rsidDel="00754606">
          <w:delText>. In all, these results complement the finding that the degree of regulation adversely affects model performance.</w:delText>
        </w:r>
      </w:del>
    </w:p>
    <w:p w14:paraId="503A50C0" w14:textId="70A034DF" w:rsidR="0086481C" w:rsidDel="00754606" w:rsidRDefault="00D72D37" w:rsidP="0086481C">
      <w:pPr>
        <w:spacing w:line="480" w:lineRule="auto"/>
        <w:rPr>
          <w:del w:id="737" w:author="Matthew Chen" w:date="2024-04-10T10:06:00Z" w16du:dateUtc="2024-04-10T17:06:00Z"/>
        </w:rPr>
      </w:pPr>
      <w:del w:id="738" w:author="Matthew Chen" w:date="2024-04-10T10:06:00Z" w16du:dateUtc="2024-04-10T17:06:00Z">
        <w:r w:rsidDel="00754606">
          <w:delText>Sharp declines in validation and test performance are also observed for Shasta, New Melones, and Trinity</w:delText>
        </w:r>
        <w:r w:rsidR="00D43899" w:rsidDel="00754606">
          <w:delText>, but not for Folsom</w:delText>
        </w:r>
        <w:r w:rsidDel="00754606">
          <w:delText xml:space="preserve">. </w:delText>
        </w:r>
        <w:r w:rsidR="00D43899" w:rsidDel="00754606">
          <w:delText xml:space="preserve">While some degree of overfitting is possible, it is also </w:delText>
        </w:r>
        <w:r w:rsidR="00084CCC" w:rsidDel="00754606">
          <w:delText>likely</w:delText>
        </w:r>
        <w:r w:rsidR="00D43899" w:rsidDel="00754606">
          <w:delText xml:space="preserve"> that the drop in performance is </w:delText>
        </w:r>
        <w:r w:rsidR="00747583" w:rsidDel="00754606">
          <w:delText xml:space="preserve">partly </w:delText>
        </w:r>
        <w:r w:rsidR="00D43899" w:rsidDel="00754606">
          <w:delText xml:space="preserve">due to the reservoir release policy itself changing in between the training and testing periods. Shasta, New Melones, and Trinity have higher degrees of regulation and may be more sensitive to changes in policy, </w:delText>
        </w:r>
        <w:r w:rsidR="00D65C77" w:rsidDel="00754606">
          <w:delText>while</w:delText>
        </w:r>
        <w:r w:rsidR="00D43899" w:rsidDel="00754606">
          <w:delText xml:space="preserve"> Folsom releases are more sensitive to inflows directly </w:delText>
        </w:r>
        <w:r w:rsidR="00D65C77" w:rsidDel="00754606">
          <w:delText>which make them less</w:delText>
        </w:r>
        <w:r w:rsidR="00D43899" w:rsidDel="00754606">
          <w:delText xml:space="preserve"> affected by changes to the operating policy. </w:delText>
        </w:r>
        <w:r w:rsidR="00D65C77" w:rsidDel="00754606">
          <w:delText>This conjecture is supported by a weak negative correlation (</w:delText>
        </w:r>
      </w:del>
      <m:oMath>
        <m:r>
          <w:del w:id="739" w:author="Matthew Chen" w:date="2024-04-10T10:06:00Z" w16du:dateUtc="2024-04-10T17:06:00Z">
            <m:rPr>
              <m:sty m:val="p"/>
            </m:rPr>
            <w:rPr>
              <w:rFonts w:ascii="Cambria Math" w:hAnsi="Cambria Math"/>
            </w:rPr>
            <m:t>ρ</m:t>
          </w:del>
        </m:r>
        <m:r>
          <w:del w:id="740" w:author="Matthew Chen" w:date="2024-04-10T10:06:00Z" w16du:dateUtc="2024-04-10T17:06:00Z">
            <w:rPr>
              <w:rFonts w:ascii="Cambria Math" w:hAnsi="Cambria Math"/>
            </w:rPr>
            <m:t>=-0.24</m:t>
          </w:del>
        </m:r>
      </m:oMath>
      <w:del w:id="741" w:author="Matthew Chen" w:date="2024-04-10T10:06:00Z" w16du:dateUtc="2024-04-10T17:06:00Z">
        <w:r w:rsidR="00D65C77" w:rsidDel="00754606">
          <w:delText xml:space="preserve">) between the difference in train and test </w:delText>
        </w:r>
      </w:del>
      <m:oMath>
        <m:sSup>
          <m:sSupPr>
            <m:ctrlPr>
              <w:del w:id="742" w:author="Matthew Chen" w:date="2024-04-10T10:06:00Z" w16du:dateUtc="2024-04-10T17:06:00Z">
                <w:rPr>
                  <w:rFonts w:ascii="Cambria Math" w:hAnsi="Cambria Math"/>
                  <w:i/>
                </w:rPr>
              </w:del>
            </m:ctrlPr>
          </m:sSupPr>
          <m:e>
            <m:r>
              <w:del w:id="743" w:author="Matthew Chen" w:date="2024-04-10T10:06:00Z" w16du:dateUtc="2024-04-10T17:06:00Z">
                <w:rPr>
                  <w:rFonts w:ascii="Cambria Math" w:hAnsi="Cambria Math"/>
                </w:rPr>
                <m:t>R</m:t>
              </w:del>
            </m:r>
          </m:e>
          <m:sup>
            <m:r>
              <w:del w:id="744" w:author="Matthew Chen" w:date="2024-04-10T10:06:00Z" w16du:dateUtc="2024-04-10T17:06:00Z">
                <w:rPr>
                  <w:rFonts w:ascii="Cambria Math" w:hAnsi="Cambria Math"/>
                </w:rPr>
                <m:t>2</m:t>
              </w:del>
            </m:r>
          </m:sup>
        </m:sSup>
      </m:oMath>
      <w:del w:id="745" w:author="Matthew Chen" w:date="2024-04-10T10:06:00Z" w16du:dateUtc="2024-04-10T17:06:00Z">
        <w:r w:rsidR="00D65C77" w:rsidDel="00754606">
          <w:rPr>
            <w:rFonts w:eastAsiaTheme="minorEastAsia"/>
          </w:rPr>
          <w:delText xml:space="preserve"> </w:delText>
        </w:r>
        <w:r w:rsidR="00D65C77" w:rsidDel="00754606">
          <w:delText xml:space="preserve">and the log mean-inflow-max-storage ratio (Figure </w:delText>
        </w:r>
      </w:del>
      <w:del w:id="746" w:author="Matthew Chen" w:date="2024-04-04T14:22:00Z" w16du:dateUtc="2024-04-04T21:22:00Z">
        <w:r w:rsidR="00D65C77" w:rsidDel="003864A8">
          <w:delText>9</w:delText>
        </w:r>
      </w:del>
      <w:del w:id="747" w:author="Matthew Chen" w:date="2024-04-10T10:06:00Z" w16du:dateUtc="2024-04-10T17:06:00Z">
        <w:r w:rsidR="00D65C77" w:rsidDel="00754606">
          <w:delText>)</w:delText>
        </w:r>
        <w:r w:rsidR="00084CCC" w:rsidDel="00754606">
          <w:delText>. The result is statistically significant (</w:delText>
        </w:r>
      </w:del>
      <m:oMath>
        <m:r>
          <w:del w:id="748" w:author="Matthew Chen" w:date="2024-04-10T10:06:00Z" w16du:dateUtc="2024-04-10T17:06:00Z">
            <w:rPr>
              <w:rFonts w:ascii="Cambria Math" w:hAnsi="Cambria Math"/>
            </w:rPr>
            <m:t>p=0.014)</m:t>
          </w:del>
        </m:r>
      </m:oMath>
      <w:del w:id="749" w:author="Matthew Chen" w:date="2024-04-10T10:06:00Z" w16du:dateUtc="2024-04-10T17:06:00Z">
        <w:r w:rsidR="00747583" w:rsidDel="00754606">
          <w:rPr>
            <w:rFonts w:eastAsiaTheme="minorEastAsia"/>
          </w:rPr>
          <w:delText xml:space="preserve">, indicating </w:delText>
        </w:r>
        <w:r w:rsidR="00084CCC" w:rsidDel="00754606">
          <w:rPr>
            <w:rFonts w:eastAsiaTheme="minorEastAsia"/>
          </w:rPr>
          <w:delText xml:space="preserve">that a higher degree of regulation corresponds to larger declines </w:delText>
        </w:r>
        <w:r w:rsidR="00747583" w:rsidDel="00754606">
          <w:rPr>
            <w:rFonts w:eastAsiaTheme="minorEastAsia"/>
          </w:rPr>
          <w:delText>between the</w:delText>
        </w:r>
        <w:r w:rsidR="00084CCC" w:rsidDel="00754606">
          <w:rPr>
            <w:rFonts w:eastAsiaTheme="minorEastAsia"/>
          </w:rPr>
          <w:delText xml:space="preserve"> train and test performance.</w:delText>
        </w:r>
      </w:del>
    </w:p>
    <w:p w14:paraId="51BD0D26" w14:textId="3E844FA2" w:rsidR="0001089D" w:rsidDel="00754606" w:rsidRDefault="0001089D" w:rsidP="0001089D">
      <w:pPr>
        <w:keepNext/>
        <w:spacing w:line="480" w:lineRule="auto"/>
        <w:rPr>
          <w:del w:id="750" w:author="Matthew Chen" w:date="2024-04-10T10:06:00Z" w16du:dateUtc="2024-04-10T17:06:00Z"/>
        </w:rPr>
      </w:pPr>
      <w:del w:id="751" w:author="Matthew Chen" w:date="2024-04-10T10:06:00Z" w16du:dateUtc="2024-04-10T17:06:00Z">
        <w:r w:rsidDel="00754606">
          <w:rPr>
            <w:noProof/>
          </w:rPr>
          <w:drawing>
            <wp:inline distT="0" distB="0" distL="0" distR="0" wp14:anchorId="3B1F5471" wp14:editId="78A2B939">
              <wp:extent cx="5943600" cy="3714750"/>
              <wp:effectExtent l="0" t="0" r="0" b="0"/>
              <wp:docPr id="1212123108" name="Picture 5"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3108" name="Picture 5" descr="A graph of a graph&#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del>
    </w:p>
    <w:p w14:paraId="11DC1DC8" w14:textId="64E23846" w:rsidR="0086481C" w:rsidDel="00754606" w:rsidRDefault="0001089D" w:rsidP="0001089D">
      <w:pPr>
        <w:pStyle w:val="Caption"/>
        <w:jc w:val="center"/>
        <w:rPr>
          <w:del w:id="752" w:author="Matthew Chen" w:date="2024-04-10T10:06:00Z" w16du:dateUtc="2024-04-10T17:06:00Z"/>
          <w:b w:val="0"/>
          <w:bCs/>
        </w:rPr>
      </w:pPr>
      <w:del w:id="753" w:author="Matthew Chen" w:date="2024-04-10T10:06:00Z" w16du:dateUtc="2024-04-10T17:06:00Z">
        <w:r w:rsidDel="00754606">
          <w:delText xml:space="preserve">Figure </w:delText>
        </w:r>
        <w:r w:rsidDel="00754606">
          <w:fldChar w:fldCharType="begin"/>
        </w:r>
        <w:r w:rsidDel="00754606">
          <w:delInstrText xml:space="preserve"> SEQ Figure \* ARABIC </w:delInstrText>
        </w:r>
        <w:r w:rsidDel="00754606">
          <w:fldChar w:fldCharType="separate"/>
        </w:r>
      </w:del>
      <w:del w:id="754" w:author="Matthew Chen" w:date="2024-04-04T10:10:00Z" w16du:dateUtc="2024-04-04T17:10:00Z">
        <w:r w:rsidR="001B4D29" w:rsidDel="00DD18BE">
          <w:rPr>
            <w:noProof/>
          </w:rPr>
          <w:delText>8</w:delText>
        </w:r>
      </w:del>
      <w:del w:id="755" w:author="Matthew Chen" w:date="2024-04-10T10:06:00Z" w16du:dateUtc="2024-04-10T17:06:00Z">
        <w:r w:rsidDel="00754606">
          <w:fldChar w:fldCharType="end"/>
        </w:r>
        <w:r w:rsidDel="00754606">
          <w:delText xml:space="preserve">. </w:delText>
        </w:r>
        <w:r w:rsidRPr="0001089D" w:rsidDel="00754606">
          <w:rPr>
            <w:b w:val="0"/>
            <w:bCs/>
          </w:rPr>
          <w:delText>Timeseries plots for predicted and observed releases for Shasta, Folsom, New Melones, and Trinity using Model 1</w:delText>
        </w:r>
      </w:del>
    </w:p>
    <w:p w14:paraId="767327D2" w14:textId="7FCAD4DE" w:rsidR="00084CCC" w:rsidDel="00754606" w:rsidRDefault="00084CCC" w:rsidP="00084CCC">
      <w:pPr>
        <w:keepNext/>
        <w:jc w:val="center"/>
        <w:rPr>
          <w:del w:id="756" w:author="Matthew Chen" w:date="2024-04-10T10:06:00Z" w16du:dateUtc="2024-04-10T17:06:00Z"/>
        </w:rPr>
      </w:pPr>
      <w:del w:id="757" w:author="Matthew Chen" w:date="2024-04-04T14:51:00Z" w16du:dateUtc="2024-04-04T21:51:00Z">
        <w:r w:rsidDel="004E5967">
          <w:rPr>
            <w:noProof/>
          </w:rPr>
          <w:drawing>
            <wp:inline distT="0" distB="0" distL="0" distR="0" wp14:anchorId="70796B78" wp14:editId="4A20AA51">
              <wp:extent cx="3396343" cy="2547257"/>
              <wp:effectExtent l="0" t="0" r="0" b="5715"/>
              <wp:docPr id="1658691518" name="Picture 1" descr="A diagram of a red line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91518" name="Picture 1" descr="A diagram of a red line with blue dot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10479" cy="2557859"/>
                      </a:xfrm>
                      <a:prstGeom prst="rect">
                        <a:avLst/>
                      </a:prstGeom>
                    </pic:spPr>
                  </pic:pic>
                </a:graphicData>
              </a:graphic>
            </wp:inline>
          </w:drawing>
        </w:r>
      </w:del>
    </w:p>
    <w:p w14:paraId="1D4E8C06" w14:textId="0F5270B2" w:rsidR="00084CCC" w:rsidDel="00754606" w:rsidRDefault="00084CCC" w:rsidP="00084CCC">
      <w:pPr>
        <w:pStyle w:val="Caption"/>
        <w:jc w:val="center"/>
        <w:rPr>
          <w:del w:id="758" w:author="Matthew Chen" w:date="2024-04-10T10:06:00Z" w16du:dateUtc="2024-04-10T17:06:00Z"/>
          <w:rFonts w:eastAsiaTheme="minorEastAsia"/>
          <w:b w:val="0"/>
          <w:bCs/>
        </w:rPr>
      </w:pPr>
      <w:del w:id="759" w:author="Matthew Chen" w:date="2024-04-10T10:06:00Z" w16du:dateUtc="2024-04-10T17:06:00Z">
        <w:r w:rsidDel="00754606">
          <w:delText xml:space="preserve">Figure </w:delText>
        </w:r>
        <w:r w:rsidDel="00754606">
          <w:fldChar w:fldCharType="begin"/>
        </w:r>
        <w:r w:rsidDel="00754606">
          <w:delInstrText xml:space="preserve"> SEQ Figure \* ARABIC </w:delInstrText>
        </w:r>
        <w:r w:rsidDel="00754606">
          <w:fldChar w:fldCharType="separate"/>
        </w:r>
      </w:del>
      <w:del w:id="760" w:author="Matthew Chen" w:date="2024-04-04T10:10:00Z" w16du:dateUtc="2024-04-04T17:10:00Z">
        <w:r w:rsidR="001B4D29" w:rsidDel="00DD18BE">
          <w:rPr>
            <w:noProof/>
          </w:rPr>
          <w:delText>9</w:delText>
        </w:r>
      </w:del>
      <w:del w:id="761" w:author="Matthew Chen" w:date="2024-04-10T10:06:00Z" w16du:dateUtc="2024-04-10T17:06:00Z">
        <w:r w:rsidDel="00754606">
          <w:fldChar w:fldCharType="end"/>
        </w:r>
        <w:r w:rsidDel="00754606">
          <w:delText xml:space="preserve">. </w:delText>
        </w:r>
        <w:r w:rsidRPr="00084CCC" w:rsidDel="00754606">
          <w:rPr>
            <w:b w:val="0"/>
            <w:bCs/>
          </w:rPr>
          <w:delText xml:space="preserve">Decline in </w:delText>
        </w:r>
      </w:del>
      <m:oMath>
        <m:sSup>
          <m:sSupPr>
            <m:ctrlPr>
              <w:del w:id="762" w:author="Matthew Chen" w:date="2024-04-10T10:06:00Z" w16du:dateUtc="2024-04-10T17:06:00Z">
                <w:rPr>
                  <w:rFonts w:ascii="Cambria Math" w:hAnsi="Cambria Math"/>
                  <w:b w:val="0"/>
                  <w:bCs/>
                  <w:i/>
                </w:rPr>
              </w:del>
            </m:ctrlPr>
          </m:sSupPr>
          <m:e>
            <m:r>
              <w:del w:id="763" w:author="Matthew Chen" w:date="2024-04-10T10:06:00Z" w16du:dateUtc="2024-04-10T17:06:00Z">
                <m:rPr>
                  <m:sty m:val="bi"/>
                </m:rPr>
                <w:rPr>
                  <w:rFonts w:ascii="Cambria Math" w:hAnsi="Cambria Math"/>
                </w:rPr>
                <m:t>R</m:t>
              </w:del>
            </m:r>
          </m:e>
          <m:sup>
            <m:r>
              <w:del w:id="764" w:author="Matthew Chen" w:date="2024-04-10T10:06:00Z" w16du:dateUtc="2024-04-10T17:06:00Z">
                <m:rPr>
                  <m:sty m:val="bi"/>
                </m:rPr>
                <w:rPr>
                  <w:rFonts w:ascii="Cambria Math" w:hAnsi="Cambria Math"/>
                </w:rPr>
                <m:t>2</m:t>
              </w:del>
            </m:r>
          </m:sup>
        </m:sSup>
      </m:oMath>
      <w:del w:id="765" w:author="Matthew Chen" w:date="2024-04-10T10:06:00Z" w16du:dateUtc="2024-04-10T17:06:00Z">
        <w:r w:rsidRPr="00084CCC" w:rsidDel="00754606">
          <w:rPr>
            <w:rFonts w:eastAsiaTheme="minorEastAsia"/>
            <w:b w:val="0"/>
            <w:bCs/>
          </w:rPr>
          <w:delText xml:space="preserve"> in training and test v</w:delText>
        </w:r>
        <w:r w:rsidDel="00754606">
          <w:rPr>
            <w:rFonts w:eastAsiaTheme="minorEastAsia"/>
            <w:b w:val="0"/>
            <w:bCs/>
          </w:rPr>
          <w:delText>ersus</w:delText>
        </w:r>
        <w:r w:rsidRPr="00084CCC" w:rsidDel="00754606">
          <w:rPr>
            <w:rFonts w:eastAsiaTheme="minorEastAsia"/>
            <w:b w:val="0"/>
            <w:bCs/>
          </w:rPr>
          <w:delText xml:space="preserve"> log mean-inflow-max-storage ratio.</w:delText>
        </w:r>
      </w:del>
    </w:p>
    <w:p w14:paraId="4ADDDB48" w14:textId="77777777" w:rsidR="00084CCC" w:rsidRDefault="00084CCC" w:rsidP="00084CCC"/>
    <w:p w14:paraId="782518A9" w14:textId="254ABE33" w:rsidR="00337DAA" w:rsidDel="00121C99" w:rsidRDefault="00337DAA" w:rsidP="00337DAA">
      <w:pPr>
        <w:pStyle w:val="Heading2"/>
        <w:spacing w:line="480" w:lineRule="auto"/>
        <w:rPr>
          <w:del w:id="766" w:author="Matthew Chen" w:date="2024-04-10T10:14:00Z" w16du:dateUtc="2024-04-10T17:14:00Z"/>
        </w:rPr>
      </w:pPr>
      <w:del w:id="767" w:author="Matthew Chen" w:date="2024-04-10T10:14:00Z" w16du:dateUtc="2024-04-10T17:14:00Z">
        <w:r w:rsidDel="00121C99">
          <w:delText>Performance Over Time</w:delText>
        </w:r>
      </w:del>
    </w:p>
    <w:p w14:paraId="3214BA8F" w14:textId="2BF7D908" w:rsidR="00337DAA" w:rsidDel="00121C99" w:rsidRDefault="00C206C5" w:rsidP="00337DAA">
      <w:pPr>
        <w:spacing w:line="480" w:lineRule="auto"/>
        <w:rPr>
          <w:del w:id="768" w:author="Matthew Chen" w:date="2024-04-10T10:14:00Z" w16du:dateUtc="2024-04-10T17:14:00Z"/>
        </w:rPr>
      </w:pPr>
      <w:del w:id="769" w:author="Matthew Chen" w:date="2024-04-10T10:14:00Z" w16du:dateUtc="2024-04-10T17:14:00Z">
        <w:r w:rsidDel="00121C99">
          <w:delText xml:space="preserve">The drop in performance between the train and test period may be explained partly by changes in the reservoir operating policy during that time. </w:delText>
        </w:r>
        <w:r w:rsidR="00337DAA" w:rsidDel="00121C99">
          <w:delText xml:space="preserve">We </w:delText>
        </w:r>
        <w:r w:rsidDel="00121C99">
          <w:delText>investigate this question</w:delText>
        </w:r>
        <w:r w:rsidR="00337DAA" w:rsidDel="00121C99">
          <w:delText xml:space="preserve"> using an “initial model” trained on the first 30 years of record and validated on the next 10 years</w:delText>
        </w:r>
        <w:r w:rsidR="009C4C3C" w:rsidDel="00121C99">
          <w:delText xml:space="preserve"> for </w:delText>
        </w:r>
        <w:r w:rsidDel="00121C99">
          <w:delText>the four selected reservoirs (</w:delText>
        </w:r>
        <w:r w:rsidR="009C4C3C" w:rsidDel="00121C99">
          <w:delText>Folsom, Shasta, New Melones, and Trinity</w:delText>
        </w:r>
        <w:r w:rsidDel="00121C99">
          <w:delText>)</w:delText>
        </w:r>
        <w:r w:rsidR="00337DAA" w:rsidDel="00121C99">
          <w:delText>. Figure 1</w:delText>
        </w:r>
      </w:del>
      <w:del w:id="770" w:author="Matthew Chen" w:date="2024-04-04T14:22:00Z" w16du:dateUtc="2024-04-04T21:22:00Z">
        <w:r w:rsidR="00337DAA" w:rsidDel="003864A8">
          <w:delText>0</w:delText>
        </w:r>
      </w:del>
      <w:del w:id="771" w:author="Matthew Chen" w:date="2024-04-10T10:14:00Z" w16du:dateUtc="2024-04-10T17:14:00Z">
        <w:r w:rsidR="00337DAA" w:rsidDel="00121C99">
          <w:delText xml:space="preserve"> shows </w:delText>
        </w:r>
        <w:r w:rsidR="009C4C3C" w:rsidDel="00121C99">
          <w:delText>performance in 20-year rolling and sliding windows for these selected reservoirs.</w:delText>
        </w:r>
        <w:r w:rsidR="001B4D29" w:rsidDel="00121C99">
          <w:delText xml:space="preserve"> The initial model for Folsom shows an initial drop in performance apparent in the rolling windows, but then stabilizes. This behavior is expected with some degree of overfitting</w:delText>
        </w:r>
        <w:r w:rsidR="001728E6" w:rsidDel="00121C99">
          <w:delText xml:space="preserve">; </w:delText>
        </w:r>
        <w:r w:rsidR="008E5DAD" w:rsidDel="00121C99">
          <w:delText xml:space="preserve">although </w:delText>
        </w:r>
        <w:r w:rsidR="001728E6" w:rsidDel="00121C99">
          <w:delText xml:space="preserve">note that the full Folsom model is not prone to overfitting from Figure </w:delText>
        </w:r>
      </w:del>
      <w:del w:id="772" w:author="Matthew Chen" w:date="2024-04-04T14:22:00Z" w16du:dateUtc="2024-04-04T21:22:00Z">
        <w:r w:rsidR="001728E6" w:rsidDel="003864A8">
          <w:delText>8</w:delText>
        </w:r>
      </w:del>
      <w:del w:id="773" w:author="Matthew Chen" w:date="2024-04-10T10:14:00Z" w16du:dateUtc="2024-04-10T17:14:00Z">
        <w:r w:rsidR="001B4D29" w:rsidDel="00121C99">
          <w:delText xml:space="preserve">. In contrast, performance for Shasta </w:delText>
        </w:r>
        <w:r w:rsidR="00EA633F" w:rsidDel="00121C99">
          <w:delText xml:space="preserve">continues to decline and does not stabilize. </w:delText>
        </w:r>
        <w:r w:rsidR="001728E6" w:rsidDel="00121C99">
          <w:delText xml:space="preserve">This is also consistent with declining train, validation, and test </w:delText>
        </w:r>
      </w:del>
      <m:oMath>
        <m:sSup>
          <m:sSupPr>
            <m:ctrlPr>
              <w:del w:id="774" w:author="Matthew Chen" w:date="2024-04-10T10:14:00Z" w16du:dateUtc="2024-04-10T17:14:00Z">
                <w:rPr>
                  <w:rFonts w:ascii="Cambria Math" w:hAnsi="Cambria Math"/>
                  <w:i/>
                </w:rPr>
              </w:del>
            </m:ctrlPr>
          </m:sSupPr>
          <m:e>
            <m:r>
              <w:del w:id="775" w:author="Matthew Chen" w:date="2024-04-10T10:14:00Z" w16du:dateUtc="2024-04-10T17:14:00Z">
                <w:rPr>
                  <w:rFonts w:ascii="Cambria Math" w:hAnsi="Cambria Math"/>
                </w:rPr>
                <m:t>R</m:t>
              </w:del>
            </m:r>
          </m:e>
          <m:sup>
            <m:r>
              <w:del w:id="776" w:author="Matthew Chen" w:date="2024-04-10T10:14:00Z" w16du:dateUtc="2024-04-10T17:14:00Z">
                <w:rPr>
                  <w:rFonts w:ascii="Cambria Math" w:hAnsi="Cambria Math"/>
                </w:rPr>
                <m:t>2</m:t>
              </w:del>
            </m:r>
          </m:sup>
        </m:sSup>
      </m:oMath>
      <w:del w:id="777" w:author="Matthew Chen" w:date="2024-04-10T10:14:00Z" w16du:dateUtc="2024-04-10T17:14:00Z">
        <w:r w:rsidR="001728E6" w:rsidDel="00121C99">
          <w:rPr>
            <w:rFonts w:eastAsiaTheme="minorEastAsia"/>
          </w:rPr>
          <w:delText xml:space="preserve"> for the full Shasta model in Figure </w:delText>
        </w:r>
      </w:del>
      <w:del w:id="778" w:author="Matthew Chen" w:date="2024-04-04T14:22:00Z" w16du:dateUtc="2024-04-04T21:22:00Z">
        <w:r w:rsidR="001728E6" w:rsidDel="003864A8">
          <w:rPr>
            <w:rFonts w:eastAsiaTheme="minorEastAsia"/>
          </w:rPr>
          <w:delText>8</w:delText>
        </w:r>
      </w:del>
      <w:del w:id="779" w:author="Matthew Chen" w:date="2024-04-10T10:14:00Z" w16du:dateUtc="2024-04-10T17:14:00Z">
        <w:r w:rsidR="001728E6" w:rsidDel="00121C99">
          <w:rPr>
            <w:rFonts w:eastAsiaTheme="minorEastAsia"/>
          </w:rPr>
          <w:delText xml:space="preserve">. </w:delText>
        </w:r>
        <w:r w:rsidR="00EA633F" w:rsidDel="00121C99">
          <w:delText xml:space="preserve">In the sliding window plots, there is a clear decrease in slope in the out-of-sample region. This behavior is consistent with changing distributions between testing windows and the initial training window – supporting the hypothesis that changing operating policies are resulting in declining performance. The trends for New Melones and Trinity are more difficult to interpret. New Melones has a much shorter record </w:delText>
        </w:r>
        <w:r w:rsidR="001728E6" w:rsidDel="00121C99">
          <w:delText>length,</w:delText>
        </w:r>
        <w:r w:rsidR="00EA633F" w:rsidDel="00121C99">
          <w:delText xml:space="preserve"> so it is difficult to distinguish between overfitting and shifting operating policy. </w:delText>
        </w:r>
        <w:r w:rsidR="001728E6" w:rsidDel="00121C99">
          <w:delText>The initial model for Trinity appears to be underfit</w:delText>
        </w:r>
        <w:r w:rsidR="00EA1EBB" w:rsidDel="00121C99">
          <w:delText>,</w:delText>
        </w:r>
        <w:r w:rsidR="001728E6" w:rsidDel="00121C99">
          <w:delText xml:space="preserve"> with very poor training performance but higher out-of-sample performance.</w:delText>
        </w:r>
      </w:del>
    </w:p>
    <w:p w14:paraId="34339587" w14:textId="68D23C7C" w:rsidR="00C206C5" w:rsidDel="00121C99" w:rsidRDefault="00C206C5" w:rsidP="00337DAA">
      <w:pPr>
        <w:spacing w:line="480" w:lineRule="auto"/>
        <w:rPr>
          <w:del w:id="780" w:author="Matthew Chen" w:date="2024-04-10T10:14:00Z" w16du:dateUtc="2024-04-10T17:14:00Z"/>
        </w:rPr>
      </w:pPr>
      <w:del w:id="781" w:author="Matthew Chen" w:date="2024-04-10T10:14:00Z" w16du:dateUtc="2024-04-10T17:14:00Z">
        <w:r w:rsidDel="00121C99">
          <w:delText>(End with a summary result -  The policy changes over time are location-specific but this approach gives us a way to analyze this problem?)</w:delText>
        </w:r>
      </w:del>
    </w:p>
    <w:p w14:paraId="3AE65006" w14:textId="64675017" w:rsidR="009C4C3C" w:rsidDel="00121C99" w:rsidRDefault="009C4C3C" w:rsidP="00337DAA">
      <w:pPr>
        <w:spacing w:line="480" w:lineRule="auto"/>
        <w:rPr>
          <w:del w:id="782" w:author="Matthew Chen" w:date="2024-04-10T10:14:00Z" w16du:dateUtc="2024-04-10T17:14:00Z"/>
        </w:rPr>
      </w:pPr>
    </w:p>
    <w:p w14:paraId="77F9952C" w14:textId="659FA41F" w:rsidR="001B4D29" w:rsidDel="00121C99" w:rsidRDefault="001B4D29" w:rsidP="001B4D29">
      <w:pPr>
        <w:keepNext/>
        <w:spacing w:line="480" w:lineRule="auto"/>
        <w:jc w:val="center"/>
        <w:rPr>
          <w:del w:id="783" w:author="Matthew Chen" w:date="2024-04-10T10:14:00Z" w16du:dateUtc="2024-04-10T17:14:00Z"/>
        </w:rPr>
      </w:pPr>
      <w:del w:id="784" w:author="Matthew Chen" w:date="2024-04-10T10:14:00Z" w16du:dateUtc="2024-04-10T17:14:00Z">
        <w:r w:rsidDel="00121C99">
          <w:rPr>
            <w:noProof/>
          </w:rPr>
          <w:drawing>
            <wp:inline distT="0" distB="0" distL="0" distR="0" wp14:anchorId="6DAD84AE" wp14:editId="4CB4D06E">
              <wp:extent cx="6212451" cy="2684761"/>
              <wp:effectExtent l="0" t="0" r="0" b="1905"/>
              <wp:docPr id="899628124" name="Picture 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28124" name="Picture 2" descr="A graph of a graph&#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23693" cy="2689619"/>
                      </a:xfrm>
                      <a:prstGeom prst="rect">
                        <a:avLst/>
                      </a:prstGeom>
                    </pic:spPr>
                  </pic:pic>
                </a:graphicData>
              </a:graphic>
            </wp:inline>
          </w:drawing>
        </w:r>
      </w:del>
    </w:p>
    <w:p w14:paraId="6F5FFA15" w14:textId="537FABB1" w:rsidR="009C4C3C" w:rsidDel="00121C99" w:rsidRDefault="001B4D29" w:rsidP="001B4D29">
      <w:pPr>
        <w:pStyle w:val="Caption"/>
        <w:jc w:val="center"/>
        <w:rPr>
          <w:del w:id="785" w:author="Matthew Chen" w:date="2024-04-10T10:14:00Z" w16du:dateUtc="2024-04-10T17:14:00Z"/>
          <w:rFonts w:eastAsiaTheme="minorEastAsia"/>
          <w:b w:val="0"/>
          <w:bCs/>
        </w:rPr>
      </w:pPr>
      <w:del w:id="786" w:author="Matthew Chen" w:date="2024-04-10T10:14:00Z" w16du:dateUtc="2024-04-10T17:14:00Z">
        <w:r w:rsidDel="00121C99">
          <w:delText xml:space="preserve">Figure </w:delText>
        </w:r>
        <w:r w:rsidDel="00121C99">
          <w:fldChar w:fldCharType="begin"/>
        </w:r>
        <w:r w:rsidDel="00121C99">
          <w:delInstrText xml:space="preserve"> SEQ Figure \* ARABIC </w:delInstrText>
        </w:r>
        <w:r w:rsidDel="00121C99">
          <w:fldChar w:fldCharType="separate"/>
        </w:r>
      </w:del>
      <w:del w:id="787" w:author="Matthew Chen" w:date="2024-04-04T10:10:00Z" w16du:dateUtc="2024-04-04T17:10:00Z">
        <w:r w:rsidDel="00DD18BE">
          <w:rPr>
            <w:noProof/>
          </w:rPr>
          <w:delText>10</w:delText>
        </w:r>
      </w:del>
      <w:del w:id="788" w:author="Matthew Chen" w:date="2024-04-10T10:14:00Z" w16du:dateUtc="2024-04-10T17:14:00Z">
        <w:r w:rsidDel="00121C99">
          <w:fldChar w:fldCharType="end"/>
        </w:r>
        <w:r w:rsidDel="00121C99">
          <w:delText xml:space="preserve">. </w:delText>
        </w:r>
        <w:r w:rsidRPr="001B4D29" w:rsidDel="00121C99">
          <w:rPr>
            <w:b w:val="0"/>
            <w:bCs/>
          </w:rPr>
          <w:delText xml:space="preserve">20-year rolling and sliding </w:delText>
        </w:r>
      </w:del>
      <m:oMath>
        <m:sSup>
          <m:sSupPr>
            <m:ctrlPr>
              <w:del w:id="789" w:author="Matthew Chen" w:date="2024-04-10T10:14:00Z" w16du:dateUtc="2024-04-10T17:14:00Z">
                <w:rPr>
                  <w:rFonts w:ascii="Cambria Math" w:hAnsi="Cambria Math"/>
                  <w:b w:val="0"/>
                  <w:bCs/>
                  <w:i/>
                </w:rPr>
              </w:del>
            </m:ctrlPr>
          </m:sSupPr>
          <m:e>
            <m:r>
              <w:del w:id="790" w:author="Matthew Chen" w:date="2024-04-10T10:14:00Z" w16du:dateUtc="2024-04-10T17:14:00Z">
                <m:rPr>
                  <m:sty m:val="bi"/>
                </m:rPr>
                <w:rPr>
                  <w:rFonts w:ascii="Cambria Math" w:hAnsi="Cambria Math"/>
                </w:rPr>
                <m:t>R</m:t>
              </w:del>
            </m:r>
          </m:e>
          <m:sup>
            <m:r>
              <w:del w:id="791" w:author="Matthew Chen" w:date="2024-04-10T10:14:00Z" w16du:dateUtc="2024-04-10T17:14:00Z">
                <m:rPr>
                  <m:sty m:val="bi"/>
                </m:rPr>
                <w:rPr>
                  <w:rFonts w:ascii="Cambria Math" w:hAnsi="Cambria Math"/>
                </w:rPr>
                <m:t>2</m:t>
              </w:del>
            </m:r>
          </m:sup>
        </m:sSup>
      </m:oMath>
      <w:del w:id="792" w:author="Matthew Chen" w:date="2024-04-10T10:14:00Z" w16du:dateUtc="2024-04-10T17:14:00Z">
        <w:r w:rsidRPr="001B4D29" w:rsidDel="00121C99">
          <w:rPr>
            <w:rFonts w:eastAsiaTheme="minorEastAsia"/>
            <w:b w:val="0"/>
            <w:bCs/>
          </w:rPr>
          <w:delText xml:space="preserve"> performance for initial models trained for Shasta, Folsom, New Melones, and Trinity</w:delText>
        </w:r>
      </w:del>
    </w:p>
    <w:p w14:paraId="708F098E" w14:textId="63EA7818" w:rsidR="001B4D29" w:rsidDel="00121C99" w:rsidRDefault="001B4D29" w:rsidP="001B4D29">
      <w:pPr>
        <w:rPr>
          <w:del w:id="793" w:author="Matthew Chen" w:date="2024-04-10T10:14:00Z" w16du:dateUtc="2024-04-10T17:14:00Z"/>
        </w:rPr>
      </w:pPr>
    </w:p>
    <w:p w14:paraId="79D46E07" w14:textId="77777777" w:rsidR="001B4D29" w:rsidRPr="001B4D29" w:rsidRDefault="001B4D29" w:rsidP="001B4D29"/>
    <w:p w14:paraId="6FCBA4BF" w14:textId="754DFEBC" w:rsidR="000A77C9" w:rsidRDefault="00A73104" w:rsidP="000D753A">
      <w:pPr>
        <w:pStyle w:val="Heading1"/>
        <w:spacing w:line="480" w:lineRule="auto"/>
      </w:pPr>
      <w:r>
        <w:t>Discussion and Conclusion</w:t>
      </w:r>
    </w:p>
    <w:p w14:paraId="1EE78C29" w14:textId="167DB4F3" w:rsidR="00C206C5" w:rsidRDefault="00C206C5" w:rsidP="00C206C5">
      <w:r>
        <w:t>Think about key takeaways from the results figures, and how they fit with previous literature cited in the introduction.</w:t>
      </w:r>
    </w:p>
    <w:p w14:paraId="6545320D" w14:textId="1EFFD8E4" w:rsidR="00C206C5" w:rsidRDefault="00C206C5" w:rsidP="00C206C5">
      <w:r>
        <w:t>Some ideas:</w:t>
      </w:r>
    </w:p>
    <w:p w14:paraId="6CB3D0A2" w14:textId="356E1D73" w:rsidR="00C206C5" w:rsidRDefault="00C206C5" w:rsidP="00C206C5">
      <w:pPr>
        <w:pStyle w:val="ListParagraph"/>
        <w:numPr>
          <w:ilvl w:val="0"/>
          <w:numId w:val="5"/>
        </w:numPr>
      </w:pPr>
      <w:r>
        <w:t>LSTMs show the ability to model reservoir release policies as well or better than other data-driven methods. However, this does not appear to be due to their inherent ability to accumulate storage over time; cell states show only modest correlations with observed storage (and they do not conserve mass).</w:t>
      </w:r>
    </w:p>
    <w:p w14:paraId="2414F4C7" w14:textId="2951663A" w:rsidR="00C206C5" w:rsidRDefault="00C206C5" w:rsidP="00C206C5">
      <w:pPr>
        <w:pStyle w:val="ListParagraph"/>
        <w:numPr>
          <w:ilvl w:val="0"/>
          <w:numId w:val="5"/>
        </w:numPr>
      </w:pPr>
      <w:r>
        <w:t>The accuracy does not appear to relate to the reservoir location (climate/hydrologic factors). Instead, it is strongly related to the degree of regulation. The models are more accurate for reservoirs with a lower degree of regulation, where the release is more directly related to the inflow and does not depend on longer-timescale accumulation.</w:t>
      </w:r>
    </w:p>
    <w:p w14:paraId="3B808682" w14:textId="77777777" w:rsidR="004A485C" w:rsidRDefault="00C206C5" w:rsidP="00C206C5">
      <w:pPr>
        <w:pStyle w:val="ListParagraph"/>
        <w:numPr>
          <w:ilvl w:val="0"/>
          <w:numId w:val="5"/>
        </w:numPr>
      </w:pPr>
      <w:r>
        <w:t>Pooled training does not show an improvement</w:t>
      </w:r>
      <w:r w:rsidR="004A485C">
        <w:t xml:space="preserve"> on out-of-sample reservoirs, especially in the absence of fine-tuning. This suggests that the transferability of trained LSTMs for rainfall-runoff modeling may not hold for modeling reservoir release policies.</w:t>
      </w:r>
    </w:p>
    <w:p w14:paraId="7D922B82" w14:textId="076C40CB" w:rsidR="00C206C5" w:rsidRDefault="004A485C" w:rsidP="00C206C5">
      <w:pPr>
        <w:pStyle w:val="ListParagraph"/>
        <w:numPr>
          <w:ilvl w:val="0"/>
          <w:numId w:val="5"/>
        </w:numPr>
      </w:pPr>
      <w:r>
        <w:t xml:space="preserve">The decline in performance between the training and test periods is in part due to </w:t>
      </w:r>
      <w:proofErr w:type="gramStart"/>
      <w:r>
        <w:t>overfitting, but</w:t>
      </w:r>
      <w:proofErr w:type="gramEnd"/>
      <w:r>
        <w:t xml:space="preserve"> may also be influenced by changes in the operating policies over time. This is difficult to resolve because the long data records are needed to support training. </w:t>
      </w:r>
    </w:p>
    <w:p w14:paraId="736E2377" w14:textId="7D32A587" w:rsidR="00C206C5" w:rsidRDefault="00C206C5" w:rsidP="00C206C5"/>
    <w:p w14:paraId="4BBE6D3C" w14:textId="7CBC0D1B" w:rsidR="004A485C" w:rsidRDefault="004A485C" w:rsidP="00C206C5">
      <w:r>
        <w:t>Possible applications of this approach (or data-driven reservoir models in general): more efficient approximations to embed in hydrologic models? How would this compare to ad hoc models used by agencies? See refs in proposal about diagnostic assessment of national water model (has issues with reservoir representation).</w:t>
      </w:r>
    </w:p>
    <w:p w14:paraId="21B7235A" w14:textId="5B14E5BD" w:rsidR="00C206C5" w:rsidRPr="00C206C5" w:rsidRDefault="00C206C5" w:rsidP="00F61C8B">
      <w:r>
        <w:t>Limitations/future work</w:t>
      </w:r>
    </w:p>
    <w:p w14:paraId="7CE2D7C9" w14:textId="77777777" w:rsidR="00BB0876" w:rsidRPr="00F21C57" w:rsidRDefault="00BB0876" w:rsidP="007B4CB0">
      <w:pPr>
        <w:pStyle w:val="Heading1"/>
        <w:spacing w:line="600" w:lineRule="auto"/>
      </w:pPr>
      <w:r w:rsidRPr="006E7621">
        <w:t xml:space="preserve">Data </w:t>
      </w:r>
      <w:r>
        <w:t>Availability Statement</w:t>
      </w:r>
    </w:p>
    <w:p w14:paraId="257D2A44" w14:textId="54D1FFE4" w:rsidR="00BB0876" w:rsidRDefault="00BB0876" w:rsidP="000D5808">
      <w:pPr>
        <w:spacing w:line="480" w:lineRule="auto"/>
      </w:pPr>
      <w:r w:rsidRPr="00F21C57">
        <w:t xml:space="preserve">All code corresponding to methods and figure generation can be found in the repository: </w:t>
      </w:r>
      <w:r w:rsidR="007E1057" w:rsidRPr="007E1057">
        <w:t>https://github.com/Matt2371/DL-reservoir-modeling</w:t>
      </w:r>
      <w:r>
        <w:t>.</w:t>
      </w:r>
    </w:p>
    <w:p w14:paraId="4DCB2A13" w14:textId="77777777" w:rsidR="00BB0876" w:rsidRDefault="00BB0876" w:rsidP="000D5808">
      <w:pPr>
        <w:pStyle w:val="Heading1"/>
        <w:spacing w:line="480" w:lineRule="auto"/>
      </w:pPr>
      <w:r w:rsidRPr="00F21C57">
        <w:t>Acknowledgments</w:t>
      </w:r>
    </w:p>
    <w:p w14:paraId="1CBEBE45" w14:textId="211A52BF" w:rsidR="000A61C2" w:rsidRDefault="004A485C" w:rsidP="000A61C2">
      <w:r>
        <w:t xml:space="preserve">Remind me to fill in later with funding </w:t>
      </w:r>
      <w:proofErr w:type="gramStart"/>
      <w:r>
        <w:t>info</w:t>
      </w:r>
      <w:proofErr w:type="gramEnd"/>
    </w:p>
    <w:p w14:paraId="370AB508" w14:textId="77777777" w:rsidR="000A61C2" w:rsidRPr="000A61C2" w:rsidRDefault="000A61C2" w:rsidP="000A61C2"/>
    <w:p w14:paraId="5B5543A4" w14:textId="36AEDD33" w:rsidR="00DD2C2D" w:rsidRDefault="00A73104" w:rsidP="000D5808">
      <w:pPr>
        <w:pStyle w:val="Heading1"/>
        <w:spacing w:line="480" w:lineRule="auto"/>
      </w:pPr>
      <w:r>
        <w:t>References</w:t>
      </w:r>
    </w:p>
    <w:sdt>
      <w:sdtPr>
        <w:tag w:val="MENDELEY_BIBLIOGRAPHY"/>
        <w:id w:val="864022765"/>
        <w:placeholder>
          <w:docPart w:val="DefaultPlaceholder_-1854013440"/>
        </w:placeholder>
      </w:sdtPr>
      <w:sdtContent>
        <w:p w14:paraId="28A017BB" w14:textId="77777777" w:rsidR="00901608" w:rsidRDefault="00901608">
          <w:pPr>
            <w:autoSpaceDE w:val="0"/>
            <w:autoSpaceDN w:val="0"/>
            <w:ind w:hanging="480"/>
            <w:divId w:val="1574464387"/>
            <w:rPr>
              <w:ins w:id="794" w:author="Matthew Chen" w:date="2024-04-11T09:40:00Z" w16du:dateUtc="2024-04-11T16:40:00Z"/>
              <w:rFonts w:eastAsia="Times New Roman"/>
              <w:szCs w:val="24"/>
            </w:rPr>
          </w:pPr>
          <w:ins w:id="795" w:author="Matthew Chen" w:date="2024-04-11T09:40:00Z" w16du:dateUtc="2024-04-11T16:40:00Z">
            <w:r>
              <w:rPr>
                <w:rFonts w:eastAsia="Times New Roman"/>
              </w:rPr>
              <w:t xml:space="preserve">Hochreiter, S., &amp; </w:t>
            </w:r>
            <w:proofErr w:type="spellStart"/>
            <w:r>
              <w:rPr>
                <w:rFonts w:eastAsia="Times New Roman"/>
              </w:rPr>
              <w:t>Urgen</w:t>
            </w:r>
            <w:proofErr w:type="spellEnd"/>
            <w:r>
              <w:rPr>
                <w:rFonts w:eastAsia="Times New Roman"/>
              </w:rPr>
              <w:t xml:space="preserve"> </w:t>
            </w:r>
            <w:proofErr w:type="spellStart"/>
            <w:r>
              <w:rPr>
                <w:rFonts w:eastAsia="Times New Roman"/>
              </w:rPr>
              <w:t>Schmidhuber</w:t>
            </w:r>
            <w:proofErr w:type="spellEnd"/>
            <w:r>
              <w:rPr>
                <w:rFonts w:eastAsia="Times New Roman"/>
              </w:rPr>
              <w:t xml:space="preserve">, J. ¨. (1997). Long Short-Term Memory. </w:t>
            </w:r>
            <w:r>
              <w:rPr>
                <w:rFonts w:eastAsia="Times New Roman"/>
                <w:i/>
                <w:iCs/>
              </w:rPr>
              <w:t>Neural Computation</w:t>
            </w:r>
            <w:r>
              <w:rPr>
                <w:rFonts w:eastAsia="Times New Roman"/>
              </w:rPr>
              <w:t xml:space="preserve">, </w:t>
            </w:r>
            <w:r>
              <w:rPr>
                <w:rFonts w:eastAsia="Times New Roman"/>
                <w:i/>
                <w:iCs/>
              </w:rPr>
              <w:t>9</w:t>
            </w:r>
            <w:r>
              <w:rPr>
                <w:rFonts w:eastAsia="Times New Roman"/>
              </w:rPr>
              <w:t>(8), 1735–1780. https://doi.org/https://doi.org/10.1162/neco.1997.9.8.1735</w:t>
            </w:r>
          </w:ins>
        </w:p>
        <w:p w14:paraId="20BB37A1" w14:textId="77777777" w:rsidR="00901608" w:rsidRDefault="00901608">
          <w:pPr>
            <w:autoSpaceDE w:val="0"/>
            <w:autoSpaceDN w:val="0"/>
            <w:ind w:hanging="480"/>
            <w:divId w:val="205878521"/>
            <w:rPr>
              <w:ins w:id="796" w:author="Matthew Chen" w:date="2024-04-11T09:40:00Z" w16du:dateUtc="2024-04-11T16:40:00Z"/>
              <w:rFonts w:eastAsia="Times New Roman"/>
            </w:rPr>
          </w:pPr>
          <w:proofErr w:type="spellStart"/>
          <w:ins w:id="797" w:author="Matthew Chen" w:date="2024-04-11T09:40:00Z" w16du:dateUtc="2024-04-11T16:40:00Z">
            <w:r>
              <w:rPr>
                <w:rFonts w:eastAsia="Times New Roman"/>
              </w:rPr>
              <w:t>Hoedt</w:t>
            </w:r>
            <w:proofErr w:type="spellEnd"/>
            <w:r>
              <w:rPr>
                <w:rFonts w:eastAsia="Times New Roman"/>
              </w:rPr>
              <w:t xml:space="preserve">, P.-J., Kratzert, F., Klotz, D., </w:t>
            </w:r>
            <w:proofErr w:type="spellStart"/>
            <w:r>
              <w:rPr>
                <w:rFonts w:eastAsia="Times New Roman"/>
              </w:rPr>
              <w:t>Halmich</w:t>
            </w:r>
            <w:proofErr w:type="spellEnd"/>
            <w:r>
              <w:rPr>
                <w:rFonts w:eastAsia="Times New Roman"/>
              </w:rPr>
              <w:t xml:space="preserve">, C., </w:t>
            </w:r>
            <w:proofErr w:type="spellStart"/>
            <w:r>
              <w:rPr>
                <w:rFonts w:eastAsia="Times New Roman"/>
              </w:rPr>
              <w:t>Holzleitner</w:t>
            </w:r>
            <w:proofErr w:type="spellEnd"/>
            <w:r>
              <w:rPr>
                <w:rFonts w:eastAsia="Times New Roman"/>
              </w:rPr>
              <w:t xml:space="preserve">, M., Nearing, G., et al. (2021). MC-LSTM: Mass-Conserving LSTM. </w:t>
            </w:r>
            <w:r>
              <w:rPr>
                <w:rFonts w:eastAsia="Times New Roman"/>
                <w:i/>
                <w:iCs/>
              </w:rPr>
              <w:t>Proceedings of the 38th International Conference on Machine Learning</w:t>
            </w:r>
            <w:r>
              <w:rPr>
                <w:rFonts w:eastAsia="Times New Roman"/>
              </w:rPr>
              <w:t xml:space="preserve">, </w:t>
            </w:r>
            <w:r>
              <w:rPr>
                <w:rFonts w:eastAsia="Times New Roman"/>
                <w:i/>
                <w:iCs/>
              </w:rPr>
              <w:t>139</w:t>
            </w:r>
            <w:r>
              <w:rPr>
                <w:rFonts w:eastAsia="Times New Roman"/>
              </w:rPr>
              <w:t xml:space="preserve">, 4275–4286. Retrieved from </w:t>
            </w:r>
            <w:proofErr w:type="gramStart"/>
            <w:r>
              <w:rPr>
                <w:rFonts w:eastAsia="Times New Roman"/>
              </w:rPr>
              <w:t>http://arxiv.org/abs/2101.05186</w:t>
            </w:r>
            <w:proofErr w:type="gramEnd"/>
          </w:ins>
        </w:p>
        <w:p w14:paraId="4951D508" w14:textId="77777777" w:rsidR="00901608" w:rsidRDefault="00901608">
          <w:pPr>
            <w:autoSpaceDE w:val="0"/>
            <w:autoSpaceDN w:val="0"/>
            <w:ind w:hanging="480"/>
            <w:divId w:val="352151216"/>
            <w:rPr>
              <w:ins w:id="798" w:author="Matthew Chen" w:date="2024-04-11T09:40:00Z" w16du:dateUtc="2024-04-11T16:40:00Z"/>
              <w:rFonts w:eastAsia="Times New Roman"/>
            </w:rPr>
          </w:pPr>
          <w:ins w:id="799" w:author="Matthew Chen" w:date="2024-04-11T09:40:00Z" w16du:dateUtc="2024-04-11T16:40:00Z">
            <w:r>
              <w:rPr>
                <w:rFonts w:eastAsia="Times New Roman"/>
              </w:rPr>
              <w:t xml:space="preserve">Iorga, C., &amp; Neagoe, V.-E. (2019). A Deep CNN Approach with Transfer Learning for Image Recognition. In </w:t>
            </w:r>
            <w:r>
              <w:rPr>
                <w:rFonts w:eastAsia="Times New Roman"/>
                <w:i/>
                <w:iCs/>
              </w:rPr>
              <w:t>2019 11th International Conference on Electronics, Computers and Artificial Intelligence (ECAI)</w:t>
            </w:r>
            <w:r>
              <w:rPr>
                <w:rFonts w:eastAsia="Times New Roman"/>
              </w:rPr>
              <w:t xml:space="preserve"> (pp. 1–6). IEEE. https://doi.org/10.1109/ECAI46879.2019.9042173</w:t>
            </w:r>
          </w:ins>
        </w:p>
        <w:p w14:paraId="636680ED" w14:textId="77777777" w:rsidR="00901608" w:rsidRDefault="00901608">
          <w:pPr>
            <w:autoSpaceDE w:val="0"/>
            <w:autoSpaceDN w:val="0"/>
            <w:ind w:hanging="480"/>
            <w:divId w:val="1428847908"/>
            <w:rPr>
              <w:ins w:id="800" w:author="Matthew Chen" w:date="2024-04-11T09:40:00Z" w16du:dateUtc="2024-04-11T16:40:00Z"/>
              <w:rFonts w:eastAsia="Times New Roman"/>
            </w:rPr>
          </w:pPr>
          <w:ins w:id="801" w:author="Matthew Chen" w:date="2024-04-11T09:40:00Z" w16du:dateUtc="2024-04-11T16:40:00Z">
            <w:r>
              <w:rPr>
                <w:rFonts w:eastAsia="Times New Roman"/>
              </w:rPr>
              <w:t xml:space="preserve">Jordan, I. D., Sokół, P. A., &amp; Park, I. M. (2021). Gated Recurrent Units Viewed Through the Lens of Continuous Time Dynamical Systems. </w:t>
            </w:r>
            <w:r>
              <w:rPr>
                <w:rFonts w:eastAsia="Times New Roman"/>
                <w:i/>
                <w:iCs/>
              </w:rPr>
              <w:t>Frontiers in Computational Neuroscience</w:t>
            </w:r>
            <w:r>
              <w:rPr>
                <w:rFonts w:eastAsia="Times New Roman"/>
              </w:rPr>
              <w:t xml:space="preserve">, </w:t>
            </w:r>
            <w:r>
              <w:rPr>
                <w:rFonts w:eastAsia="Times New Roman"/>
                <w:i/>
                <w:iCs/>
              </w:rPr>
              <w:t>15</w:t>
            </w:r>
            <w:r>
              <w:rPr>
                <w:rFonts w:eastAsia="Times New Roman"/>
              </w:rPr>
              <w:t>. https://doi.org/10.3389/fncom.2021.678158</w:t>
            </w:r>
          </w:ins>
        </w:p>
        <w:p w14:paraId="6E6CE8F3" w14:textId="77777777" w:rsidR="00901608" w:rsidRDefault="00901608">
          <w:pPr>
            <w:autoSpaceDE w:val="0"/>
            <w:autoSpaceDN w:val="0"/>
            <w:ind w:hanging="480"/>
            <w:divId w:val="2003116681"/>
            <w:rPr>
              <w:ins w:id="802" w:author="Matthew Chen" w:date="2024-04-11T09:40:00Z" w16du:dateUtc="2024-04-11T16:40:00Z"/>
              <w:rFonts w:eastAsia="Times New Roman"/>
            </w:rPr>
          </w:pPr>
          <w:ins w:id="803" w:author="Matthew Chen" w:date="2024-04-11T09:40:00Z" w16du:dateUtc="2024-04-11T16:40:00Z">
            <w:r>
              <w:rPr>
                <w:rFonts w:eastAsia="Times New Roman"/>
              </w:rPr>
              <w:t xml:space="preserve">Kingma, D. P., &amp; Ba, J. (2015). Adam: A Method for Stochastic Optimization. In </w:t>
            </w:r>
            <w:r>
              <w:rPr>
                <w:rFonts w:eastAsia="Times New Roman"/>
                <w:i/>
                <w:iCs/>
              </w:rPr>
              <w:t>Proceedings of the 3rd International Conference on Learning Representations (ICLR 2015)</w:t>
            </w:r>
            <w:r>
              <w:rPr>
                <w:rFonts w:eastAsia="Times New Roman"/>
              </w:rPr>
              <w:t xml:space="preserve"> (pp. 1–15). Retrieved from </w:t>
            </w:r>
            <w:proofErr w:type="gramStart"/>
            <w:r>
              <w:rPr>
                <w:rFonts w:eastAsia="Times New Roman"/>
              </w:rPr>
              <w:t>http://arxiv.org/abs/1412.6980</w:t>
            </w:r>
            <w:proofErr w:type="gramEnd"/>
          </w:ins>
        </w:p>
        <w:p w14:paraId="63319ED9" w14:textId="77777777" w:rsidR="00901608" w:rsidRDefault="00901608">
          <w:pPr>
            <w:autoSpaceDE w:val="0"/>
            <w:autoSpaceDN w:val="0"/>
            <w:ind w:hanging="480"/>
            <w:divId w:val="743452825"/>
            <w:rPr>
              <w:ins w:id="804" w:author="Matthew Chen" w:date="2024-04-11T09:40:00Z" w16du:dateUtc="2024-04-11T16:40:00Z"/>
              <w:rFonts w:eastAsia="Times New Roman"/>
            </w:rPr>
          </w:pPr>
          <w:ins w:id="805" w:author="Matthew Chen" w:date="2024-04-11T09:40:00Z" w16du:dateUtc="2024-04-11T16:40:00Z">
            <w:r>
              <w:rPr>
                <w:rFonts w:eastAsia="Times New Roman"/>
              </w:rPr>
              <w:t xml:space="preserve">Kratzert, F., </w:t>
            </w:r>
            <w:proofErr w:type="spellStart"/>
            <w:r>
              <w:rPr>
                <w:rFonts w:eastAsia="Times New Roman"/>
              </w:rPr>
              <w:t>Herrnegger</w:t>
            </w:r>
            <w:proofErr w:type="spellEnd"/>
            <w:r>
              <w:rPr>
                <w:rFonts w:eastAsia="Times New Roman"/>
              </w:rPr>
              <w:t xml:space="preserve">, M., Klotz, D., Hochreiter, S., &amp; </w:t>
            </w:r>
            <w:proofErr w:type="spellStart"/>
            <w:r>
              <w:rPr>
                <w:rFonts w:eastAsia="Times New Roman"/>
              </w:rPr>
              <w:t>Klambauer</w:t>
            </w:r>
            <w:proofErr w:type="spellEnd"/>
            <w:r>
              <w:rPr>
                <w:rFonts w:eastAsia="Times New Roman"/>
              </w:rPr>
              <w:t xml:space="preserve">, G. (2019). </w:t>
            </w:r>
            <w:proofErr w:type="spellStart"/>
            <w:r>
              <w:rPr>
                <w:rFonts w:eastAsia="Times New Roman"/>
              </w:rPr>
              <w:t>NeuralHydrology</w:t>
            </w:r>
            <w:proofErr w:type="spellEnd"/>
            <w:r>
              <w:rPr>
                <w:rFonts w:eastAsia="Times New Roman"/>
              </w:rPr>
              <w:t xml:space="preserve"> – Interpreting LSTMs in Hydrology. In </w:t>
            </w:r>
            <w:r>
              <w:rPr>
                <w:rFonts w:eastAsia="Times New Roman"/>
                <w:i/>
                <w:iCs/>
              </w:rPr>
              <w:t>Explainable AI: Interpreting, Explaining and Visualizing Deep Learning</w:t>
            </w:r>
            <w:r>
              <w:rPr>
                <w:rFonts w:eastAsia="Times New Roman"/>
              </w:rPr>
              <w:t xml:space="preserve"> (Vol. 11700, pp. 347–362). https://doi.org/10.1007/978-3-030-28954-6_19</w:t>
            </w:r>
          </w:ins>
        </w:p>
        <w:p w14:paraId="01A7CC51" w14:textId="77777777" w:rsidR="00901608" w:rsidRDefault="00901608">
          <w:pPr>
            <w:autoSpaceDE w:val="0"/>
            <w:autoSpaceDN w:val="0"/>
            <w:ind w:hanging="480"/>
            <w:divId w:val="1304389803"/>
            <w:rPr>
              <w:ins w:id="806" w:author="Matthew Chen" w:date="2024-04-11T09:40:00Z" w16du:dateUtc="2024-04-11T16:40:00Z"/>
              <w:rFonts w:eastAsia="Times New Roman"/>
            </w:rPr>
          </w:pPr>
          <w:ins w:id="807" w:author="Matthew Chen" w:date="2024-04-11T09:40:00Z" w16du:dateUtc="2024-04-11T16:40:00Z">
            <w:r>
              <w:rPr>
                <w:rFonts w:eastAsia="Times New Roman"/>
              </w:rPr>
              <w:lastRenderedPageBreak/>
              <w:t xml:space="preserve">Kratzert, F., Klotz, D., Shalev, G., </w:t>
            </w:r>
            <w:proofErr w:type="spellStart"/>
            <w:r>
              <w:rPr>
                <w:rFonts w:eastAsia="Times New Roman"/>
              </w:rPr>
              <w:t>Klambauer</w:t>
            </w:r>
            <w:proofErr w:type="spellEnd"/>
            <w:r>
              <w:rPr>
                <w:rFonts w:eastAsia="Times New Roman"/>
              </w:rPr>
              <w:t xml:space="preserve">, G., Hochreiter, S., &amp; Nearing, G. (2019). Towards learning universal, regional, and local hydrological behaviors via machine learning applied to large-sample datasets. </w:t>
            </w:r>
            <w:r>
              <w:rPr>
                <w:rFonts w:eastAsia="Times New Roman"/>
                <w:i/>
                <w:iCs/>
              </w:rPr>
              <w:t>Hydrology and Earth System Sciences</w:t>
            </w:r>
            <w:r>
              <w:rPr>
                <w:rFonts w:eastAsia="Times New Roman"/>
              </w:rPr>
              <w:t xml:space="preserve">, </w:t>
            </w:r>
            <w:r>
              <w:rPr>
                <w:rFonts w:eastAsia="Times New Roman"/>
                <w:i/>
                <w:iCs/>
              </w:rPr>
              <w:t>23</w:t>
            </w:r>
            <w:r>
              <w:rPr>
                <w:rFonts w:eastAsia="Times New Roman"/>
              </w:rPr>
              <w:t>(12), 5089–5110. https://doi.org/10.5194/hess-23-5089-2019</w:t>
            </w:r>
          </w:ins>
        </w:p>
        <w:p w14:paraId="1D55FEF8" w14:textId="77777777" w:rsidR="00901608" w:rsidRDefault="00901608">
          <w:pPr>
            <w:autoSpaceDE w:val="0"/>
            <w:autoSpaceDN w:val="0"/>
            <w:ind w:hanging="480"/>
            <w:divId w:val="1971473951"/>
            <w:rPr>
              <w:ins w:id="808" w:author="Matthew Chen" w:date="2024-04-11T09:40:00Z" w16du:dateUtc="2024-04-11T16:40:00Z"/>
              <w:rFonts w:eastAsia="Times New Roman"/>
            </w:rPr>
          </w:pPr>
          <w:ins w:id="809" w:author="Matthew Chen" w:date="2024-04-11T09:40:00Z" w16du:dateUtc="2024-04-11T16:40:00Z">
            <w:r>
              <w:rPr>
                <w:rFonts w:eastAsia="Times New Roman"/>
              </w:rPr>
              <w:t xml:space="preserve">Kratzert, F., Gauch, M., Klotz, D., &amp; Nearing, G. (2024). HESS Opinions: Never train an LSTM on a single basin. </w:t>
            </w:r>
            <w:proofErr w:type="spellStart"/>
            <w:r>
              <w:rPr>
                <w:rFonts w:eastAsia="Times New Roman"/>
                <w:i/>
                <w:iCs/>
              </w:rPr>
              <w:t>Hydrol</w:t>
            </w:r>
            <w:proofErr w:type="spellEnd"/>
            <w:r>
              <w:rPr>
                <w:rFonts w:eastAsia="Times New Roman"/>
                <w:i/>
                <w:iCs/>
              </w:rPr>
              <w:t>. Earth Syst. Sci. Discuss. [Preprint]</w:t>
            </w:r>
            <w:r>
              <w:rPr>
                <w:rFonts w:eastAsia="Times New Roman"/>
              </w:rPr>
              <w:t>, 1–19. https://doi.org/10.5194/hess-2023-275</w:t>
            </w:r>
          </w:ins>
        </w:p>
        <w:p w14:paraId="072324C6" w14:textId="77777777" w:rsidR="00901608" w:rsidRDefault="00901608">
          <w:pPr>
            <w:autoSpaceDE w:val="0"/>
            <w:autoSpaceDN w:val="0"/>
            <w:ind w:hanging="480"/>
            <w:divId w:val="666248720"/>
            <w:rPr>
              <w:ins w:id="810" w:author="Matthew Chen" w:date="2024-04-11T09:40:00Z" w16du:dateUtc="2024-04-11T16:40:00Z"/>
              <w:rFonts w:eastAsia="Times New Roman"/>
            </w:rPr>
          </w:pPr>
          <w:ins w:id="811" w:author="Matthew Chen" w:date="2024-04-11T09:40:00Z" w16du:dateUtc="2024-04-11T16:40:00Z">
            <w:r>
              <w:rPr>
                <w:rFonts w:eastAsia="Times New Roman"/>
              </w:rPr>
              <w:t xml:space="preserve">De La Fuente, L. A., Ehsani, M. R., Gupta, H. V., &amp; Condon, L. E. (2024). Toward interpretable LSTM-based modeling of hydrological systems. </w:t>
            </w:r>
            <w:r>
              <w:rPr>
                <w:rFonts w:eastAsia="Times New Roman"/>
                <w:i/>
                <w:iCs/>
              </w:rPr>
              <w:t>Hydrology and Earth System Sciences</w:t>
            </w:r>
            <w:r>
              <w:rPr>
                <w:rFonts w:eastAsia="Times New Roman"/>
              </w:rPr>
              <w:t xml:space="preserve">, </w:t>
            </w:r>
            <w:r>
              <w:rPr>
                <w:rFonts w:eastAsia="Times New Roman"/>
                <w:i/>
                <w:iCs/>
              </w:rPr>
              <w:t>28</w:t>
            </w:r>
            <w:r>
              <w:rPr>
                <w:rFonts w:eastAsia="Times New Roman"/>
              </w:rPr>
              <w:t>(4), 945–971. https://doi.org/10.5194/hess-28-945-2024</w:t>
            </w:r>
          </w:ins>
        </w:p>
        <w:p w14:paraId="6A467324" w14:textId="77777777" w:rsidR="00901608" w:rsidRDefault="00901608">
          <w:pPr>
            <w:autoSpaceDE w:val="0"/>
            <w:autoSpaceDN w:val="0"/>
            <w:ind w:hanging="480"/>
            <w:divId w:val="1848980872"/>
            <w:rPr>
              <w:ins w:id="812" w:author="Matthew Chen" w:date="2024-04-11T09:40:00Z" w16du:dateUtc="2024-04-11T16:40:00Z"/>
              <w:rFonts w:eastAsia="Times New Roman"/>
            </w:rPr>
          </w:pPr>
          <w:ins w:id="813" w:author="Matthew Chen" w:date="2024-04-11T09:40:00Z" w16du:dateUtc="2024-04-11T16:40:00Z">
            <w:r>
              <w:rPr>
                <w:rFonts w:eastAsia="Times New Roman"/>
              </w:rPr>
              <w:t xml:space="preserve">Li, M., </w:t>
            </w:r>
            <w:proofErr w:type="spellStart"/>
            <w:r>
              <w:rPr>
                <w:rFonts w:eastAsia="Times New Roman"/>
              </w:rPr>
              <w:t>Soltanolkotabi</w:t>
            </w:r>
            <w:proofErr w:type="spellEnd"/>
            <w:r>
              <w:rPr>
                <w:rFonts w:eastAsia="Times New Roman"/>
              </w:rPr>
              <w:t xml:space="preserve">, M., &amp; </w:t>
            </w:r>
            <w:proofErr w:type="spellStart"/>
            <w:r>
              <w:rPr>
                <w:rFonts w:eastAsia="Times New Roman"/>
              </w:rPr>
              <w:t>Oymak</w:t>
            </w:r>
            <w:proofErr w:type="spellEnd"/>
            <w:r>
              <w:rPr>
                <w:rFonts w:eastAsia="Times New Roman"/>
              </w:rPr>
              <w:t xml:space="preserve">, S. (2019). Gradient Descent with Early Stopping is Provably Robust to Label Noise for Overparameterized Neural Networks. In </w:t>
            </w:r>
            <w:r>
              <w:rPr>
                <w:rFonts w:eastAsia="Times New Roman"/>
                <w:i/>
                <w:iCs/>
              </w:rPr>
              <w:t>Proceedings of Machine Learning Research</w:t>
            </w:r>
            <w:r>
              <w:rPr>
                <w:rFonts w:eastAsia="Times New Roman"/>
              </w:rPr>
              <w:t xml:space="preserve"> (Vol. 108, pp. 4313–4324). Retrieved from </w:t>
            </w:r>
            <w:proofErr w:type="gramStart"/>
            <w:r>
              <w:rPr>
                <w:rFonts w:eastAsia="Times New Roman"/>
              </w:rPr>
              <w:t>https://proceedings.mlr.press/v108/li20j.html</w:t>
            </w:r>
            <w:proofErr w:type="gramEnd"/>
          </w:ins>
        </w:p>
        <w:p w14:paraId="2BBC1EE8" w14:textId="77777777" w:rsidR="00901608" w:rsidRDefault="00901608">
          <w:pPr>
            <w:autoSpaceDE w:val="0"/>
            <w:autoSpaceDN w:val="0"/>
            <w:ind w:hanging="480"/>
            <w:divId w:val="1215195199"/>
            <w:rPr>
              <w:ins w:id="814" w:author="Matthew Chen" w:date="2024-04-11T09:40:00Z" w16du:dateUtc="2024-04-11T16:40:00Z"/>
              <w:rFonts w:eastAsia="Times New Roman"/>
            </w:rPr>
          </w:pPr>
          <w:ins w:id="815" w:author="Matthew Chen" w:date="2024-04-11T09:40:00Z" w16du:dateUtc="2024-04-11T16:40:00Z">
            <w:r>
              <w:rPr>
                <w:rFonts w:eastAsia="Times New Roman"/>
              </w:rPr>
              <w:t xml:space="preserve">Ouyang, W., Lawson, K., Feng, D., Ye, L., Zhang, C., &amp; Shen, C. (2021). Continental-scale streamflow modeling of basins with reservoirs: Towards a coherent deep-learning-based strategy. </w:t>
            </w:r>
            <w:r>
              <w:rPr>
                <w:rFonts w:eastAsia="Times New Roman"/>
                <w:i/>
                <w:iCs/>
              </w:rPr>
              <w:t>Journal of Hydrology</w:t>
            </w:r>
            <w:r>
              <w:rPr>
                <w:rFonts w:eastAsia="Times New Roman"/>
              </w:rPr>
              <w:t xml:space="preserve">, </w:t>
            </w:r>
            <w:r>
              <w:rPr>
                <w:rFonts w:eastAsia="Times New Roman"/>
                <w:i/>
                <w:iCs/>
              </w:rPr>
              <w:t>599</w:t>
            </w:r>
            <w:r>
              <w:rPr>
                <w:rFonts w:eastAsia="Times New Roman"/>
              </w:rPr>
              <w:t>. https://doi.org/10.1016/j.jhydrol.2021.126455</w:t>
            </w:r>
          </w:ins>
        </w:p>
        <w:p w14:paraId="6AFA7EF3" w14:textId="77777777" w:rsidR="00901608" w:rsidRDefault="00901608">
          <w:pPr>
            <w:autoSpaceDE w:val="0"/>
            <w:autoSpaceDN w:val="0"/>
            <w:ind w:hanging="480"/>
            <w:divId w:val="491869355"/>
            <w:rPr>
              <w:ins w:id="816" w:author="Matthew Chen" w:date="2024-04-11T09:40:00Z" w16du:dateUtc="2024-04-11T16:40:00Z"/>
              <w:rFonts w:eastAsia="Times New Roman"/>
            </w:rPr>
          </w:pPr>
          <w:proofErr w:type="spellStart"/>
          <w:ins w:id="817" w:author="Matthew Chen" w:date="2024-04-11T09:40:00Z" w16du:dateUtc="2024-04-11T16:40:00Z">
            <w:r>
              <w:rPr>
                <w:rFonts w:eastAsia="Times New Roman"/>
              </w:rPr>
              <w:t>Paszke</w:t>
            </w:r>
            <w:proofErr w:type="spellEnd"/>
            <w:r>
              <w:rPr>
                <w:rFonts w:eastAsia="Times New Roman"/>
              </w:rPr>
              <w:t xml:space="preserve">, A., Gross, S., Massa, F., Lerer, A., Bradbury, J., Chanan, G., et al. (2019). </w:t>
            </w:r>
            <w:proofErr w:type="spellStart"/>
            <w:r>
              <w:rPr>
                <w:rFonts w:eastAsia="Times New Roman"/>
              </w:rPr>
              <w:t>PyTorch</w:t>
            </w:r>
            <w:proofErr w:type="spellEnd"/>
            <w:r>
              <w:rPr>
                <w:rFonts w:eastAsia="Times New Roman"/>
              </w:rPr>
              <w:t xml:space="preserve">: An Imperative Style, High-Performance Deep Learning Library. In </w:t>
            </w:r>
            <w:r>
              <w:rPr>
                <w:rFonts w:eastAsia="Times New Roman"/>
                <w:i/>
                <w:iCs/>
              </w:rPr>
              <w:t>33rd Conference on Neural Information Processing Systems (</w:t>
            </w:r>
            <w:proofErr w:type="spellStart"/>
            <w:r>
              <w:rPr>
                <w:rFonts w:eastAsia="Times New Roman"/>
                <w:i/>
                <w:iCs/>
              </w:rPr>
              <w:t>NeurIPS</w:t>
            </w:r>
            <w:proofErr w:type="spellEnd"/>
            <w:r>
              <w:rPr>
                <w:rFonts w:eastAsia="Times New Roman"/>
                <w:i/>
                <w:iCs/>
              </w:rPr>
              <w:t xml:space="preserve"> 2019)</w:t>
            </w:r>
            <w:r>
              <w:rPr>
                <w:rFonts w:eastAsia="Times New Roman"/>
              </w:rPr>
              <w:t xml:space="preserve"> (pp. 1–12). Retrieved from </w:t>
            </w:r>
            <w:proofErr w:type="gramStart"/>
            <w:r>
              <w:rPr>
                <w:rFonts w:eastAsia="Times New Roman"/>
              </w:rPr>
              <w:t>http://arxiv.org/abs/1912.01703</w:t>
            </w:r>
            <w:proofErr w:type="gramEnd"/>
          </w:ins>
        </w:p>
        <w:p w14:paraId="26E513DC" w14:textId="77777777" w:rsidR="00901608" w:rsidRDefault="00901608">
          <w:pPr>
            <w:autoSpaceDE w:val="0"/>
            <w:autoSpaceDN w:val="0"/>
            <w:ind w:hanging="480"/>
            <w:divId w:val="346249525"/>
            <w:rPr>
              <w:ins w:id="818" w:author="Matthew Chen" w:date="2024-04-11T09:40:00Z" w16du:dateUtc="2024-04-11T16:40:00Z"/>
              <w:rFonts w:eastAsia="Times New Roman"/>
            </w:rPr>
          </w:pPr>
          <w:ins w:id="819" w:author="Matthew Chen" w:date="2024-04-11T09:40:00Z" w16du:dateUtc="2024-04-11T16:40:00Z">
            <w:r>
              <w:rPr>
                <w:rFonts w:eastAsia="Times New Roman"/>
              </w:rPr>
              <w:t xml:space="preserve">Pedregosa, F., Michel, V., Grisel, O., Blondel, M., </w:t>
            </w:r>
            <w:proofErr w:type="spellStart"/>
            <w:r>
              <w:rPr>
                <w:rFonts w:eastAsia="Times New Roman"/>
              </w:rPr>
              <w:t>Prettenhofer</w:t>
            </w:r>
            <w:proofErr w:type="spellEnd"/>
            <w:r>
              <w:rPr>
                <w:rFonts w:eastAsia="Times New Roman"/>
              </w:rPr>
              <w:t xml:space="preserve">, P., Weiss, R., et al. (2011). </w:t>
            </w:r>
            <w:r>
              <w:rPr>
                <w:rFonts w:eastAsia="Times New Roman"/>
                <w:i/>
                <w:iCs/>
              </w:rPr>
              <w:t>Scikit-learn: Machine Learning in Python</w:t>
            </w:r>
            <w:r>
              <w:rPr>
                <w:rFonts w:eastAsia="Times New Roman"/>
              </w:rPr>
              <w:t xml:space="preserve">. </w:t>
            </w:r>
            <w:r>
              <w:rPr>
                <w:rFonts w:eastAsia="Times New Roman"/>
                <w:i/>
                <w:iCs/>
              </w:rPr>
              <w:t>Journal of Machine Learning Research</w:t>
            </w:r>
            <w:r>
              <w:rPr>
                <w:rFonts w:eastAsia="Times New Roman"/>
              </w:rPr>
              <w:t xml:space="preserve"> (Vol. 12). Retrieved from http://scikit-learn.sourceforge.net.</w:t>
            </w:r>
          </w:ins>
        </w:p>
        <w:p w14:paraId="3D37A1D5" w14:textId="77777777" w:rsidR="00901608" w:rsidRDefault="00901608">
          <w:pPr>
            <w:autoSpaceDE w:val="0"/>
            <w:autoSpaceDN w:val="0"/>
            <w:ind w:hanging="480"/>
            <w:divId w:val="2003507785"/>
            <w:rPr>
              <w:ins w:id="820" w:author="Matthew Chen" w:date="2024-04-11T09:40:00Z" w16du:dateUtc="2024-04-11T16:40:00Z"/>
              <w:rFonts w:eastAsia="Times New Roman"/>
            </w:rPr>
          </w:pPr>
          <w:ins w:id="821" w:author="Matthew Chen" w:date="2024-04-11T09:40:00Z" w16du:dateUtc="2024-04-11T16:40:00Z">
            <w:r>
              <w:rPr>
                <w:rFonts w:eastAsia="Times New Roman"/>
              </w:rPr>
              <w:t xml:space="preserve">Ruder, S., Peters, M. E., </w:t>
            </w:r>
            <w:proofErr w:type="spellStart"/>
            <w:r>
              <w:rPr>
                <w:rFonts w:eastAsia="Times New Roman"/>
              </w:rPr>
              <w:t>Swayamdipta</w:t>
            </w:r>
            <w:proofErr w:type="spellEnd"/>
            <w:r>
              <w:rPr>
                <w:rFonts w:eastAsia="Times New Roman"/>
              </w:rPr>
              <w:t xml:space="preserve">, S., &amp; Wolf, T. (2019). Transfer Learning in Natural Language Processing. In </w:t>
            </w:r>
            <w:r>
              <w:rPr>
                <w:rFonts w:eastAsia="Times New Roman"/>
                <w:i/>
                <w:iCs/>
              </w:rPr>
              <w:t>Proceedings of the 2019 Conference of the North</w:t>
            </w:r>
            <w:r>
              <w:rPr>
                <w:rFonts w:eastAsia="Times New Roman"/>
              </w:rPr>
              <w:t xml:space="preserve"> (pp. 15–18). Stroudsburg, PA, USA: Association for Computational Linguistics. https://doi.org/10.18653/v1/N19-5004</w:t>
            </w:r>
          </w:ins>
        </w:p>
        <w:p w14:paraId="1A484A17" w14:textId="77777777" w:rsidR="00901608" w:rsidRDefault="00901608">
          <w:pPr>
            <w:autoSpaceDE w:val="0"/>
            <w:autoSpaceDN w:val="0"/>
            <w:ind w:hanging="480"/>
            <w:divId w:val="740521905"/>
            <w:rPr>
              <w:ins w:id="822" w:author="Matthew Chen" w:date="2024-04-11T09:40:00Z" w16du:dateUtc="2024-04-11T16:40:00Z"/>
              <w:rFonts w:eastAsia="Times New Roman"/>
            </w:rPr>
          </w:pPr>
          <w:ins w:id="823" w:author="Matthew Chen" w:date="2024-04-11T09:40:00Z" w16du:dateUtc="2024-04-11T16:40:00Z">
            <w:r>
              <w:rPr>
                <w:rFonts w:eastAsia="Times New Roman"/>
              </w:rPr>
              <w:t xml:space="preserve">Steyaert, J. C., Condon, L. E., W.D. Turner, S., &amp; Voisin, N. (2022). </w:t>
            </w:r>
            <w:proofErr w:type="spellStart"/>
            <w:r>
              <w:rPr>
                <w:rFonts w:eastAsia="Times New Roman"/>
              </w:rPr>
              <w:t>ResOpsUS</w:t>
            </w:r>
            <w:proofErr w:type="spellEnd"/>
            <w:r>
              <w:rPr>
                <w:rFonts w:eastAsia="Times New Roman"/>
              </w:rPr>
              <w:t xml:space="preserve">, a dataset of historical reservoir operations in the contiguous United States. </w:t>
            </w:r>
            <w:r>
              <w:rPr>
                <w:rFonts w:eastAsia="Times New Roman"/>
                <w:i/>
                <w:iCs/>
              </w:rPr>
              <w:t>Scientific Data</w:t>
            </w:r>
            <w:r>
              <w:rPr>
                <w:rFonts w:eastAsia="Times New Roman"/>
              </w:rPr>
              <w:t xml:space="preserve">, </w:t>
            </w:r>
            <w:r>
              <w:rPr>
                <w:rFonts w:eastAsia="Times New Roman"/>
                <w:i/>
                <w:iCs/>
              </w:rPr>
              <w:t>9</w:t>
            </w:r>
            <w:r>
              <w:rPr>
                <w:rFonts w:eastAsia="Times New Roman"/>
              </w:rPr>
              <w:t>(1), 34. https://doi.org/10.1038/s41597-022-01134-7</w:t>
            </w:r>
          </w:ins>
        </w:p>
        <w:p w14:paraId="624F026F" w14:textId="77777777" w:rsidR="00901608" w:rsidRDefault="00901608">
          <w:pPr>
            <w:autoSpaceDE w:val="0"/>
            <w:autoSpaceDN w:val="0"/>
            <w:ind w:hanging="480"/>
            <w:divId w:val="1581868341"/>
            <w:rPr>
              <w:ins w:id="824" w:author="Matthew Chen" w:date="2024-04-11T09:40:00Z" w16du:dateUtc="2024-04-11T16:40:00Z"/>
              <w:rFonts w:eastAsia="Times New Roman"/>
            </w:rPr>
          </w:pPr>
          <w:ins w:id="825" w:author="Matthew Chen" w:date="2024-04-11T09:40:00Z" w16du:dateUtc="2024-04-11T16:40:00Z">
            <w:r>
              <w:rPr>
                <w:rFonts w:eastAsia="Times New Roman"/>
              </w:rPr>
              <w:t xml:space="preserve">Tan, C., Sun, F., Kong, T., Zhang, W., Yang, C., &amp; Liu, C. (2018). A survey on deep transfer learning. In </w:t>
            </w:r>
            <w:r>
              <w:rPr>
                <w:rFonts w:eastAsia="Times New Roman"/>
                <w:i/>
                <w:iCs/>
              </w:rPr>
              <w:t>Lecture Notes in Computer Science (including subseries Lecture Notes in Artificial Intelligence and Lecture Notes in Bioinformatics)</w:t>
            </w:r>
            <w:r>
              <w:rPr>
                <w:rFonts w:eastAsia="Times New Roman"/>
              </w:rPr>
              <w:t xml:space="preserve"> (Vol. 11141 LNCS, pp. 270–279). Springer Verlag. https://doi.org/10.1007/978-3-030-01424-7_27</w:t>
            </w:r>
          </w:ins>
        </w:p>
        <w:p w14:paraId="0C1D515E" w14:textId="77777777" w:rsidR="00901608" w:rsidRDefault="00901608">
          <w:pPr>
            <w:autoSpaceDE w:val="0"/>
            <w:autoSpaceDN w:val="0"/>
            <w:ind w:hanging="480"/>
            <w:divId w:val="1455324627"/>
            <w:rPr>
              <w:ins w:id="826" w:author="Matthew Chen" w:date="2024-04-11T09:40:00Z" w16du:dateUtc="2024-04-11T16:40:00Z"/>
              <w:rFonts w:eastAsia="Times New Roman"/>
            </w:rPr>
          </w:pPr>
          <w:ins w:id="827" w:author="Matthew Chen" w:date="2024-04-11T09:40:00Z" w16du:dateUtc="2024-04-11T16:40:00Z">
            <w:r>
              <w:rPr>
                <w:rFonts w:eastAsia="Times New Roman"/>
              </w:rPr>
              <w:t xml:space="preserve">Yu Wang. (2017). A new concept using LSTM Neural Networks for dynamic system identification. In </w:t>
            </w:r>
            <w:r>
              <w:rPr>
                <w:rFonts w:eastAsia="Times New Roman"/>
                <w:i/>
                <w:iCs/>
              </w:rPr>
              <w:t>2017 American Control Conference (ACC)</w:t>
            </w:r>
            <w:r>
              <w:rPr>
                <w:rFonts w:eastAsia="Times New Roman"/>
              </w:rPr>
              <w:t xml:space="preserve"> (pp. 5324–5329). IEEE. https://doi.org/10.23919/ACC.2017.7963782</w:t>
            </w:r>
          </w:ins>
        </w:p>
        <w:p w14:paraId="51AC26D6" w14:textId="5BC72BFC" w:rsidR="000A61C2" w:rsidDel="00412DB9" w:rsidRDefault="00901608">
          <w:pPr>
            <w:autoSpaceDE w:val="0"/>
            <w:autoSpaceDN w:val="0"/>
            <w:ind w:hanging="480"/>
            <w:divId w:val="3362854"/>
            <w:rPr>
              <w:del w:id="828" w:author="Matthew Chen" w:date="2024-03-29T10:15:00Z" w16du:dateUtc="2024-03-29T17:15:00Z"/>
              <w:rFonts w:eastAsia="Times New Roman"/>
              <w:szCs w:val="24"/>
            </w:rPr>
          </w:pPr>
          <w:ins w:id="829" w:author="Matthew Chen" w:date="2024-04-11T09:40:00Z" w16du:dateUtc="2024-04-11T16:40:00Z">
            <w:r>
              <w:rPr>
                <w:rFonts w:eastAsia="Times New Roman"/>
              </w:rPr>
              <w:lastRenderedPageBreak/>
              <w:t> </w:t>
            </w:r>
          </w:ins>
          <w:del w:id="830" w:author="Matthew Chen" w:date="2024-03-29T10:15:00Z" w16du:dateUtc="2024-03-29T17:15:00Z">
            <w:r w:rsidR="000A61C2" w:rsidDel="00412DB9">
              <w:rPr>
                <w:rFonts w:eastAsia="Times New Roman"/>
              </w:rPr>
              <w:delText xml:space="preserve">Hochreiter, S., &amp; Urgen Schmidhuber, J. (1997). Long Short-Term Memory. </w:delText>
            </w:r>
            <w:r w:rsidR="000A61C2" w:rsidDel="00412DB9">
              <w:rPr>
                <w:rFonts w:eastAsia="Times New Roman"/>
                <w:i/>
                <w:iCs/>
              </w:rPr>
              <w:delText>Neural Computation</w:delText>
            </w:r>
            <w:r w:rsidR="000A61C2" w:rsidDel="00412DB9">
              <w:rPr>
                <w:rFonts w:eastAsia="Times New Roman"/>
              </w:rPr>
              <w:delText xml:space="preserve">, </w:delText>
            </w:r>
            <w:r w:rsidR="000A61C2" w:rsidDel="00412DB9">
              <w:rPr>
                <w:rFonts w:eastAsia="Times New Roman"/>
                <w:i/>
                <w:iCs/>
              </w:rPr>
              <w:delText>9</w:delText>
            </w:r>
            <w:r w:rsidR="000A61C2" w:rsidDel="00412DB9">
              <w:rPr>
                <w:rFonts w:eastAsia="Times New Roman"/>
              </w:rPr>
              <w:delText>(8), 1735–1780. https://doi.org/https://doi.org/10.1162/neco.1997.9.8.1735</w:delText>
            </w:r>
          </w:del>
        </w:p>
        <w:p w14:paraId="545ABB01" w14:textId="1A145708" w:rsidR="000A61C2" w:rsidDel="00412DB9" w:rsidRDefault="000A61C2">
          <w:pPr>
            <w:autoSpaceDE w:val="0"/>
            <w:autoSpaceDN w:val="0"/>
            <w:ind w:hanging="480"/>
            <w:divId w:val="559243002"/>
            <w:rPr>
              <w:del w:id="831" w:author="Matthew Chen" w:date="2024-03-29T10:15:00Z" w16du:dateUtc="2024-03-29T17:15:00Z"/>
              <w:rFonts w:eastAsia="Times New Roman"/>
            </w:rPr>
          </w:pPr>
          <w:del w:id="832" w:author="Matthew Chen" w:date="2024-03-29T10:15:00Z" w16du:dateUtc="2024-03-29T17:15:00Z">
            <w:r w:rsidDel="00412DB9">
              <w:rPr>
                <w:rFonts w:eastAsia="Times New Roman"/>
              </w:rPr>
              <w:delText xml:space="preserve">Hoedt, P.-J., Kratzert, F., Klotz, D., Halmich, C., Holzleitner, M., Nearing, G., et al. (2021). MC-LSTM: Mass-Conserving LSTM. </w:delText>
            </w:r>
            <w:r w:rsidDel="00412DB9">
              <w:rPr>
                <w:rFonts w:eastAsia="Times New Roman"/>
                <w:i/>
                <w:iCs/>
              </w:rPr>
              <w:delText>Proceedings of the 38th International Conference on Machine Learning</w:delText>
            </w:r>
            <w:r w:rsidDel="00412DB9">
              <w:rPr>
                <w:rFonts w:eastAsia="Times New Roman"/>
              </w:rPr>
              <w:delText xml:space="preserve">, </w:delText>
            </w:r>
            <w:r w:rsidDel="00412DB9">
              <w:rPr>
                <w:rFonts w:eastAsia="Times New Roman"/>
                <w:i/>
                <w:iCs/>
              </w:rPr>
              <w:delText>139</w:delText>
            </w:r>
            <w:r w:rsidDel="00412DB9">
              <w:rPr>
                <w:rFonts w:eastAsia="Times New Roman"/>
              </w:rPr>
              <w:delText>, 4275–4286. Retrieved from http://arxiv.org/abs/2101.05186</w:delText>
            </w:r>
          </w:del>
        </w:p>
        <w:p w14:paraId="37C4F858" w14:textId="3E535C52" w:rsidR="000A61C2" w:rsidDel="00412DB9" w:rsidRDefault="000A61C2">
          <w:pPr>
            <w:autoSpaceDE w:val="0"/>
            <w:autoSpaceDN w:val="0"/>
            <w:ind w:hanging="480"/>
            <w:divId w:val="1415466692"/>
            <w:rPr>
              <w:del w:id="833" w:author="Matthew Chen" w:date="2024-03-29T10:15:00Z" w16du:dateUtc="2024-03-29T17:15:00Z"/>
              <w:rFonts w:eastAsia="Times New Roman"/>
            </w:rPr>
          </w:pPr>
          <w:del w:id="834" w:author="Matthew Chen" w:date="2024-03-29T10:15:00Z" w16du:dateUtc="2024-03-29T17:15:00Z">
            <w:r w:rsidDel="00412DB9">
              <w:rPr>
                <w:rFonts w:eastAsia="Times New Roman"/>
              </w:rPr>
              <w:delText xml:space="preserve">Iorga, C., &amp; Neagoe, V.-E. (2019). A Deep CNN Approach with Transfer Learning for Image Recognition. In </w:delText>
            </w:r>
            <w:r w:rsidDel="00412DB9">
              <w:rPr>
                <w:rFonts w:eastAsia="Times New Roman"/>
                <w:i/>
                <w:iCs/>
              </w:rPr>
              <w:delText>2019 11th International Conference on Electronics, Computers and Artificial Intelligence (ECAI)</w:delText>
            </w:r>
            <w:r w:rsidDel="00412DB9">
              <w:rPr>
                <w:rFonts w:eastAsia="Times New Roman"/>
              </w:rPr>
              <w:delText xml:space="preserve"> (pp. 1–6). IEEE. https://doi.org/10.1109/ECAI46879.2019.9042173</w:delText>
            </w:r>
          </w:del>
        </w:p>
        <w:p w14:paraId="1A781FCA" w14:textId="48A8E874" w:rsidR="000A61C2" w:rsidDel="00412DB9" w:rsidRDefault="000A61C2">
          <w:pPr>
            <w:autoSpaceDE w:val="0"/>
            <w:autoSpaceDN w:val="0"/>
            <w:ind w:hanging="480"/>
            <w:divId w:val="925269611"/>
            <w:rPr>
              <w:del w:id="835" w:author="Matthew Chen" w:date="2024-03-29T10:15:00Z" w16du:dateUtc="2024-03-29T17:15:00Z"/>
              <w:rFonts w:eastAsia="Times New Roman"/>
            </w:rPr>
          </w:pPr>
          <w:del w:id="836" w:author="Matthew Chen" w:date="2024-03-29T10:15:00Z" w16du:dateUtc="2024-03-29T17:15:00Z">
            <w:r w:rsidDel="00412DB9">
              <w:rPr>
                <w:rFonts w:eastAsia="Times New Roman"/>
              </w:rPr>
              <w:delText xml:space="preserve">Kingma, D. P., &amp; Ba, J. (2015). Adam: A Method for Stochastic Optimization. In </w:delText>
            </w:r>
            <w:r w:rsidDel="00412DB9">
              <w:rPr>
                <w:rFonts w:eastAsia="Times New Roman"/>
                <w:i/>
                <w:iCs/>
              </w:rPr>
              <w:delText>Proceedings of the 3rd International Conference on Learning Representations (ICLR 2015)</w:delText>
            </w:r>
            <w:r w:rsidDel="00412DB9">
              <w:rPr>
                <w:rFonts w:eastAsia="Times New Roman"/>
              </w:rPr>
              <w:delText xml:space="preserve"> (pp. 1–15). Retrieved from http://arxiv.org/abs/1412.6980</w:delText>
            </w:r>
          </w:del>
        </w:p>
        <w:p w14:paraId="0D68375E" w14:textId="49674C00" w:rsidR="000A61C2" w:rsidDel="00412DB9" w:rsidRDefault="000A61C2">
          <w:pPr>
            <w:autoSpaceDE w:val="0"/>
            <w:autoSpaceDN w:val="0"/>
            <w:ind w:hanging="480"/>
            <w:divId w:val="1540967215"/>
            <w:rPr>
              <w:del w:id="837" w:author="Matthew Chen" w:date="2024-03-29T10:15:00Z" w16du:dateUtc="2024-03-29T17:15:00Z"/>
              <w:rFonts w:eastAsia="Times New Roman"/>
            </w:rPr>
          </w:pPr>
          <w:del w:id="838" w:author="Matthew Chen" w:date="2024-03-29T10:15:00Z" w16du:dateUtc="2024-03-29T17:15:00Z">
            <w:r w:rsidDel="00412DB9">
              <w:rPr>
                <w:rFonts w:eastAsia="Times New Roman"/>
              </w:rPr>
              <w:delText xml:space="preserve">Kratzert, F., Herrnegger, M., Klotz, D., Hochreiter, S., &amp; Klambauer, G. (2019). NeuralHydrology – Interpreting LSTMs in Hydrology. In </w:delText>
            </w:r>
            <w:r w:rsidDel="00412DB9">
              <w:rPr>
                <w:rFonts w:eastAsia="Times New Roman"/>
                <w:i/>
                <w:iCs/>
              </w:rPr>
              <w:delText>Explainable AI: Interpreting, Explaining and Visualizing Deep Learning</w:delText>
            </w:r>
            <w:r w:rsidDel="00412DB9">
              <w:rPr>
                <w:rFonts w:eastAsia="Times New Roman"/>
              </w:rPr>
              <w:delText xml:space="preserve"> (Vol. 11700, pp. 347–362). https://doi.org/10.1007/978-3-030-28954-6_19</w:delText>
            </w:r>
          </w:del>
        </w:p>
        <w:p w14:paraId="7220C05A" w14:textId="3D6D0C3B" w:rsidR="000A61C2" w:rsidDel="00412DB9" w:rsidRDefault="000A61C2">
          <w:pPr>
            <w:autoSpaceDE w:val="0"/>
            <w:autoSpaceDN w:val="0"/>
            <w:ind w:hanging="480"/>
            <w:divId w:val="2090804302"/>
            <w:rPr>
              <w:del w:id="839" w:author="Matthew Chen" w:date="2024-03-29T10:15:00Z" w16du:dateUtc="2024-03-29T17:15:00Z"/>
              <w:rFonts w:eastAsia="Times New Roman"/>
            </w:rPr>
          </w:pPr>
          <w:del w:id="840" w:author="Matthew Chen" w:date="2024-03-29T10:15:00Z" w16du:dateUtc="2024-03-29T17:15:00Z">
            <w:r w:rsidDel="00412DB9">
              <w:rPr>
                <w:rFonts w:eastAsia="Times New Roman"/>
              </w:rPr>
              <w:delText xml:space="preserve">Kratzert, F., Gauch, M., Klotz, D., &amp; Nearing, G. (2024). HESS Opinions: Never train an LSTM on a single basin. </w:delText>
            </w:r>
            <w:r w:rsidDel="00412DB9">
              <w:rPr>
                <w:rFonts w:eastAsia="Times New Roman"/>
                <w:i/>
                <w:iCs/>
              </w:rPr>
              <w:delText>Hydrol. Earth Syst. Sci. Discuss. [Preprint]</w:delText>
            </w:r>
            <w:r w:rsidDel="00412DB9">
              <w:rPr>
                <w:rFonts w:eastAsia="Times New Roman"/>
              </w:rPr>
              <w:delText>, 1–19. https://doi.org/10.5194/hess-2023-275</w:delText>
            </w:r>
          </w:del>
        </w:p>
        <w:p w14:paraId="6D80272A" w14:textId="13DCDC1C" w:rsidR="000A61C2" w:rsidDel="00412DB9" w:rsidRDefault="000A61C2">
          <w:pPr>
            <w:autoSpaceDE w:val="0"/>
            <w:autoSpaceDN w:val="0"/>
            <w:ind w:hanging="480"/>
            <w:divId w:val="567227580"/>
            <w:rPr>
              <w:del w:id="841" w:author="Matthew Chen" w:date="2024-03-29T10:15:00Z" w16du:dateUtc="2024-03-29T17:15:00Z"/>
              <w:rFonts w:eastAsia="Times New Roman"/>
            </w:rPr>
          </w:pPr>
          <w:del w:id="842" w:author="Matthew Chen" w:date="2024-03-29T10:15:00Z" w16du:dateUtc="2024-03-29T17:15:00Z">
            <w:r w:rsidDel="00412DB9">
              <w:rPr>
                <w:rFonts w:eastAsia="Times New Roman"/>
              </w:rPr>
              <w:delText xml:space="preserve">Paszke, A., Gross, S., Massa, F., Lerer, A., Bradbury, J., Chanan, G., et al. (2019). PyTorch: An Imperative Style, High-Performance Deep Learning Library. In </w:delText>
            </w:r>
            <w:r w:rsidDel="00412DB9">
              <w:rPr>
                <w:rFonts w:eastAsia="Times New Roman"/>
                <w:i/>
                <w:iCs/>
              </w:rPr>
              <w:delText>33rd Conference on Neural Information Processing Systems (NeurIPS 2019)</w:delText>
            </w:r>
            <w:r w:rsidDel="00412DB9">
              <w:rPr>
                <w:rFonts w:eastAsia="Times New Roman"/>
              </w:rPr>
              <w:delText xml:space="preserve"> (pp. 1–12). Retrieved from http://arxiv.org/abs/1912.01703</w:delText>
            </w:r>
          </w:del>
        </w:p>
        <w:p w14:paraId="686B7ACE" w14:textId="6134FC76" w:rsidR="000A61C2" w:rsidDel="00412DB9" w:rsidRDefault="000A61C2">
          <w:pPr>
            <w:autoSpaceDE w:val="0"/>
            <w:autoSpaceDN w:val="0"/>
            <w:ind w:hanging="480"/>
            <w:divId w:val="460879870"/>
            <w:rPr>
              <w:del w:id="843" w:author="Matthew Chen" w:date="2024-03-29T10:15:00Z" w16du:dateUtc="2024-03-29T17:15:00Z"/>
              <w:rFonts w:eastAsia="Times New Roman"/>
            </w:rPr>
          </w:pPr>
          <w:del w:id="844" w:author="Matthew Chen" w:date="2024-03-29T10:15:00Z" w16du:dateUtc="2024-03-29T17:15:00Z">
            <w:r w:rsidDel="00412DB9">
              <w:rPr>
                <w:rFonts w:eastAsia="Times New Roman"/>
              </w:rPr>
              <w:delText xml:space="preserve">Pedregosa, F., Michel, V., Grisel, O., Blondel, M., Prettenhofer, P., Weiss, R., et al. (2011). </w:delText>
            </w:r>
            <w:r w:rsidDel="00412DB9">
              <w:rPr>
                <w:rFonts w:eastAsia="Times New Roman"/>
                <w:i/>
                <w:iCs/>
              </w:rPr>
              <w:delText>Scikit-learn: Machine Learning in Python</w:delText>
            </w:r>
            <w:r w:rsidDel="00412DB9">
              <w:rPr>
                <w:rFonts w:eastAsia="Times New Roman"/>
              </w:rPr>
              <w:delText xml:space="preserve">. </w:delText>
            </w:r>
            <w:r w:rsidDel="00412DB9">
              <w:rPr>
                <w:rFonts w:eastAsia="Times New Roman"/>
                <w:i/>
                <w:iCs/>
              </w:rPr>
              <w:delText>Journal of Machine Learning Research</w:delText>
            </w:r>
            <w:r w:rsidDel="00412DB9">
              <w:rPr>
                <w:rFonts w:eastAsia="Times New Roman"/>
              </w:rPr>
              <w:delText xml:space="preserve"> (Vol. 12). Retrieved from http://scikit-learn.sourceforge.net.</w:delText>
            </w:r>
          </w:del>
        </w:p>
        <w:p w14:paraId="7E53171C" w14:textId="3F7515B3" w:rsidR="000A61C2" w:rsidDel="00412DB9" w:rsidRDefault="000A61C2">
          <w:pPr>
            <w:autoSpaceDE w:val="0"/>
            <w:autoSpaceDN w:val="0"/>
            <w:ind w:hanging="480"/>
            <w:divId w:val="228199432"/>
            <w:rPr>
              <w:del w:id="845" w:author="Matthew Chen" w:date="2024-03-29T10:15:00Z" w16du:dateUtc="2024-03-29T17:15:00Z"/>
              <w:rFonts w:eastAsia="Times New Roman"/>
            </w:rPr>
          </w:pPr>
          <w:del w:id="846" w:author="Matthew Chen" w:date="2024-03-29T10:15:00Z" w16du:dateUtc="2024-03-29T17:15:00Z">
            <w:r w:rsidDel="00412DB9">
              <w:rPr>
                <w:rFonts w:eastAsia="Times New Roman"/>
              </w:rPr>
              <w:delText xml:space="preserve">Ruder, S., Peters, M. E., Swayamdipta, S., &amp; Wolf, T. (2019). Transfer Learning in Natural Language Processing. In </w:delText>
            </w:r>
            <w:r w:rsidDel="00412DB9">
              <w:rPr>
                <w:rFonts w:eastAsia="Times New Roman"/>
                <w:i/>
                <w:iCs/>
              </w:rPr>
              <w:delText>Proceedings of the 2019 Conference of the North</w:delText>
            </w:r>
            <w:r w:rsidDel="00412DB9">
              <w:rPr>
                <w:rFonts w:eastAsia="Times New Roman"/>
              </w:rPr>
              <w:delText xml:space="preserve"> (pp. 15–18). Stroudsburg, PA, USA: Association for Computational Linguistics. https://doi.org/10.18653/v1/N19-5004</w:delText>
            </w:r>
          </w:del>
        </w:p>
        <w:p w14:paraId="54AA8B0D" w14:textId="65228B55" w:rsidR="000A61C2" w:rsidDel="00412DB9" w:rsidRDefault="000A61C2">
          <w:pPr>
            <w:autoSpaceDE w:val="0"/>
            <w:autoSpaceDN w:val="0"/>
            <w:ind w:hanging="480"/>
            <w:divId w:val="1642811069"/>
            <w:rPr>
              <w:del w:id="847" w:author="Matthew Chen" w:date="2024-03-29T10:15:00Z" w16du:dateUtc="2024-03-29T17:15:00Z"/>
              <w:rFonts w:eastAsia="Times New Roman"/>
            </w:rPr>
          </w:pPr>
          <w:del w:id="848" w:author="Matthew Chen" w:date="2024-03-29T10:15:00Z" w16du:dateUtc="2024-03-29T17:15:00Z">
            <w:r w:rsidDel="00412DB9">
              <w:rPr>
                <w:rFonts w:eastAsia="Times New Roman"/>
              </w:rPr>
              <w:delText xml:space="preserve">Steyaert, J. C., Condon, L. E., W.D. Turner, S., &amp; Voisin, N. (2022). ResOpsUS, a dataset of historical reservoir operations in the contiguous United States. </w:delText>
            </w:r>
            <w:r w:rsidDel="00412DB9">
              <w:rPr>
                <w:rFonts w:eastAsia="Times New Roman"/>
                <w:i/>
                <w:iCs/>
              </w:rPr>
              <w:delText>Scientific Data</w:delText>
            </w:r>
            <w:r w:rsidDel="00412DB9">
              <w:rPr>
                <w:rFonts w:eastAsia="Times New Roman"/>
              </w:rPr>
              <w:delText xml:space="preserve">, </w:delText>
            </w:r>
            <w:r w:rsidDel="00412DB9">
              <w:rPr>
                <w:rFonts w:eastAsia="Times New Roman"/>
                <w:i/>
                <w:iCs/>
              </w:rPr>
              <w:delText>9</w:delText>
            </w:r>
            <w:r w:rsidDel="00412DB9">
              <w:rPr>
                <w:rFonts w:eastAsia="Times New Roman"/>
              </w:rPr>
              <w:delText>(1), 34. https://doi.org/10.1038/s41597-022-01134-7</w:delText>
            </w:r>
          </w:del>
        </w:p>
        <w:p w14:paraId="2DA5518F" w14:textId="7B8F7E62" w:rsidR="000A61C2" w:rsidDel="00412DB9" w:rsidRDefault="000A61C2">
          <w:pPr>
            <w:autoSpaceDE w:val="0"/>
            <w:autoSpaceDN w:val="0"/>
            <w:ind w:hanging="480"/>
            <w:divId w:val="1356269936"/>
            <w:rPr>
              <w:del w:id="849" w:author="Matthew Chen" w:date="2024-03-29T10:15:00Z" w16du:dateUtc="2024-03-29T17:15:00Z"/>
              <w:rFonts w:eastAsia="Times New Roman"/>
            </w:rPr>
          </w:pPr>
          <w:del w:id="850" w:author="Matthew Chen" w:date="2024-03-29T10:15:00Z" w16du:dateUtc="2024-03-29T17:15:00Z">
            <w:r w:rsidDel="00412DB9">
              <w:rPr>
                <w:rFonts w:eastAsia="Times New Roman"/>
              </w:rPr>
              <w:delText xml:space="preserve">Tan, C., Sun, F., Kong, T., Zhang, W., Yang, C., &amp; Liu, C. (2018). A survey on deep transfer learning. In </w:delText>
            </w:r>
            <w:r w:rsidDel="00412DB9">
              <w:rPr>
                <w:rFonts w:eastAsia="Times New Roman"/>
                <w:i/>
                <w:iCs/>
              </w:rPr>
              <w:delText>Lecture Notes in Computer Science (including subseries Lecture Notes in Artificial Intelligence and Lecture Notes in Bioinformatics)</w:delText>
            </w:r>
            <w:r w:rsidDel="00412DB9">
              <w:rPr>
                <w:rFonts w:eastAsia="Times New Roman"/>
              </w:rPr>
              <w:delText xml:space="preserve"> (Vol. 11141 LNCS, pp. 270–279). Springer Verlag. https://doi.org/10.1007/978-3-030-01424-7_27</w:delText>
            </w:r>
          </w:del>
        </w:p>
        <w:p w14:paraId="42DEE526" w14:textId="4AF07CB2" w:rsidR="000D5492" w:rsidRDefault="000A61C2" w:rsidP="000D5808">
          <w:pPr>
            <w:spacing w:line="480" w:lineRule="auto"/>
          </w:pPr>
          <w:del w:id="851" w:author="Matthew Chen" w:date="2024-03-29T10:15:00Z" w16du:dateUtc="2024-03-29T17:15:00Z">
            <w:r w:rsidDel="00412DB9">
              <w:rPr>
                <w:rFonts w:eastAsia="Times New Roman"/>
              </w:rPr>
              <w:delText> </w:delText>
            </w:r>
          </w:del>
        </w:p>
      </w:sdtContent>
    </w:sdt>
    <w:p w14:paraId="03C4C0C5" w14:textId="180F492F" w:rsidR="007E1057" w:rsidDel="003864A8" w:rsidRDefault="005E56EA" w:rsidP="005E56EA">
      <w:pPr>
        <w:pStyle w:val="Heading1"/>
        <w:spacing w:line="480" w:lineRule="auto"/>
        <w:rPr>
          <w:del w:id="852" w:author="Matthew Chen" w:date="2024-04-04T14:19:00Z" w16du:dateUtc="2024-04-04T21:19:00Z"/>
        </w:rPr>
      </w:pPr>
      <w:r>
        <w:t>Supplementary Materials</w:t>
      </w:r>
    </w:p>
    <w:p w14:paraId="2D312520" w14:textId="295B248D" w:rsidR="007853F0" w:rsidDel="003864A8" w:rsidRDefault="007853F0">
      <w:pPr>
        <w:pStyle w:val="Heading1"/>
        <w:spacing w:line="480" w:lineRule="auto"/>
        <w:rPr>
          <w:del w:id="853" w:author="Matthew Chen" w:date="2024-04-04T14:19:00Z" w16du:dateUtc="2024-04-04T21:19:00Z"/>
        </w:rPr>
        <w:pPrChange w:id="854" w:author="Matthew Chen" w:date="2024-04-04T14:19:00Z" w16du:dateUtc="2024-04-04T21:19:00Z">
          <w:pPr>
            <w:keepNext/>
            <w:jc w:val="center"/>
          </w:pPr>
        </w:pPrChange>
      </w:pPr>
      <w:del w:id="855" w:author="Matthew Chen" w:date="2024-04-04T14:19:00Z" w16du:dateUtc="2024-04-04T21:19:00Z">
        <w:r w:rsidDel="003864A8">
          <w:rPr>
            <w:b w:val="0"/>
            <w:noProof/>
          </w:rPr>
          <w:drawing>
            <wp:inline distT="0" distB="0" distL="0" distR="0" wp14:anchorId="1682EEA6" wp14:editId="7303D8CB">
              <wp:extent cx="3276794" cy="3193508"/>
              <wp:effectExtent l="0" t="0" r="0" b="6985"/>
              <wp:docPr id="2086478537" name="Picture 8" descr="A diagram of a variety of stor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78537" name="Picture 8" descr="A diagram of a variety of storage&#10;&#10;Description automatically generated with medium confidence"/>
                      <pic:cNvPicPr/>
                    </pic:nvPicPr>
                    <pic:blipFill rotWithShape="1">
                      <a:blip r:embed="rId30" cstate="print">
                        <a:extLst>
                          <a:ext uri="{28A0092B-C50C-407E-A947-70E740481C1C}">
                            <a14:useLocalDpi xmlns:a14="http://schemas.microsoft.com/office/drawing/2010/main" val="0"/>
                          </a:ext>
                        </a:extLst>
                      </a:blip>
                      <a:srcRect t="1165" b="1377"/>
                      <a:stretch/>
                    </pic:blipFill>
                    <pic:spPr bwMode="auto">
                      <a:xfrm>
                        <a:off x="0" y="0"/>
                        <a:ext cx="3308253" cy="3224167"/>
                      </a:xfrm>
                      <a:prstGeom prst="rect">
                        <a:avLst/>
                      </a:prstGeom>
                      <a:ln>
                        <a:noFill/>
                      </a:ln>
                      <a:extLst>
                        <a:ext uri="{53640926-AAD7-44D8-BBD7-CCE9431645EC}">
                          <a14:shadowObscured xmlns:a14="http://schemas.microsoft.com/office/drawing/2010/main"/>
                        </a:ext>
                      </a:extLst>
                    </pic:spPr>
                  </pic:pic>
                </a:graphicData>
              </a:graphic>
            </wp:inline>
          </w:drawing>
        </w:r>
      </w:del>
    </w:p>
    <w:p w14:paraId="7784D13F" w14:textId="3191B652" w:rsidR="007853F0" w:rsidDel="003864A8" w:rsidRDefault="007853F0">
      <w:pPr>
        <w:pStyle w:val="Heading1"/>
        <w:rPr>
          <w:del w:id="856" w:author="Matthew Chen" w:date="2024-04-04T14:19:00Z" w16du:dateUtc="2024-04-04T21:19:00Z"/>
        </w:rPr>
        <w:pPrChange w:id="857" w:author="Matthew Chen" w:date="2024-04-04T14:19:00Z" w16du:dateUtc="2024-04-04T21:19:00Z">
          <w:pPr>
            <w:pStyle w:val="Caption"/>
            <w:jc w:val="center"/>
          </w:pPr>
        </w:pPrChange>
      </w:pPr>
      <w:del w:id="858" w:author="Matthew Chen" w:date="2024-04-04T14:19:00Z" w16du:dateUtc="2024-04-04T21:19:00Z">
        <w:r w:rsidDel="003864A8">
          <w:delText xml:space="preserve">Figure S1. </w:delText>
        </w:r>
        <w:r w:rsidRPr="007853F0" w:rsidDel="003864A8">
          <w:rPr>
            <w:bCs/>
          </w:rPr>
          <w:delText>Comparison between Model 3 implied storage and observed storage for Shasta Reservoir</w:delText>
        </w:r>
      </w:del>
    </w:p>
    <w:p w14:paraId="399DFAA6" w14:textId="77777777" w:rsidR="007853F0" w:rsidRPr="007853F0" w:rsidRDefault="007853F0">
      <w:pPr>
        <w:pStyle w:val="Heading1"/>
        <w:spacing w:line="480" w:lineRule="auto"/>
        <w:pPrChange w:id="859" w:author="Matthew Chen" w:date="2024-04-04T14:19:00Z" w16du:dateUtc="2024-04-04T21:19:00Z">
          <w:pPr/>
        </w:pPrChange>
      </w:pPr>
    </w:p>
    <w:p w14:paraId="0A2B93FA" w14:textId="3F5DF7D7" w:rsidR="005E56EA" w:rsidDel="00DD18BE" w:rsidRDefault="005E56EA" w:rsidP="008F5B66">
      <w:pPr>
        <w:keepNext/>
        <w:jc w:val="center"/>
        <w:rPr>
          <w:del w:id="860" w:author="Matthew Chen" w:date="2024-04-04T10:04:00Z" w16du:dateUtc="2024-04-04T17:04:00Z"/>
        </w:rPr>
      </w:pPr>
      <w:del w:id="861" w:author="Matthew Chen" w:date="2024-04-04T10:04:00Z" w16du:dateUtc="2024-04-04T17:04:00Z">
        <w:r w:rsidDel="00DD18BE">
          <w:rPr>
            <w:noProof/>
          </w:rPr>
          <w:drawing>
            <wp:inline distT="0" distB="0" distL="0" distR="0" wp14:anchorId="55A9A4E7" wp14:editId="5AE4A881">
              <wp:extent cx="6255112" cy="2375602"/>
              <wp:effectExtent l="0" t="0" r="0" b="5715"/>
              <wp:docPr id="391280289" name="Picture 6"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80289" name="Picture 6" descr="A graph with blue and orange lines&#10;&#10;Description automatically generated"/>
                      <pic:cNvPicPr/>
                    </pic:nvPicPr>
                    <pic:blipFill rotWithShape="1">
                      <a:blip r:embed="rId31" cstate="print">
                        <a:extLst>
                          <a:ext uri="{28A0092B-C50C-407E-A947-70E740481C1C}">
                            <a14:useLocalDpi xmlns:a14="http://schemas.microsoft.com/office/drawing/2010/main" val="0"/>
                          </a:ext>
                        </a:extLst>
                      </a:blip>
                      <a:srcRect l="9359" t="6777" r="6923" b="2381"/>
                      <a:stretch/>
                    </pic:blipFill>
                    <pic:spPr bwMode="auto">
                      <a:xfrm>
                        <a:off x="0" y="0"/>
                        <a:ext cx="6278490" cy="2384481"/>
                      </a:xfrm>
                      <a:prstGeom prst="rect">
                        <a:avLst/>
                      </a:prstGeom>
                      <a:ln>
                        <a:noFill/>
                      </a:ln>
                      <a:extLst>
                        <a:ext uri="{53640926-AAD7-44D8-BBD7-CCE9431645EC}">
                          <a14:shadowObscured xmlns:a14="http://schemas.microsoft.com/office/drawing/2010/main"/>
                        </a:ext>
                      </a:extLst>
                    </pic:spPr>
                  </pic:pic>
                </a:graphicData>
              </a:graphic>
            </wp:inline>
          </w:drawing>
        </w:r>
      </w:del>
    </w:p>
    <w:p w14:paraId="0997C1B5" w14:textId="59962BD5" w:rsidR="005E56EA" w:rsidDel="00DD18BE" w:rsidRDefault="005E56EA" w:rsidP="008F5B66">
      <w:pPr>
        <w:pStyle w:val="Caption"/>
        <w:jc w:val="center"/>
        <w:rPr>
          <w:del w:id="862" w:author="Matthew Chen" w:date="2024-04-04T10:04:00Z" w16du:dateUtc="2024-04-04T17:04:00Z"/>
          <w:b w:val="0"/>
          <w:bCs/>
        </w:rPr>
      </w:pPr>
      <w:del w:id="863" w:author="Matthew Chen" w:date="2024-04-04T10:04:00Z" w16du:dateUtc="2024-04-04T17:04:00Z">
        <w:r w:rsidDel="00DD18BE">
          <w:delText>Figure S</w:delText>
        </w:r>
        <w:r w:rsidR="008F5B66" w:rsidDel="00DD18BE">
          <w:delText>2</w:delText>
        </w:r>
        <w:r w:rsidDel="00DD18BE">
          <w:delText xml:space="preserve">. </w:delText>
        </w:r>
        <w:r w:rsidRPr="005E56EA" w:rsidDel="00DD18BE">
          <w:rPr>
            <w:b w:val="0"/>
            <w:bCs/>
          </w:rPr>
          <w:delText xml:space="preserve">MC-LSTM predicted and observed </w:delText>
        </w:r>
        <w:r w:rsidR="008F5B66" w:rsidRPr="005E56EA" w:rsidDel="00DD18BE">
          <w:rPr>
            <w:b w:val="0"/>
            <w:bCs/>
          </w:rPr>
          <w:delText>releases.</w:delText>
        </w:r>
      </w:del>
    </w:p>
    <w:p w14:paraId="396F3BD2" w14:textId="77777777" w:rsidR="008F5B66" w:rsidRDefault="008F5B66" w:rsidP="008F5B66">
      <w:pPr>
        <w:keepNext/>
        <w:jc w:val="center"/>
      </w:pPr>
      <w:r>
        <w:rPr>
          <w:noProof/>
        </w:rPr>
        <w:drawing>
          <wp:inline distT="0" distB="0" distL="0" distR="0" wp14:anchorId="4BEE000B" wp14:editId="2C35E4F3">
            <wp:extent cx="5943600" cy="3714750"/>
            <wp:effectExtent l="0" t="0" r="0" b="0"/>
            <wp:docPr id="1370797929" name="Picture 6" descr="A graph of data on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97929" name="Picture 6" descr="A graph of data on a white background&#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C878694" w14:textId="2EC79E90" w:rsidR="008F5B66" w:rsidRPr="008F5B66" w:rsidRDefault="008F5B66" w:rsidP="008F5B66">
      <w:pPr>
        <w:pStyle w:val="Caption"/>
        <w:jc w:val="center"/>
      </w:pPr>
      <w:r>
        <w:t>Figure S</w:t>
      </w:r>
      <w:ins w:id="864" w:author="Matthew Chen" w:date="2024-04-04T14:19:00Z" w16du:dateUtc="2024-04-04T21:19:00Z">
        <w:r w:rsidR="003864A8">
          <w:t>1</w:t>
        </w:r>
      </w:ins>
      <w:del w:id="865" w:author="Matthew Chen" w:date="2024-04-04T14:19:00Z" w16du:dateUtc="2024-04-04T21:19:00Z">
        <w:r w:rsidDel="003864A8">
          <w:delText>3</w:delText>
        </w:r>
      </w:del>
      <w:r>
        <w:t xml:space="preserve">. </w:t>
      </w:r>
      <w:r w:rsidRPr="0001089D">
        <w:rPr>
          <w:b w:val="0"/>
          <w:bCs/>
        </w:rPr>
        <w:t>Timeseries plots for predicted and observed releases for Shasta, Folsom, New Melones, and Trinity using Model 1</w:t>
      </w:r>
      <w:r>
        <w:rPr>
          <w:b w:val="0"/>
          <w:bCs/>
        </w:rPr>
        <w:t>*</w:t>
      </w:r>
    </w:p>
    <w:sectPr w:rsidR="008F5B66" w:rsidRPr="008F5B66" w:rsidSect="005040AB">
      <w:footerReference w:type="default" r:id="rId33"/>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Jonathan D Herman" w:date="2024-03-28T10:38:00Z" w:initials="JH">
    <w:p w14:paraId="34407A6F" w14:textId="77777777" w:rsidR="00253E17" w:rsidRDefault="00253E17" w:rsidP="00253E17">
      <w:r>
        <w:rPr>
          <w:rStyle w:val="CommentReference"/>
        </w:rPr>
        <w:annotationRef/>
      </w:r>
      <w:r>
        <w:rPr>
          <w:sz w:val="20"/>
          <w:szCs w:val="20"/>
        </w:rPr>
        <w:t>This section is great, concise but informative. Along with each equation / term would it be possible to describe the analogy to a reservoir release policy? It would help make the case for this model choice if we could say (for example) we are accumulating water storage, and the release decision is based on water storage and the time of year etc. This idea may be out of order because those details are introduced next. I’m just trying to see it from a water resources audience perspective.</w:t>
      </w:r>
    </w:p>
  </w:comment>
  <w:comment w:id="1" w:author="Jonathan D Herman" w:date="2024-03-28T10:51:00Z" w:initials="JH">
    <w:p w14:paraId="3164BC67" w14:textId="77777777" w:rsidR="005524A5" w:rsidRDefault="005524A5" w:rsidP="005524A5">
      <w:r>
        <w:rPr>
          <w:rStyle w:val="CommentReference"/>
        </w:rPr>
        <w:annotationRef/>
      </w:r>
      <w:r>
        <w:rPr>
          <w:color w:val="000000"/>
          <w:sz w:val="20"/>
          <w:szCs w:val="20"/>
        </w:rPr>
        <w:t>A good reference to see how LSTMs are framed for our field is Wi and Steinschneider 2022 (or 2023?) in WRR. They are doing hydrology not reservoirs, but it gives a sense of the framing.</w:t>
      </w:r>
    </w:p>
  </w:comment>
  <w:comment w:id="2" w:author="Matthew Chen" w:date="2024-03-29T10:46:00Z" w:initials="MC">
    <w:p w14:paraId="11A89EAB" w14:textId="77777777" w:rsidR="004166B6" w:rsidRDefault="004166B6" w:rsidP="004166B6">
      <w:pPr>
        <w:pStyle w:val="CommentText"/>
      </w:pPr>
      <w:r>
        <w:rPr>
          <w:rStyle w:val="CommentReference"/>
        </w:rPr>
        <w:annotationRef/>
      </w:r>
      <w:r>
        <w:t>Good idea - I tried adding something framing the gating mechanisms around storage accumulation for reservoirs</w:t>
      </w:r>
    </w:p>
  </w:comment>
  <w:comment w:id="7" w:author="Jonathan D Herman" w:date="2024-03-28T10:37:00Z" w:initials="JH">
    <w:p w14:paraId="73119012" w14:textId="09592AE2" w:rsidR="00115883" w:rsidRDefault="00115883" w:rsidP="00115883">
      <w:r>
        <w:rPr>
          <w:rStyle w:val="CommentReference"/>
        </w:rPr>
        <w:annotationRef/>
      </w:r>
      <w:r>
        <w:rPr>
          <w:color w:val="000000"/>
          <w:sz w:val="20"/>
          <w:szCs w:val="20"/>
        </w:rPr>
        <w:t>is there another term that would be more familiar to a hydrology audience</w:t>
      </w:r>
    </w:p>
  </w:comment>
  <w:comment w:id="8" w:author="Matthew Chen" w:date="2024-03-29T10:39:00Z" w:initials="MC">
    <w:p w14:paraId="7EA6186A" w14:textId="77777777" w:rsidR="00BB2A14" w:rsidRDefault="00BB2A14" w:rsidP="00BB2A14">
      <w:pPr>
        <w:pStyle w:val="CommentText"/>
      </w:pPr>
      <w:r>
        <w:rPr>
          <w:rStyle w:val="CommentReference"/>
        </w:rPr>
        <w:annotationRef/>
      </w:r>
      <w:r>
        <w:t>I’m not sure, it’s a pretty LSTM-specific jargon. I moved the explanation of them up here though.</w:t>
      </w:r>
    </w:p>
  </w:comment>
  <w:comment w:id="14" w:author="Jonathan D Herman" w:date="2024-03-28T10:34:00Z" w:initials="JH">
    <w:p w14:paraId="5692DA28" w14:textId="7C01ABF6" w:rsidR="00115883" w:rsidRDefault="00115883" w:rsidP="00115883">
      <w:r>
        <w:rPr>
          <w:rStyle w:val="CommentReference"/>
        </w:rPr>
        <w:annotationRef/>
      </w:r>
      <w:r>
        <w:rPr>
          <w:color w:val="000000"/>
          <w:sz w:val="20"/>
          <w:szCs w:val="20"/>
        </w:rPr>
        <w:t>check only last name format</w:t>
      </w:r>
    </w:p>
  </w:comment>
  <w:comment w:id="29" w:author="Jonathan D Herman" w:date="2024-03-28T10:39:00Z" w:initials="JH">
    <w:p w14:paraId="106E384B" w14:textId="77777777" w:rsidR="00253E17" w:rsidRDefault="00253E17" w:rsidP="00253E17">
      <w:r>
        <w:rPr>
          <w:rStyle w:val="CommentReference"/>
        </w:rPr>
        <w:annotationRef/>
      </w:r>
      <w:r>
        <w:rPr>
          <w:color w:val="000000"/>
          <w:sz w:val="20"/>
          <w:szCs w:val="20"/>
        </w:rPr>
        <w:t>somewhere here try to make the case that this dynamic accumulation makes LSTMs a good candidate to model dynamical systems (with some citations), although the LSTM architecture does not conserve mass unless explicitly tailored to do so.</w:t>
      </w:r>
    </w:p>
  </w:comment>
  <w:comment w:id="31" w:author="Jonathan D Herman" w:date="2024-03-28T10:39:00Z" w:initials="JH">
    <w:p w14:paraId="6C296EA8" w14:textId="77777777" w:rsidR="00253E17" w:rsidRDefault="00253E17" w:rsidP="00253E17">
      <w:r>
        <w:rPr>
          <w:rStyle w:val="CommentReference"/>
        </w:rPr>
        <w:annotationRef/>
      </w:r>
      <w:r>
        <w:rPr>
          <w:color w:val="000000"/>
          <w:sz w:val="20"/>
          <w:szCs w:val="20"/>
        </w:rPr>
        <w:t>the gate terminology was always confusing to me, but maybe it’s just me. it’s just a transfer function right?</w:t>
      </w:r>
    </w:p>
  </w:comment>
  <w:comment w:id="32" w:author="Matthew Chen" w:date="2024-03-29T10:56:00Z" w:initials="MC">
    <w:p w14:paraId="1978FAE6" w14:textId="77777777" w:rsidR="006A7A98" w:rsidRDefault="00414432" w:rsidP="006A7A98">
      <w:pPr>
        <w:pStyle w:val="CommentText"/>
      </w:pPr>
      <w:r>
        <w:rPr>
          <w:rStyle w:val="CommentReference"/>
        </w:rPr>
        <w:annotationRef/>
      </w:r>
      <w:r w:rsidR="006A7A98">
        <w:t xml:space="preserve">I’m not that familiar with dynamical systems, but I think so! </w:t>
      </w:r>
    </w:p>
  </w:comment>
  <w:comment w:id="56" w:author="Jonathan D Herman" w:date="2024-03-28T10:40:00Z" w:initials="JH">
    <w:p w14:paraId="55D343A2" w14:textId="77777777" w:rsidR="00253E17" w:rsidRDefault="00253E17" w:rsidP="00253E17">
      <w:r>
        <w:rPr>
          <w:rStyle w:val="CommentReference"/>
        </w:rPr>
        <w:annotationRef/>
      </w:r>
      <w:r>
        <w:rPr>
          <w:color w:val="000000"/>
          <w:sz w:val="20"/>
          <w:szCs w:val="20"/>
        </w:rPr>
        <w:t>this wasn’t clear</w:t>
      </w:r>
    </w:p>
  </w:comment>
  <w:comment w:id="68" w:author="Matthew Chen" w:date="2024-03-29T13:27:00Z" w:initials="MC">
    <w:p w14:paraId="7B787D95" w14:textId="77777777" w:rsidR="00817810" w:rsidRDefault="00817810" w:rsidP="00817810">
      <w:pPr>
        <w:pStyle w:val="CommentText"/>
      </w:pPr>
      <w:r>
        <w:rPr>
          <w:rStyle w:val="CommentReference"/>
        </w:rPr>
        <w:annotationRef/>
      </w:r>
      <w:r>
        <w:t>Do you know how to cite this? We just downloaded the data from their website</w:t>
      </w:r>
    </w:p>
  </w:comment>
  <w:comment w:id="81" w:author="Jonathan D Herman" w:date="2024-03-28T10:49:00Z" w:initials="JH">
    <w:p w14:paraId="4173B394" w14:textId="0D5AB2D2" w:rsidR="005524A5" w:rsidRDefault="005524A5" w:rsidP="005524A5">
      <w:r>
        <w:rPr>
          <w:rStyle w:val="CommentReference"/>
        </w:rPr>
        <w:annotationRef/>
      </w:r>
      <w:r>
        <w:rPr>
          <w:color w:val="000000"/>
          <w:sz w:val="20"/>
          <w:szCs w:val="20"/>
        </w:rPr>
        <w:t>Please check what I wrote here. It would be helpful to have a map showing the reservoir locations, and also highlight the CA ones where we use USBR data.</w:t>
      </w:r>
    </w:p>
  </w:comment>
  <w:comment w:id="113" w:author="Jonathan D Herman" w:date="2024-03-28T10:50:00Z" w:initials="JH">
    <w:p w14:paraId="1A9A3B2D" w14:textId="77777777" w:rsidR="005524A5" w:rsidRDefault="005524A5" w:rsidP="005524A5">
      <w:r>
        <w:rPr>
          <w:rStyle w:val="CommentReference"/>
        </w:rPr>
        <w:annotationRef/>
      </w:r>
      <w:r>
        <w:rPr>
          <w:color w:val="000000"/>
          <w:sz w:val="20"/>
          <w:szCs w:val="20"/>
        </w:rPr>
        <w:t>I don’t think I appreciated the impact of this choice. Is there support for the value of 3 years other than the preliminary testing?</w:t>
      </w:r>
    </w:p>
  </w:comment>
  <w:comment w:id="114" w:author="Jonathan D Herman" w:date="2024-03-28T11:35:00Z" w:initials="JH">
    <w:p w14:paraId="29D599ED" w14:textId="77777777" w:rsidR="00847ED0" w:rsidRDefault="00847ED0" w:rsidP="00847ED0">
      <w:r>
        <w:rPr>
          <w:rStyle w:val="CommentReference"/>
        </w:rPr>
        <w:annotationRef/>
      </w:r>
      <w:r>
        <w:rPr>
          <w:color w:val="000000"/>
          <w:sz w:val="20"/>
          <w:szCs w:val="20"/>
        </w:rPr>
        <w:t>also is this equivalent to the “sequence length” they talk about in hydrology, which is usually ~365 days?</w:t>
      </w:r>
    </w:p>
  </w:comment>
  <w:comment w:id="115" w:author="Matthew Chen" w:date="2024-03-29T15:09:00Z" w:initials="MC">
    <w:p w14:paraId="26DC9FEE" w14:textId="77777777" w:rsidR="000325E8" w:rsidRDefault="000325E8" w:rsidP="000325E8">
      <w:pPr>
        <w:pStyle w:val="CommentText"/>
      </w:pPr>
      <w:r>
        <w:rPr>
          <w:rStyle w:val="CommentReference"/>
        </w:rPr>
        <w:annotationRef/>
      </w:r>
      <w:r>
        <w:t xml:space="preserve">I chose 3 years only in preliminary testing - I remember that if the sequence was too long (for example, plugging in the entire record) no training would occur (vanishing gradient) but if it was too short like 1 year I was worried we miss year-to-year factors like carryover storage. </w:t>
      </w:r>
    </w:p>
    <w:p w14:paraId="78F03E4E" w14:textId="77777777" w:rsidR="000325E8" w:rsidRDefault="000325E8" w:rsidP="000325E8">
      <w:pPr>
        <w:pStyle w:val="CommentText"/>
      </w:pPr>
    </w:p>
    <w:p w14:paraId="652B212F" w14:textId="77777777" w:rsidR="000325E8" w:rsidRDefault="000325E8" w:rsidP="000325E8">
      <w:pPr>
        <w:pStyle w:val="CommentText"/>
      </w:pPr>
      <w:r>
        <w:t>I’m not sure what “sequence length” is in the context of hydrology, but here it means that the  propagation/accumulation of information is reset every 3 years</w:t>
      </w:r>
    </w:p>
  </w:comment>
  <w:comment w:id="128" w:author="Jonathan D Herman" w:date="2024-03-28T10:50:00Z" w:initials="JH">
    <w:p w14:paraId="69EF83A2" w14:textId="3191BE9A" w:rsidR="005524A5" w:rsidRDefault="005524A5" w:rsidP="005524A5">
      <w:r>
        <w:rPr>
          <w:rStyle w:val="CommentReference"/>
        </w:rPr>
        <w:annotationRef/>
      </w:r>
      <w:r>
        <w:rPr>
          <w:color w:val="000000"/>
          <w:sz w:val="20"/>
          <w:szCs w:val="20"/>
        </w:rPr>
        <w:t>could you include a brief explanation of this</w:t>
      </w:r>
    </w:p>
  </w:comment>
  <w:comment w:id="147" w:author="Jonathan D Herman" w:date="2024-03-28T10:52:00Z" w:initials="JH">
    <w:p w14:paraId="0FD9F630" w14:textId="77777777" w:rsidR="00320A16" w:rsidRDefault="00320A16" w:rsidP="00320A16">
      <w:r>
        <w:rPr>
          <w:rStyle w:val="CommentReference"/>
        </w:rPr>
        <w:annotationRef/>
      </w:r>
      <w:r>
        <w:rPr>
          <w:color w:val="000000"/>
          <w:sz w:val="20"/>
          <w:szCs w:val="20"/>
        </w:rPr>
        <w:t>this makes sense to me and I think it’s justified, but I can see a reviewer getting hung up on this.</w:t>
      </w:r>
    </w:p>
  </w:comment>
  <w:comment w:id="148" w:author="Jonathan D Herman" w:date="2024-03-28T13:10:00Z" w:initials="JH">
    <w:p w14:paraId="09E72ADE" w14:textId="77777777" w:rsidR="000B1531" w:rsidRDefault="000B1531" w:rsidP="000B1531">
      <w:r>
        <w:rPr>
          <w:rStyle w:val="CommentReference"/>
        </w:rPr>
        <w:annotationRef/>
      </w:r>
      <w:r>
        <w:rPr>
          <w:color w:val="000000"/>
          <w:sz w:val="20"/>
          <w:szCs w:val="20"/>
        </w:rPr>
        <w:t xml:space="preserve">maybe it could be justified somehow saying that Shasta is representative (in terms of degree of regulation, climate?) at least for the western US. </w:t>
      </w:r>
    </w:p>
  </w:comment>
  <w:comment w:id="149" w:author="Matthew Chen" w:date="2024-03-29T15:20:00Z" w:initials="MC">
    <w:p w14:paraId="6A143638" w14:textId="77777777" w:rsidR="00511D4D" w:rsidRDefault="004C296A" w:rsidP="00511D4D">
      <w:pPr>
        <w:pStyle w:val="CommentText"/>
      </w:pPr>
      <w:r>
        <w:rPr>
          <w:rStyle w:val="CommentReference"/>
        </w:rPr>
        <w:annotationRef/>
      </w:r>
      <w:r w:rsidR="00511D4D">
        <w:t>This one is tricky. A lot of the reservoirs we are looking at are not in the Western US (see study sites map), but Shasta is somewhat representative in terms of degree of regulation. I think the best way is to argue that exhaustive grid search for all reservoirs is computationally infeasible.</w:t>
      </w:r>
    </w:p>
  </w:comment>
  <w:comment w:id="180" w:author="Jonathan D Herman" w:date="2024-03-28T10:53:00Z" w:initials="JH">
    <w:p w14:paraId="14A34F25" w14:textId="4EF1D350" w:rsidR="004C296A" w:rsidRDefault="00320A16" w:rsidP="004C296A">
      <w:pPr>
        <w:pStyle w:val="CommentText"/>
      </w:pPr>
      <w:r>
        <w:rPr>
          <w:rStyle w:val="CommentReference"/>
        </w:rPr>
        <w:annotationRef/>
      </w:r>
      <w:r w:rsidR="004C296A">
        <w:rPr>
          <w:color w:val="000000"/>
        </w:rPr>
        <w:t>just checking, it’s day of calendar year not water year right</w:t>
      </w:r>
    </w:p>
  </w:comment>
  <w:comment w:id="181" w:author="Matthew Chen" w:date="2024-03-29T15:22:00Z" w:initials="MC">
    <w:p w14:paraId="14802D65" w14:textId="77777777" w:rsidR="004C296A" w:rsidRDefault="004C296A" w:rsidP="004C296A">
      <w:pPr>
        <w:pStyle w:val="CommentText"/>
      </w:pPr>
      <w:r>
        <w:rPr>
          <w:rStyle w:val="CommentReference"/>
        </w:rPr>
        <w:annotationRef/>
      </w:r>
      <w:r>
        <w:t>Yes, its calendar year</w:t>
      </w:r>
    </w:p>
  </w:comment>
  <w:comment w:id="184" w:author="Jonathan D Herman" w:date="2024-03-28T10:53:00Z" w:initials="JH">
    <w:p w14:paraId="68344B22" w14:textId="64EDA6BA" w:rsidR="00320A16" w:rsidRDefault="00320A16" w:rsidP="00320A16">
      <w:r>
        <w:rPr>
          <w:rStyle w:val="CommentReference"/>
        </w:rPr>
        <w:annotationRef/>
      </w:r>
      <w:r>
        <w:rPr>
          <w:color w:val="000000"/>
          <w:sz w:val="20"/>
          <w:szCs w:val="20"/>
        </w:rPr>
        <w:t>phrasing</w:t>
      </w:r>
    </w:p>
  </w:comment>
  <w:comment w:id="290" w:author="Jonathan D Herman" w:date="2024-03-28T11:02:00Z" w:initials="JH">
    <w:p w14:paraId="5F55A236" w14:textId="77777777" w:rsidR="004A14E5" w:rsidRDefault="004A14E5" w:rsidP="004A14E5">
      <w:r>
        <w:rPr>
          <w:rStyle w:val="CommentReference"/>
        </w:rPr>
        <w:annotationRef/>
      </w:r>
      <w:r>
        <w:rPr>
          <w:color w:val="000000"/>
          <w:sz w:val="20"/>
          <w:szCs w:val="20"/>
        </w:rPr>
        <w:t>Here through the rest of the methods section I would suggest a slightly different structure. Bring all of these under the same section heading.</w:t>
      </w:r>
    </w:p>
    <w:p w14:paraId="733CE8E6" w14:textId="77777777" w:rsidR="004A14E5" w:rsidRDefault="004A14E5" w:rsidP="004A14E5"/>
    <w:p w14:paraId="02BFC65B" w14:textId="77777777" w:rsidR="004A14E5" w:rsidRDefault="004A14E5" w:rsidP="004A14E5">
      <w:r>
        <w:rPr>
          <w:color w:val="000000"/>
          <w:sz w:val="20"/>
          <w:szCs w:val="20"/>
        </w:rPr>
        <w:t>2.5 Model Diagnostics</w:t>
      </w:r>
    </w:p>
    <w:p w14:paraId="12293BD9" w14:textId="77777777" w:rsidR="004A14E5" w:rsidRDefault="004A14E5" w:rsidP="004A14E5">
      <w:r>
        <w:rPr>
          <w:color w:val="000000"/>
          <w:sz w:val="20"/>
          <w:szCs w:val="20"/>
        </w:rPr>
        <w:t>(Paragraph explaining the main research questions, issues about interpretability, etc.)</w:t>
      </w:r>
    </w:p>
    <w:p w14:paraId="52E99C72" w14:textId="77777777" w:rsidR="004A14E5" w:rsidRDefault="004A14E5" w:rsidP="004A14E5"/>
    <w:p w14:paraId="67239D20" w14:textId="77777777" w:rsidR="004A14E5" w:rsidRDefault="004A14E5" w:rsidP="004A14E5">
      <w:r>
        <w:rPr>
          <w:color w:val="000000"/>
          <w:sz w:val="20"/>
          <w:szCs w:val="20"/>
        </w:rPr>
        <w:t>2.5.a Inspection of Cell States and Observed Storage</w:t>
      </w:r>
    </w:p>
    <w:p w14:paraId="5C4FBB0D" w14:textId="77777777" w:rsidR="004A14E5" w:rsidRDefault="004A14E5" w:rsidP="004A14E5">
      <w:r>
        <w:rPr>
          <w:color w:val="000000"/>
          <w:sz w:val="20"/>
          <w:szCs w:val="20"/>
        </w:rPr>
        <w:t>..</w:t>
      </w:r>
    </w:p>
    <w:p w14:paraId="79C7C72C" w14:textId="77777777" w:rsidR="004A14E5" w:rsidRDefault="004A14E5" w:rsidP="004A14E5">
      <w:r>
        <w:rPr>
          <w:color w:val="000000"/>
          <w:sz w:val="20"/>
          <w:szCs w:val="20"/>
        </w:rPr>
        <w:t>2.5b: Large-Sample Individual Training</w:t>
      </w:r>
    </w:p>
    <w:p w14:paraId="0030E0F1" w14:textId="77777777" w:rsidR="004A14E5" w:rsidRDefault="004A14E5" w:rsidP="004A14E5">
      <w:r>
        <w:rPr>
          <w:color w:val="000000"/>
          <w:sz w:val="20"/>
          <w:szCs w:val="20"/>
        </w:rPr>
        <w:t>…</w:t>
      </w:r>
    </w:p>
    <w:p w14:paraId="6E323E10" w14:textId="77777777" w:rsidR="004A14E5" w:rsidRDefault="004A14E5" w:rsidP="004A14E5">
      <w:r>
        <w:rPr>
          <w:color w:val="000000"/>
          <w:sz w:val="20"/>
          <w:szCs w:val="20"/>
        </w:rPr>
        <w:t xml:space="preserve">etc. </w:t>
      </w:r>
    </w:p>
    <w:p w14:paraId="1883D4B7" w14:textId="77777777" w:rsidR="004A14E5" w:rsidRDefault="004A14E5" w:rsidP="004A14E5">
      <w:r>
        <w:rPr>
          <w:color w:val="000000"/>
          <w:sz w:val="20"/>
          <w:szCs w:val="20"/>
        </w:rPr>
        <w:t xml:space="preserve"> </w:t>
      </w:r>
    </w:p>
    <w:p w14:paraId="4DFE1FF1" w14:textId="77777777" w:rsidR="004A14E5" w:rsidRDefault="004A14E5" w:rsidP="004A14E5">
      <w:r>
        <w:rPr>
          <w:color w:val="000000"/>
          <w:sz w:val="20"/>
          <w:szCs w:val="20"/>
        </w:rPr>
        <w:t>In this current format I think it reads like disconnected experiments. If there is a way to anchor them all in the same main research questions, it will flow better.</w:t>
      </w:r>
    </w:p>
  </w:comment>
  <w:comment w:id="296" w:author="Jonathan D Herman" w:date="2024-03-28T11:19:00Z" w:initials="JH">
    <w:p w14:paraId="6D636E60" w14:textId="77777777" w:rsidR="00EA5BD0" w:rsidRDefault="00EA5BD0" w:rsidP="00EA5BD0">
      <w:r>
        <w:rPr>
          <w:rStyle w:val="CommentReference"/>
        </w:rPr>
        <w:annotationRef/>
      </w:r>
      <w:r>
        <w:rPr>
          <w:color w:val="000000"/>
          <w:sz w:val="20"/>
          <w:szCs w:val="20"/>
        </w:rPr>
        <w:t>In this section (or in the intro) I think we have to talk about the Turner et al 2021 paper</w:t>
      </w:r>
    </w:p>
  </w:comment>
  <w:comment w:id="340" w:author="Matthew Chen" w:date="2024-02-29T11:24:00Z" w:initials="MC">
    <w:p w14:paraId="71DBCD03" w14:textId="039FF377" w:rsidR="000A61C2" w:rsidRDefault="005643E9" w:rsidP="000A61C2">
      <w:pPr>
        <w:pStyle w:val="CommentText"/>
      </w:pPr>
      <w:r>
        <w:rPr>
          <w:rStyle w:val="CommentReference"/>
        </w:rPr>
        <w:annotationRef/>
      </w:r>
      <w:r w:rsidR="000A61C2">
        <w:t>Reference is a preprint</w:t>
      </w:r>
    </w:p>
  </w:comment>
  <w:comment w:id="361" w:author="Jonathan D Herman" w:date="2024-03-28T11:06:00Z" w:initials="JH">
    <w:p w14:paraId="3528A75D" w14:textId="77777777" w:rsidR="004A14E5" w:rsidRDefault="004A14E5" w:rsidP="004A14E5">
      <w:r>
        <w:rPr>
          <w:rStyle w:val="CommentReference"/>
        </w:rPr>
        <w:annotationRef/>
      </w:r>
      <w:r>
        <w:rPr>
          <w:color w:val="000000"/>
          <w:sz w:val="20"/>
          <w:szCs w:val="20"/>
        </w:rPr>
        <w:t>Ouyang et al. 2021, maybe others too</w:t>
      </w:r>
    </w:p>
  </w:comment>
  <w:comment w:id="381" w:author="Jonathan D Herman" w:date="2024-03-28T11:18:00Z" w:initials="JH">
    <w:p w14:paraId="198AA493" w14:textId="77777777" w:rsidR="008A14AB" w:rsidRDefault="008A14AB" w:rsidP="008A14AB">
      <w:r>
        <w:rPr>
          <w:rStyle w:val="CommentReference"/>
        </w:rPr>
        <w:annotationRef/>
      </w:r>
      <w:r>
        <w:rPr>
          <w:color w:val="000000"/>
          <w:sz w:val="20"/>
          <w:szCs w:val="20"/>
        </w:rPr>
        <w:t xml:space="preserve">I understand the logic of talking about the validation scores in this section, but I’m wondering if it will also be necessary to talk about the test scores. </w:t>
      </w:r>
    </w:p>
  </w:comment>
  <w:comment w:id="382" w:author="Matthew Chen" w:date="2024-04-04T14:27:00Z" w:initials="MC">
    <w:p w14:paraId="25FB2140" w14:textId="77777777" w:rsidR="00543F4F" w:rsidRDefault="00543F4F" w:rsidP="00543F4F">
      <w:pPr>
        <w:pStyle w:val="CommentText"/>
      </w:pPr>
      <w:r>
        <w:rPr>
          <w:rStyle w:val="CommentReference"/>
        </w:rPr>
        <w:annotationRef/>
      </w:r>
      <w:r>
        <w:t>I added a short section about the decline in performance and that storage-driven models are more robust under policy change</w:t>
      </w:r>
    </w:p>
  </w:comment>
  <w:comment w:id="397" w:author="Jonathan D Herman" w:date="2024-03-28T11:12:00Z" w:initials="JH">
    <w:p w14:paraId="1530F670" w14:textId="65687337" w:rsidR="00B722E3" w:rsidRDefault="00B722E3" w:rsidP="00B722E3">
      <w:r>
        <w:rPr>
          <w:rStyle w:val="CommentReference"/>
        </w:rPr>
        <w:annotationRef/>
      </w:r>
      <w:r>
        <w:rPr>
          <w:color w:val="000000"/>
          <w:sz w:val="20"/>
          <w:szCs w:val="20"/>
        </w:rPr>
        <w:t>Will these results go in supplemental material?</w:t>
      </w:r>
    </w:p>
  </w:comment>
  <w:comment w:id="398" w:author="Matthew Chen" w:date="2024-04-04T14:26:00Z" w:initials="MC">
    <w:p w14:paraId="086FEF82" w14:textId="77777777" w:rsidR="00543F4F" w:rsidRDefault="00543F4F" w:rsidP="00543F4F">
      <w:pPr>
        <w:pStyle w:val="CommentText"/>
      </w:pPr>
      <w:r>
        <w:rPr>
          <w:rStyle w:val="CommentReference"/>
        </w:rPr>
        <w:annotationRef/>
      </w:r>
      <w:r>
        <w:t>Added parallel axis plot</w:t>
      </w:r>
    </w:p>
  </w:comment>
  <w:comment w:id="500" w:author="Jonathan D Herman" w:date="2024-03-28T11:35:00Z" w:initials="JH">
    <w:p w14:paraId="72486C58" w14:textId="77777777" w:rsidR="00847ED0" w:rsidRDefault="00847ED0" w:rsidP="00847ED0">
      <w:r>
        <w:rPr>
          <w:rStyle w:val="CommentReference"/>
        </w:rPr>
        <w:annotationRef/>
      </w:r>
      <w:r>
        <w:rPr>
          <w:color w:val="000000"/>
          <w:sz w:val="20"/>
          <w:szCs w:val="20"/>
        </w:rPr>
        <w:t>why this cutoff value?</w:t>
      </w:r>
    </w:p>
  </w:comment>
  <w:comment w:id="501" w:author="Matthew Chen" w:date="2024-04-04T14:24:00Z" w:initials="MC">
    <w:p w14:paraId="1965E92D" w14:textId="77777777" w:rsidR="007E11F0" w:rsidRDefault="007E11F0" w:rsidP="007E11F0">
      <w:pPr>
        <w:pStyle w:val="CommentText"/>
      </w:pPr>
      <w:r>
        <w:rPr>
          <w:rStyle w:val="CommentReference"/>
        </w:rPr>
        <w:annotationRef/>
      </w:r>
      <w:r>
        <w:t>I chose it arbitrarily</w:t>
      </w:r>
    </w:p>
  </w:comment>
  <w:comment w:id="507" w:author="Matthew Chen" w:date="2024-03-29T09:03:00Z" w:initials="MC">
    <w:p w14:paraId="494DD1BE" w14:textId="4AC5E109" w:rsidR="00F61C8B" w:rsidRDefault="00F61C8B" w:rsidP="00F61C8B">
      <w:pPr>
        <w:pStyle w:val="CommentText"/>
      </w:pPr>
      <w:r>
        <w:rPr>
          <w:rStyle w:val="CommentReference"/>
        </w:rPr>
        <w:annotationRef/>
      </w:r>
      <w:r>
        <w:t xml:space="preserve">JH: Are there any other kinds of XAI diagnostics that can be applied to LSTM models? Analyzing the sensitivity to inputs over time, or the weights? E.g. for simpler policies, we can look at the sensitivity to the inputs (Quinn et al. 2018). </w:t>
      </w:r>
    </w:p>
    <w:p w14:paraId="497440C3" w14:textId="77777777" w:rsidR="00F61C8B" w:rsidRDefault="00F61C8B" w:rsidP="00F61C8B">
      <w:pPr>
        <w:pStyle w:val="CommentText"/>
      </w:pPr>
      <w:r>
        <w:t>There have also been some efforts to understand the weights of trained LSTMs. This hydrology paper is worth a deeper read:</w:t>
      </w:r>
    </w:p>
    <w:p w14:paraId="3B76F7C4" w14:textId="77777777" w:rsidR="00F61C8B" w:rsidRDefault="00F61C8B" w:rsidP="00F61C8B">
      <w:pPr>
        <w:pStyle w:val="CommentText"/>
      </w:pPr>
      <w:r>
        <w:t>https://hess.copernicus.org/articles/28/945/2024/hess-28-945-2024.pdf</w:t>
      </w:r>
    </w:p>
  </w:comment>
  <w:comment w:id="508" w:author="Matthew Chen" w:date="2024-04-04T14:41:00Z" w:initials="MC">
    <w:p w14:paraId="1F16B703" w14:textId="77777777" w:rsidR="00614C35" w:rsidRDefault="00614C35" w:rsidP="00614C35">
      <w:pPr>
        <w:pStyle w:val="CommentText"/>
      </w:pPr>
      <w:r>
        <w:rPr>
          <w:rStyle w:val="CommentReference"/>
        </w:rPr>
        <w:annotationRef/>
      </w:r>
      <w:r>
        <w:t>We can try sensitivity analysis, though we only have two inputs into Model 1 so I’m not sure how informative that will be.</w:t>
      </w:r>
    </w:p>
  </w:comment>
  <w:comment w:id="509" w:author="Jonathan D Herman" w:date="2024-03-28T13:07:00Z" w:initials="JH">
    <w:p w14:paraId="0503101C" w14:textId="4BAED685" w:rsidR="000B1531" w:rsidRDefault="000B1531" w:rsidP="000B1531">
      <w:r>
        <w:rPr>
          <w:rStyle w:val="CommentReference"/>
        </w:rPr>
        <w:annotationRef/>
      </w:r>
      <w:r>
        <w:rPr>
          <w:color w:val="000000"/>
          <w:sz w:val="20"/>
          <w:szCs w:val="20"/>
        </w:rPr>
        <w:t>Just checking (I think we talked about this) - it’s not possible to look at this same thing for the MC-LSTM, right? I wonder if a mass conserving model would show a better match with storage, even though the overall prediction was not as good.</w:t>
      </w:r>
    </w:p>
  </w:comment>
  <w:comment w:id="510" w:author="Matthew Chen" w:date="2024-04-04T14:39:00Z" w:initials="MC">
    <w:p w14:paraId="6D7600A6" w14:textId="77777777" w:rsidR="001C59D4" w:rsidRDefault="001C59D4" w:rsidP="001C59D4">
      <w:pPr>
        <w:pStyle w:val="CommentText"/>
      </w:pPr>
      <w:r>
        <w:rPr>
          <w:rStyle w:val="CommentReference"/>
        </w:rPr>
        <w:annotationRef/>
      </w:r>
      <w:r>
        <w:t>After removing the MC-LSTM, I showed this for Models 3 and 4 instead</w:t>
      </w:r>
    </w:p>
  </w:comment>
  <w:comment w:id="514" w:author="Jonathan D Herman" w:date="2024-03-28T13:13:00Z" w:initials="JH">
    <w:p w14:paraId="5C93741D" w14:textId="4A5DE919" w:rsidR="000B1531" w:rsidRDefault="000B1531" w:rsidP="000B1531">
      <w:r>
        <w:rPr>
          <w:rStyle w:val="CommentReference"/>
        </w:rPr>
        <w:annotationRef/>
      </w:r>
      <w:r>
        <w:rPr>
          <w:color w:val="000000"/>
          <w:sz w:val="20"/>
          <w:szCs w:val="20"/>
        </w:rPr>
        <w:t>Even though we need the first results sections to choose the model, this section still feels like it “starts” the results. I don’t have ideas just a placeholder comment for now.</w:t>
      </w:r>
    </w:p>
  </w:comment>
  <w:comment w:id="544" w:author="Jonathan D Herman" w:date="2024-03-28T13:33:00Z" w:initials="JH">
    <w:p w14:paraId="7C1A01BA" w14:textId="77777777" w:rsidR="00661166" w:rsidRDefault="00661166" w:rsidP="00661166">
      <w:r>
        <w:rPr>
          <w:rStyle w:val="CommentReference"/>
        </w:rPr>
        <w:annotationRef/>
      </w:r>
      <w:r>
        <w:rPr>
          <w:color w:val="000000"/>
          <w:sz w:val="20"/>
          <w:szCs w:val="20"/>
        </w:rPr>
        <w:t>great. this just made me think (sort of unrelated) reviewers might ask about multi-reservoir systems. There are some of these basins where the releases in one reservoir will depend on others up/down stream. Our study can’t really address that, but we can talk about it in the discussion.</w:t>
      </w:r>
    </w:p>
  </w:comment>
  <w:comment w:id="554" w:author="Jonathan D Herman" w:date="2024-03-28T13:18:00Z" w:initials="JH">
    <w:p w14:paraId="4C377049" w14:textId="77777777" w:rsidR="00754606" w:rsidRDefault="00754606" w:rsidP="00754606">
      <w:r>
        <w:rPr>
          <w:rStyle w:val="CommentReference"/>
        </w:rPr>
        <w:annotationRef/>
      </w:r>
      <w:r>
        <w:rPr>
          <w:sz w:val="20"/>
          <w:szCs w:val="20"/>
        </w:rPr>
        <w:t>Reading it now, this seems to follow naturally from Fig 4 and the pooled section is a bit of a detour. We could consider changing the figure order:</w:t>
      </w:r>
      <w:r>
        <w:rPr>
          <w:sz w:val="20"/>
          <w:szCs w:val="20"/>
        </w:rPr>
        <w:cr/>
        <w:t>4. same</w:t>
      </w:r>
      <w:r>
        <w:rPr>
          <w:sz w:val="20"/>
          <w:szCs w:val="20"/>
        </w:rPr>
        <w:cr/>
        <w:t>5. map</w:t>
      </w:r>
      <w:r>
        <w:rPr>
          <w:sz w:val="20"/>
          <w:szCs w:val="20"/>
        </w:rPr>
        <w:cr/>
        <w:t>6. degree of regulation</w:t>
      </w:r>
      <w:r>
        <w:rPr>
          <w:sz w:val="20"/>
          <w:szCs w:val="20"/>
        </w:rPr>
        <w:cr/>
        <w:t>7. pooled training (and move this section down)</w:t>
      </w:r>
    </w:p>
  </w:comment>
  <w:comment w:id="570" w:author="Jonathan D Herman" w:date="2024-03-28T13:32:00Z" w:initials="JH">
    <w:p w14:paraId="05DB7365" w14:textId="77777777" w:rsidR="00754606" w:rsidRDefault="00754606" w:rsidP="00754606">
      <w:r>
        <w:rPr>
          <w:rStyle w:val="CommentReference"/>
        </w:rPr>
        <w:annotationRef/>
      </w:r>
      <w:r>
        <w:rPr>
          <w:color w:val="000000"/>
          <w:sz w:val="20"/>
          <w:szCs w:val="20"/>
        </w:rPr>
        <w:t>good, probably some important implications of this we could talk about in the discussion section.</w:t>
      </w:r>
    </w:p>
  </w:comment>
  <w:comment w:id="580" w:author="Jonathan D Herman" w:date="2024-03-28T13:38:00Z" w:initials="JH">
    <w:p w14:paraId="2AD056FB" w14:textId="77777777" w:rsidR="00754606" w:rsidRDefault="00754606" w:rsidP="00754606">
      <w:r>
        <w:rPr>
          <w:rStyle w:val="CommentReference"/>
        </w:rPr>
        <w:annotationRef/>
      </w:r>
      <w:r>
        <w:rPr>
          <w:color w:val="000000"/>
          <w:sz w:val="20"/>
          <w:szCs w:val="20"/>
        </w:rPr>
        <w:t>Make sure the SHA/FOL labels are legible, and make figure a little bigger.</w:t>
      </w:r>
    </w:p>
  </w:comment>
  <w:comment w:id="591" w:author="Jonathan D Herman" w:date="2024-03-28T13:36:00Z" w:initials="JH">
    <w:p w14:paraId="4AD99458" w14:textId="77777777" w:rsidR="00754606" w:rsidRDefault="00754606" w:rsidP="00754606">
      <w:r>
        <w:rPr>
          <w:rStyle w:val="CommentReference"/>
        </w:rPr>
        <w:annotationRef/>
      </w:r>
      <w:r>
        <w:rPr>
          <w:color w:val="000000"/>
          <w:sz w:val="20"/>
          <w:szCs w:val="20"/>
        </w:rPr>
        <w:t>I wasn’t clear on this</w:t>
      </w:r>
    </w:p>
  </w:comment>
  <w:comment w:id="592" w:author="Matthew Chen" w:date="2024-04-10T10:23:00Z" w:initials="MC">
    <w:p w14:paraId="17CB7B88" w14:textId="77777777" w:rsidR="00FF4538" w:rsidRDefault="00FF4538" w:rsidP="00FF4538">
      <w:pPr>
        <w:pStyle w:val="CommentText"/>
      </w:pPr>
      <w:r>
        <w:rPr>
          <w:rStyle w:val="CommentReference"/>
        </w:rPr>
        <w:annotationRef/>
      </w:r>
      <w:r>
        <w:t>In a previous meeting, you mentioned that some of the peaks for Trinity do not look like flood-protection peaks. Maybe I misunderstood</w:t>
      </w:r>
    </w:p>
  </w:comment>
  <w:comment w:id="663" w:author="Jonathan D Herman" w:date="2024-03-28T13:14:00Z" w:initials="JH">
    <w:p w14:paraId="72122307" w14:textId="6999B87E" w:rsidR="000B1531" w:rsidRDefault="000B1531" w:rsidP="000B1531">
      <w:r>
        <w:rPr>
          <w:rStyle w:val="CommentReference"/>
        </w:rPr>
        <w:annotationRef/>
      </w:r>
      <w:r>
        <w:rPr>
          <w:color w:val="000000"/>
          <w:sz w:val="20"/>
          <w:szCs w:val="20"/>
        </w:rPr>
        <w:t>confirming these are test not validation right? All the previous discussion was about validation scores.</w:t>
      </w:r>
    </w:p>
  </w:comment>
  <w:comment w:id="664" w:author="Matthew Chen" w:date="2024-04-09T13:25:00Z" w:initials="MC">
    <w:p w14:paraId="0F149FBC" w14:textId="77777777" w:rsidR="00AC118D" w:rsidRDefault="00AC118D" w:rsidP="00AC118D">
      <w:pPr>
        <w:pStyle w:val="CommentText"/>
      </w:pPr>
      <w:r>
        <w:rPr>
          <w:rStyle w:val="CommentReference"/>
        </w:rPr>
        <w:annotationRef/>
      </w:r>
      <w:r>
        <w:t>These are test. I tried my best to be consistent to analyze test scores for behavior and validation for model selection (for example, I looked at test data when comparing cell states to storage). This one is also weird in that the train/val for the finetuning sets do not line up, so it made sense to compare them all to the same test period.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4407A6F" w15:done="0"/>
  <w15:commentEx w15:paraId="3164BC67" w15:paraIdParent="34407A6F" w15:done="0"/>
  <w15:commentEx w15:paraId="11A89EAB" w15:paraIdParent="34407A6F" w15:done="0"/>
  <w15:commentEx w15:paraId="73119012" w15:done="0"/>
  <w15:commentEx w15:paraId="7EA6186A" w15:paraIdParent="73119012" w15:done="0"/>
  <w15:commentEx w15:paraId="5692DA28" w15:done="1"/>
  <w15:commentEx w15:paraId="106E384B" w15:done="1"/>
  <w15:commentEx w15:paraId="6C296EA8" w15:done="0"/>
  <w15:commentEx w15:paraId="1978FAE6" w15:paraIdParent="6C296EA8" w15:done="0"/>
  <w15:commentEx w15:paraId="55D343A2" w15:done="0"/>
  <w15:commentEx w15:paraId="7B787D95" w15:done="0"/>
  <w15:commentEx w15:paraId="4173B394" w15:done="0"/>
  <w15:commentEx w15:paraId="1A9A3B2D" w15:done="0"/>
  <w15:commentEx w15:paraId="29D599ED" w15:paraIdParent="1A9A3B2D" w15:done="0"/>
  <w15:commentEx w15:paraId="652B212F" w15:paraIdParent="1A9A3B2D" w15:done="0"/>
  <w15:commentEx w15:paraId="69EF83A2" w15:done="1"/>
  <w15:commentEx w15:paraId="0FD9F630" w15:done="0"/>
  <w15:commentEx w15:paraId="09E72ADE" w15:paraIdParent="0FD9F630" w15:done="0"/>
  <w15:commentEx w15:paraId="6A143638" w15:paraIdParent="0FD9F630" w15:done="0"/>
  <w15:commentEx w15:paraId="14A34F25" w15:done="0"/>
  <w15:commentEx w15:paraId="14802D65" w15:paraIdParent="14A34F25" w15:done="0"/>
  <w15:commentEx w15:paraId="68344B22" w15:done="1"/>
  <w15:commentEx w15:paraId="4DFE1FF1" w15:done="0"/>
  <w15:commentEx w15:paraId="6D636E60" w15:done="0"/>
  <w15:commentEx w15:paraId="71DBCD03" w15:done="0"/>
  <w15:commentEx w15:paraId="3528A75D" w15:done="0"/>
  <w15:commentEx w15:paraId="198AA493" w15:done="0"/>
  <w15:commentEx w15:paraId="25FB2140" w15:paraIdParent="198AA493" w15:done="0"/>
  <w15:commentEx w15:paraId="1530F670" w15:done="0"/>
  <w15:commentEx w15:paraId="086FEF82" w15:paraIdParent="1530F670" w15:done="0"/>
  <w15:commentEx w15:paraId="72486C58" w15:done="0"/>
  <w15:commentEx w15:paraId="1965E92D" w15:paraIdParent="72486C58" w15:done="0"/>
  <w15:commentEx w15:paraId="3B76F7C4" w15:done="0"/>
  <w15:commentEx w15:paraId="1F16B703" w15:paraIdParent="3B76F7C4" w15:done="0"/>
  <w15:commentEx w15:paraId="0503101C" w15:done="0"/>
  <w15:commentEx w15:paraId="6D7600A6" w15:paraIdParent="0503101C" w15:done="0"/>
  <w15:commentEx w15:paraId="5C93741D" w15:done="0"/>
  <w15:commentEx w15:paraId="7C1A01BA" w15:done="0"/>
  <w15:commentEx w15:paraId="4C377049" w15:done="1"/>
  <w15:commentEx w15:paraId="05DB7365" w15:done="0"/>
  <w15:commentEx w15:paraId="2AD056FB" w15:done="1"/>
  <w15:commentEx w15:paraId="4AD99458" w15:done="0"/>
  <w15:commentEx w15:paraId="17CB7B88" w15:paraIdParent="4AD99458" w15:done="0"/>
  <w15:commentEx w15:paraId="72122307" w15:done="0"/>
  <w15:commentEx w15:paraId="0F149FBC" w15:paraIdParent="7212230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56D5B4C" w16cex:dateUtc="2024-03-28T17:38:00Z"/>
  <w16cex:commentExtensible w16cex:durableId="76DF5F24" w16cex:dateUtc="2024-03-28T17:51:00Z"/>
  <w16cex:commentExtensible w16cex:durableId="125CF634" w16cex:dateUtc="2024-03-29T17:46:00Z"/>
  <w16cex:commentExtensible w16cex:durableId="00E0DE59" w16cex:dateUtc="2024-03-28T17:37:00Z"/>
  <w16cex:commentExtensible w16cex:durableId="04CF433A" w16cex:dateUtc="2024-03-29T17:39:00Z"/>
  <w16cex:commentExtensible w16cex:durableId="7DB8C61D" w16cex:dateUtc="2024-03-28T17:34:00Z"/>
  <w16cex:commentExtensible w16cex:durableId="208CF995" w16cex:dateUtc="2024-03-28T17:39:00Z"/>
  <w16cex:commentExtensible w16cex:durableId="14EFE0B0" w16cex:dateUtc="2024-03-28T17:39:00Z"/>
  <w16cex:commentExtensible w16cex:durableId="27A22969" w16cex:dateUtc="2024-03-29T17:56:00Z"/>
  <w16cex:commentExtensible w16cex:durableId="2ADCE80A" w16cex:dateUtc="2024-03-28T17:40:00Z"/>
  <w16cex:commentExtensible w16cex:durableId="0A551417" w16cex:dateUtc="2024-03-29T20:27:00Z"/>
  <w16cex:commentExtensible w16cex:durableId="7FF5C5B9" w16cex:dateUtc="2024-03-28T17:49:00Z"/>
  <w16cex:commentExtensible w16cex:durableId="0A5C6412" w16cex:dateUtc="2024-03-28T17:50:00Z"/>
  <w16cex:commentExtensible w16cex:durableId="785F3802" w16cex:dateUtc="2024-03-28T18:35:00Z"/>
  <w16cex:commentExtensible w16cex:durableId="53AFF24F" w16cex:dateUtc="2024-03-29T22:09:00Z"/>
  <w16cex:commentExtensible w16cex:durableId="50724141" w16cex:dateUtc="2024-03-28T17:50:00Z"/>
  <w16cex:commentExtensible w16cex:durableId="75BADA61" w16cex:dateUtc="2024-03-28T17:52:00Z"/>
  <w16cex:commentExtensible w16cex:durableId="679C67A7" w16cex:dateUtc="2024-03-28T20:10:00Z"/>
  <w16cex:commentExtensible w16cex:durableId="1140FCDD" w16cex:dateUtc="2024-03-29T22:20:00Z"/>
  <w16cex:commentExtensible w16cex:durableId="20DD7AB0" w16cex:dateUtc="2024-03-28T17:53:00Z"/>
  <w16cex:commentExtensible w16cex:durableId="16F0E895" w16cex:dateUtc="2024-03-29T22:22:00Z"/>
  <w16cex:commentExtensible w16cex:durableId="073B955A" w16cex:dateUtc="2024-03-28T17:53:00Z"/>
  <w16cex:commentExtensible w16cex:durableId="60280CAE" w16cex:dateUtc="2024-03-28T18:02:00Z"/>
  <w16cex:commentExtensible w16cex:durableId="56735CD2" w16cex:dateUtc="2024-03-28T18:19:00Z"/>
  <w16cex:commentExtensible w16cex:durableId="24946ABD" w16cex:dateUtc="2024-02-29T19:24:00Z"/>
  <w16cex:commentExtensible w16cex:durableId="552DE5B1" w16cex:dateUtc="2024-03-28T18:06:00Z"/>
  <w16cex:commentExtensible w16cex:durableId="6A2AE704" w16cex:dateUtc="2024-03-28T18:18:00Z"/>
  <w16cex:commentExtensible w16cex:durableId="322C8F20" w16cex:dateUtc="2024-04-04T21:27:00Z"/>
  <w16cex:commentExtensible w16cex:durableId="1AAC04EF" w16cex:dateUtc="2024-03-28T18:12:00Z"/>
  <w16cex:commentExtensible w16cex:durableId="153C18DF" w16cex:dateUtc="2024-04-04T21:26:00Z"/>
  <w16cex:commentExtensible w16cex:durableId="51110E10" w16cex:dateUtc="2024-03-28T18:35:00Z"/>
  <w16cex:commentExtensible w16cex:durableId="2A22D088" w16cex:dateUtc="2024-04-04T21:24:00Z"/>
  <w16cex:commentExtensible w16cex:durableId="0DC3AC22" w16cex:dateUtc="2024-03-29T16:03:00Z"/>
  <w16cex:commentExtensible w16cex:durableId="0D2D969A" w16cex:dateUtc="2024-04-04T21:41:00Z"/>
  <w16cex:commentExtensible w16cex:durableId="1CAD694A" w16cex:dateUtc="2024-03-28T20:07:00Z"/>
  <w16cex:commentExtensible w16cex:durableId="3A5321E7" w16cex:dateUtc="2024-04-04T21:39:00Z"/>
  <w16cex:commentExtensible w16cex:durableId="1E3F8314" w16cex:dateUtc="2024-03-28T20:13:00Z"/>
  <w16cex:commentExtensible w16cex:durableId="076BDC99" w16cex:dateUtc="2024-03-28T20:33:00Z"/>
  <w16cex:commentExtensible w16cex:durableId="1C7F333B" w16cex:dateUtc="2024-03-28T20:18:00Z"/>
  <w16cex:commentExtensible w16cex:durableId="70EAC720" w16cex:dateUtc="2024-03-28T20:32:00Z"/>
  <w16cex:commentExtensible w16cex:durableId="78A9A370" w16cex:dateUtc="2024-03-28T20:38:00Z"/>
  <w16cex:commentExtensible w16cex:durableId="7CED4289" w16cex:dateUtc="2024-03-28T20:36:00Z"/>
  <w16cex:commentExtensible w16cex:durableId="3441216A" w16cex:dateUtc="2024-04-10T17:23:00Z"/>
  <w16cex:commentExtensible w16cex:durableId="497802A4" w16cex:dateUtc="2024-03-28T20:14:00Z"/>
  <w16cex:commentExtensible w16cex:durableId="384F579B" w16cex:dateUtc="2024-04-09T20: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4407A6F" w16cid:durableId="056D5B4C"/>
  <w16cid:commentId w16cid:paraId="3164BC67" w16cid:durableId="76DF5F24"/>
  <w16cid:commentId w16cid:paraId="11A89EAB" w16cid:durableId="125CF634"/>
  <w16cid:commentId w16cid:paraId="73119012" w16cid:durableId="00E0DE59"/>
  <w16cid:commentId w16cid:paraId="7EA6186A" w16cid:durableId="04CF433A"/>
  <w16cid:commentId w16cid:paraId="5692DA28" w16cid:durableId="7DB8C61D"/>
  <w16cid:commentId w16cid:paraId="106E384B" w16cid:durableId="208CF995"/>
  <w16cid:commentId w16cid:paraId="6C296EA8" w16cid:durableId="14EFE0B0"/>
  <w16cid:commentId w16cid:paraId="1978FAE6" w16cid:durableId="27A22969"/>
  <w16cid:commentId w16cid:paraId="55D343A2" w16cid:durableId="2ADCE80A"/>
  <w16cid:commentId w16cid:paraId="7B787D95" w16cid:durableId="0A551417"/>
  <w16cid:commentId w16cid:paraId="4173B394" w16cid:durableId="7FF5C5B9"/>
  <w16cid:commentId w16cid:paraId="1A9A3B2D" w16cid:durableId="0A5C6412"/>
  <w16cid:commentId w16cid:paraId="29D599ED" w16cid:durableId="785F3802"/>
  <w16cid:commentId w16cid:paraId="652B212F" w16cid:durableId="53AFF24F"/>
  <w16cid:commentId w16cid:paraId="69EF83A2" w16cid:durableId="50724141"/>
  <w16cid:commentId w16cid:paraId="0FD9F630" w16cid:durableId="75BADA61"/>
  <w16cid:commentId w16cid:paraId="09E72ADE" w16cid:durableId="679C67A7"/>
  <w16cid:commentId w16cid:paraId="6A143638" w16cid:durableId="1140FCDD"/>
  <w16cid:commentId w16cid:paraId="14A34F25" w16cid:durableId="20DD7AB0"/>
  <w16cid:commentId w16cid:paraId="14802D65" w16cid:durableId="16F0E895"/>
  <w16cid:commentId w16cid:paraId="68344B22" w16cid:durableId="073B955A"/>
  <w16cid:commentId w16cid:paraId="4DFE1FF1" w16cid:durableId="60280CAE"/>
  <w16cid:commentId w16cid:paraId="6D636E60" w16cid:durableId="56735CD2"/>
  <w16cid:commentId w16cid:paraId="71DBCD03" w16cid:durableId="24946ABD"/>
  <w16cid:commentId w16cid:paraId="3528A75D" w16cid:durableId="552DE5B1"/>
  <w16cid:commentId w16cid:paraId="198AA493" w16cid:durableId="6A2AE704"/>
  <w16cid:commentId w16cid:paraId="25FB2140" w16cid:durableId="322C8F20"/>
  <w16cid:commentId w16cid:paraId="1530F670" w16cid:durableId="1AAC04EF"/>
  <w16cid:commentId w16cid:paraId="086FEF82" w16cid:durableId="153C18DF"/>
  <w16cid:commentId w16cid:paraId="72486C58" w16cid:durableId="51110E10"/>
  <w16cid:commentId w16cid:paraId="1965E92D" w16cid:durableId="2A22D088"/>
  <w16cid:commentId w16cid:paraId="3B76F7C4" w16cid:durableId="0DC3AC22"/>
  <w16cid:commentId w16cid:paraId="1F16B703" w16cid:durableId="0D2D969A"/>
  <w16cid:commentId w16cid:paraId="0503101C" w16cid:durableId="1CAD694A"/>
  <w16cid:commentId w16cid:paraId="6D7600A6" w16cid:durableId="3A5321E7"/>
  <w16cid:commentId w16cid:paraId="5C93741D" w16cid:durableId="1E3F8314"/>
  <w16cid:commentId w16cid:paraId="7C1A01BA" w16cid:durableId="076BDC99"/>
  <w16cid:commentId w16cid:paraId="4C377049" w16cid:durableId="1C7F333B"/>
  <w16cid:commentId w16cid:paraId="05DB7365" w16cid:durableId="70EAC720"/>
  <w16cid:commentId w16cid:paraId="2AD056FB" w16cid:durableId="78A9A370"/>
  <w16cid:commentId w16cid:paraId="4AD99458" w16cid:durableId="7CED4289"/>
  <w16cid:commentId w16cid:paraId="17CB7B88" w16cid:durableId="3441216A"/>
  <w16cid:commentId w16cid:paraId="72122307" w16cid:durableId="497802A4"/>
  <w16cid:commentId w16cid:paraId="0F149FBC" w16cid:durableId="384F579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EC5291" w14:textId="77777777" w:rsidR="005040AB" w:rsidRDefault="005040AB" w:rsidP="00C032E7">
      <w:pPr>
        <w:spacing w:after="0" w:line="240" w:lineRule="auto"/>
      </w:pPr>
      <w:r>
        <w:separator/>
      </w:r>
    </w:p>
  </w:endnote>
  <w:endnote w:type="continuationSeparator" w:id="0">
    <w:p w14:paraId="14E78059" w14:textId="77777777" w:rsidR="005040AB" w:rsidRDefault="005040AB" w:rsidP="00C032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87053125"/>
      <w:docPartObj>
        <w:docPartGallery w:val="Page Numbers (Bottom of Page)"/>
        <w:docPartUnique/>
      </w:docPartObj>
    </w:sdtPr>
    <w:sdtEndPr>
      <w:rPr>
        <w:noProof/>
      </w:rPr>
    </w:sdtEndPr>
    <w:sdtContent>
      <w:p w14:paraId="2C11A6E1" w14:textId="46CDB4DB" w:rsidR="00C032E7" w:rsidRDefault="00C032E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B9C2238" w14:textId="77777777" w:rsidR="00C032E7" w:rsidRDefault="00C032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C98AB6" w14:textId="77777777" w:rsidR="005040AB" w:rsidRDefault="005040AB" w:rsidP="00C032E7">
      <w:pPr>
        <w:spacing w:after="0" w:line="240" w:lineRule="auto"/>
      </w:pPr>
      <w:r>
        <w:separator/>
      </w:r>
    </w:p>
  </w:footnote>
  <w:footnote w:type="continuationSeparator" w:id="0">
    <w:p w14:paraId="0C597567" w14:textId="77777777" w:rsidR="005040AB" w:rsidRDefault="005040AB" w:rsidP="00C032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663459"/>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25D34625"/>
    <w:multiLevelType w:val="hybridMultilevel"/>
    <w:tmpl w:val="1D1051C6"/>
    <w:lvl w:ilvl="0" w:tplc="5966F6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6D32F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4E57378F"/>
    <w:multiLevelType w:val="hybridMultilevel"/>
    <w:tmpl w:val="6F4AD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38C1249"/>
    <w:multiLevelType w:val="multilevel"/>
    <w:tmpl w:val="C720AB3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409159556">
    <w:abstractNumId w:val="2"/>
  </w:num>
  <w:num w:numId="2" w16cid:durableId="1335112243">
    <w:abstractNumId w:val="4"/>
  </w:num>
  <w:num w:numId="3" w16cid:durableId="1116633220">
    <w:abstractNumId w:val="1"/>
  </w:num>
  <w:num w:numId="4" w16cid:durableId="1701978327">
    <w:abstractNumId w:val="0"/>
  </w:num>
  <w:num w:numId="5" w16cid:durableId="929313109">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onathan D Herman">
    <w15:presenceInfo w15:providerId="AD" w15:userId="S::jdherman@ucdavis.edu::6bfeb27b-9eea-4992-b27d-5345a415eafc"/>
  </w15:person>
  <w15:person w15:author="Matthew Chen">
    <w15:presenceInfo w15:providerId="Windows Live" w15:userId="5763244d8f1bad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1"/>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227"/>
    <w:rsid w:val="000015B3"/>
    <w:rsid w:val="00003F1F"/>
    <w:rsid w:val="000067D7"/>
    <w:rsid w:val="0001089D"/>
    <w:rsid w:val="00013EC2"/>
    <w:rsid w:val="00014285"/>
    <w:rsid w:val="0001470A"/>
    <w:rsid w:val="00015F9C"/>
    <w:rsid w:val="000164A3"/>
    <w:rsid w:val="000166F0"/>
    <w:rsid w:val="00017137"/>
    <w:rsid w:val="00017AC5"/>
    <w:rsid w:val="00017C9A"/>
    <w:rsid w:val="000207D6"/>
    <w:rsid w:val="00020A5E"/>
    <w:rsid w:val="00021385"/>
    <w:rsid w:val="0002375E"/>
    <w:rsid w:val="00024C07"/>
    <w:rsid w:val="0002613B"/>
    <w:rsid w:val="0002647E"/>
    <w:rsid w:val="00027B64"/>
    <w:rsid w:val="000301DF"/>
    <w:rsid w:val="0003143D"/>
    <w:rsid w:val="000318F1"/>
    <w:rsid w:val="000325E8"/>
    <w:rsid w:val="000358B1"/>
    <w:rsid w:val="000511ED"/>
    <w:rsid w:val="00051C37"/>
    <w:rsid w:val="00052FF3"/>
    <w:rsid w:val="000604D3"/>
    <w:rsid w:val="00062049"/>
    <w:rsid w:val="0006453A"/>
    <w:rsid w:val="0006584E"/>
    <w:rsid w:val="00070AD0"/>
    <w:rsid w:val="000711D7"/>
    <w:rsid w:val="00071B93"/>
    <w:rsid w:val="000743E8"/>
    <w:rsid w:val="00074EC4"/>
    <w:rsid w:val="000763DC"/>
    <w:rsid w:val="00076E10"/>
    <w:rsid w:val="00077595"/>
    <w:rsid w:val="00077E3D"/>
    <w:rsid w:val="00081E2C"/>
    <w:rsid w:val="00083148"/>
    <w:rsid w:val="00083187"/>
    <w:rsid w:val="00084C9B"/>
    <w:rsid w:val="00084CCC"/>
    <w:rsid w:val="00085279"/>
    <w:rsid w:val="0008534F"/>
    <w:rsid w:val="00090F5D"/>
    <w:rsid w:val="00092D92"/>
    <w:rsid w:val="000957E8"/>
    <w:rsid w:val="00097500"/>
    <w:rsid w:val="0009775D"/>
    <w:rsid w:val="000A1F02"/>
    <w:rsid w:val="000A35B8"/>
    <w:rsid w:val="000A61C2"/>
    <w:rsid w:val="000A62E7"/>
    <w:rsid w:val="000A714E"/>
    <w:rsid w:val="000A77C9"/>
    <w:rsid w:val="000A7E96"/>
    <w:rsid w:val="000B08E9"/>
    <w:rsid w:val="000B1531"/>
    <w:rsid w:val="000B4507"/>
    <w:rsid w:val="000B6477"/>
    <w:rsid w:val="000B73E0"/>
    <w:rsid w:val="000C1523"/>
    <w:rsid w:val="000C1861"/>
    <w:rsid w:val="000C1896"/>
    <w:rsid w:val="000C484B"/>
    <w:rsid w:val="000C5B90"/>
    <w:rsid w:val="000D0056"/>
    <w:rsid w:val="000D05EE"/>
    <w:rsid w:val="000D085C"/>
    <w:rsid w:val="000D41C5"/>
    <w:rsid w:val="000D5139"/>
    <w:rsid w:val="000D5492"/>
    <w:rsid w:val="000D5808"/>
    <w:rsid w:val="000D5AD8"/>
    <w:rsid w:val="000D753A"/>
    <w:rsid w:val="000E0C59"/>
    <w:rsid w:val="000E2B81"/>
    <w:rsid w:val="000E305D"/>
    <w:rsid w:val="000E42C6"/>
    <w:rsid w:val="000E55F5"/>
    <w:rsid w:val="000E7F81"/>
    <w:rsid w:val="000F13A0"/>
    <w:rsid w:val="000F2950"/>
    <w:rsid w:val="000F5BF5"/>
    <w:rsid w:val="001004DE"/>
    <w:rsid w:val="00100784"/>
    <w:rsid w:val="00101ABA"/>
    <w:rsid w:val="0010796E"/>
    <w:rsid w:val="00107A2A"/>
    <w:rsid w:val="00112430"/>
    <w:rsid w:val="00113C2C"/>
    <w:rsid w:val="00115454"/>
    <w:rsid w:val="00115883"/>
    <w:rsid w:val="0012009F"/>
    <w:rsid w:val="00121191"/>
    <w:rsid w:val="001213A9"/>
    <w:rsid w:val="00121C99"/>
    <w:rsid w:val="0012239F"/>
    <w:rsid w:val="0012311F"/>
    <w:rsid w:val="001244C1"/>
    <w:rsid w:val="001334C3"/>
    <w:rsid w:val="00133A98"/>
    <w:rsid w:val="00137024"/>
    <w:rsid w:val="00141815"/>
    <w:rsid w:val="00144DE9"/>
    <w:rsid w:val="00144DEB"/>
    <w:rsid w:val="001453FB"/>
    <w:rsid w:val="00147F91"/>
    <w:rsid w:val="00151FED"/>
    <w:rsid w:val="00152073"/>
    <w:rsid w:val="001532F4"/>
    <w:rsid w:val="00153A5A"/>
    <w:rsid w:val="00160C6F"/>
    <w:rsid w:val="001645A8"/>
    <w:rsid w:val="00166F50"/>
    <w:rsid w:val="00167586"/>
    <w:rsid w:val="001728E6"/>
    <w:rsid w:val="0017291E"/>
    <w:rsid w:val="00172C56"/>
    <w:rsid w:val="00173D61"/>
    <w:rsid w:val="00176276"/>
    <w:rsid w:val="00177586"/>
    <w:rsid w:val="00181EFF"/>
    <w:rsid w:val="00184016"/>
    <w:rsid w:val="00185148"/>
    <w:rsid w:val="0018698D"/>
    <w:rsid w:val="00186C93"/>
    <w:rsid w:val="00191E41"/>
    <w:rsid w:val="001929BB"/>
    <w:rsid w:val="00194A35"/>
    <w:rsid w:val="001951CB"/>
    <w:rsid w:val="001A1658"/>
    <w:rsid w:val="001A1F93"/>
    <w:rsid w:val="001A41D5"/>
    <w:rsid w:val="001A439C"/>
    <w:rsid w:val="001A76DB"/>
    <w:rsid w:val="001B18A8"/>
    <w:rsid w:val="001B4D29"/>
    <w:rsid w:val="001B7D4D"/>
    <w:rsid w:val="001C010B"/>
    <w:rsid w:val="001C3FCE"/>
    <w:rsid w:val="001C59D4"/>
    <w:rsid w:val="001C7BE1"/>
    <w:rsid w:val="001D0812"/>
    <w:rsid w:val="001D12FD"/>
    <w:rsid w:val="001D3098"/>
    <w:rsid w:val="001D3FFD"/>
    <w:rsid w:val="001D40CD"/>
    <w:rsid w:val="001D44DF"/>
    <w:rsid w:val="001D589C"/>
    <w:rsid w:val="001D690D"/>
    <w:rsid w:val="001D6C33"/>
    <w:rsid w:val="001D7119"/>
    <w:rsid w:val="001E042E"/>
    <w:rsid w:val="001E1AA1"/>
    <w:rsid w:val="001E20F1"/>
    <w:rsid w:val="001E3764"/>
    <w:rsid w:val="001E5C5B"/>
    <w:rsid w:val="001E7088"/>
    <w:rsid w:val="001F7A85"/>
    <w:rsid w:val="001F7D1B"/>
    <w:rsid w:val="002005B4"/>
    <w:rsid w:val="00204F00"/>
    <w:rsid w:val="00206167"/>
    <w:rsid w:val="0021223D"/>
    <w:rsid w:val="00213059"/>
    <w:rsid w:val="00214BEA"/>
    <w:rsid w:val="00221AC9"/>
    <w:rsid w:val="002245F1"/>
    <w:rsid w:val="002248D4"/>
    <w:rsid w:val="00224924"/>
    <w:rsid w:val="00225932"/>
    <w:rsid w:val="002322ED"/>
    <w:rsid w:val="00233D55"/>
    <w:rsid w:val="00234787"/>
    <w:rsid w:val="00236E69"/>
    <w:rsid w:val="00242FFE"/>
    <w:rsid w:val="00245CEC"/>
    <w:rsid w:val="00247880"/>
    <w:rsid w:val="00253E17"/>
    <w:rsid w:val="00253F66"/>
    <w:rsid w:val="00257B86"/>
    <w:rsid w:val="002610C6"/>
    <w:rsid w:val="00262255"/>
    <w:rsid w:val="002667C6"/>
    <w:rsid w:val="0027783F"/>
    <w:rsid w:val="00281C82"/>
    <w:rsid w:val="002827F5"/>
    <w:rsid w:val="00282BB9"/>
    <w:rsid w:val="00284062"/>
    <w:rsid w:val="002842E3"/>
    <w:rsid w:val="0028521D"/>
    <w:rsid w:val="00287954"/>
    <w:rsid w:val="002905C3"/>
    <w:rsid w:val="00294DC3"/>
    <w:rsid w:val="00296485"/>
    <w:rsid w:val="00297AB2"/>
    <w:rsid w:val="00297D74"/>
    <w:rsid w:val="002A277C"/>
    <w:rsid w:val="002A2D25"/>
    <w:rsid w:val="002A3C8C"/>
    <w:rsid w:val="002A5E7C"/>
    <w:rsid w:val="002A7770"/>
    <w:rsid w:val="002A77FB"/>
    <w:rsid w:val="002A7893"/>
    <w:rsid w:val="002B23CC"/>
    <w:rsid w:val="002B38E3"/>
    <w:rsid w:val="002B5F1F"/>
    <w:rsid w:val="002B625A"/>
    <w:rsid w:val="002C1253"/>
    <w:rsid w:val="002C321B"/>
    <w:rsid w:val="002C4729"/>
    <w:rsid w:val="002C6389"/>
    <w:rsid w:val="002C640C"/>
    <w:rsid w:val="002C759E"/>
    <w:rsid w:val="002D06DB"/>
    <w:rsid w:val="002D1D2E"/>
    <w:rsid w:val="002D289B"/>
    <w:rsid w:val="002D32B8"/>
    <w:rsid w:val="002D4841"/>
    <w:rsid w:val="002D6B7A"/>
    <w:rsid w:val="002D7E94"/>
    <w:rsid w:val="002E02FD"/>
    <w:rsid w:val="002E34CE"/>
    <w:rsid w:val="002F390C"/>
    <w:rsid w:val="002F5560"/>
    <w:rsid w:val="002F5EB1"/>
    <w:rsid w:val="002F60C9"/>
    <w:rsid w:val="003003C4"/>
    <w:rsid w:val="00303A5F"/>
    <w:rsid w:val="00304B12"/>
    <w:rsid w:val="00306CC4"/>
    <w:rsid w:val="00311A03"/>
    <w:rsid w:val="00314FD2"/>
    <w:rsid w:val="0031508E"/>
    <w:rsid w:val="00315487"/>
    <w:rsid w:val="0032050C"/>
    <w:rsid w:val="00320A16"/>
    <w:rsid w:val="00320BC1"/>
    <w:rsid w:val="00324BB6"/>
    <w:rsid w:val="00325130"/>
    <w:rsid w:val="00325D6B"/>
    <w:rsid w:val="00330566"/>
    <w:rsid w:val="00331C19"/>
    <w:rsid w:val="00333283"/>
    <w:rsid w:val="00335AF7"/>
    <w:rsid w:val="0033671A"/>
    <w:rsid w:val="00337DAA"/>
    <w:rsid w:val="0034108B"/>
    <w:rsid w:val="0034544F"/>
    <w:rsid w:val="00345988"/>
    <w:rsid w:val="00347B64"/>
    <w:rsid w:val="0035099A"/>
    <w:rsid w:val="0035503B"/>
    <w:rsid w:val="00355417"/>
    <w:rsid w:val="00357474"/>
    <w:rsid w:val="00357AA1"/>
    <w:rsid w:val="00360129"/>
    <w:rsid w:val="00360A35"/>
    <w:rsid w:val="00360AD4"/>
    <w:rsid w:val="003615B9"/>
    <w:rsid w:val="003653F7"/>
    <w:rsid w:val="003722FC"/>
    <w:rsid w:val="003729E4"/>
    <w:rsid w:val="00373B9B"/>
    <w:rsid w:val="003749FD"/>
    <w:rsid w:val="00377293"/>
    <w:rsid w:val="00377DF4"/>
    <w:rsid w:val="003833FC"/>
    <w:rsid w:val="003864A8"/>
    <w:rsid w:val="0039668C"/>
    <w:rsid w:val="003A39CA"/>
    <w:rsid w:val="003B30E3"/>
    <w:rsid w:val="003B3352"/>
    <w:rsid w:val="003B36ED"/>
    <w:rsid w:val="003B5227"/>
    <w:rsid w:val="003B5305"/>
    <w:rsid w:val="003B5E3E"/>
    <w:rsid w:val="003B6097"/>
    <w:rsid w:val="003B68B8"/>
    <w:rsid w:val="003B6DFE"/>
    <w:rsid w:val="003C050D"/>
    <w:rsid w:val="003C57CB"/>
    <w:rsid w:val="003D1C05"/>
    <w:rsid w:val="003D4F77"/>
    <w:rsid w:val="003D5246"/>
    <w:rsid w:val="003D5E97"/>
    <w:rsid w:val="003D7D5E"/>
    <w:rsid w:val="003E06E5"/>
    <w:rsid w:val="003E15CF"/>
    <w:rsid w:val="003E220E"/>
    <w:rsid w:val="003E2755"/>
    <w:rsid w:val="003E2F83"/>
    <w:rsid w:val="003E477E"/>
    <w:rsid w:val="003F0DA8"/>
    <w:rsid w:val="003F16BE"/>
    <w:rsid w:val="003F1A1C"/>
    <w:rsid w:val="003F1BFD"/>
    <w:rsid w:val="003F3F19"/>
    <w:rsid w:val="00401468"/>
    <w:rsid w:val="0040183C"/>
    <w:rsid w:val="00402420"/>
    <w:rsid w:val="00403588"/>
    <w:rsid w:val="004046EB"/>
    <w:rsid w:val="00405395"/>
    <w:rsid w:val="00406C18"/>
    <w:rsid w:val="004127F8"/>
    <w:rsid w:val="00412DB9"/>
    <w:rsid w:val="00414432"/>
    <w:rsid w:val="004166B6"/>
    <w:rsid w:val="004171EE"/>
    <w:rsid w:val="0042214F"/>
    <w:rsid w:val="004271F3"/>
    <w:rsid w:val="00432F4F"/>
    <w:rsid w:val="00433D01"/>
    <w:rsid w:val="00436601"/>
    <w:rsid w:val="004442A4"/>
    <w:rsid w:val="00444888"/>
    <w:rsid w:val="00445AD4"/>
    <w:rsid w:val="00446AD7"/>
    <w:rsid w:val="00450E54"/>
    <w:rsid w:val="004538A2"/>
    <w:rsid w:val="00454061"/>
    <w:rsid w:val="004542EC"/>
    <w:rsid w:val="00454DB6"/>
    <w:rsid w:val="00456D2A"/>
    <w:rsid w:val="00457F6B"/>
    <w:rsid w:val="00460062"/>
    <w:rsid w:val="0046504D"/>
    <w:rsid w:val="00465535"/>
    <w:rsid w:val="00466442"/>
    <w:rsid w:val="00473599"/>
    <w:rsid w:val="004774B4"/>
    <w:rsid w:val="0048168D"/>
    <w:rsid w:val="00482139"/>
    <w:rsid w:val="00484237"/>
    <w:rsid w:val="0048539D"/>
    <w:rsid w:val="00485E2A"/>
    <w:rsid w:val="00494411"/>
    <w:rsid w:val="00494B86"/>
    <w:rsid w:val="004966B2"/>
    <w:rsid w:val="00496B7A"/>
    <w:rsid w:val="004A05A9"/>
    <w:rsid w:val="004A14E5"/>
    <w:rsid w:val="004A382B"/>
    <w:rsid w:val="004A4236"/>
    <w:rsid w:val="004A485C"/>
    <w:rsid w:val="004A4B78"/>
    <w:rsid w:val="004A5EB1"/>
    <w:rsid w:val="004A6621"/>
    <w:rsid w:val="004A7944"/>
    <w:rsid w:val="004B2289"/>
    <w:rsid w:val="004B338A"/>
    <w:rsid w:val="004B795F"/>
    <w:rsid w:val="004B79DA"/>
    <w:rsid w:val="004C182C"/>
    <w:rsid w:val="004C296A"/>
    <w:rsid w:val="004C3096"/>
    <w:rsid w:val="004C6568"/>
    <w:rsid w:val="004C7E5F"/>
    <w:rsid w:val="004D5DC8"/>
    <w:rsid w:val="004D7188"/>
    <w:rsid w:val="004E132D"/>
    <w:rsid w:val="004E5967"/>
    <w:rsid w:val="004E5C35"/>
    <w:rsid w:val="004F3C68"/>
    <w:rsid w:val="004F7021"/>
    <w:rsid w:val="004F7121"/>
    <w:rsid w:val="00500C4C"/>
    <w:rsid w:val="00502889"/>
    <w:rsid w:val="0050355D"/>
    <w:rsid w:val="005040AB"/>
    <w:rsid w:val="00505A18"/>
    <w:rsid w:val="00507CC3"/>
    <w:rsid w:val="00511D4D"/>
    <w:rsid w:val="00521532"/>
    <w:rsid w:val="00521A70"/>
    <w:rsid w:val="00524B1A"/>
    <w:rsid w:val="00526387"/>
    <w:rsid w:val="00526622"/>
    <w:rsid w:val="00534CF4"/>
    <w:rsid w:val="00535603"/>
    <w:rsid w:val="005414C8"/>
    <w:rsid w:val="00541DAC"/>
    <w:rsid w:val="00543F4F"/>
    <w:rsid w:val="00544614"/>
    <w:rsid w:val="00550CF6"/>
    <w:rsid w:val="00550CFF"/>
    <w:rsid w:val="005517CB"/>
    <w:rsid w:val="005524A5"/>
    <w:rsid w:val="00557D05"/>
    <w:rsid w:val="005614A2"/>
    <w:rsid w:val="00561570"/>
    <w:rsid w:val="00562A1F"/>
    <w:rsid w:val="00563161"/>
    <w:rsid w:val="00563318"/>
    <w:rsid w:val="005643E9"/>
    <w:rsid w:val="005645F7"/>
    <w:rsid w:val="00572903"/>
    <w:rsid w:val="00574FCA"/>
    <w:rsid w:val="00575468"/>
    <w:rsid w:val="00576DAE"/>
    <w:rsid w:val="005778C7"/>
    <w:rsid w:val="00581DD5"/>
    <w:rsid w:val="00581FD0"/>
    <w:rsid w:val="0058227C"/>
    <w:rsid w:val="005849D0"/>
    <w:rsid w:val="00586CD0"/>
    <w:rsid w:val="00586F78"/>
    <w:rsid w:val="005905DB"/>
    <w:rsid w:val="00591576"/>
    <w:rsid w:val="0059180E"/>
    <w:rsid w:val="00593071"/>
    <w:rsid w:val="005948B7"/>
    <w:rsid w:val="005A11A7"/>
    <w:rsid w:val="005A306A"/>
    <w:rsid w:val="005B1D35"/>
    <w:rsid w:val="005B21EE"/>
    <w:rsid w:val="005B24C2"/>
    <w:rsid w:val="005B3D88"/>
    <w:rsid w:val="005B5612"/>
    <w:rsid w:val="005B63C1"/>
    <w:rsid w:val="005C21CE"/>
    <w:rsid w:val="005C28BA"/>
    <w:rsid w:val="005C69DA"/>
    <w:rsid w:val="005D12AC"/>
    <w:rsid w:val="005D1ABC"/>
    <w:rsid w:val="005D2961"/>
    <w:rsid w:val="005D6559"/>
    <w:rsid w:val="005D6D60"/>
    <w:rsid w:val="005D6F40"/>
    <w:rsid w:val="005E0574"/>
    <w:rsid w:val="005E0F0C"/>
    <w:rsid w:val="005E3228"/>
    <w:rsid w:val="005E56EA"/>
    <w:rsid w:val="005E6AF4"/>
    <w:rsid w:val="005E6F98"/>
    <w:rsid w:val="005E7CAA"/>
    <w:rsid w:val="005F275A"/>
    <w:rsid w:val="005F5EC9"/>
    <w:rsid w:val="005F67A4"/>
    <w:rsid w:val="005F68EB"/>
    <w:rsid w:val="005F6A43"/>
    <w:rsid w:val="0060157E"/>
    <w:rsid w:val="00601DCF"/>
    <w:rsid w:val="0060294C"/>
    <w:rsid w:val="006031EA"/>
    <w:rsid w:val="00603A3E"/>
    <w:rsid w:val="00606005"/>
    <w:rsid w:val="00610C2F"/>
    <w:rsid w:val="0061107A"/>
    <w:rsid w:val="006113A8"/>
    <w:rsid w:val="0061232C"/>
    <w:rsid w:val="0061408C"/>
    <w:rsid w:val="006147A6"/>
    <w:rsid w:val="00614C35"/>
    <w:rsid w:val="0061504E"/>
    <w:rsid w:val="00615CA5"/>
    <w:rsid w:val="00615DFA"/>
    <w:rsid w:val="006162FC"/>
    <w:rsid w:val="00617148"/>
    <w:rsid w:val="0062012A"/>
    <w:rsid w:val="0062035B"/>
    <w:rsid w:val="006257B3"/>
    <w:rsid w:val="00626CE2"/>
    <w:rsid w:val="00626DE3"/>
    <w:rsid w:val="00627CF4"/>
    <w:rsid w:val="00630C68"/>
    <w:rsid w:val="00632764"/>
    <w:rsid w:val="0063554D"/>
    <w:rsid w:val="0064245C"/>
    <w:rsid w:val="006425DC"/>
    <w:rsid w:val="0064476C"/>
    <w:rsid w:val="00646094"/>
    <w:rsid w:val="00651E0F"/>
    <w:rsid w:val="00653481"/>
    <w:rsid w:val="00655DC6"/>
    <w:rsid w:val="00656537"/>
    <w:rsid w:val="00656D16"/>
    <w:rsid w:val="00661166"/>
    <w:rsid w:val="006640FF"/>
    <w:rsid w:val="00664390"/>
    <w:rsid w:val="00664BE2"/>
    <w:rsid w:val="0066683B"/>
    <w:rsid w:val="0067290A"/>
    <w:rsid w:val="0067755F"/>
    <w:rsid w:val="00683E9B"/>
    <w:rsid w:val="0068422E"/>
    <w:rsid w:val="00684F11"/>
    <w:rsid w:val="006870B7"/>
    <w:rsid w:val="00687F80"/>
    <w:rsid w:val="00691C99"/>
    <w:rsid w:val="00692713"/>
    <w:rsid w:val="00692D3D"/>
    <w:rsid w:val="00693DC8"/>
    <w:rsid w:val="00693F6F"/>
    <w:rsid w:val="00695238"/>
    <w:rsid w:val="00696832"/>
    <w:rsid w:val="0069715D"/>
    <w:rsid w:val="006A2EDD"/>
    <w:rsid w:val="006A3EB0"/>
    <w:rsid w:val="006A4A08"/>
    <w:rsid w:val="006A528E"/>
    <w:rsid w:val="006A7A98"/>
    <w:rsid w:val="006A7CA6"/>
    <w:rsid w:val="006B13A5"/>
    <w:rsid w:val="006B18DD"/>
    <w:rsid w:val="006B1B57"/>
    <w:rsid w:val="006B238A"/>
    <w:rsid w:val="006B2432"/>
    <w:rsid w:val="006B2B67"/>
    <w:rsid w:val="006C097B"/>
    <w:rsid w:val="006C1027"/>
    <w:rsid w:val="006C15DE"/>
    <w:rsid w:val="006C2B23"/>
    <w:rsid w:val="006C4864"/>
    <w:rsid w:val="006C5501"/>
    <w:rsid w:val="006C6919"/>
    <w:rsid w:val="006C7E6C"/>
    <w:rsid w:val="006D4F5A"/>
    <w:rsid w:val="006E2ACC"/>
    <w:rsid w:val="006E3628"/>
    <w:rsid w:val="006E4871"/>
    <w:rsid w:val="006E7621"/>
    <w:rsid w:val="006E76DF"/>
    <w:rsid w:val="006E7BE2"/>
    <w:rsid w:val="006F1394"/>
    <w:rsid w:val="006F29D4"/>
    <w:rsid w:val="006F4178"/>
    <w:rsid w:val="00702108"/>
    <w:rsid w:val="0070344E"/>
    <w:rsid w:val="007039C3"/>
    <w:rsid w:val="0070407B"/>
    <w:rsid w:val="00705830"/>
    <w:rsid w:val="007136BA"/>
    <w:rsid w:val="00715FBA"/>
    <w:rsid w:val="007215A0"/>
    <w:rsid w:val="00725788"/>
    <w:rsid w:val="007257C1"/>
    <w:rsid w:val="00727684"/>
    <w:rsid w:val="007276C4"/>
    <w:rsid w:val="0072791B"/>
    <w:rsid w:val="00730B4A"/>
    <w:rsid w:val="00733965"/>
    <w:rsid w:val="00733E41"/>
    <w:rsid w:val="007364A7"/>
    <w:rsid w:val="00737DC7"/>
    <w:rsid w:val="007464A9"/>
    <w:rsid w:val="00747583"/>
    <w:rsid w:val="0074789F"/>
    <w:rsid w:val="00751C78"/>
    <w:rsid w:val="00752DB4"/>
    <w:rsid w:val="00754606"/>
    <w:rsid w:val="00757EA0"/>
    <w:rsid w:val="00757F59"/>
    <w:rsid w:val="00761E5E"/>
    <w:rsid w:val="007649C9"/>
    <w:rsid w:val="007662E5"/>
    <w:rsid w:val="00771EAA"/>
    <w:rsid w:val="00772076"/>
    <w:rsid w:val="00773B09"/>
    <w:rsid w:val="00774302"/>
    <w:rsid w:val="00776268"/>
    <w:rsid w:val="007777C0"/>
    <w:rsid w:val="00777B50"/>
    <w:rsid w:val="007804BD"/>
    <w:rsid w:val="007838C0"/>
    <w:rsid w:val="00784C2C"/>
    <w:rsid w:val="007853F0"/>
    <w:rsid w:val="00785F3E"/>
    <w:rsid w:val="00786802"/>
    <w:rsid w:val="00787488"/>
    <w:rsid w:val="00791376"/>
    <w:rsid w:val="00791A92"/>
    <w:rsid w:val="00793CDC"/>
    <w:rsid w:val="007952CA"/>
    <w:rsid w:val="0079636A"/>
    <w:rsid w:val="00796B34"/>
    <w:rsid w:val="00797C4D"/>
    <w:rsid w:val="007A0279"/>
    <w:rsid w:val="007A02EB"/>
    <w:rsid w:val="007A253A"/>
    <w:rsid w:val="007A2F67"/>
    <w:rsid w:val="007A5613"/>
    <w:rsid w:val="007A6E10"/>
    <w:rsid w:val="007B24BE"/>
    <w:rsid w:val="007B2B86"/>
    <w:rsid w:val="007B2DD0"/>
    <w:rsid w:val="007B3927"/>
    <w:rsid w:val="007B4CB0"/>
    <w:rsid w:val="007B5CB2"/>
    <w:rsid w:val="007B722D"/>
    <w:rsid w:val="007B7F67"/>
    <w:rsid w:val="007C1F9A"/>
    <w:rsid w:val="007C2ED4"/>
    <w:rsid w:val="007C43C0"/>
    <w:rsid w:val="007C64F6"/>
    <w:rsid w:val="007D1AF4"/>
    <w:rsid w:val="007D3AAC"/>
    <w:rsid w:val="007D58AA"/>
    <w:rsid w:val="007D7D9A"/>
    <w:rsid w:val="007D7FE8"/>
    <w:rsid w:val="007E1057"/>
    <w:rsid w:val="007E11F0"/>
    <w:rsid w:val="007E1593"/>
    <w:rsid w:val="007E2096"/>
    <w:rsid w:val="007E79A7"/>
    <w:rsid w:val="007F128C"/>
    <w:rsid w:val="007F3E1E"/>
    <w:rsid w:val="007F53EB"/>
    <w:rsid w:val="00804F5E"/>
    <w:rsid w:val="0080651C"/>
    <w:rsid w:val="00814D42"/>
    <w:rsid w:val="00817810"/>
    <w:rsid w:val="00824AFC"/>
    <w:rsid w:val="00824B41"/>
    <w:rsid w:val="00825298"/>
    <w:rsid w:val="00825800"/>
    <w:rsid w:val="00826355"/>
    <w:rsid w:val="00830DCD"/>
    <w:rsid w:val="008310FA"/>
    <w:rsid w:val="00832777"/>
    <w:rsid w:val="0083654D"/>
    <w:rsid w:val="00837F43"/>
    <w:rsid w:val="00841061"/>
    <w:rsid w:val="00844C95"/>
    <w:rsid w:val="00845D1F"/>
    <w:rsid w:val="00846EB7"/>
    <w:rsid w:val="008473FE"/>
    <w:rsid w:val="00847821"/>
    <w:rsid w:val="00847CCD"/>
    <w:rsid w:val="00847ED0"/>
    <w:rsid w:val="00847F79"/>
    <w:rsid w:val="00851EBB"/>
    <w:rsid w:val="00853918"/>
    <w:rsid w:val="00853AB5"/>
    <w:rsid w:val="00855F25"/>
    <w:rsid w:val="00856310"/>
    <w:rsid w:val="00856642"/>
    <w:rsid w:val="0086224F"/>
    <w:rsid w:val="008642BF"/>
    <w:rsid w:val="0086481C"/>
    <w:rsid w:val="00865AF1"/>
    <w:rsid w:val="00866145"/>
    <w:rsid w:val="00867A5D"/>
    <w:rsid w:val="0087065D"/>
    <w:rsid w:val="00870ADE"/>
    <w:rsid w:val="00871F75"/>
    <w:rsid w:val="008740B6"/>
    <w:rsid w:val="0087484E"/>
    <w:rsid w:val="008759AF"/>
    <w:rsid w:val="00877855"/>
    <w:rsid w:val="008824E3"/>
    <w:rsid w:val="00882ED2"/>
    <w:rsid w:val="00883817"/>
    <w:rsid w:val="00887BF4"/>
    <w:rsid w:val="008907AF"/>
    <w:rsid w:val="008908F1"/>
    <w:rsid w:val="00890BB9"/>
    <w:rsid w:val="00891D94"/>
    <w:rsid w:val="0089365E"/>
    <w:rsid w:val="00894143"/>
    <w:rsid w:val="008A1475"/>
    <w:rsid w:val="008A14AB"/>
    <w:rsid w:val="008A688A"/>
    <w:rsid w:val="008A71B2"/>
    <w:rsid w:val="008B0EDE"/>
    <w:rsid w:val="008B1F1A"/>
    <w:rsid w:val="008B2E2E"/>
    <w:rsid w:val="008B6A92"/>
    <w:rsid w:val="008B7A76"/>
    <w:rsid w:val="008C044A"/>
    <w:rsid w:val="008C164A"/>
    <w:rsid w:val="008C1D84"/>
    <w:rsid w:val="008C54E4"/>
    <w:rsid w:val="008C58CC"/>
    <w:rsid w:val="008C5BCF"/>
    <w:rsid w:val="008C66C9"/>
    <w:rsid w:val="008D4E7B"/>
    <w:rsid w:val="008D66F8"/>
    <w:rsid w:val="008D7EEE"/>
    <w:rsid w:val="008E22BF"/>
    <w:rsid w:val="008E3D79"/>
    <w:rsid w:val="008E4369"/>
    <w:rsid w:val="008E46B5"/>
    <w:rsid w:val="008E5451"/>
    <w:rsid w:val="008E5DAD"/>
    <w:rsid w:val="008E6DF4"/>
    <w:rsid w:val="008E7D56"/>
    <w:rsid w:val="008F1986"/>
    <w:rsid w:val="008F2137"/>
    <w:rsid w:val="008F3807"/>
    <w:rsid w:val="008F5638"/>
    <w:rsid w:val="008F577A"/>
    <w:rsid w:val="008F5B66"/>
    <w:rsid w:val="008F5DEF"/>
    <w:rsid w:val="008F7800"/>
    <w:rsid w:val="00900092"/>
    <w:rsid w:val="00901608"/>
    <w:rsid w:val="00902D91"/>
    <w:rsid w:val="009054E0"/>
    <w:rsid w:val="0090566A"/>
    <w:rsid w:val="0090606C"/>
    <w:rsid w:val="00906C07"/>
    <w:rsid w:val="009107A0"/>
    <w:rsid w:val="009115CA"/>
    <w:rsid w:val="009133C8"/>
    <w:rsid w:val="00913C29"/>
    <w:rsid w:val="0091636E"/>
    <w:rsid w:val="00921DD2"/>
    <w:rsid w:val="00922069"/>
    <w:rsid w:val="00922478"/>
    <w:rsid w:val="0092332F"/>
    <w:rsid w:val="009316E1"/>
    <w:rsid w:val="009324AB"/>
    <w:rsid w:val="00935C34"/>
    <w:rsid w:val="00940C26"/>
    <w:rsid w:val="00943D50"/>
    <w:rsid w:val="009441BE"/>
    <w:rsid w:val="009443B6"/>
    <w:rsid w:val="00947CA3"/>
    <w:rsid w:val="0095550A"/>
    <w:rsid w:val="00957FC4"/>
    <w:rsid w:val="009639AB"/>
    <w:rsid w:val="00963D81"/>
    <w:rsid w:val="00964210"/>
    <w:rsid w:val="009657BD"/>
    <w:rsid w:val="009663F6"/>
    <w:rsid w:val="0096742F"/>
    <w:rsid w:val="00970069"/>
    <w:rsid w:val="00970363"/>
    <w:rsid w:val="00970AD4"/>
    <w:rsid w:val="009779C9"/>
    <w:rsid w:val="009814D4"/>
    <w:rsid w:val="00982667"/>
    <w:rsid w:val="009859EB"/>
    <w:rsid w:val="00987476"/>
    <w:rsid w:val="00987734"/>
    <w:rsid w:val="009911F2"/>
    <w:rsid w:val="00991ACF"/>
    <w:rsid w:val="00993137"/>
    <w:rsid w:val="009938F2"/>
    <w:rsid w:val="00993A53"/>
    <w:rsid w:val="00993B0B"/>
    <w:rsid w:val="00996A50"/>
    <w:rsid w:val="00997285"/>
    <w:rsid w:val="009A03BE"/>
    <w:rsid w:val="009A0F55"/>
    <w:rsid w:val="009A127C"/>
    <w:rsid w:val="009A3D29"/>
    <w:rsid w:val="009A740B"/>
    <w:rsid w:val="009B0161"/>
    <w:rsid w:val="009B02D5"/>
    <w:rsid w:val="009B11C4"/>
    <w:rsid w:val="009B2B8C"/>
    <w:rsid w:val="009B3751"/>
    <w:rsid w:val="009B51EF"/>
    <w:rsid w:val="009C0311"/>
    <w:rsid w:val="009C0DCD"/>
    <w:rsid w:val="009C3716"/>
    <w:rsid w:val="009C4C3C"/>
    <w:rsid w:val="009C56B1"/>
    <w:rsid w:val="009D021C"/>
    <w:rsid w:val="009D0EBB"/>
    <w:rsid w:val="009D458F"/>
    <w:rsid w:val="009D507B"/>
    <w:rsid w:val="009E388A"/>
    <w:rsid w:val="009E544C"/>
    <w:rsid w:val="009E5729"/>
    <w:rsid w:val="009F1C1A"/>
    <w:rsid w:val="009F35A3"/>
    <w:rsid w:val="009F7642"/>
    <w:rsid w:val="009F7836"/>
    <w:rsid w:val="00A009CB"/>
    <w:rsid w:val="00A04227"/>
    <w:rsid w:val="00A048C0"/>
    <w:rsid w:val="00A07835"/>
    <w:rsid w:val="00A07C10"/>
    <w:rsid w:val="00A104E3"/>
    <w:rsid w:val="00A1116B"/>
    <w:rsid w:val="00A15917"/>
    <w:rsid w:val="00A15F15"/>
    <w:rsid w:val="00A206CA"/>
    <w:rsid w:val="00A215B8"/>
    <w:rsid w:val="00A225BE"/>
    <w:rsid w:val="00A233B5"/>
    <w:rsid w:val="00A23678"/>
    <w:rsid w:val="00A2399A"/>
    <w:rsid w:val="00A243D8"/>
    <w:rsid w:val="00A24930"/>
    <w:rsid w:val="00A270F5"/>
    <w:rsid w:val="00A31F3B"/>
    <w:rsid w:val="00A36C9C"/>
    <w:rsid w:val="00A43D9E"/>
    <w:rsid w:val="00A47CDD"/>
    <w:rsid w:val="00A47F6B"/>
    <w:rsid w:val="00A51505"/>
    <w:rsid w:val="00A51848"/>
    <w:rsid w:val="00A52627"/>
    <w:rsid w:val="00A53E9D"/>
    <w:rsid w:val="00A54025"/>
    <w:rsid w:val="00A541F4"/>
    <w:rsid w:val="00A54311"/>
    <w:rsid w:val="00A55059"/>
    <w:rsid w:val="00A64C96"/>
    <w:rsid w:val="00A66A15"/>
    <w:rsid w:val="00A67D6A"/>
    <w:rsid w:val="00A719A3"/>
    <w:rsid w:val="00A73104"/>
    <w:rsid w:val="00A74A08"/>
    <w:rsid w:val="00A74EF1"/>
    <w:rsid w:val="00A77C47"/>
    <w:rsid w:val="00A80F63"/>
    <w:rsid w:val="00A81014"/>
    <w:rsid w:val="00A82DB9"/>
    <w:rsid w:val="00A83156"/>
    <w:rsid w:val="00A839C3"/>
    <w:rsid w:val="00A84072"/>
    <w:rsid w:val="00A86EA9"/>
    <w:rsid w:val="00A8792B"/>
    <w:rsid w:val="00AA128E"/>
    <w:rsid w:val="00AA18E3"/>
    <w:rsid w:val="00AA407C"/>
    <w:rsid w:val="00AA6B5E"/>
    <w:rsid w:val="00AB09E4"/>
    <w:rsid w:val="00AB1CCC"/>
    <w:rsid w:val="00AB4319"/>
    <w:rsid w:val="00AB7D9D"/>
    <w:rsid w:val="00AC118D"/>
    <w:rsid w:val="00AD125C"/>
    <w:rsid w:val="00AD25BA"/>
    <w:rsid w:val="00AD3070"/>
    <w:rsid w:val="00AD4273"/>
    <w:rsid w:val="00AD5AEF"/>
    <w:rsid w:val="00AD7317"/>
    <w:rsid w:val="00AD753C"/>
    <w:rsid w:val="00AD7C3B"/>
    <w:rsid w:val="00AE3A38"/>
    <w:rsid w:val="00AE66EC"/>
    <w:rsid w:val="00AF0243"/>
    <w:rsid w:val="00AF147F"/>
    <w:rsid w:val="00AF3F84"/>
    <w:rsid w:val="00AF4DA6"/>
    <w:rsid w:val="00AF52F7"/>
    <w:rsid w:val="00AF5D52"/>
    <w:rsid w:val="00B00A62"/>
    <w:rsid w:val="00B00F18"/>
    <w:rsid w:val="00B02E26"/>
    <w:rsid w:val="00B05CBF"/>
    <w:rsid w:val="00B06758"/>
    <w:rsid w:val="00B069FC"/>
    <w:rsid w:val="00B06A4E"/>
    <w:rsid w:val="00B076B8"/>
    <w:rsid w:val="00B0775E"/>
    <w:rsid w:val="00B0786A"/>
    <w:rsid w:val="00B140A9"/>
    <w:rsid w:val="00B14689"/>
    <w:rsid w:val="00B165DB"/>
    <w:rsid w:val="00B24B42"/>
    <w:rsid w:val="00B25D83"/>
    <w:rsid w:val="00B26D23"/>
    <w:rsid w:val="00B27ECE"/>
    <w:rsid w:val="00B30047"/>
    <w:rsid w:val="00B31540"/>
    <w:rsid w:val="00B326FC"/>
    <w:rsid w:val="00B4010B"/>
    <w:rsid w:val="00B43902"/>
    <w:rsid w:val="00B44741"/>
    <w:rsid w:val="00B451E0"/>
    <w:rsid w:val="00B4661E"/>
    <w:rsid w:val="00B47421"/>
    <w:rsid w:val="00B51168"/>
    <w:rsid w:val="00B54146"/>
    <w:rsid w:val="00B54613"/>
    <w:rsid w:val="00B55AFC"/>
    <w:rsid w:val="00B5752C"/>
    <w:rsid w:val="00B617BF"/>
    <w:rsid w:val="00B627DD"/>
    <w:rsid w:val="00B70F65"/>
    <w:rsid w:val="00B722E3"/>
    <w:rsid w:val="00B73279"/>
    <w:rsid w:val="00B75127"/>
    <w:rsid w:val="00B7583A"/>
    <w:rsid w:val="00B75937"/>
    <w:rsid w:val="00B75EDC"/>
    <w:rsid w:val="00B76B83"/>
    <w:rsid w:val="00B81EA6"/>
    <w:rsid w:val="00B8246E"/>
    <w:rsid w:val="00B83A9C"/>
    <w:rsid w:val="00B83B35"/>
    <w:rsid w:val="00B83D1B"/>
    <w:rsid w:val="00B84B2A"/>
    <w:rsid w:val="00B8576B"/>
    <w:rsid w:val="00B90446"/>
    <w:rsid w:val="00B92BEB"/>
    <w:rsid w:val="00B92BFD"/>
    <w:rsid w:val="00B932AC"/>
    <w:rsid w:val="00B93D56"/>
    <w:rsid w:val="00B967D3"/>
    <w:rsid w:val="00B9798A"/>
    <w:rsid w:val="00BA1C58"/>
    <w:rsid w:val="00BA275E"/>
    <w:rsid w:val="00BA3A07"/>
    <w:rsid w:val="00BB0876"/>
    <w:rsid w:val="00BB09F0"/>
    <w:rsid w:val="00BB2A14"/>
    <w:rsid w:val="00BB3977"/>
    <w:rsid w:val="00BB3B57"/>
    <w:rsid w:val="00BB5A3A"/>
    <w:rsid w:val="00BB5DCD"/>
    <w:rsid w:val="00BB675C"/>
    <w:rsid w:val="00BC303E"/>
    <w:rsid w:val="00BC4BDF"/>
    <w:rsid w:val="00BD17AB"/>
    <w:rsid w:val="00BD20DA"/>
    <w:rsid w:val="00BD4125"/>
    <w:rsid w:val="00BD564A"/>
    <w:rsid w:val="00BE5DD7"/>
    <w:rsid w:val="00BF1380"/>
    <w:rsid w:val="00BF1C38"/>
    <w:rsid w:val="00BF5143"/>
    <w:rsid w:val="00BF7762"/>
    <w:rsid w:val="00C01778"/>
    <w:rsid w:val="00C02C31"/>
    <w:rsid w:val="00C032E7"/>
    <w:rsid w:val="00C058CD"/>
    <w:rsid w:val="00C061BA"/>
    <w:rsid w:val="00C116B3"/>
    <w:rsid w:val="00C12A28"/>
    <w:rsid w:val="00C139F0"/>
    <w:rsid w:val="00C14A92"/>
    <w:rsid w:val="00C17065"/>
    <w:rsid w:val="00C17C21"/>
    <w:rsid w:val="00C206C5"/>
    <w:rsid w:val="00C2070F"/>
    <w:rsid w:val="00C20D0A"/>
    <w:rsid w:val="00C23C80"/>
    <w:rsid w:val="00C25628"/>
    <w:rsid w:val="00C25751"/>
    <w:rsid w:val="00C26567"/>
    <w:rsid w:val="00C2777D"/>
    <w:rsid w:val="00C31924"/>
    <w:rsid w:val="00C34B94"/>
    <w:rsid w:val="00C3556E"/>
    <w:rsid w:val="00C37A9A"/>
    <w:rsid w:val="00C403E8"/>
    <w:rsid w:val="00C41C5A"/>
    <w:rsid w:val="00C43DF7"/>
    <w:rsid w:val="00C445EF"/>
    <w:rsid w:val="00C54EF6"/>
    <w:rsid w:val="00C56226"/>
    <w:rsid w:val="00C60255"/>
    <w:rsid w:val="00C605F0"/>
    <w:rsid w:val="00C64DBD"/>
    <w:rsid w:val="00C66B41"/>
    <w:rsid w:val="00C70BCC"/>
    <w:rsid w:val="00C70E48"/>
    <w:rsid w:val="00C723F3"/>
    <w:rsid w:val="00C72768"/>
    <w:rsid w:val="00C7542B"/>
    <w:rsid w:val="00C76F84"/>
    <w:rsid w:val="00C77352"/>
    <w:rsid w:val="00C815D2"/>
    <w:rsid w:val="00C81FFA"/>
    <w:rsid w:val="00C82E90"/>
    <w:rsid w:val="00C83C1C"/>
    <w:rsid w:val="00C83D5D"/>
    <w:rsid w:val="00C87E1F"/>
    <w:rsid w:val="00C91F6E"/>
    <w:rsid w:val="00C922C2"/>
    <w:rsid w:val="00C92CF2"/>
    <w:rsid w:val="00C97DC1"/>
    <w:rsid w:val="00CA3B76"/>
    <w:rsid w:val="00CA4B50"/>
    <w:rsid w:val="00CA4BFC"/>
    <w:rsid w:val="00CA6E45"/>
    <w:rsid w:val="00CB0034"/>
    <w:rsid w:val="00CB3CA4"/>
    <w:rsid w:val="00CB5F0F"/>
    <w:rsid w:val="00CB6820"/>
    <w:rsid w:val="00CC11E9"/>
    <w:rsid w:val="00CC151A"/>
    <w:rsid w:val="00CC32C0"/>
    <w:rsid w:val="00CC3853"/>
    <w:rsid w:val="00CC3AF3"/>
    <w:rsid w:val="00CD0311"/>
    <w:rsid w:val="00CD0D2E"/>
    <w:rsid w:val="00CD2334"/>
    <w:rsid w:val="00CD2833"/>
    <w:rsid w:val="00CD61B9"/>
    <w:rsid w:val="00CD6839"/>
    <w:rsid w:val="00CD72A6"/>
    <w:rsid w:val="00CD7A9C"/>
    <w:rsid w:val="00CE1FBF"/>
    <w:rsid w:val="00CE7ED5"/>
    <w:rsid w:val="00CF1124"/>
    <w:rsid w:val="00CF3FCE"/>
    <w:rsid w:val="00CF46CF"/>
    <w:rsid w:val="00D05805"/>
    <w:rsid w:val="00D05CF5"/>
    <w:rsid w:val="00D107AA"/>
    <w:rsid w:val="00D11C21"/>
    <w:rsid w:val="00D1215A"/>
    <w:rsid w:val="00D1331D"/>
    <w:rsid w:val="00D15E9C"/>
    <w:rsid w:val="00D17151"/>
    <w:rsid w:val="00D17A41"/>
    <w:rsid w:val="00D17ABF"/>
    <w:rsid w:val="00D22433"/>
    <w:rsid w:val="00D23071"/>
    <w:rsid w:val="00D239FA"/>
    <w:rsid w:val="00D24497"/>
    <w:rsid w:val="00D24917"/>
    <w:rsid w:val="00D25657"/>
    <w:rsid w:val="00D25DF0"/>
    <w:rsid w:val="00D303DA"/>
    <w:rsid w:val="00D34321"/>
    <w:rsid w:val="00D35315"/>
    <w:rsid w:val="00D40816"/>
    <w:rsid w:val="00D420B4"/>
    <w:rsid w:val="00D43899"/>
    <w:rsid w:val="00D44C24"/>
    <w:rsid w:val="00D4761E"/>
    <w:rsid w:val="00D553C2"/>
    <w:rsid w:val="00D574C6"/>
    <w:rsid w:val="00D628CB"/>
    <w:rsid w:val="00D6315D"/>
    <w:rsid w:val="00D65C77"/>
    <w:rsid w:val="00D6636F"/>
    <w:rsid w:val="00D71135"/>
    <w:rsid w:val="00D71F6A"/>
    <w:rsid w:val="00D72D37"/>
    <w:rsid w:val="00D74864"/>
    <w:rsid w:val="00D7730D"/>
    <w:rsid w:val="00D81C58"/>
    <w:rsid w:val="00D822D3"/>
    <w:rsid w:val="00D85EB2"/>
    <w:rsid w:val="00D861E6"/>
    <w:rsid w:val="00D870F7"/>
    <w:rsid w:val="00D92C8F"/>
    <w:rsid w:val="00D957B5"/>
    <w:rsid w:val="00D966BD"/>
    <w:rsid w:val="00DA0697"/>
    <w:rsid w:val="00DA18EB"/>
    <w:rsid w:val="00DA20A9"/>
    <w:rsid w:val="00DA707A"/>
    <w:rsid w:val="00DB2BA0"/>
    <w:rsid w:val="00DB5CEF"/>
    <w:rsid w:val="00DC17E9"/>
    <w:rsid w:val="00DC3104"/>
    <w:rsid w:val="00DC7394"/>
    <w:rsid w:val="00DD01EF"/>
    <w:rsid w:val="00DD18BE"/>
    <w:rsid w:val="00DD194A"/>
    <w:rsid w:val="00DD2C2D"/>
    <w:rsid w:val="00DD5831"/>
    <w:rsid w:val="00DD7C17"/>
    <w:rsid w:val="00DE1412"/>
    <w:rsid w:val="00DE2FBE"/>
    <w:rsid w:val="00DE32EB"/>
    <w:rsid w:val="00DE42F5"/>
    <w:rsid w:val="00DE6055"/>
    <w:rsid w:val="00DF6796"/>
    <w:rsid w:val="00DF7F4B"/>
    <w:rsid w:val="00E01406"/>
    <w:rsid w:val="00E02DA8"/>
    <w:rsid w:val="00E04724"/>
    <w:rsid w:val="00E055ED"/>
    <w:rsid w:val="00E13B0B"/>
    <w:rsid w:val="00E16E5E"/>
    <w:rsid w:val="00E173DA"/>
    <w:rsid w:val="00E20BC5"/>
    <w:rsid w:val="00E20D41"/>
    <w:rsid w:val="00E2221F"/>
    <w:rsid w:val="00E22D03"/>
    <w:rsid w:val="00E23148"/>
    <w:rsid w:val="00E235BC"/>
    <w:rsid w:val="00E26F24"/>
    <w:rsid w:val="00E30C3F"/>
    <w:rsid w:val="00E31B02"/>
    <w:rsid w:val="00E32FE6"/>
    <w:rsid w:val="00E34842"/>
    <w:rsid w:val="00E371CD"/>
    <w:rsid w:val="00E429DC"/>
    <w:rsid w:val="00E46383"/>
    <w:rsid w:val="00E502D1"/>
    <w:rsid w:val="00E50745"/>
    <w:rsid w:val="00E51F21"/>
    <w:rsid w:val="00E52B8C"/>
    <w:rsid w:val="00E5323E"/>
    <w:rsid w:val="00E538E3"/>
    <w:rsid w:val="00E55335"/>
    <w:rsid w:val="00E565A3"/>
    <w:rsid w:val="00E604AF"/>
    <w:rsid w:val="00E60705"/>
    <w:rsid w:val="00E62D01"/>
    <w:rsid w:val="00E6386B"/>
    <w:rsid w:val="00E64D1C"/>
    <w:rsid w:val="00E65906"/>
    <w:rsid w:val="00E669A0"/>
    <w:rsid w:val="00E72907"/>
    <w:rsid w:val="00E73BCA"/>
    <w:rsid w:val="00E75BE2"/>
    <w:rsid w:val="00E76C85"/>
    <w:rsid w:val="00E76E85"/>
    <w:rsid w:val="00E8250D"/>
    <w:rsid w:val="00E833A8"/>
    <w:rsid w:val="00E83E7E"/>
    <w:rsid w:val="00E86178"/>
    <w:rsid w:val="00E92175"/>
    <w:rsid w:val="00E925BA"/>
    <w:rsid w:val="00E95083"/>
    <w:rsid w:val="00EA1EBB"/>
    <w:rsid w:val="00EA2E24"/>
    <w:rsid w:val="00EA53A0"/>
    <w:rsid w:val="00EA5BD0"/>
    <w:rsid w:val="00EA633F"/>
    <w:rsid w:val="00EA737A"/>
    <w:rsid w:val="00EB072E"/>
    <w:rsid w:val="00EB30A0"/>
    <w:rsid w:val="00EB58D1"/>
    <w:rsid w:val="00EB66C1"/>
    <w:rsid w:val="00EC4F55"/>
    <w:rsid w:val="00EC63F2"/>
    <w:rsid w:val="00EC7087"/>
    <w:rsid w:val="00EC7C30"/>
    <w:rsid w:val="00EC7F98"/>
    <w:rsid w:val="00ED244F"/>
    <w:rsid w:val="00ED51DA"/>
    <w:rsid w:val="00ED71CD"/>
    <w:rsid w:val="00EE016D"/>
    <w:rsid w:val="00EE0E02"/>
    <w:rsid w:val="00EE2791"/>
    <w:rsid w:val="00EE590C"/>
    <w:rsid w:val="00EF01A7"/>
    <w:rsid w:val="00EF032D"/>
    <w:rsid w:val="00EF05AE"/>
    <w:rsid w:val="00EF0705"/>
    <w:rsid w:val="00EF2120"/>
    <w:rsid w:val="00EF3E03"/>
    <w:rsid w:val="00EF4202"/>
    <w:rsid w:val="00EF4CA9"/>
    <w:rsid w:val="00EF5D9C"/>
    <w:rsid w:val="00EF5E71"/>
    <w:rsid w:val="00F004EA"/>
    <w:rsid w:val="00F02B82"/>
    <w:rsid w:val="00F036CB"/>
    <w:rsid w:val="00F03E61"/>
    <w:rsid w:val="00F044B1"/>
    <w:rsid w:val="00F05237"/>
    <w:rsid w:val="00F07C26"/>
    <w:rsid w:val="00F10D14"/>
    <w:rsid w:val="00F11F30"/>
    <w:rsid w:val="00F12C2D"/>
    <w:rsid w:val="00F20A9A"/>
    <w:rsid w:val="00F21C57"/>
    <w:rsid w:val="00F25477"/>
    <w:rsid w:val="00F26BE3"/>
    <w:rsid w:val="00F272FF"/>
    <w:rsid w:val="00F27B73"/>
    <w:rsid w:val="00F31B84"/>
    <w:rsid w:val="00F33F38"/>
    <w:rsid w:val="00F34435"/>
    <w:rsid w:val="00F349E2"/>
    <w:rsid w:val="00F36562"/>
    <w:rsid w:val="00F36B07"/>
    <w:rsid w:val="00F37985"/>
    <w:rsid w:val="00F50C73"/>
    <w:rsid w:val="00F53FCC"/>
    <w:rsid w:val="00F55E86"/>
    <w:rsid w:val="00F56D53"/>
    <w:rsid w:val="00F61C8B"/>
    <w:rsid w:val="00F65795"/>
    <w:rsid w:val="00F66F65"/>
    <w:rsid w:val="00F707CE"/>
    <w:rsid w:val="00F7354B"/>
    <w:rsid w:val="00F73BF5"/>
    <w:rsid w:val="00F777F8"/>
    <w:rsid w:val="00F82942"/>
    <w:rsid w:val="00F82EA5"/>
    <w:rsid w:val="00F830AF"/>
    <w:rsid w:val="00F86F3B"/>
    <w:rsid w:val="00F87074"/>
    <w:rsid w:val="00F914FB"/>
    <w:rsid w:val="00F91944"/>
    <w:rsid w:val="00F92825"/>
    <w:rsid w:val="00FA1015"/>
    <w:rsid w:val="00FA3410"/>
    <w:rsid w:val="00FA6F25"/>
    <w:rsid w:val="00FB1EC2"/>
    <w:rsid w:val="00FB27FA"/>
    <w:rsid w:val="00FB28D0"/>
    <w:rsid w:val="00FB30A5"/>
    <w:rsid w:val="00FB4EC6"/>
    <w:rsid w:val="00FB54DA"/>
    <w:rsid w:val="00FC32C7"/>
    <w:rsid w:val="00FC4912"/>
    <w:rsid w:val="00FC53F1"/>
    <w:rsid w:val="00FC5EDB"/>
    <w:rsid w:val="00FC741B"/>
    <w:rsid w:val="00FC7500"/>
    <w:rsid w:val="00FC755C"/>
    <w:rsid w:val="00FD0985"/>
    <w:rsid w:val="00FD1BB2"/>
    <w:rsid w:val="00FD1E56"/>
    <w:rsid w:val="00FD443B"/>
    <w:rsid w:val="00FD54B6"/>
    <w:rsid w:val="00FD57BD"/>
    <w:rsid w:val="00FD6DA4"/>
    <w:rsid w:val="00FD7415"/>
    <w:rsid w:val="00FE1195"/>
    <w:rsid w:val="00FE1370"/>
    <w:rsid w:val="00FE6A7D"/>
    <w:rsid w:val="00FE72AB"/>
    <w:rsid w:val="00FF1CEC"/>
    <w:rsid w:val="00FF2DA2"/>
    <w:rsid w:val="00FF3F78"/>
    <w:rsid w:val="00FF4538"/>
    <w:rsid w:val="00FF5D82"/>
    <w:rsid w:val="00FF5DD9"/>
    <w:rsid w:val="00FF78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1D4C7A"/>
  <w15:chartTrackingRefBased/>
  <w15:docId w15:val="{8A52F696-A5F9-4C3F-87C2-F779FC8768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0C3F"/>
    <w:rPr>
      <w:rFonts w:ascii="Times New Roman" w:hAnsi="Times New Roman"/>
      <w:sz w:val="24"/>
    </w:rPr>
  </w:style>
  <w:style w:type="paragraph" w:styleId="Heading1">
    <w:name w:val="heading 1"/>
    <w:basedOn w:val="Normal"/>
    <w:next w:val="Normal"/>
    <w:link w:val="Heading1Char"/>
    <w:uiPriority w:val="9"/>
    <w:qFormat/>
    <w:rsid w:val="00E30C3F"/>
    <w:pPr>
      <w:keepNext/>
      <w:keepLines/>
      <w:numPr>
        <w:numId w:val="4"/>
      </w:numPr>
      <w:spacing w:before="240" w:after="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E30C3F"/>
    <w:pPr>
      <w:keepNext/>
      <w:keepLines/>
      <w:numPr>
        <w:ilvl w:val="1"/>
        <w:numId w:val="4"/>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2B23CC"/>
    <w:pPr>
      <w:keepNext/>
      <w:keepLines/>
      <w:numPr>
        <w:ilvl w:val="2"/>
        <w:numId w:val="4"/>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semiHidden/>
    <w:unhideWhenUsed/>
    <w:qFormat/>
    <w:rsid w:val="00E30C3F"/>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30C3F"/>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30C3F"/>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30C3F"/>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30C3F"/>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30C3F"/>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30C3F"/>
    <w:pPr>
      <w:spacing w:after="0" w:line="240" w:lineRule="auto"/>
      <w:contextualSpacing/>
    </w:pPr>
    <w:rPr>
      <w:rFonts w:eastAsiaTheme="majorEastAsia" w:cstheme="majorBidi"/>
      <w:b/>
      <w:spacing w:val="-10"/>
      <w:kern w:val="28"/>
      <w:sz w:val="28"/>
      <w:szCs w:val="56"/>
    </w:rPr>
  </w:style>
  <w:style w:type="character" w:customStyle="1" w:styleId="TitleChar">
    <w:name w:val="Title Char"/>
    <w:basedOn w:val="DefaultParagraphFont"/>
    <w:link w:val="Title"/>
    <w:uiPriority w:val="10"/>
    <w:rsid w:val="00E30C3F"/>
    <w:rPr>
      <w:rFonts w:ascii="Times New Roman" w:eastAsiaTheme="majorEastAsia" w:hAnsi="Times New Roman" w:cstheme="majorBidi"/>
      <w:b/>
      <w:spacing w:val="-10"/>
      <w:kern w:val="28"/>
      <w:sz w:val="28"/>
      <w:szCs w:val="56"/>
    </w:rPr>
  </w:style>
  <w:style w:type="character" w:customStyle="1" w:styleId="Heading1Char">
    <w:name w:val="Heading 1 Char"/>
    <w:basedOn w:val="DefaultParagraphFont"/>
    <w:link w:val="Heading1"/>
    <w:uiPriority w:val="9"/>
    <w:rsid w:val="00E30C3F"/>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E30C3F"/>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E30C3F"/>
    <w:pPr>
      <w:ind w:left="720"/>
      <w:contextualSpacing/>
    </w:pPr>
  </w:style>
  <w:style w:type="character" w:customStyle="1" w:styleId="Heading3Char">
    <w:name w:val="Heading 3 Char"/>
    <w:basedOn w:val="DefaultParagraphFont"/>
    <w:link w:val="Heading3"/>
    <w:uiPriority w:val="9"/>
    <w:rsid w:val="002B23CC"/>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semiHidden/>
    <w:rsid w:val="00E30C3F"/>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E30C3F"/>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E30C3F"/>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E30C3F"/>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E30C3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30C3F"/>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7D7D9A"/>
    <w:pPr>
      <w:spacing w:after="200" w:line="240" w:lineRule="auto"/>
    </w:pPr>
    <w:rPr>
      <w:b/>
      <w:iCs/>
      <w:color w:val="000000" w:themeColor="text1"/>
      <w:szCs w:val="18"/>
    </w:rPr>
  </w:style>
  <w:style w:type="character" w:styleId="CommentReference">
    <w:name w:val="annotation reference"/>
    <w:basedOn w:val="DefaultParagraphFont"/>
    <w:uiPriority w:val="99"/>
    <w:semiHidden/>
    <w:unhideWhenUsed/>
    <w:rsid w:val="00837F43"/>
    <w:rPr>
      <w:sz w:val="16"/>
      <w:szCs w:val="16"/>
    </w:rPr>
  </w:style>
  <w:style w:type="paragraph" w:styleId="CommentText">
    <w:name w:val="annotation text"/>
    <w:basedOn w:val="Normal"/>
    <w:link w:val="CommentTextChar"/>
    <w:uiPriority w:val="99"/>
    <w:unhideWhenUsed/>
    <w:rsid w:val="00837F43"/>
    <w:pPr>
      <w:spacing w:line="240" w:lineRule="auto"/>
    </w:pPr>
    <w:rPr>
      <w:sz w:val="20"/>
      <w:szCs w:val="20"/>
    </w:rPr>
  </w:style>
  <w:style w:type="character" w:customStyle="1" w:styleId="CommentTextChar">
    <w:name w:val="Comment Text Char"/>
    <w:basedOn w:val="DefaultParagraphFont"/>
    <w:link w:val="CommentText"/>
    <w:uiPriority w:val="99"/>
    <w:rsid w:val="00837F4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837F43"/>
    <w:rPr>
      <w:b/>
      <w:bCs/>
    </w:rPr>
  </w:style>
  <w:style w:type="character" w:customStyle="1" w:styleId="CommentSubjectChar">
    <w:name w:val="Comment Subject Char"/>
    <w:basedOn w:val="CommentTextChar"/>
    <w:link w:val="CommentSubject"/>
    <w:uiPriority w:val="99"/>
    <w:semiHidden/>
    <w:rsid w:val="00837F43"/>
    <w:rPr>
      <w:rFonts w:ascii="Times New Roman" w:hAnsi="Times New Roman"/>
      <w:b/>
      <w:bCs/>
      <w:sz w:val="20"/>
      <w:szCs w:val="20"/>
    </w:rPr>
  </w:style>
  <w:style w:type="character" w:styleId="Hyperlink">
    <w:name w:val="Hyperlink"/>
    <w:basedOn w:val="DefaultParagraphFont"/>
    <w:uiPriority w:val="99"/>
    <w:unhideWhenUsed/>
    <w:rsid w:val="00E34842"/>
    <w:rPr>
      <w:color w:val="0563C1" w:themeColor="hyperlink"/>
      <w:u w:val="single"/>
    </w:rPr>
  </w:style>
  <w:style w:type="character" w:styleId="UnresolvedMention">
    <w:name w:val="Unresolved Mention"/>
    <w:basedOn w:val="DefaultParagraphFont"/>
    <w:uiPriority w:val="99"/>
    <w:semiHidden/>
    <w:unhideWhenUsed/>
    <w:rsid w:val="00E34842"/>
    <w:rPr>
      <w:color w:val="605E5C"/>
      <w:shd w:val="clear" w:color="auto" w:fill="E1DFDD"/>
    </w:rPr>
  </w:style>
  <w:style w:type="paragraph" w:styleId="Revision">
    <w:name w:val="Revision"/>
    <w:hidden/>
    <w:uiPriority w:val="99"/>
    <w:semiHidden/>
    <w:rsid w:val="00777B50"/>
    <w:pPr>
      <w:spacing w:after="0" w:line="240" w:lineRule="auto"/>
    </w:pPr>
    <w:rPr>
      <w:rFonts w:ascii="Times New Roman" w:hAnsi="Times New Roman"/>
      <w:sz w:val="24"/>
    </w:rPr>
  </w:style>
  <w:style w:type="character" w:styleId="PlaceholderText">
    <w:name w:val="Placeholder Text"/>
    <w:basedOn w:val="DefaultParagraphFont"/>
    <w:uiPriority w:val="99"/>
    <w:semiHidden/>
    <w:rsid w:val="004538A2"/>
    <w:rPr>
      <w:color w:val="808080"/>
    </w:rPr>
  </w:style>
  <w:style w:type="character" w:styleId="FollowedHyperlink">
    <w:name w:val="FollowedHyperlink"/>
    <w:basedOn w:val="DefaultParagraphFont"/>
    <w:uiPriority w:val="99"/>
    <w:semiHidden/>
    <w:unhideWhenUsed/>
    <w:rsid w:val="009E544C"/>
    <w:rPr>
      <w:color w:val="954F72" w:themeColor="followedHyperlink"/>
      <w:u w:val="single"/>
    </w:rPr>
  </w:style>
  <w:style w:type="paragraph" w:styleId="Header">
    <w:name w:val="header"/>
    <w:basedOn w:val="Normal"/>
    <w:link w:val="HeaderChar"/>
    <w:uiPriority w:val="99"/>
    <w:unhideWhenUsed/>
    <w:rsid w:val="00C032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32E7"/>
    <w:rPr>
      <w:rFonts w:ascii="Times New Roman" w:hAnsi="Times New Roman"/>
      <w:sz w:val="24"/>
    </w:rPr>
  </w:style>
  <w:style w:type="paragraph" w:styleId="Footer">
    <w:name w:val="footer"/>
    <w:basedOn w:val="Normal"/>
    <w:link w:val="FooterChar"/>
    <w:uiPriority w:val="99"/>
    <w:unhideWhenUsed/>
    <w:rsid w:val="00C032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32E7"/>
    <w:rPr>
      <w:rFonts w:ascii="Times New Roman" w:hAnsi="Times New Roman"/>
      <w:sz w:val="24"/>
    </w:rPr>
  </w:style>
  <w:style w:type="character" w:styleId="LineNumber">
    <w:name w:val="line number"/>
    <w:basedOn w:val="DefaultParagraphFont"/>
    <w:uiPriority w:val="99"/>
    <w:semiHidden/>
    <w:unhideWhenUsed/>
    <w:rsid w:val="00C032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21710">
      <w:bodyDiv w:val="1"/>
      <w:marLeft w:val="0"/>
      <w:marRight w:val="0"/>
      <w:marTop w:val="0"/>
      <w:marBottom w:val="0"/>
      <w:divBdr>
        <w:top w:val="none" w:sz="0" w:space="0" w:color="auto"/>
        <w:left w:val="none" w:sz="0" w:space="0" w:color="auto"/>
        <w:bottom w:val="none" w:sz="0" w:space="0" w:color="auto"/>
        <w:right w:val="none" w:sz="0" w:space="0" w:color="auto"/>
      </w:divBdr>
    </w:div>
    <w:div w:id="3291272">
      <w:bodyDiv w:val="1"/>
      <w:marLeft w:val="0"/>
      <w:marRight w:val="0"/>
      <w:marTop w:val="0"/>
      <w:marBottom w:val="0"/>
      <w:divBdr>
        <w:top w:val="none" w:sz="0" w:space="0" w:color="auto"/>
        <w:left w:val="none" w:sz="0" w:space="0" w:color="auto"/>
        <w:bottom w:val="none" w:sz="0" w:space="0" w:color="auto"/>
        <w:right w:val="none" w:sz="0" w:space="0" w:color="auto"/>
      </w:divBdr>
    </w:div>
    <w:div w:id="3822305">
      <w:bodyDiv w:val="1"/>
      <w:marLeft w:val="0"/>
      <w:marRight w:val="0"/>
      <w:marTop w:val="0"/>
      <w:marBottom w:val="0"/>
      <w:divBdr>
        <w:top w:val="none" w:sz="0" w:space="0" w:color="auto"/>
        <w:left w:val="none" w:sz="0" w:space="0" w:color="auto"/>
        <w:bottom w:val="none" w:sz="0" w:space="0" w:color="auto"/>
        <w:right w:val="none" w:sz="0" w:space="0" w:color="auto"/>
      </w:divBdr>
    </w:div>
    <w:div w:id="4406971">
      <w:bodyDiv w:val="1"/>
      <w:marLeft w:val="0"/>
      <w:marRight w:val="0"/>
      <w:marTop w:val="0"/>
      <w:marBottom w:val="0"/>
      <w:divBdr>
        <w:top w:val="none" w:sz="0" w:space="0" w:color="auto"/>
        <w:left w:val="none" w:sz="0" w:space="0" w:color="auto"/>
        <w:bottom w:val="none" w:sz="0" w:space="0" w:color="auto"/>
        <w:right w:val="none" w:sz="0" w:space="0" w:color="auto"/>
      </w:divBdr>
    </w:div>
    <w:div w:id="5177914">
      <w:bodyDiv w:val="1"/>
      <w:marLeft w:val="0"/>
      <w:marRight w:val="0"/>
      <w:marTop w:val="0"/>
      <w:marBottom w:val="0"/>
      <w:divBdr>
        <w:top w:val="none" w:sz="0" w:space="0" w:color="auto"/>
        <w:left w:val="none" w:sz="0" w:space="0" w:color="auto"/>
        <w:bottom w:val="none" w:sz="0" w:space="0" w:color="auto"/>
        <w:right w:val="none" w:sz="0" w:space="0" w:color="auto"/>
      </w:divBdr>
    </w:div>
    <w:div w:id="5787596">
      <w:bodyDiv w:val="1"/>
      <w:marLeft w:val="0"/>
      <w:marRight w:val="0"/>
      <w:marTop w:val="0"/>
      <w:marBottom w:val="0"/>
      <w:divBdr>
        <w:top w:val="none" w:sz="0" w:space="0" w:color="auto"/>
        <w:left w:val="none" w:sz="0" w:space="0" w:color="auto"/>
        <w:bottom w:val="none" w:sz="0" w:space="0" w:color="auto"/>
        <w:right w:val="none" w:sz="0" w:space="0" w:color="auto"/>
      </w:divBdr>
    </w:div>
    <w:div w:id="5908046">
      <w:bodyDiv w:val="1"/>
      <w:marLeft w:val="0"/>
      <w:marRight w:val="0"/>
      <w:marTop w:val="0"/>
      <w:marBottom w:val="0"/>
      <w:divBdr>
        <w:top w:val="none" w:sz="0" w:space="0" w:color="auto"/>
        <w:left w:val="none" w:sz="0" w:space="0" w:color="auto"/>
        <w:bottom w:val="none" w:sz="0" w:space="0" w:color="auto"/>
        <w:right w:val="none" w:sz="0" w:space="0" w:color="auto"/>
      </w:divBdr>
    </w:div>
    <w:div w:id="6950615">
      <w:bodyDiv w:val="1"/>
      <w:marLeft w:val="0"/>
      <w:marRight w:val="0"/>
      <w:marTop w:val="0"/>
      <w:marBottom w:val="0"/>
      <w:divBdr>
        <w:top w:val="none" w:sz="0" w:space="0" w:color="auto"/>
        <w:left w:val="none" w:sz="0" w:space="0" w:color="auto"/>
        <w:bottom w:val="none" w:sz="0" w:space="0" w:color="auto"/>
        <w:right w:val="none" w:sz="0" w:space="0" w:color="auto"/>
      </w:divBdr>
    </w:div>
    <w:div w:id="7491265">
      <w:bodyDiv w:val="1"/>
      <w:marLeft w:val="0"/>
      <w:marRight w:val="0"/>
      <w:marTop w:val="0"/>
      <w:marBottom w:val="0"/>
      <w:divBdr>
        <w:top w:val="none" w:sz="0" w:space="0" w:color="auto"/>
        <w:left w:val="none" w:sz="0" w:space="0" w:color="auto"/>
        <w:bottom w:val="none" w:sz="0" w:space="0" w:color="auto"/>
        <w:right w:val="none" w:sz="0" w:space="0" w:color="auto"/>
      </w:divBdr>
    </w:div>
    <w:div w:id="8534470">
      <w:bodyDiv w:val="1"/>
      <w:marLeft w:val="0"/>
      <w:marRight w:val="0"/>
      <w:marTop w:val="0"/>
      <w:marBottom w:val="0"/>
      <w:divBdr>
        <w:top w:val="none" w:sz="0" w:space="0" w:color="auto"/>
        <w:left w:val="none" w:sz="0" w:space="0" w:color="auto"/>
        <w:bottom w:val="none" w:sz="0" w:space="0" w:color="auto"/>
        <w:right w:val="none" w:sz="0" w:space="0" w:color="auto"/>
      </w:divBdr>
    </w:div>
    <w:div w:id="9064307">
      <w:bodyDiv w:val="1"/>
      <w:marLeft w:val="0"/>
      <w:marRight w:val="0"/>
      <w:marTop w:val="0"/>
      <w:marBottom w:val="0"/>
      <w:divBdr>
        <w:top w:val="none" w:sz="0" w:space="0" w:color="auto"/>
        <w:left w:val="none" w:sz="0" w:space="0" w:color="auto"/>
        <w:bottom w:val="none" w:sz="0" w:space="0" w:color="auto"/>
        <w:right w:val="none" w:sz="0" w:space="0" w:color="auto"/>
      </w:divBdr>
    </w:div>
    <w:div w:id="11610148">
      <w:bodyDiv w:val="1"/>
      <w:marLeft w:val="0"/>
      <w:marRight w:val="0"/>
      <w:marTop w:val="0"/>
      <w:marBottom w:val="0"/>
      <w:divBdr>
        <w:top w:val="none" w:sz="0" w:space="0" w:color="auto"/>
        <w:left w:val="none" w:sz="0" w:space="0" w:color="auto"/>
        <w:bottom w:val="none" w:sz="0" w:space="0" w:color="auto"/>
        <w:right w:val="none" w:sz="0" w:space="0" w:color="auto"/>
      </w:divBdr>
    </w:div>
    <w:div w:id="12540688">
      <w:bodyDiv w:val="1"/>
      <w:marLeft w:val="0"/>
      <w:marRight w:val="0"/>
      <w:marTop w:val="0"/>
      <w:marBottom w:val="0"/>
      <w:divBdr>
        <w:top w:val="none" w:sz="0" w:space="0" w:color="auto"/>
        <w:left w:val="none" w:sz="0" w:space="0" w:color="auto"/>
        <w:bottom w:val="none" w:sz="0" w:space="0" w:color="auto"/>
        <w:right w:val="none" w:sz="0" w:space="0" w:color="auto"/>
      </w:divBdr>
    </w:div>
    <w:div w:id="13073780">
      <w:bodyDiv w:val="1"/>
      <w:marLeft w:val="0"/>
      <w:marRight w:val="0"/>
      <w:marTop w:val="0"/>
      <w:marBottom w:val="0"/>
      <w:divBdr>
        <w:top w:val="none" w:sz="0" w:space="0" w:color="auto"/>
        <w:left w:val="none" w:sz="0" w:space="0" w:color="auto"/>
        <w:bottom w:val="none" w:sz="0" w:space="0" w:color="auto"/>
        <w:right w:val="none" w:sz="0" w:space="0" w:color="auto"/>
      </w:divBdr>
    </w:div>
    <w:div w:id="14772023">
      <w:bodyDiv w:val="1"/>
      <w:marLeft w:val="0"/>
      <w:marRight w:val="0"/>
      <w:marTop w:val="0"/>
      <w:marBottom w:val="0"/>
      <w:divBdr>
        <w:top w:val="none" w:sz="0" w:space="0" w:color="auto"/>
        <w:left w:val="none" w:sz="0" w:space="0" w:color="auto"/>
        <w:bottom w:val="none" w:sz="0" w:space="0" w:color="auto"/>
        <w:right w:val="none" w:sz="0" w:space="0" w:color="auto"/>
      </w:divBdr>
    </w:div>
    <w:div w:id="14774394">
      <w:bodyDiv w:val="1"/>
      <w:marLeft w:val="0"/>
      <w:marRight w:val="0"/>
      <w:marTop w:val="0"/>
      <w:marBottom w:val="0"/>
      <w:divBdr>
        <w:top w:val="none" w:sz="0" w:space="0" w:color="auto"/>
        <w:left w:val="none" w:sz="0" w:space="0" w:color="auto"/>
        <w:bottom w:val="none" w:sz="0" w:space="0" w:color="auto"/>
        <w:right w:val="none" w:sz="0" w:space="0" w:color="auto"/>
      </w:divBdr>
    </w:div>
    <w:div w:id="15617121">
      <w:bodyDiv w:val="1"/>
      <w:marLeft w:val="0"/>
      <w:marRight w:val="0"/>
      <w:marTop w:val="0"/>
      <w:marBottom w:val="0"/>
      <w:divBdr>
        <w:top w:val="none" w:sz="0" w:space="0" w:color="auto"/>
        <w:left w:val="none" w:sz="0" w:space="0" w:color="auto"/>
        <w:bottom w:val="none" w:sz="0" w:space="0" w:color="auto"/>
        <w:right w:val="none" w:sz="0" w:space="0" w:color="auto"/>
      </w:divBdr>
    </w:div>
    <w:div w:id="16086900">
      <w:bodyDiv w:val="1"/>
      <w:marLeft w:val="0"/>
      <w:marRight w:val="0"/>
      <w:marTop w:val="0"/>
      <w:marBottom w:val="0"/>
      <w:divBdr>
        <w:top w:val="none" w:sz="0" w:space="0" w:color="auto"/>
        <w:left w:val="none" w:sz="0" w:space="0" w:color="auto"/>
        <w:bottom w:val="none" w:sz="0" w:space="0" w:color="auto"/>
        <w:right w:val="none" w:sz="0" w:space="0" w:color="auto"/>
      </w:divBdr>
    </w:div>
    <w:div w:id="17044260">
      <w:bodyDiv w:val="1"/>
      <w:marLeft w:val="0"/>
      <w:marRight w:val="0"/>
      <w:marTop w:val="0"/>
      <w:marBottom w:val="0"/>
      <w:divBdr>
        <w:top w:val="none" w:sz="0" w:space="0" w:color="auto"/>
        <w:left w:val="none" w:sz="0" w:space="0" w:color="auto"/>
        <w:bottom w:val="none" w:sz="0" w:space="0" w:color="auto"/>
        <w:right w:val="none" w:sz="0" w:space="0" w:color="auto"/>
      </w:divBdr>
    </w:div>
    <w:div w:id="17393851">
      <w:bodyDiv w:val="1"/>
      <w:marLeft w:val="0"/>
      <w:marRight w:val="0"/>
      <w:marTop w:val="0"/>
      <w:marBottom w:val="0"/>
      <w:divBdr>
        <w:top w:val="none" w:sz="0" w:space="0" w:color="auto"/>
        <w:left w:val="none" w:sz="0" w:space="0" w:color="auto"/>
        <w:bottom w:val="none" w:sz="0" w:space="0" w:color="auto"/>
        <w:right w:val="none" w:sz="0" w:space="0" w:color="auto"/>
      </w:divBdr>
    </w:div>
    <w:div w:id="18437480">
      <w:bodyDiv w:val="1"/>
      <w:marLeft w:val="0"/>
      <w:marRight w:val="0"/>
      <w:marTop w:val="0"/>
      <w:marBottom w:val="0"/>
      <w:divBdr>
        <w:top w:val="none" w:sz="0" w:space="0" w:color="auto"/>
        <w:left w:val="none" w:sz="0" w:space="0" w:color="auto"/>
        <w:bottom w:val="none" w:sz="0" w:space="0" w:color="auto"/>
        <w:right w:val="none" w:sz="0" w:space="0" w:color="auto"/>
      </w:divBdr>
    </w:div>
    <w:div w:id="18553877">
      <w:bodyDiv w:val="1"/>
      <w:marLeft w:val="0"/>
      <w:marRight w:val="0"/>
      <w:marTop w:val="0"/>
      <w:marBottom w:val="0"/>
      <w:divBdr>
        <w:top w:val="none" w:sz="0" w:space="0" w:color="auto"/>
        <w:left w:val="none" w:sz="0" w:space="0" w:color="auto"/>
        <w:bottom w:val="none" w:sz="0" w:space="0" w:color="auto"/>
        <w:right w:val="none" w:sz="0" w:space="0" w:color="auto"/>
      </w:divBdr>
    </w:div>
    <w:div w:id="19205750">
      <w:bodyDiv w:val="1"/>
      <w:marLeft w:val="0"/>
      <w:marRight w:val="0"/>
      <w:marTop w:val="0"/>
      <w:marBottom w:val="0"/>
      <w:divBdr>
        <w:top w:val="none" w:sz="0" w:space="0" w:color="auto"/>
        <w:left w:val="none" w:sz="0" w:space="0" w:color="auto"/>
        <w:bottom w:val="none" w:sz="0" w:space="0" w:color="auto"/>
        <w:right w:val="none" w:sz="0" w:space="0" w:color="auto"/>
      </w:divBdr>
    </w:div>
    <w:div w:id="19402540">
      <w:bodyDiv w:val="1"/>
      <w:marLeft w:val="0"/>
      <w:marRight w:val="0"/>
      <w:marTop w:val="0"/>
      <w:marBottom w:val="0"/>
      <w:divBdr>
        <w:top w:val="none" w:sz="0" w:space="0" w:color="auto"/>
        <w:left w:val="none" w:sz="0" w:space="0" w:color="auto"/>
        <w:bottom w:val="none" w:sz="0" w:space="0" w:color="auto"/>
        <w:right w:val="none" w:sz="0" w:space="0" w:color="auto"/>
      </w:divBdr>
      <w:divsChild>
        <w:div w:id="428356822">
          <w:marLeft w:val="480"/>
          <w:marRight w:val="0"/>
          <w:marTop w:val="0"/>
          <w:marBottom w:val="0"/>
          <w:divBdr>
            <w:top w:val="none" w:sz="0" w:space="0" w:color="auto"/>
            <w:left w:val="none" w:sz="0" w:space="0" w:color="auto"/>
            <w:bottom w:val="none" w:sz="0" w:space="0" w:color="auto"/>
            <w:right w:val="none" w:sz="0" w:space="0" w:color="auto"/>
          </w:divBdr>
        </w:div>
        <w:div w:id="412703338">
          <w:marLeft w:val="480"/>
          <w:marRight w:val="0"/>
          <w:marTop w:val="0"/>
          <w:marBottom w:val="0"/>
          <w:divBdr>
            <w:top w:val="none" w:sz="0" w:space="0" w:color="auto"/>
            <w:left w:val="none" w:sz="0" w:space="0" w:color="auto"/>
            <w:bottom w:val="none" w:sz="0" w:space="0" w:color="auto"/>
            <w:right w:val="none" w:sz="0" w:space="0" w:color="auto"/>
          </w:divBdr>
        </w:div>
        <w:div w:id="984046538">
          <w:marLeft w:val="480"/>
          <w:marRight w:val="0"/>
          <w:marTop w:val="0"/>
          <w:marBottom w:val="0"/>
          <w:divBdr>
            <w:top w:val="none" w:sz="0" w:space="0" w:color="auto"/>
            <w:left w:val="none" w:sz="0" w:space="0" w:color="auto"/>
            <w:bottom w:val="none" w:sz="0" w:space="0" w:color="auto"/>
            <w:right w:val="none" w:sz="0" w:space="0" w:color="auto"/>
          </w:divBdr>
        </w:div>
        <w:div w:id="1939215069">
          <w:marLeft w:val="480"/>
          <w:marRight w:val="0"/>
          <w:marTop w:val="0"/>
          <w:marBottom w:val="0"/>
          <w:divBdr>
            <w:top w:val="none" w:sz="0" w:space="0" w:color="auto"/>
            <w:left w:val="none" w:sz="0" w:space="0" w:color="auto"/>
            <w:bottom w:val="none" w:sz="0" w:space="0" w:color="auto"/>
            <w:right w:val="none" w:sz="0" w:space="0" w:color="auto"/>
          </w:divBdr>
        </w:div>
        <w:div w:id="686255003">
          <w:marLeft w:val="480"/>
          <w:marRight w:val="0"/>
          <w:marTop w:val="0"/>
          <w:marBottom w:val="0"/>
          <w:divBdr>
            <w:top w:val="none" w:sz="0" w:space="0" w:color="auto"/>
            <w:left w:val="none" w:sz="0" w:space="0" w:color="auto"/>
            <w:bottom w:val="none" w:sz="0" w:space="0" w:color="auto"/>
            <w:right w:val="none" w:sz="0" w:space="0" w:color="auto"/>
          </w:divBdr>
        </w:div>
        <w:div w:id="881593531">
          <w:marLeft w:val="480"/>
          <w:marRight w:val="0"/>
          <w:marTop w:val="0"/>
          <w:marBottom w:val="0"/>
          <w:divBdr>
            <w:top w:val="none" w:sz="0" w:space="0" w:color="auto"/>
            <w:left w:val="none" w:sz="0" w:space="0" w:color="auto"/>
            <w:bottom w:val="none" w:sz="0" w:space="0" w:color="auto"/>
            <w:right w:val="none" w:sz="0" w:space="0" w:color="auto"/>
          </w:divBdr>
        </w:div>
        <w:div w:id="1561862476">
          <w:marLeft w:val="480"/>
          <w:marRight w:val="0"/>
          <w:marTop w:val="0"/>
          <w:marBottom w:val="0"/>
          <w:divBdr>
            <w:top w:val="none" w:sz="0" w:space="0" w:color="auto"/>
            <w:left w:val="none" w:sz="0" w:space="0" w:color="auto"/>
            <w:bottom w:val="none" w:sz="0" w:space="0" w:color="auto"/>
            <w:right w:val="none" w:sz="0" w:space="0" w:color="auto"/>
          </w:divBdr>
        </w:div>
        <w:div w:id="1669363437">
          <w:marLeft w:val="480"/>
          <w:marRight w:val="0"/>
          <w:marTop w:val="0"/>
          <w:marBottom w:val="0"/>
          <w:divBdr>
            <w:top w:val="none" w:sz="0" w:space="0" w:color="auto"/>
            <w:left w:val="none" w:sz="0" w:space="0" w:color="auto"/>
            <w:bottom w:val="none" w:sz="0" w:space="0" w:color="auto"/>
            <w:right w:val="none" w:sz="0" w:space="0" w:color="auto"/>
          </w:divBdr>
        </w:div>
        <w:div w:id="320550142">
          <w:marLeft w:val="480"/>
          <w:marRight w:val="0"/>
          <w:marTop w:val="0"/>
          <w:marBottom w:val="0"/>
          <w:divBdr>
            <w:top w:val="none" w:sz="0" w:space="0" w:color="auto"/>
            <w:left w:val="none" w:sz="0" w:space="0" w:color="auto"/>
            <w:bottom w:val="none" w:sz="0" w:space="0" w:color="auto"/>
            <w:right w:val="none" w:sz="0" w:space="0" w:color="auto"/>
          </w:divBdr>
        </w:div>
        <w:div w:id="197593387">
          <w:marLeft w:val="480"/>
          <w:marRight w:val="0"/>
          <w:marTop w:val="0"/>
          <w:marBottom w:val="0"/>
          <w:divBdr>
            <w:top w:val="none" w:sz="0" w:space="0" w:color="auto"/>
            <w:left w:val="none" w:sz="0" w:space="0" w:color="auto"/>
            <w:bottom w:val="none" w:sz="0" w:space="0" w:color="auto"/>
            <w:right w:val="none" w:sz="0" w:space="0" w:color="auto"/>
          </w:divBdr>
        </w:div>
        <w:div w:id="819882826">
          <w:marLeft w:val="480"/>
          <w:marRight w:val="0"/>
          <w:marTop w:val="0"/>
          <w:marBottom w:val="0"/>
          <w:divBdr>
            <w:top w:val="none" w:sz="0" w:space="0" w:color="auto"/>
            <w:left w:val="none" w:sz="0" w:space="0" w:color="auto"/>
            <w:bottom w:val="none" w:sz="0" w:space="0" w:color="auto"/>
            <w:right w:val="none" w:sz="0" w:space="0" w:color="auto"/>
          </w:divBdr>
        </w:div>
        <w:div w:id="705721308">
          <w:marLeft w:val="480"/>
          <w:marRight w:val="0"/>
          <w:marTop w:val="0"/>
          <w:marBottom w:val="0"/>
          <w:divBdr>
            <w:top w:val="none" w:sz="0" w:space="0" w:color="auto"/>
            <w:left w:val="none" w:sz="0" w:space="0" w:color="auto"/>
            <w:bottom w:val="none" w:sz="0" w:space="0" w:color="auto"/>
            <w:right w:val="none" w:sz="0" w:space="0" w:color="auto"/>
          </w:divBdr>
        </w:div>
        <w:div w:id="1642150375">
          <w:marLeft w:val="480"/>
          <w:marRight w:val="0"/>
          <w:marTop w:val="0"/>
          <w:marBottom w:val="0"/>
          <w:divBdr>
            <w:top w:val="none" w:sz="0" w:space="0" w:color="auto"/>
            <w:left w:val="none" w:sz="0" w:space="0" w:color="auto"/>
            <w:bottom w:val="none" w:sz="0" w:space="0" w:color="auto"/>
            <w:right w:val="none" w:sz="0" w:space="0" w:color="auto"/>
          </w:divBdr>
        </w:div>
        <w:div w:id="1799373411">
          <w:marLeft w:val="480"/>
          <w:marRight w:val="0"/>
          <w:marTop w:val="0"/>
          <w:marBottom w:val="0"/>
          <w:divBdr>
            <w:top w:val="none" w:sz="0" w:space="0" w:color="auto"/>
            <w:left w:val="none" w:sz="0" w:space="0" w:color="auto"/>
            <w:bottom w:val="none" w:sz="0" w:space="0" w:color="auto"/>
            <w:right w:val="none" w:sz="0" w:space="0" w:color="auto"/>
          </w:divBdr>
        </w:div>
        <w:div w:id="1680963895">
          <w:marLeft w:val="480"/>
          <w:marRight w:val="0"/>
          <w:marTop w:val="0"/>
          <w:marBottom w:val="0"/>
          <w:divBdr>
            <w:top w:val="none" w:sz="0" w:space="0" w:color="auto"/>
            <w:left w:val="none" w:sz="0" w:space="0" w:color="auto"/>
            <w:bottom w:val="none" w:sz="0" w:space="0" w:color="auto"/>
            <w:right w:val="none" w:sz="0" w:space="0" w:color="auto"/>
          </w:divBdr>
        </w:div>
        <w:div w:id="1573464641">
          <w:marLeft w:val="480"/>
          <w:marRight w:val="0"/>
          <w:marTop w:val="0"/>
          <w:marBottom w:val="0"/>
          <w:divBdr>
            <w:top w:val="none" w:sz="0" w:space="0" w:color="auto"/>
            <w:left w:val="none" w:sz="0" w:space="0" w:color="auto"/>
            <w:bottom w:val="none" w:sz="0" w:space="0" w:color="auto"/>
            <w:right w:val="none" w:sz="0" w:space="0" w:color="auto"/>
          </w:divBdr>
        </w:div>
        <w:div w:id="68424919">
          <w:marLeft w:val="480"/>
          <w:marRight w:val="0"/>
          <w:marTop w:val="0"/>
          <w:marBottom w:val="0"/>
          <w:divBdr>
            <w:top w:val="none" w:sz="0" w:space="0" w:color="auto"/>
            <w:left w:val="none" w:sz="0" w:space="0" w:color="auto"/>
            <w:bottom w:val="none" w:sz="0" w:space="0" w:color="auto"/>
            <w:right w:val="none" w:sz="0" w:space="0" w:color="auto"/>
          </w:divBdr>
        </w:div>
        <w:div w:id="162819780">
          <w:marLeft w:val="480"/>
          <w:marRight w:val="0"/>
          <w:marTop w:val="0"/>
          <w:marBottom w:val="0"/>
          <w:divBdr>
            <w:top w:val="none" w:sz="0" w:space="0" w:color="auto"/>
            <w:left w:val="none" w:sz="0" w:space="0" w:color="auto"/>
            <w:bottom w:val="none" w:sz="0" w:space="0" w:color="auto"/>
            <w:right w:val="none" w:sz="0" w:space="0" w:color="auto"/>
          </w:divBdr>
        </w:div>
        <w:div w:id="2112580836">
          <w:marLeft w:val="480"/>
          <w:marRight w:val="0"/>
          <w:marTop w:val="0"/>
          <w:marBottom w:val="0"/>
          <w:divBdr>
            <w:top w:val="none" w:sz="0" w:space="0" w:color="auto"/>
            <w:left w:val="none" w:sz="0" w:space="0" w:color="auto"/>
            <w:bottom w:val="none" w:sz="0" w:space="0" w:color="auto"/>
            <w:right w:val="none" w:sz="0" w:space="0" w:color="auto"/>
          </w:divBdr>
        </w:div>
      </w:divsChild>
    </w:div>
    <w:div w:id="21828352">
      <w:bodyDiv w:val="1"/>
      <w:marLeft w:val="0"/>
      <w:marRight w:val="0"/>
      <w:marTop w:val="0"/>
      <w:marBottom w:val="0"/>
      <w:divBdr>
        <w:top w:val="none" w:sz="0" w:space="0" w:color="auto"/>
        <w:left w:val="none" w:sz="0" w:space="0" w:color="auto"/>
        <w:bottom w:val="none" w:sz="0" w:space="0" w:color="auto"/>
        <w:right w:val="none" w:sz="0" w:space="0" w:color="auto"/>
      </w:divBdr>
    </w:div>
    <w:div w:id="23946964">
      <w:bodyDiv w:val="1"/>
      <w:marLeft w:val="0"/>
      <w:marRight w:val="0"/>
      <w:marTop w:val="0"/>
      <w:marBottom w:val="0"/>
      <w:divBdr>
        <w:top w:val="none" w:sz="0" w:space="0" w:color="auto"/>
        <w:left w:val="none" w:sz="0" w:space="0" w:color="auto"/>
        <w:bottom w:val="none" w:sz="0" w:space="0" w:color="auto"/>
        <w:right w:val="none" w:sz="0" w:space="0" w:color="auto"/>
      </w:divBdr>
    </w:div>
    <w:div w:id="25496653">
      <w:bodyDiv w:val="1"/>
      <w:marLeft w:val="0"/>
      <w:marRight w:val="0"/>
      <w:marTop w:val="0"/>
      <w:marBottom w:val="0"/>
      <w:divBdr>
        <w:top w:val="none" w:sz="0" w:space="0" w:color="auto"/>
        <w:left w:val="none" w:sz="0" w:space="0" w:color="auto"/>
        <w:bottom w:val="none" w:sz="0" w:space="0" w:color="auto"/>
        <w:right w:val="none" w:sz="0" w:space="0" w:color="auto"/>
      </w:divBdr>
    </w:div>
    <w:div w:id="27460609">
      <w:bodyDiv w:val="1"/>
      <w:marLeft w:val="0"/>
      <w:marRight w:val="0"/>
      <w:marTop w:val="0"/>
      <w:marBottom w:val="0"/>
      <w:divBdr>
        <w:top w:val="none" w:sz="0" w:space="0" w:color="auto"/>
        <w:left w:val="none" w:sz="0" w:space="0" w:color="auto"/>
        <w:bottom w:val="none" w:sz="0" w:space="0" w:color="auto"/>
        <w:right w:val="none" w:sz="0" w:space="0" w:color="auto"/>
      </w:divBdr>
    </w:div>
    <w:div w:id="28183569">
      <w:bodyDiv w:val="1"/>
      <w:marLeft w:val="0"/>
      <w:marRight w:val="0"/>
      <w:marTop w:val="0"/>
      <w:marBottom w:val="0"/>
      <w:divBdr>
        <w:top w:val="none" w:sz="0" w:space="0" w:color="auto"/>
        <w:left w:val="none" w:sz="0" w:space="0" w:color="auto"/>
        <w:bottom w:val="none" w:sz="0" w:space="0" w:color="auto"/>
        <w:right w:val="none" w:sz="0" w:space="0" w:color="auto"/>
      </w:divBdr>
    </w:div>
    <w:div w:id="29190628">
      <w:bodyDiv w:val="1"/>
      <w:marLeft w:val="0"/>
      <w:marRight w:val="0"/>
      <w:marTop w:val="0"/>
      <w:marBottom w:val="0"/>
      <w:divBdr>
        <w:top w:val="none" w:sz="0" w:space="0" w:color="auto"/>
        <w:left w:val="none" w:sz="0" w:space="0" w:color="auto"/>
        <w:bottom w:val="none" w:sz="0" w:space="0" w:color="auto"/>
        <w:right w:val="none" w:sz="0" w:space="0" w:color="auto"/>
      </w:divBdr>
    </w:div>
    <w:div w:id="31350141">
      <w:bodyDiv w:val="1"/>
      <w:marLeft w:val="0"/>
      <w:marRight w:val="0"/>
      <w:marTop w:val="0"/>
      <w:marBottom w:val="0"/>
      <w:divBdr>
        <w:top w:val="none" w:sz="0" w:space="0" w:color="auto"/>
        <w:left w:val="none" w:sz="0" w:space="0" w:color="auto"/>
        <w:bottom w:val="none" w:sz="0" w:space="0" w:color="auto"/>
        <w:right w:val="none" w:sz="0" w:space="0" w:color="auto"/>
      </w:divBdr>
    </w:div>
    <w:div w:id="32269731">
      <w:bodyDiv w:val="1"/>
      <w:marLeft w:val="0"/>
      <w:marRight w:val="0"/>
      <w:marTop w:val="0"/>
      <w:marBottom w:val="0"/>
      <w:divBdr>
        <w:top w:val="none" w:sz="0" w:space="0" w:color="auto"/>
        <w:left w:val="none" w:sz="0" w:space="0" w:color="auto"/>
        <w:bottom w:val="none" w:sz="0" w:space="0" w:color="auto"/>
        <w:right w:val="none" w:sz="0" w:space="0" w:color="auto"/>
      </w:divBdr>
    </w:div>
    <w:div w:id="32509755">
      <w:bodyDiv w:val="1"/>
      <w:marLeft w:val="0"/>
      <w:marRight w:val="0"/>
      <w:marTop w:val="0"/>
      <w:marBottom w:val="0"/>
      <w:divBdr>
        <w:top w:val="none" w:sz="0" w:space="0" w:color="auto"/>
        <w:left w:val="none" w:sz="0" w:space="0" w:color="auto"/>
        <w:bottom w:val="none" w:sz="0" w:space="0" w:color="auto"/>
        <w:right w:val="none" w:sz="0" w:space="0" w:color="auto"/>
      </w:divBdr>
    </w:div>
    <w:div w:id="32851697">
      <w:bodyDiv w:val="1"/>
      <w:marLeft w:val="0"/>
      <w:marRight w:val="0"/>
      <w:marTop w:val="0"/>
      <w:marBottom w:val="0"/>
      <w:divBdr>
        <w:top w:val="none" w:sz="0" w:space="0" w:color="auto"/>
        <w:left w:val="none" w:sz="0" w:space="0" w:color="auto"/>
        <w:bottom w:val="none" w:sz="0" w:space="0" w:color="auto"/>
        <w:right w:val="none" w:sz="0" w:space="0" w:color="auto"/>
      </w:divBdr>
    </w:div>
    <w:div w:id="33818611">
      <w:bodyDiv w:val="1"/>
      <w:marLeft w:val="0"/>
      <w:marRight w:val="0"/>
      <w:marTop w:val="0"/>
      <w:marBottom w:val="0"/>
      <w:divBdr>
        <w:top w:val="none" w:sz="0" w:space="0" w:color="auto"/>
        <w:left w:val="none" w:sz="0" w:space="0" w:color="auto"/>
        <w:bottom w:val="none" w:sz="0" w:space="0" w:color="auto"/>
        <w:right w:val="none" w:sz="0" w:space="0" w:color="auto"/>
      </w:divBdr>
    </w:div>
    <w:div w:id="35282496">
      <w:bodyDiv w:val="1"/>
      <w:marLeft w:val="0"/>
      <w:marRight w:val="0"/>
      <w:marTop w:val="0"/>
      <w:marBottom w:val="0"/>
      <w:divBdr>
        <w:top w:val="none" w:sz="0" w:space="0" w:color="auto"/>
        <w:left w:val="none" w:sz="0" w:space="0" w:color="auto"/>
        <w:bottom w:val="none" w:sz="0" w:space="0" w:color="auto"/>
        <w:right w:val="none" w:sz="0" w:space="0" w:color="auto"/>
      </w:divBdr>
    </w:div>
    <w:div w:id="36053293">
      <w:bodyDiv w:val="1"/>
      <w:marLeft w:val="0"/>
      <w:marRight w:val="0"/>
      <w:marTop w:val="0"/>
      <w:marBottom w:val="0"/>
      <w:divBdr>
        <w:top w:val="none" w:sz="0" w:space="0" w:color="auto"/>
        <w:left w:val="none" w:sz="0" w:space="0" w:color="auto"/>
        <w:bottom w:val="none" w:sz="0" w:space="0" w:color="auto"/>
        <w:right w:val="none" w:sz="0" w:space="0" w:color="auto"/>
      </w:divBdr>
    </w:div>
    <w:div w:id="37319753">
      <w:bodyDiv w:val="1"/>
      <w:marLeft w:val="0"/>
      <w:marRight w:val="0"/>
      <w:marTop w:val="0"/>
      <w:marBottom w:val="0"/>
      <w:divBdr>
        <w:top w:val="none" w:sz="0" w:space="0" w:color="auto"/>
        <w:left w:val="none" w:sz="0" w:space="0" w:color="auto"/>
        <w:bottom w:val="none" w:sz="0" w:space="0" w:color="auto"/>
        <w:right w:val="none" w:sz="0" w:space="0" w:color="auto"/>
      </w:divBdr>
      <w:divsChild>
        <w:div w:id="1035736105">
          <w:marLeft w:val="480"/>
          <w:marRight w:val="0"/>
          <w:marTop w:val="0"/>
          <w:marBottom w:val="0"/>
          <w:divBdr>
            <w:top w:val="none" w:sz="0" w:space="0" w:color="auto"/>
            <w:left w:val="none" w:sz="0" w:space="0" w:color="auto"/>
            <w:bottom w:val="none" w:sz="0" w:space="0" w:color="auto"/>
            <w:right w:val="none" w:sz="0" w:space="0" w:color="auto"/>
          </w:divBdr>
        </w:div>
        <w:div w:id="77793043">
          <w:marLeft w:val="480"/>
          <w:marRight w:val="0"/>
          <w:marTop w:val="0"/>
          <w:marBottom w:val="0"/>
          <w:divBdr>
            <w:top w:val="none" w:sz="0" w:space="0" w:color="auto"/>
            <w:left w:val="none" w:sz="0" w:space="0" w:color="auto"/>
            <w:bottom w:val="none" w:sz="0" w:space="0" w:color="auto"/>
            <w:right w:val="none" w:sz="0" w:space="0" w:color="auto"/>
          </w:divBdr>
        </w:div>
        <w:div w:id="1727948996">
          <w:marLeft w:val="480"/>
          <w:marRight w:val="0"/>
          <w:marTop w:val="0"/>
          <w:marBottom w:val="0"/>
          <w:divBdr>
            <w:top w:val="none" w:sz="0" w:space="0" w:color="auto"/>
            <w:left w:val="none" w:sz="0" w:space="0" w:color="auto"/>
            <w:bottom w:val="none" w:sz="0" w:space="0" w:color="auto"/>
            <w:right w:val="none" w:sz="0" w:space="0" w:color="auto"/>
          </w:divBdr>
        </w:div>
        <w:div w:id="1261912845">
          <w:marLeft w:val="480"/>
          <w:marRight w:val="0"/>
          <w:marTop w:val="0"/>
          <w:marBottom w:val="0"/>
          <w:divBdr>
            <w:top w:val="none" w:sz="0" w:space="0" w:color="auto"/>
            <w:left w:val="none" w:sz="0" w:space="0" w:color="auto"/>
            <w:bottom w:val="none" w:sz="0" w:space="0" w:color="auto"/>
            <w:right w:val="none" w:sz="0" w:space="0" w:color="auto"/>
          </w:divBdr>
        </w:div>
        <w:div w:id="2008629034">
          <w:marLeft w:val="480"/>
          <w:marRight w:val="0"/>
          <w:marTop w:val="0"/>
          <w:marBottom w:val="0"/>
          <w:divBdr>
            <w:top w:val="none" w:sz="0" w:space="0" w:color="auto"/>
            <w:left w:val="none" w:sz="0" w:space="0" w:color="auto"/>
            <w:bottom w:val="none" w:sz="0" w:space="0" w:color="auto"/>
            <w:right w:val="none" w:sz="0" w:space="0" w:color="auto"/>
          </w:divBdr>
        </w:div>
        <w:div w:id="1007369262">
          <w:marLeft w:val="480"/>
          <w:marRight w:val="0"/>
          <w:marTop w:val="0"/>
          <w:marBottom w:val="0"/>
          <w:divBdr>
            <w:top w:val="none" w:sz="0" w:space="0" w:color="auto"/>
            <w:left w:val="none" w:sz="0" w:space="0" w:color="auto"/>
            <w:bottom w:val="none" w:sz="0" w:space="0" w:color="auto"/>
            <w:right w:val="none" w:sz="0" w:space="0" w:color="auto"/>
          </w:divBdr>
        </w:div>
        <w:div w:id="931547390">
          <w:marLeft w:val="480"/>
          <w:marRight w:val="0"/>
          <w:marTop w:val="0"/>
          <w:marBottom w:val="0"/>
          <w:divBdr>
            <w:top w:val="none" w:sz="0" w:space="0" w:color="auto"/>
            <w:left w:val="none" w:sz="0" w:space="0" w:color="auto"/>
            <w:bottom w:val="none" w:sz="0" w:space="0" w:color="auto"/>
            <w:right w:val="none" w:sz="0" w:space="0" w:color="auto"/>
          </w:divBdr>
        </w:div>
        <w:div w:id="1322662054">
          <w:marLeft w:val="480"/>
          <w:marRight w:val="0"/>
          <w:marTop w:val="0"/>
          <w:marBottom w:val="0"/>
          <w:divBdr>
            <w:top w:val="none" w:sz="0" w:space="0" w:color="auto"/>
            <w:left w:val="none" w:sz="0" w:space="0" w:color="auto"/>
            <w:bottom w:val="none" w:sz="0" w:space="0" w:color="auto"/>
            <w:right w:val="none" w:sz="0" w:space="0" w:color="auto"/>
          </w:divBdr>
        </w:div>
        <w:div w:id="1629122612">
          <w:marLeft w:val="480"/>
          <w:marRight w:val="0"/>
          <w:marTop w:val="0"/>
          <w:marBottom w:val="0"/>
          <w:divBdr>
            <w:top w:val="none" w:sz="0" w:space="0" w:color="auto"/>
            <w:left w:val="none" w:sz="0" w:space="0" w:color="auto"/>
            <w:bottom w:val="none" w:sz="0" w:space="0" w:color="auto"/>
            <w:right w:val="none" w:sz="0" w:space="0" w:color="auto"/>
          </w:divBdr>
        </w:div>
        <w:div w:id="563755059">
          <w:marLeft w:val="480"/>
          <w:marRight w:val="0"/>
          <w:marTop w:val="0"/>
          <w:marBottom w:val="0"/>
          <w:divBdr>
            <w:top w:val="none" w:sz="0" w:space="0" w:color="auto"/>
            <w:left w:val="none" w:sz="0" w:space="0" w:color="auto"/>
            <w:bottom w:val="none" w:sz="0" w:space="0" w:color="auto"/>
            <w:right w:val="none" w:sz="0" w:space="0" w:color="auto"/>
          </w:divBdr>
        </w:div>
        <w:div w:id="53281895">
          <w:marLeft w:val="480"/>
          <w:marRight w:val="0"/>
          <w:marTop w:val="0"/>
          <w:marBottom w:val="0"/>
          <w:divBdr>
            <w:top w:val="none" w:sz="0" w:space="0" w:color="auto"/>
            <w:left w:val="none" w:sz="0" w:space="0" w:color="auto"/>
            <w:bottom w:val="none" w:sz="0" w:space="0" w:color="auto"/>
            <w:right w:val="none" w:sz="0" w:space="0" w:color="auto"/>
          </w:divBdr>
        </w:div>
        <w:div w:id="1614283261">
          <w:marLeft w:val="480"/>
          <w:marRight w:val="0"/>
          <w:marTop w:val="0"/>
          <w:marBottom w:val="0"/>
          <w:divBdr>
            <w:top w:val="none" w:sz="0" w:space="0" w:color="auto"/>
            <w:left w:val="none" w:sz="0" w:space="0" w:color="auto"/>
            <w:bottom w:val="none" w:sz="0" w:space="0" w:color="auto"/>
            <w:right w:val="none" w:sz="0" w:space="0" w:color="auto"/>
          </w:divBdr>
        </w:div>
        <w:div w:id="1404722984">
          <w:marLeft w:val="480"/>
          <w:marRight w:val="0"/>
          <w:marTop w:val="0"/>
          <w:marBottom w:val="0"/>
          <w:divBdr>
            <w:top w:val="none" w:sz="0" w:space="0" w:color="auto"/>
            <w:left w:val="none" w:sz="0" w:space="0" w:color="auto"/>
            <w:bottom w:val="none" w:sz="0" w:space="0" w:color="auto"/>
            <w:right w:val="none" w:sz="0" w:space="0" w:color="auto"/>
          </w:divBdr>
        </w:div>
        <w:div w:id="557588476">
          <w:marLeft w:val="480"/>
          <w:marRight w:val="0"/>
          <w:marTop w:val="0"/>
          <w:marBottom w:val="0"/>
          <w:divBdr>
            <w:top w:val="none" w:sz="0" w:space="0" w:color="auto"/>
            <w:left w:val="none" w:sz="0" w:space="0" w:color="auto"/>
            <w:bottom w:val="none" w:sz="0" w:space="0" w:color="auto"/>
            <w:right w:val="none" w:sz="0" w:space="0" w:color="auto"/>
          </w:divBdr>
        </w:div>
        <w:div w:id="320041055">
          <w:marLeft w:val="480"/>
          <w:marRight w:val="0"/>
          <w:marTop w:val="0"/>
          <w:marBottom w:val="0"/>
          <w:divBdr>
            <w:top w:val="none" w:sz="0" w:space="0" w:color="auto"/>
            <w:left w:val="none" w:sz="0" w:space="0" w:color="auto"/>
            <w:bottom w:val="none" w:sz="0" w:space="0" w:color="auto"/>
            <w:right w:val="none" w:sz="0" w:space="0" w:color="auto"/>
          </w:divBdr>
        </w:div>
        <w:div w:id="625503971">
          <w:marLeft w:val="480"/>
          <w:marRight w:val="0"/>
          <w:marTop w:val="0"/>
          <w:marBottom w:val="0"/>
          <w:divBdr>
            <w:top w:val="none" w:sz="0" w:space="0" w:color="auto"/>
            <w:left w:val="none" w:sz="0" w:space="0" w:color="auto"/>
            <w:bottom w:val="none" w:sz="0" w:space="0" w:color="auto"/>
            <w:right w:val="none" w:sz="0" w:space="0" w:color="auto"/>
          </w:divBdr>
        </w:div>
        <w:div w:id="847255750">
          <w:marLeft w:val="480"/>
          <w:marRight w:val="0"/>
          <w:marTop w:val="0"/>
          <w:marBottom w:val="0"/>
          <w:divBdr>
            <w:top w:val="none" w:sz="0" w:space="0" w:color="auto"/>
            <w:left w:val="none" w:sz="0" w:space="0" w:color="auto"/>
            <w:bottom w:val="none" w:sz="0" w:space="0" w:color="auto"/>
            <w:right w:val="none" w:sz="0" w:space="0" w:color="auto"/>
          </w:divBdr>
        </w:div>
        <w:div w:id="97795174">
          <w:marLeft w:val="480"/>
          <w:marRight w:val="0"/>
          <w:marTop w:val="0"/>
          <w:marBottom w:val="0"/>
          <w:divBdr>
            <w:top w:val="none" w:sz="0" w:space="0" w:color="auto"/>
            <w:left w:val="none" w:sz="0" w:space="0" w:color="auto"/>
            <w:bottom w:val="none" w:sz="0" w:space="0" w:color="auto"/>
            <w:right w:val="none" w:sz="0" w:space="0" w:color="auto"/>
          </w:divBdr>
        </w:div>
        <w:div w:id="844518504">
          <w:marLeft w:val="480"/>
          <w:marRight w:val="0"/>
          <w:marTop w:val="0"/>
          <w:marBottom w:val="0"/>
          <w:divBdr>
            <w:top w:val="none" w:sz="0" w:space="0" w:color="auto"/>
            <w:left w:val="none" w:sz="0" w:space="0" w:color="auto"/>
            <w:bottom w:val="none" w:sz="0" w:space="0" w:color="auto"/>
            <w:right w:val="none" w:sz="0" w:space="0" w:color="auto"/>
          </w:divBdr>
        </w:div>
        <w:div w:id="1182277054">
          <w:marLeft w:val="480"/>
          <w:marRight w:val="0"/>
          <w:marTop w:val="0"/>
          <w:marBottom w:val="0"/>
          <w:divBdr>
            <w:top w:val="none" w:sz="0" w:space="0" w:color="auto"/>
            <w:left w:val="none" w:sz="0" w:space="0" w:color="auto"/>
            <w:bottom w:val="none" w:sz="0" w:space="0" w:color="auto"/>
            <w:right w:val="none" w:sz="0" w:space="0" w:color="auto"/>
          </w:divBdr>
        </w:div>
        <w:div w:id="320354598">
          <w:marLeft w:val="480"/>
          <w:marRight w:val="0"/>
          <w:marTop w:val="0"/>
          <w:marBottom w:val="0"/>
          <w:divBdr>
            <w:top w:val="none" w:sz="0" w:space="0" w:color="auto"/>
            <w:left w:val="none" w:sz="0" w:space="0" w:color="auto"/>
            <w:bottom w:val="none" w:sz="0" w:space="0" w:color="auto"/>
            <w:right w:val="none" w:sz="0" w:space="0" w:color="auto"/>
          </w:divBdr>
        </w:div>
        <w:div w:id="56321923">
          <w:marLeft w:val="480"/>
          <w:marRight w:val="0"/>
          <w:marTop w:val="0"/>
          <w:marBottom w:val="0"/>
          <w:divBdr>
            <w:top w:val="none" w:sz="0" w:space="0" w:color="auto"/>
            <w:left w:val="none" w:sz="0" w:space="0" w:color="auto"/>
            <w:bottom w:val="none" w:sz="0" w:space="0" w:color="auto"/>
            <w:right w:val="none" w:sz="0" w:space="0" w:color="auto"/>
          </w:divBdr>
        </w:div>
        <w:div w:id="1068963157">
          <w:marLeft w:val="480"/>
          <w:marRight w:val="0"/>
          <w:marTop w:val="0"/>
          <w:marBottom w:val="0"/>
          <w:divBdr>
            <w:top w:val="none" w:sz="0" w:space="0" w:color="auto"/>
            <w:left w:val="none" w:sz="0" w:space="0" w:color="auto"/>
            <w:bottom w:val="none" w:sz="0" w:space="0" w:color="auto"/>
            <w:right w:val="none" w:sz="0" w:space="0" w:color="auto"/>
          </w:divBdr>
        </w:div>
        <w:div w:id="1869878672">
          <w:marLeft w:val="480"/>
          <w:marRight w:val="0"/>
          <w:marTop w:val="0"/>
          <w:marBottom w:val="0"/>
          <w:divBdr>
            <w:top w:val="none" w:sz="0" w:space="0" w:color="auto"/>
            <w:left w:val="none" w:sz="0" w:space="0" w:color="auto"/>
            <w:bottom w:val="none" w:sz="0" w:space="0" w:color="auto"/>
            <w:right w:val="none" w:sz="0" w:space="0" w:color="auto"/>
          </w:divBdr>
        </w:div>
        <w:div w:id="1271935094">
          <w:marLeft w:val="480"/>
          <w:marRight w:val="0"/>
          <w:marTop w:val="0"/>
          <w:marBottom w:val="0"/>
          <w:divBdr>
            <w:top w:val="none" w:sz="0" w:space="0" w:color="auto"/>
            <w:left w:val="none" w:sz="0" w:space="0" w:color="auto"/>
            <w:bottom w:val="none" w:sz="0" w:space="0" w:color="auto"/>
            <w:right w:val="none" w:sz="0" w:space="0" w:color="auto"/>
          </w:divBdr>
        </w:div>
        <w:div w:id="1113017189">
          <w:marLeft w:val="480"/>
          <w:marRight w:val="0"/>
          <w:marTop w:val="0"/>
          <w:marBottom w:val="0"/>
          <w:divBdr>
            <w:top w:val="none" w:sz="0" w:space="0" w:color="auto"/>
            <w:left w:val="none" w:sz="0" w:space="0" w:color="auto"/>
            <w:bottom w:val="none" w:sz="0" w:space="0" w:color="auto"/>
            <w:right w:val="none" w:sz="0" w:space="0" w:color="auto"/>
          </w:divBdr>
        </w:div>
        <w:div w:id="1998917170">
          <w:marLeft w:val="480"/>
          <w:marRight w:val="0"/>
          <w:marTop w:val="0"/>
          <w:marBottom w:val="0"/>
          <w:divBdr>
            <w:top w:val="none" w:sz="0" w:space="0" w:color="auto"/>
            <w:left w:val="none" w:sz="0" w:space="0" w:color="auto"/>
            <w:bottom w:val="none" w:sz="0" w:space="0" w:color="auto"/>
            <w:right w:val="none" w:sz="0" w:space="0" w:color="auto"/>
          </w:divBdr>
        </w:div>
        <w:div w:id="279188636">
          <w:marLeft w:val="480"/>
          <w:marRight w:val="0"/>
          <w:marTop w:val="0"/>
          <w:marBottom w:val="0"/>
          <w:divBdr>
            <w:top w:val="none" w:sz="0" w:space="0" w:color="auto"/>
            <w:left w:val="none" w:sz="0" w:space="0" w:color="auto"/>
            <w:bottom w:val="none" w:sz="0" w:space="0" w:color="auto"/>
            <w:right w:val="none" w:sz="0" w:space="0" w:color="auto"/>
          </w:divBdr>
        </w:div>
        <w:div w:id="1062174261">
          <w:marLeft w:val="480"/>
          <w:marRight w:val="0"/>
          <w:marTop w:val="0"/>
          <w:marBottom w:val="0"/>
          <w:divBdr>
            <w:top w:val="none" w:sz="0" w:space="0" w:color="auto"/>
            <w:left w:val="none" w:sz="0" w:space="0" w:color="auto"/>
            <w:bottom w:val="none" w:sz="0" w:space="0" w:color="auto"/>
            <w:right w:val="none" w:sz="0" w:space="0" w:color="auto"/>
          </w:divBdr>
        </w:div>
        <w:div w:id="1672444501">
          <w:marLeft w:val="480"/>
          <w:marRight w:val="0"/>
          <w:marTop w:val="0"/>
          <w:marBottom w:val="0"/>
          <w:divBdr>
            <w:top w:val="none" w:sz="0" w:space="0" w:color="auto"/>
            <w:left w:val="none" w:sz="0" w:space="0" w:color="auto"/>
            <w:bottom w:val="none" w:sz="0" w:space="0" w:color="auto"/>
            <w:right w:val="none" w:sz="0" w:space="0" w:color="auto"/>
          </w:divBdr>
        </w:div>
        <w:div w:id="741176202">
          <w:marLeft w:val="480"/>
          <w:marRight w:val="0"/>
          <w:marTop w:val="0"/>
          <w:marBottom w:val="0"/>
          <w:divBdr>
            <w:top w:val="none" w:sz="0" w:space="0" w:color="auto"/>
            <w:left w:val="none" w:sz="0" w:space="0" w:color="auto"/>
            <w:bottom w:val="none" w:sz="0" w:space="0" w:color="auto"/>
            <w:right w:val="none" w:sz="0" w:space="0" w:color="auto"/>
          </w:divBdr>
        </w:div>
        <w:div w:id="551500901">
          <w:marLeft w:val="480"/>
          <w:marRight w:val="0"/>
          <w:marTop w:val="0"/>
          <w:marBottom w:val="0"/>
          <w:divBdr>
            <w:top w:val="none" w:sz="0" w:space="0" w:color="auto"/>
            <w:left w:val="none" w:sz="0" w:space="0" w:color="auto"/>
            <w:bottom w:val="none" w:sz="0" w:space="0" w:color="auto"/>
            <w:right w:val="none" w:sz="0" w:space="0" w:color="auto"/>
          </w:divBdr>
        </w:div>
        <w:div w:id="344748382">
          <w:marLeft w:val="480"/>
          <w:marRight w:val="0"/>
          <w:marTop w:val="0"/>
          <w:marBottom w:val="0"/>
          <w:divBdr>
            <w:top w:val="none" w:sz="0" w:space="0" w:color="auto"/>
            <w:left w:val="none" w:sz="0" w:space="0" w:color="auto"/>
            <w:bottom w:val="none" w:sz="0" w:space="0" w:color="auto"/>
            <w:right w:val="none" w:sz="0" w:space="0" w:color="auto"/>
          </w:divBdr>
        </w:div>
        <w:div w:id="1094664415">
          <w:marLeft w:val="480"/>
          <w:marRight w:val="0"/>
          <w:marTop w:val="0"/>
          <w:marBottom w:val="0"/>
          <w:divBdr>
            <w:top w:val="none" w:sz="0" w:space="0" w:color="auto"/>
            <w:left w:val="none" w:sz="0" w:space="0" w:color="auto"/>
            <w:bottom w:val="none" w:sz="0" w:space="0" w:color="auto"/>
            <w:right w:val="none" w:sz="0" w:space="0" w:color="auto"/>
          </w:divBdr>
        </w:div>
        <w:div w:id="940407714">
          <w:marLeft w:val="480"/>
          <w:marRight w:val="0"/>
          <w:marTop w:val="0"/>
          <w:marBottom w:val="0"/>
          <w:divBdr>
            <w:top w:val="none" w:sz="0" w:space="0" w:color="auto"/>
            <w:left w:val="none" w:sz="0" w:space="0" w:color="auto"/>
            <w:bottom w:val="none" w:sz="0" w:space="0" w:color="auto"/>
            <w:right w:val="none" w:sz="0" w:space="0" w:color="auto"/>
          </w:divBdr>
        </w:div>
        <w:div w:id="862474345">
          <w:marLeft w:val="480"/>
          <w:marRight w:val="0"/>
          <w:marTop w:val="0"/>
          <w:marBottom w:val="0"/>
          <w:divBdr>
            <w:top w:val="none" w:sz="0" w:space="0" w:color="auto"/>
            <w:left w:val="none" w:sz="0" w:space="0" w:color="auto"/>
            <w:bottom w:val="none" w:sz="0" w:space="0" w:color="auto"/>
            <w:right w:val="none" w:sz="0" w:space="0" w:color="auto"/>
          </w:divBdr>
        </w:div>
        <w:div w:id="1515996562">
          <w:marLeft w:val="480"/>
          <w:marRight w:val="0"/>
          <w:marTop w:val="0"/>
          <w:marBottom w:val="0"/>
          <w:divBdr>
            <w:top w:val="none" w:sz="0" w:space="0" w:color="auto"/>
            <w:left w:val="none" w:sz="0" w:space="0" w:color="auto"/>
            <w:bottom w:val="none" w:sz="0" w:space="0" w:color="auto"/>
            <w:right w:val="none" w:sz="0" w:space="0" w:color="auto"/>
          </w:divBdr>
        </w:div>
        <w:div w:id="51971024">
          <w:marLeft w:val="480"/>
          <w:marRight w:val="0"/>
          <w:marTop w:val="0"/>
          <w:marBottom w:val="0"/>
          <w:divBdr>
            <w:top w:val="none" w:sz="0" w:space="0" w:color="auto"/>
            <w:left w:val="none" w:sz="0" w:space="0" w:color="auto"/>
            <w:bottom w:val="none" w:sz="0" w:space="0" w:color="auto"/>
            <w:right w:val="none" w:sz="0" w:space="0" w:color="auto"/>
          </w:divBdr>
        </w:div>
        <w:div w:id="1083719030">
          <w:marLeft w:val="480"/>
          <w:marRight w:val="0"/>
          <w:marTop w:val="0"/>
          <w:marBottom w:val="0"/>
          <w:divBdr>
            <w:top w:val="none" w:sz="0" w:space="0" w:color="auto"/>
            <w:left w:val="none" w:sz="0" w:space="0" w:color="auto"/>
            <w:bottom w:val="none" w:sz="0" w:space="0" w:color="auto"/>
            <w:right w:val="none" w:sz="0" w:space="0" w:color="auto"/>
          </w:divBdr>
        </w:div>
        <w:div w:id="1943104256">
          <w:marLeft w:val="480"/>
          <w:marRight w:val="0"/>
          <w:marTop w:val="0"/>
          <w:marBottom w:val="0"/>
          <w:divBdr>
            <w:top w:val="none" w:sz="0" w:space="0" w:color="auto"/>
            <w:left w:val="none" w:sz="0" w:space="0" w:color="auto"/>
            <w:bottom w:val="none" w:sz="0" w:space="0" w:color="auto"/>
            <w:right w:val="none" w:sz="0" w:space="0" w:color="auto"/>
          </w:divBdr>
        </w:div>
        <w:div w:id="323894092">
          <w:marLeft w:val="480"/>
          <w:marRight w:val="0"/>
          <w:marTop w:val="0"/>
          <w:marBottom w:val="0"/>
          <w:divBdr>
            <w:top w:val="none" w:sz="0" w:space="0" w:color="auto"/>
            <w:left w:val="none" w:sz="0" w:space="0" w:color="auto"/>
            <w:bottom w:val="none" w:sz="0" w:space="0" w:color="auto"/>
            <w:right w:val="none" w:sz="0" w:space="0" w:color="auto"/>
          </w:divBdr>
        </w:div>
        <w:div w:id="1616139120">
          <w:marLeft w:val="480"/>
          <w:marRight w:val="0"/>
          <w:marTop w:val="0"/>
          <w:marBottom w:val="0"/>
          <w:divBdr>
            <w:top w:val="none" w:sz="0" w:space="0" w:color="auto"/>
            <w:left w:val="none" w:sz="0" w:space="0" w:color="auto"/>
            <w:bottom w:val="none" w:sz="0" w:space="0" w:color="auto"/>
            <w:right w:val="none" w:sz="0" w:space="0" w:color="auto"/>
          </w:divBdr>
        </w:div>
        <w:div w:id="563873563">
          <w:marLeft w:val="480"/>
          <w:marRight w:val="0"/>
          <w:marTop w:val="0"/>
          <w:marBottom w:val="0"/>
          <w:divBdr>
            <w:top w:val="none" w:sz="0" w:space="0" w:color="auto"/>
            <w:left w:val="none" w:sz="0" w:space="0" w:color="auto"/>
            <w:bottom w:val="none" w:sz="0" w:space="0" w:color="auto"/>
            <w:right w:val="none" w:sz="0" w:space="0" w:color="auto"/>
          </w:divBdr>
        </w:div>
        <w:div w:id="281889107">
          <w:marLeft w:val="480"/>
          <w:marRight w:val="0"/>
          <w:marTop w:val="0"/>
          <w:marBottom w:val="0"/>
          <w:divBdr>
            <w:top w:val="none" w:sz="0" w:space="0" w:color="auto"/>
            <w:left w:val="none" w:sz="0" w:space="0" w:color="auto"/>
            <w:bottom w:val="none" w:sz="0" w:space="0" w:color="auto"/>
            <w:right w:val="none" w:sz="0" w:space="0" w:color="auto"/>
          </w:divBdr>
        </w:div>
      </w:divsChild>
    </w:div>
    <w:div w:id="37358286">
      <w:bodyDiv w:val="1"/>
      <w:marLeft w:val="0"/>
      <w:marRight w:val="0"/>
      <w:marTop w:val="0"/>
      <w:marBottom w:val="0"/>
      <w:divBdr>
        <w:top w:val="none" w:sz="0" w:space="0" w:color="auto"/>
        <w:left w:val="none" w:sz="0" w:space="0" w:color="auto"/>
        <w:bottom w:val="none" w:sz="0" w:space="0" w:color="auto"/>
        <w:right w:val="none" w:sz="0" w:space="0" w:color="auto"/>
      </w:divBdr>
    </w:div>
    <w:div w:id="37360978">
      <w:bodyDiv w:val="1"/>
      <w:marLeft w:val="0"/>
      <w:marRight w:val="0"/>
      <w:marTop w:val="0"/>
      <w:marBottom w:val="0"/>
      <w:divBdr>
        <w:top w:val="none" w:sz="0" w:space="0" w:color="auto"/>
        <w:left w:val="none" w:sz="0" w:space="0" w:color="auto"/>
        <w:bottom w:val="none" w:sz="0" w:space="0" w:color="auto"/>
        <w:right w:val="none" w:sz="0" w:space="0" w:color="auto"/>
      </w:divBdr>
    </w:div>
    <w:div w:id="40131962">
      <w:bodyDiv w:val="1"/>
      <w:marLeft w:val="0"/>
      <w:marRight w:val="0"/>
      <w:marTop w:val="0"/>
      <w:marBottom w:val="0"/>
      <w:divBdr>
        <w:top w:val="none" w:sz="0" w:space="0" w:color="auto"/>
        <w:left w:val="none" w:sz="0" w:space="0" w:color="auto"/>
        <w:bottom w:val="none" w:sz="0" w:space="0" w:color="auto"/>
        <w:right w:val="none" w:sz="0" w:space="0" w:color="auto"/>
      </w:divBdr>
    </w:div>
    <w:div w:id="40834500">
      <w:bodyDiv w:val="1"/>
      <w:marLeft w:val="0"/>
      <w:marRight w:val="0"/>
      <w:marTop w:val="0"/>
      <w:marBottom w:val="0"/>
      <w:divBdr>
        <w:top w:val="none" w:sz="0" w:space="0" w:color="auto"/>
        <w:left w:val="none" w:sz="0" w:space="0" w:color="auto"/>
        <w:bottom w:val="none" w:sz="0" w:space="0" w:color="auto"/>
        <w:right w:val="none" w:sz="0" w:space="0" w:color="auto"/>
      </w:divBdr>
    </w:div>
    <w:div w:id="43674124">
      <w:bodyDiv w:val="1"/>
      <w:marLeft w:val="0"/>
      <w:marRight w:val="0"/>
      <w:marTop w:val="0"/>
      <w:marBottom w:val="0"/>
      <w:divBdr>
        <w:top w:val="none" w:sz="0" w:space="0" w:color="auto"/>
        <w:left w:val="none" w:sz="0" w:space="0" w:color="auto"/>
        <w:bottom w:val="none" w:sz="0" w:space="0" w:color="auto"/>
        <w:right w:val="none" w:sz="0" w:space="0" w:color="auto"/>
      </w:divBdr>
    </w:div>
    <w:div w:id="44524102">
      <w:bodyDiv w:val="1"/>
      <w:marLeft w:val="0"/>
      <w:marRight w:val="0"/>
      <w:marTop w:val="0"/>
      <w:marBottom w:val="0"/>
      <w:divBdr>
        <w:top w:val="none" w:sz="0" w:space="0" w:color="auto"/>
        <w:left w:val="none" w:sz="0" w:space="0" w:color="auto"/>
        <w:bottom w:val="none" w:sz="0" w:space="0" w:color="auto"/>
        <w:right w:val="none" w:sz="0" w:space="0" w:color="auto"/>
      </w:divBdr>
    </w:div>
    <w:div w:id="45960744">
      <w:bodyDiv w:val="1"/>
      <w:marLeft w:val="0"/>
      <w:marRight w:val="0"/>
      <w:marTop w:val="0"/>
      <w:marBottom w:val="0"/>
      <w:divBdr>
        <w:top w:val="none" w:sz="0" w:space="0" w:color="auto"/>
        <w:left w:val="none" w:sz="0" w:space="0" w:color="auto"/>
        <w:bottom w:val="none" w:sz="0" w:space="0" w:color="auto"/>
        <w:right w:val="none" w:sz="0" w:space="0" w:color="auto"/>
      </w:divBdr>
    </w:div>
    <w:div w:id="46075581">
      <w:bodyDiv w:val="1"/>
      <w:marLeft w:val="0"/>
      <w:marRight w:val="0"/>
      <w:marTop w:val="0"/>
      <w:marBottom w:val="0"/>
      <w:divBdr>
        <w:top w:val="none" w:sz="0" w:space="0" w:color="auto"/>
        <w:left w:val="none" w:sz="0" w:space="0" w:color="auto"/>
        <w:bottom w:val="none" w:sz="0" w:space="0" w:color="auto"/>
        <w:right w:val="none" w:sz="0" w:space="0" w:color="auto"/>
      </w:divBdr>
    </w:div>
    <w:div w:id="49041050">
      <w:bodyDiv w:val="1"/>
      <w:marLeft w:val="0"/>
      <w:marRight w:val="0"/>
      <w:marTop w:val="0"/>
      <w:marBottom w:val="0"/>
      <w:divBdr>
        <w:top w:val="none" w:sz="0" w:space="0" w:color="auto"/>
        <w:left w:val="none" w:sz="0" w:space="0" w:color="auto"/>
        <w:bottom w:val="none" w:sz="0" w:space="0" w:color="auto"/>
        <w:right w:val="none" w:sz="0" w:space="0" w:color="auto"/>
      </w:divBdr>
    </w:div>
    <w:div w:id="51275062">
      <w:bodyDiv w:val="1"/>
      <w:marLeft w:val="0"/>
      <w:marRight w:val="0"/>
      <w:marTop w:val="0"/>
      <w:marBottom w:val="0"/>
      <w:divBdr>
        <w:top w:val="none" w:sz="0" w:space="0" w:color="auto"/>
        <w:left w:val="none" w:sz="0" w:space="0" w:color="auto"/>
        <w:bottom w:val="none" w:sz="0" w:space="0" w:color="auto"/>
        <w:right w:val="none" w:sz="0" w:space="0" w:color="auto"/>
      </w:divBdr>
    </w:div>
    <w:div w:id="54205139">
      <w:bodyDiv w:val="1"/>
      <w:marLeft w:val="0"/>
      <w:marRight w:val="0"/>
      <w:marTop w:val="0"/>
      <w:marBottom w:val="0"/>
      <w:divBdr>
        <w:top w:val="none" w:sz="0" w:space="0" w:color="auto"/>
        <w:left w:val="none" w:sz="0" w:space="0" w:color="auto"/>
        <w:bottom w:val="none" w:sz="0" w:space="0" w:color="auto"/>
        <w:right w:val="none" w:sz="0" w:space="0" w:color="auto"/>
      </w:divBdr>
    </w:div>
    <w:div w:id="55662448">
      <w:bodyDiv w:val="1"/>
      <w:marLeft w:val="0"/>
      <w:marRight w:val="0"/>
      <w:marTop w:val="0"/>
      <w:marBottom w:val="0"/>
      <w:divBdr>
        <w:top w:val="none" w:sz="0" w:space="0" w:color="auto"/>
        <w:left w:val="none" w:sz="0" w:space="0" w:color="auto"/>
        <w:bottom w:val="none" w:sz="0" w:space="0" w:color="auto"/>
        <w:right w:val="none" w:sz="0" w:space="0" w:color="auto"/>
      </w:divBdr>
    </w:div>
    <w:div w:id="57017940">
      <w:bodyDiv w:val="1"/>
      <w:marLeft w:val="0"/>
      <w:marRight w:val="0"/>
      <w:marTop w:val="0"/>
      <w:marBottom w:val="0"/>
      <w:divBdr>
        <w:top w:val="none" w:sz="0" w:space="0" w:color="auto"/>
        <w:left w:val="none" w:sz="0" w:space="0" w:color="auto"/>
        <w:bottom w:val="none" w:sz="0" w:space="0" w:color="auto"/>
        <w:right w:val="none" w:sz="0" w:space="0" w:color="auto"/>
      </w:divBdr>
    </w:div>
    <w:div w:id="57945561">
      <w:bodyDiv w:val="1"/>
      <w:marLeft w:val="0"/>
      <w:marRight w:val="0"/>
      <w:marTop w:val="0"/>
      <w:marBottom w:val="0"/>
      <w:divBdr>
        <w:top w:val="none" w:sz="0" w:space="0" w:color="auto"/>
        <w:left w:val="none" w:sz="0" w:space="0" w:color="auto"/>
        <w:bottom w:val="none" w:sz="0" w:space="0" w:color="auto"/>
        <w:right w:val="none" w:sz="0" w:space="0" w:color="auto"/>
      </w:divBdr>
    </w:div>
    <w:div w:id="58094608">
      <w:bodyDiv w:val="1"/>
      <w:marLeft w:val="0"/>
      <w:marRight w:val="0"/>
      <w:marTop w:val="0"/>
      <w:marBottom w:val="0"/>
      <w:divBdr>
        <w:top w:val="none" w:sz="0" w:space="0" w:color="auto"/>
        <w:left w:val="none" w:sz="0" w:space="0" w:color="auto"/>
        <w:bottom w:val="none" w:sz="0" w:space="0" w:color="auto"/>
        <w:right w:val="none" w:sz="0" w:space="0" w:color="auto"/>
      </w:divBdr>
    </w:div>
    <w:div w:id="58792642">
      <w:bodyDiv w:val="1"/>
      <w:marLeft w:val="0"/>
      <w:marRight w:val="0"/>
      <w:marTop w:val="0"/>
      <w:marBottom w:val="0"/>
      <w:divBdr>
        <w:top w:val="none" w:sz="0" w:space="0" w:color="auto"/>
        <w:left w:val="none" w:sz="0" w:space="0" w:color="auto"/>
        <w:bottom w:val="none" w:sz="0" w:space="0" w:color="auto"/>
        <w:right w:val="none" w:sz="0" w:space="0" w:color="auto"/>
      </w:divBdr>
    </w:div>
    <w:div w:id="60562881">
      <w:bodyDiv w:val="1"/>
      <w:marLeft w:val="0"/>
      <w:marRight w:val="0"/>
      <w:marTop w:val="0"/>
      <w:marBottom w:val="0"/>
      <w:divBdr>
        <w:top w:val="none" w:sz="0" w:space="0" w:color="auto"/>
        <w:left w:val="none" w:sz="0" w:space="0" w:color="auto"/>
        <w:bottom w:val="none" w:sz="0" w:space="0" w:color="auto"/>
        <w:right w:val="none" w:sz="0" w:space="0" w:color="auto"/>
      </w:divBdr>
    </w:div>
    <w:div w:id="61100397">
      <w:bodyDiv w:val="1"/>
      <w:marLeft w:val="0"/>
      <w:marRight w:val="0"/>
      <w:marTop w:val="0"/>
      <w:marBottom w:val="0"/>
      <w:divBdr>
        <w:top w:val="none" w:sz="0" w:space="0" w:color="auto"/>
        <w:left w:val="none" w:sz="0" w:space="0" w:color="auto"/>
        <w:bottom w:val="none" w:sz="0" w:space="0" w:color="auto"/>
        <w:right w:val="none" w:sz="0" w:space="0" w:color="auto"/>
      </w:divBdr>
    </w:div>
    <w:div w:id="61293676">
      <w:bodyDiv w:val="1"/>
      <w:marLeft w:val="0"/>
      <w:marRight w:val="0"/>
      <w:marTop w:val="0"/>
      <w:marBottom w:val="0"/>
      <w:divBdr>
        <w:top w:val="none" w:sz="0" w:space="0" w:color="auto"/>
        <w:left w:val="none" w:sz="0" w:space="0" w:color="auto"/>
        <w:bottom w:val="none" w:sz="0" w:space="0" w:color="auto"/>
        <w:right w:val="none" w:sz="0" w:space="0" w:color="auto"/>
      </w:divBdr>
    </w:div>
    <w:div w:id="61487467">
      <w:bodyDiv w:val="1"/>
      <w:marLeft w:val="0"/>
      <w:marRight w:val="0"/>
      <w:marTop w:val="0"/>
      <w:marBottom w:val="0"/>
      <w:divBdr>
        <w:top w:val="none" w:sz="0" w:space="0" w:color="auto"/>
        <w:left w:val="none" w:sz="0" w:space="0" w:color="auto"/>
        <w:bottom w:val="none" w:sz="0" w:space="0" w:color="auto"/>
        <w:right w:val="none" w:sz="0" w:space="0" w:color="auto"/>
      </w:divBdr>
    </w:div>
    <w:div w:id="61686201">
      <w:bodyDiv w:val="1"/>
      <w:marLeft w:val="0"/>
      <w:marRight w:val="0"/>
      <w:marTop w:val="0"/>
      <w:marBottom w:val="0"/>
      <w:divBdr>
        <w:top w:val="none" w:sz="0" w:space="0" w:color="auto"/>
        <w:left w:val="none" w:sz="0" w:space="0" w:color="auto"/>
        <w:bottom w:val="none" w:sz="0" w:space="0" w:color="auto"/>
        <w:right w:val="none" w:sz="0" w:space="0" w:color="auto"/>
      </w:divBdr>
    </w:div>
    <w:div w:id="62066181">
      <w:bodyDiv w:val="1"/>
      <w:marLeft w:val="0"/>
      <w:marRight w:val="0"/>
      <w:marTop w:val="0"/>
      <w:marBottom w:val="0"/>
      <w:divBdr>
        <w:top w:val="none" w:sz="0" w:space="0" w:color="auto"/>
        <w:left w:val="none" w:sz="0" w:space="0" w:color="auto"/>
        <w:bottom w:val="none" w:sz="0" w:space="0" w:color="auto"/>
        <w:right w:val="none" w:sz="0" w:space="0" w:color="auto"/>
      </w:divBdr>
    </w:div>
    <w:div w:id="62215806">
      <w:bodyDiv w:val="1"/>
      <w:marLeft w:val="0"/>
      <w:marRight w:val="0"/>
      <w:marTop w:val="0"/>
      <w:marBottom w:val="0"/>
      <w:divBdr>
        <w:top w:val="none" w:sz="0" w:space="0" w:color="auto"/>
        <w:left w:val="none" w:sz="0" w:space="0" w:color="auto"/>
        <w:bottom w:val="none" w:sz="0" w:space="0" w:color="auto"/>
        <w:right w:val="none" w:sz="0" w:space="0" w:color="auto"/>
      </w:divBdr>
    </w:div>
    <w:div w:id="62724341">
      <w:bodyDiv w:val="1"/>
      <w:marLeft w:val="0"/>
      <w:marRight w:val="0"/>
      <w:marTop w:val="0"/>
      <w:marBottom w:val="0"/>
      <w:divBdr>
        <w:top w:val="none" w:sz="0" w:space="0" w:color="auto"/>
        <w:left w:val="none" w:sz="0" w:space="0" w:color="auto"/>
        <w:bottom w:val="none" w:sz="0" w:space="0" w:color="auto"/>
        <w:right w:val="none" w:sz="0" w:space="0" w:color="auto"/>
      </w:divBdr>
    </w:div>
    <w:div w:id="64646780">
      <w:bodyDiv w:val="1"/>
      <w:marLeft w:val="0"/>
      <w:marRight w:val="0"/>
      <w:marTop w:val="0"/>
      <w:marBottom w:val="0"/>
      <w:divBdr>
        <w:top w:val="none" w:sz="0" w:space="0" w:color="auto"/>
        <w:left w:val="none" w:sz="0" w:space="0" w:color="auto"/>
        <w:bottom w:val="none" w:sz="0" w:space="0" w:color="auto"/>
        <w:right w:val="none" w:sz="0" w:space="0" w:color="auto"/>
      </w:divBdr>
    </w:div>
    <w:div w:id="65079459">
      <w:bodyDiv w:val="1"/>
      <w:marLeft w:val="0"/>
      <w:marRight w:val="0"/>
      <w:marTop w:val="0"/>
      <w:marBottom w:val="0"/>
      <w:divBdr>
        <w:top w:val="none" w:sz="0" w:space="0" w:color="auto"/>
        <w:left w:val="none" w:sz="0" w:space="0" w:color="auto"/>
        <w:bottom w:val="none" w:sz="0" w:space="0" w:color="auto"/>
        <w:right w:val="none" w:sz="0" w:space="0" w:color="auto"/>
      </w:divBdr>
      <w:divsChild>
        <w:div w:id="397821656">
          <w:marLeft w:val="480"/>
          <w:marRight w:val="0"/>
          <w:marTop w:val="0"/>
          <w:marBottom w:val="0"/>
          <w:divBdr>
            <w:top w:val="none" w:sz="0" w:space="0" w:color="auto"/>
            <w:left w:val="none" w:sz="0" w:space="0" w:color="auto"/>
            <w:bottom w:val="none" w:sz="0" w:space="0" w:color="auto"/>
            <w:right w:val="none" w:sz="0" w:space="0" w:color="auto"/>
          </w:divBdr>
        </w:div>
        <w:div w:id="1579558949">
          <w:marLeft w:val="480"/>
          <w:marRight w:val="0"/>
          <w:marTop w:val="0"/>
          <w:marBottom w:val="0"/>
          <w:divBdr>
            <w:top w:val="none" w:sz="0" w:space="0" w:color="auto"/>
            <w:left w:val="none" w:sz="0" w:space="0" w:color="auto"/>
            <w:bottom w:val="none" w:sz="0" w:space="0" w:color="auto"/>
            <w:right w:val="none" w:sz="0" w:space="0" w:color="auto"/>
          </w:divBdr>
        </w:div>
        <w:div w:id="781996426">
          <w:marLeft w:val="480"/>
          <w:marRight w:val="0"/>
          <w:marTop w:val="0"/>
          <w:marBottom w:val="0"/>
          <w:divBdr>
            <w:top w:val="none" w:sz="0" w:space="0" w:color="auto"/>
            <w:left w:val="none" w:sz="0" w:space="0" w:color="auto"/>
            <w:bottom w:val="none" w:sz="0" w:space="0" w:color="auto"/>
            <w:right w:val="none" w:sz="0" w:space="0" w:color="auto"/>
          </w:divBdr>
        </w:div>
        <w:div w:id="1086997275">
          <w:marLeft w:val="480"/>
          <w:marRight w:val="0"/>
          <w:marTop w:val="0"/>
          <w:marBottom w:val="0"/>
          <w:divBdr>
            <w:top w:val="none" w:sz="0" w:space="0" w:color="auto"/>
            <w:left w:val="none" w:sz="0" w:space="0" w:color="auto"/>
            <w:bottom w:val="none" w:sz="0" w:space="0" w:color="auto"/>
            <w:right w:val="none" w:sz="0" w:space="0" w:color="auto"/>
          </w:divBdr>
        </w:div>
        <w:div w:id="1854564878">
          <w:marLeft w:val="480"/>
          <w:marRight w:val="0"/>
          <w:marTop w:val="0"/>
          <w:marBottom w:val="0"/>
          <w:divBdr>
            <w:top w:val="none" w:sz="0" w:space="0" w:color="auto"/>
            <w:left w:val="none" w:sz="0" w:space="0" w:color="auto"/>
            <w:bottom w:val="none" w:sz="0" w:space="0" w:color="auto"/>
            <w:right w:val="none" w:sz="0" w:space="0" w:color="auto"/>
          </w:divBdr>
        </w:div>
        <w:div w:id="1173833444">
          <w:marLeft w:val="480"/>
          <w:marRight w:val="0"/>
          <w:marTop w:val="0"/>
          <w:marBottom w:val="0"/>
          <w:divBdr>
            <w:top w:val="none" w:sz="0" w:space="0" w:color="auto"/>
            <w:left w:val="none" w:sz="0" w:space="0" w:color="auto"/>
            <w:bottom w:val="none" w:sz="0" w:space="0" w:color="auto"/>
            <w:right w:val="none" w:sz="0" w:space="0" w:color="auto"/>
          </w:divBdr>
        </w:div>
        <w:div w:id="767502232">
          <w:marLeft w:val="480"/>
          <w:marRight w:val="0"/>
          <w:marTop w:val="0"/>
          <w:marBottom w:val="0"/>
          <w:divBdr>
            <w:top w:val="none" w:sz="0" w:space="0" w:color="auto"/>
            <w:left w:val="none" w:sz="0" w:space="0" w:color="auto"/>
            <w:bottom w:val="none" w:sz="0" w:space="0" w:color="auto"/>
            <w:right w:val="none" w:sz="0" w:space="0" w:color="auto"/>
          </w:divBdr>
        </w:div>
        <w:div w:id="395512923">
          <w:marLeft w:val="480"/>
          <w:marRight w:val="0"/>
          <w:marTop w:val="0"/>
          <w:marBottom w:val="0"/>
          <w:divBdr>
            <w:top w:val="none" w:sz="0" w:space="0" w:color="auto"/>
            <w:left w:val="none" w:sz="0" w:space="0" w:color="auto"/>
            <w:bottom w:val="none" w:sz="0" w:space="0" w:color="auto"/>
            <w:right w:val="none" w:sz="0" w:space="0" w:color="auto"/>
          </w:divBdr>
        </w:div>
        <w:div w:id="2113623116">
          <w:marLeft w:val="480"/>
          <w:marRight w:val="0"/>
          <w:marTop w:val="0"/>
          <w:marBottom w:val="0"/>
          <w:divBdr>
            <w:top w:val="none" w:sz="0" w:space="0" w:color="auto"/>
            <w:left w:val="none" w:sz="0" w:space="0" w:color="auto"/>
            <w:bottom w:val="none" w:sz="0" w:space="0" w:color="auto"/>
            <w:right w:val="none" w:sz="0" w:space="0" w:color="auto"/>
          </w:divBdr>
        </w:div>
        <w:div w:id="339236372">
          <w:marLeft w:val="480"/>
          <w:marRight w:val="0"/>
          <w:marTop w:val="0"/>
          <w:marBottom w:val="0"/>
          <w:divBdr>
            <w:top w:val="none" w:sz="0" w:space="0" w:color="auto"/>
            <w:left w:val="none" w:sz="0" w:space="0" w:color="auto"/>
            <w:bottom w:val="none" w:sz="0" w:space="0" w:color="auto"/>
            <w:right w:val="none" w:sz="0" w:space="0" w:color="auto"/>
          </w:divBdr>
        </w:div>
        <w:div w:id="1754082659">
          <w:marLeft w:val="480"/>
          <w:marRight w:val="0"/>
          <w:marTop w:val="0"/>
          <w:marBottom w:val="0"/>
          <w:divBdr>
            <w:top w:val="none" w:sz="0" w:space="0" w:color="auto"/>
            <w:left w:val="none" w:sz="0" w:space="0" w:color="auto"/>
            <w:bottom w:val="none" w:sz="0" w:space="0" w:color="auto"/>
            <w:right w:val="none" w:sz="0" w:space="0" w:color="auto"/>
          </w:divBdr>
        </w:div>
        <w:div w:id="1419716838">
          <w:marLeft w:val="480"/>
          <w:marRight w:val="0"/>
          <w:marTop w:val="0"/>
          <w:marBottom w:val="0"/>
          <w:divBdr>
            <w:top w:val="none" w:sz="0" w:space="0" w:color="auto"/>
            <w:left w:val="none" w:sz="0" w:space="0" w:color="auto"/>
            <w:bottom w:val="none" w:sz="0" w:space="0" w:color="auto"/>
            <w:right w:val="none" w:sz="0" w:space="0" w:color="auto"/>
          </w:divBdr>
        </w:div>
        <w:div w:id="190413729">
          <w:marLeft w:val="480"/>
          <w:marRight w:val="0"/>
          <w:marTop w:val="0"/>
          <w:marBottom w:val="0"/>
          <w:divBdr>
            <w:top w:val="none" w:sz="0" w:space="0" w:color="auto"/>
            <w:left w:val="none" w:sz="0" w:space="0" w:color="auto"/>
            <w:bottom w:val="none" w:sz="0" w:space="0" w:color="auto"/>
            <w:right w:val="none" w:sz="0" w:space="0" w:color="auto"/>
          </w:divBdr>
        </w:div>
        <w:div w:id="1848248764">
          <w:marLeft w:val="480"/>
          <w:marRight w:val="0"/>
          <w:marTop w:val="0"/>
          <w:marBottom w:val="0"/>
          <w:divBdr>
            <w:top w:val="none" w:sz="0" w:space="0" w:color="auto"/>
            <w:left w:val="none" w:sz="0" w:space="0" w:color="auto"/>
            <w:bottom w:val="none" w:sz="0" w:space="0" w:color="auto"/>
            <w:right w:val="none" w:sz="0" w:space="0" w:color="auto"/>
          </w:divBdr>
        </w:div>
        <w:div w:id="107897581">
          <w:marLeft w:val="480"/>
          <w:marRight w:val="0"/>
          <w:marTop w:val="0"/>
          <w:marBottom w:val="0"/>
          <w:divBdr>
            <w:top w:val="none" w:sz="0" w:space="0" w:color="auto"/>
            <w:left w:val="none" w:sz="0" w:space="0" w:color="auto"/>
            <w:bottom w:val="none" w:sz="0" w:space="0" w:color="auto"/>
            <w:right w:val="none" w:sz="0" w:space="0" w:color="auto"/>
          </w:divBdr>
        </w:div>
        <w:div w:id="1055204450">
          <w:marLeft w:val="480"/>
          <w:marRight w:val="0"/>
          <w:marTop w:val="0"/>
          <w:marBottom w:val="0"/>
          <w:divBdr>
            <w:top w:val="none" w:sz="0" w:space="0" w:color="auto"/>
            <w:left w:val="none" w:sz="0" w:space="0" w:color="auto"/>
            <w:bottom w:val="none" w:sz="0" w:space="0" w:color="auto"/>
            <w:right w:val="none" w:sz="0" w:space="0" w:color="auto"/>
          </w:divBdr>
        </w:div>
        <w:div w:id="1696030195">
          <w:marLeft w:val="480"/>
          <w:marRight w:val="0"/>
          <w:marTop w:val="0"/>
          <w:marBottom w:val="0"/>
          <w:divBdr>
            <w:top w:val="none" w:sz="0" w:space="0" w:color="auto"/>
            <w:left w:val="none" w:sz="0" w:space="0" w:color="auto"/>
            <w:bottom w:val="none" w:sz="0" w:space="0" w:color="auto"/>
            <w:right w:val="none" w:sz="0" w:space="0" w:color="auto"/>
          </w:divBdr>
        </w:div>
        <w:div w:id="1477181822">
          <w:marLeft w:val="480"/>
          <w:marRight w:val="0"/>
          <w:marTop w:val="0"/>
          <w:marBottom w:val="0"/>
          <w:divBdr>
            <w:top w:val="none" w:sz="0" w:space="0" w:color="auto"/>
            <w:left w:val="none" w:sz="0" w:space="0" w:color="auto"/>
            <w:bottom w:val="none" w:sz="0" w:space="0" w:color="auto"/>
            <w:right w:val="none" w:sz="0" w:space="0" w:color="auto"/>
          </w:divBdr>
        </w:div>
        <w:div w:id="897667095">
          <w:marLeft w:val="480"/>
          <w:marRight w:val="0"/>
          <w:marTop w:val="0"/>
          <w:marBottom w:val="0"/>
          <w:divBdr>
            <w:top w:val="none" w:sz="0" w:space="0" w:color="auto"/>
            <w:left w:val="none" w:sz="0" w:space="0" w:color="auto"/>
            <w:bottom w:val="none" w:sz="0" w:space="0" w:color="auto"/>
            <w:right w:val="none" w:sz="0" w:space="0" w:color="auto"/>
          </w:divBdr>
        </w:div>
        <w:div w:id="824517253">
          <w:marLeft w:val="480"/>
          <w:marRight w:val="0"/>
          <w:marTop w:val="0"/>
          <w:marBottom w:val="0"/>
          <w:divBdr>
            <w:top w:val="none" w:sz="0" w:space="0" w:color="auto"/>
            <w:left w:val="none" w:sz="0" w:space="0" w:color="auto"/>
            <w:bottom w:val="none" w:sz="0" w:space="0" w:color="auto"/>
            <w:right w:val="none" w:sz="0" w:space="0" w:color="auto"/>
          </w:divBdr>
        </w:div>
        <w:div w:id="1453278937">
          <w:marLeft w:val="480"/>
          <w:marRight w:val="0"/>
          <w:marTop w:val="0"/>
          <w:marBottom w:val="0"/>
          <w:divBdr>
            <w:top w:val="none" w:sz="0" w:space="0" w:color="auto"/>
            <w:left w:val="none" w:sz="0" w:space="0" w:color="auto"/>
            <w:bottom w:val="none" w:sz="0" w:space="0" w:color="auto"/>
            <w:right w:val="none" w:sz="0" w:space="0" w:color="auto"/>
          </w:divBdr>
        </w:div>
      </w:divsChild>
    </w:div>
    <w:div w:id="65081383">
      <w:bodyDiv w:val="1"/>
      <w:marLeft w:val="0"/>
      <w:marRight w:val="0"/>
      <w:marTop w:val="0"/>
      <w:marBottom w:val="0"/>
      <w:divBdr>
        <w:top w:val="none" w:sz="0" w:space="0" w:color="auto"/>
        <w:left w:val="none" w:sz="0" w:space="0" w:color="auto"/>
        <w:bottom w:val="none" w:sz="0" w:space="0" w:color="auto"/>
        <w:right w:val="none" w:sz="0" w:space="0" w:color="auto"/>
      </w:divBdr>
    </w:div>
    <w:div w:id="66071996">
      <w:bodyDiv w:val="1"/>
      <w:marLeft w:val="0"/>
      <w:marRight w:val="0"/>
      <w:marTop w:val="0"/>
      <w:marBottom w:val="0"/>
      <w:divBdr>
        <w:top w:val="none" w:sz="0" w:space="0" w:color="auto"/>
        <w:left w:val="none" w:sz="0" w:space="0" w:color="auto"/>
        <w:bottom w:val="none" w:sz="0" w:space="0" w:color="auto"/>
        <w:right w:val="none" w:sz="0" w:space="0" w:color="auto"/>
      </w:divBdr>
    </w:div>
    <w:div w:id="66077763">
      <w:bodyDiv w:val="1"/>
      <w:marLeft w:val="0"/>
      <w:marRight w:val="0"/>
      <w:marTop w:val="0"/>
      <w:marBottom w:val="0"/>
      <w:divBdr>
        <w:top w:val="none" w:sz="0" w:space="0" w:color="auto"/>
        <w:left w:val="none" w:sz="0" w:space="0" w:color="auto"/>
        <w:bottom w:val="none" w:sz="0" w:space="0" w:color="auto"/>
        <w:right w:val="none" w:sz="0" w:space="0" w:color="auto"/>
      </w:divBdr>
    </w:div>
    <w:div w:id="66851604">
      <w:bodyDiv w:val="1"/>
      <w:marLeft w:val="0"/>
      <w:marRight w:val="0"/>
      <w:marTop w:val="0"/>
      <w:marBottom w:val="0"/>
      <w:divBdr>
        <w:top w:val="none" w:sz="0" w:space="0" w:color="auto"/>
        <w:left w:val="none" w:sz="0" w:space="0" w:color="auto"/>
        <w:bottom w:val="none" w:sz="0" w:space="0" w:color="auto"/>
        <w:right w:val="none" w:sz="0" w:space="0" w:color="auto"/>
      </w:divBdr>
    </w:div>
    <w:div w:id="67196049">
      <w:bodyDiv w:val="1"/>
      <w:marLeft w:val="0"/>
      <w:marRight w:val="0"/>
      <w:marTop w:val="0"/>
      <w:marBottom w:val="0"/>
      <w:divBdr>
        <w:top w:val="none" w:sz="0" w:space="0" w:color="auto"/>
        <w:left w:val="none" w:sz="0" w:space="0" w:color="auto"/>
        <w:bottom w:val="none" w:sz="0" w:space="0" w:color="auto"/>
        <w:right w:val="none" w:sz="0" w:space="0" w:color="auto"/>
      </w:divBdr>
    </w:div>
    <w:div w:id="68431785">
      <w:bodyDiv w:val="1"/>
      <w:marLeft w:val="0"/>
      <w:marRight w:val="0"/>
      <w:marTop w:val="0"/>
      <w:marBottom w:val="0"/>
      <w:divBdr>
        <w:top w:val="none" w:sz="0" w:space="0" w:color="auto"/>
        <w:left w:val="none" w:sz="0" w:space="0" w:color="auto"/>
        <w:bottom w:val="none" w:sz="0" w:space="0" w:color="auto"/>
        <w:right w:val="none" w:sz="0" w:space="0" w:color="auto"/>
      </w:divBdr>
    </w:div>
    <w:div w:id="68962248">
      <w:bodyDiv w:val="1"/>
      <w:marLeft w:val="0"/>
      <w:marRight w:val="0"/>
      <w:marTop w:val="0"/>
      <w:marBottom w:val="0"/>
      <w:divBdr>
        <w:top w:val="none" w:sz="0" w:space="0" w:color="auto"/>
        <w:left w:val="none" w:sz="0" w:space="0" w:color="auto"/>
        <w:bottom w:val="none" w:sz="0" w:space="0" w:color="auto"/>
        <w:right w:val="none" w:sz="0" w:space="0" w:color="auto"/>
      </w:divBdr>
    </w:div>
    <w:div w:id="70661789">
      <w:bodyDiv w:val="1"/>
      <w:marLeft w:val="0"/>
      <w:marRight w:val="0"/>
      <w:marTop w:val="0"/>
      <w:marBottom w:val="0"/>
      <w:divBdr>
        <w:top w:val="none" w:sz="0" w:space="0" w:color="auto"/>
        <w:left w:val="none" w:sz="0" w:space="0" w:color="auto"/>
        <w:bottom w:val="none" w:sz="0" w:space="0" w:color="auto"/>
        <w:right w:val="none" w:sz="0" w:space="0" w:color="auto"/>
      </w:divBdr>
    </w:div>
    <w:div w:id="71588746">
      <w:bodyDiv w:val="1"/>
      <w:marLeft w:val="0"/>
      <w:marRight w:val="0"/>
      <w:marTop w:val="0"/>
      <w:marBottom w:val="0"/>
      <w:divBdr>
        <w:top w:val="none" w:sz="0" w:space="0" w:color="auto"/>
        <w:left w:val="none" w:sz="0" w:space="0" w:color="auto"/>
        <w:bottom w:val="none" w:sz="0" w:space="0" w:color="auto"/>
        <w:right w:val="none" w:sz="0" w:space="0" w:color="auto"/>
      </w:divBdr>
    </w:div>
    <w:div w:id="72514729">
      <w:bodyDiv w:val="1"/>
      <w:marLeft w:val="0"/>
      <w:marRight w:val="0"/>
      <w:marTop w:val="0"/>
      <w:marBottom w:val="0"/>
      <w:divBdr>
        <w:top w:val="none" w:sz="0" w:space="0" w:color="auto"/>
        <w:left w:val="none" w:sz="0" w:space="0" w:color="auto"/>
        <w:bottom w:val="none" w:sz="0" w:space="0" w:color="auto"/>
        <w:right w:val="none" w:sz="0" w:space="0" w:color="auto"/>
      </w:divBdr>
    </w:div>
    <w:div w:id="72555570">
      <w:bodyDiv w:val="1"/>
      <w:marLeft w:val="0"/>
      <w:marRight w:val="0"/>
      <w:marTop w:val="0"/>
      <w:marBottom w:val="0"/>
      <w:divBdr>
        <w:top w:val="none" w:sz="0" w:space="0" w:color="auto"/>
        <w:left w:val="none" w:sz="0" w:space="0" w:color="auto"/>
        <w:bottom w:val="none" w:sz="0" w:space="0" w:color="auto"/>
        <w:right w:val="none" w:sz="0" w:space="0" w:color="auto"/>
      </w:divBdr>
    </w:div>
    <w:div w:id="73018889">
      <w:bodyDiv w:val="1"/>
      <w:marLeft w:val="0"/>
      <w:marRight w:val="0"/>
      <w:marTop w:val="0"/>
      <w:marBottom w:val="0"/>
      <w:divBdr>
        <w:top w:val="none" w:sz="0" w:space="0" w:color="auto"/>
        <w:left w:val="none" w:sz="0" w:space="0" w:color="auto"/>
        <w:bottom w:val="none" w:sz="0" w:space="0" w:color="auto"/>
        <w:right w:val="none" w:sz="0" w:space="0" w:color="auto"/>
      </w:divBdr>
    </w:div>
    <w:div w:id="74403654">
      <w:bodyDiv w:val="1"/>
      <w:marLeft w:val="0"/>
      <w:marRight w:val="0"/>
      <w:marTop w:val="0"/>
      <w:marBottom w:val="0"/>
      <w:divBdr>
        <w:top w:val="none" w:sz="0" w:space="0" w:color="auto"/>
        <w:left w:val="none" w:sz="0" w:space="0" w:color="auto"/>
        <w:bottom w:val="none" w:sz="0" w:space="0" w:color="auto"/>
        <w:right w:val="none" w:sz="0" w:space="0" w:color="auto"/>
      </w:divBdr>
    </w:div>
    <w:div w:id="75590907">
      <w:bodyDiv w:val="1"/>
      <w:marLeft w:val="0"/>
      <w:marRight w:val="0"/>
      <w:marTop w:val="0"/>
      <w:marBottom w:val="0"/>
      <w:divBdr>
        <w:top w:val="none" w:sz="0" w:space="0" w:color="auto"/>
        <w:left w:val="none" w:sz="0" w:space="0" w:color="auto"/>
        <w:bottom w:val="none" w:sz="0" w:space="0" w:color="auto"/>
        <w:right w:val="none" w:sz="0" w:space="0" w:color="auto"/>
      </w:divBdr>
    </w:div>
    <w:div w:id="75791979">
      <w:bodyDiv w:val="1"/>
      <w:marLeft w:val="0"/>
      <w:marRight w:val="0"/>
      <w:marTop w:val="0"/>
      <w:marBottom w:val="0"/>
      <w:divBdr>
        <w:top w:val="none" w:sz="0" w:space="0" w:color="auto"/>
        <w:left w:val="none" w:sz="0" w:space="0" w:color="auto"/>
        <w:bottom w:val="none" w:sz="0" w:space="0" w:color="auto"/>
        <w:right w:val="none" w:sz="0" w:space="0" w:color="auto"/>
      </w:divBdr>
    </w:div>
    <w:div w:id="75900546">
      <w:bodyDiv w:val="1"/>
      <w:marLeft w:val="0"/>
      <w:marRight w:val="0"/>
      <w:marTop w:val="0"/>
      <w:marBottom w:val="0"/>
      <w:divBdr>
        <w:top w:val="none" w:sz="0" w:space="0" w:color="auto"/>
        <w:left w:val="none" w:sz="0" w:space="0" w:color="auto"/>
        <w:bottom w:val="none" w:sz="0" w:space="0" w:color="auto"/>
        <w:right w:val="none" w:sz="0" w:space="0" w:color="auto"/>
      </w:divBdr>
    </w:div>
    <w:div w:id="76555453">
      <w:bodyDiv w:val="1"/>
      <w:marLeft w:val="0"/>
      <w:marRight w:val="0"/>
      <w:marTop w:val="0"/>
      <w:marBottom w:val="0"/>
      <w:divBdr>
        <w:top w:val="none" w:sz="0" w:space="0" w:color="auto"/>
        <w:left w:val="none" w:sz="0" w:space="0" w:color="auto"/>
        <w:bottom w:val="none" w:sz="0" w:space="0" w:color="auto"/>
        <w:right w:val="none" w:sz="0" w:space="0" w:color="auto"/>
      </w:divBdr>
    </w:div>
    <w:div w:id="78792163">
      <w:bodyDiv w:val="1"/>
      <w:marLeft w:val="0"/>
      <w:marRight w:val="0"/>
      <w:marTop w:val="0"/>
      <w:marBottom w:val="0"/>
      <w:divBdr>
        <w:top w:val="none" w:sz="0" w:space="0" w:color="auto"/>
        <w:left w:val="none" w:sz="0" w:space="0" w:color="auto"/>
        <w:bottom w:val="none" w:sz="0" w:space="0" w:color="auto"/>
        <w:right w:val="none" w:sz="0" w:space="0" w:color="auto"/>
      </w:divBdr>
    </w:div>
    <w:div w:id="79063594">
      <w:bodyDiv w:val="1"/>
      <w:marLeft w:val="0"/>
      <w:marRight w:val="0"/>
      <w:marTop w:val="0"/>
      <w:marBottom w:val="0"/>
      <w:divBdr>
        <w:top w:val="none" w:sz="0" w:space="0" w:color="auto"/>
        <w:left w:val="none" w:sz="0" w:space="0" w:color="auto"/>
        <w:bottom w:val="none" w:sz="0" w:space="0" w:color="auto"/>
        <w:right w:val="none" w:sz="0" w:space="0" w:color="auto"/>
      </w:divBdr>
    </w:div>
    <w:div w:id="79180701">
      <w:bodyDiv w:val="1"/>
      <w:marLeft w:val="0"/>
      <w:marRight w:val="0"/>
      <w:marTop w:val="0"/>
      <w:marBottom w:val="0"/>
      <w:divBdr>
        <w:top w:val="none" w:sz="0" w:space="0" w:color="auto"/>
        <w:left w:val="none" w:sz="0" w:space="0" w:color="auto"/>
        <w:bottom w:val="none" w:sz="0" w:space="0" w:color="auto"/>
        <w:right w:val="none" w:sz="0" w:space="0" w:color="auto"/>
      </w:divBdr>
    </w:div>
    <w:div w:id="79955768">
      <w:bodyDiv w:val="1"/>
      <w:marLeft w:val="0"/>
      <w:marRight w:val="0"/>
      <w:marTop w:val="0"/>
      <w:marBottom w:val="0"/>
      <w:divBdr>
        <w:top w:val="none" w:sz="0" w:space="0" w:color="auto"/>
        <w:left w:val="none" w:sz="0" w:space="0" w:color="auto"/>
        <w:bottom w:val="none" w:sz="0" w:space="0" w:color="auto"/>
        <w:right w:val="none" w:sz="0" w:space="0" w:color="auto"/>
      </w:divBdr>
    </w:div>
    <w:div w:id="80757999">
      <w:bodyDiv w:val="1"/>
      <w:marLeft w:val="0"/>
      <w:marRight w:val="0"/>
      <w:marTop w:val="0"/>
      <w:marBottom w:val="0"/>
      <w:divBdr>
        <w:top w:val="none" w:sz="0" w:space="0" w:color="auto"/>
        <w:left w:val="none" w:sz="0" w:space="0" w:color="auto"/>
        <w:bottom w:val="none" w:sz="0" w:space="0" w:color="auto"/>
        <w:right w:val="none" w:sz="0" w:space="0" w:color="auto"/>
      </w:divBdr>
    </w:div>
    <w:div w:id="81993535">
      <w:bodyDiv w:val="1"/>
      <w:marLeft w:val="0"/>
      <w:marRight w:val="0"/>
      <w:marTop w:val="0"/>
      <w:marBottom w:val="0"/>
      <w:divBdr>
        <w:top w:val="none" w:sz="0" w:space="0" w:color="auto"/>
        <w:left w:val="none" w:sz="0" w:space="0" w:color="auto"/>
        <w:bottom w:val="none" w:sz="0" w:space="0" w:color="auto"/>
        <w:right w:val="none" w:sz="0" w:space="0" w:color="auto"/>
      </w:divBdr>
    </w:div>
    <w:div w:id="82651328">
      <w:bodyDiv w:val="1"/>
      <w:marLeft w:val="0"/>
      <w:marRight w:val="0"/>
      <w:marTop w:val="0"/>
      <w:marBottom w:val="0"/>
      <w:divBdr>
        <w:top w:val="none" w:sz="0" w:space="0" w:color="auto"/>
        <w:left w:val="none" w:sz="0" w:space="0" w:color="auto"/>
        <w:bottom w:val="none" w:sz="0" w:space="0" w:color="auto"/>
        <w:right w:val="none" w:sz="0" w:space="0" w:color="auto"/>
      </w:divBdr>
    </w:div>
    <w:div w:id="82729630">
      <w:bodyDiv w:val="1"/>
      <w:marLeft w:val="0"/>
      <w:marRight w:val="0"/>
      <w:marTop w:val="0"/>
      <w:marBottom w:val="0"/>
      <w:divBdr>
        <w:top w:val="none" w:sz="0" w:space="0" w:color="auto"/>
        <w:left w:val="none" w:sz="0" w:space="0" w:color="auto"/>
        <w:bottom w:val="none" w:sz="0" w:space="0" w:color="auto"/>
        <w:right w:val="none" w:sz="0" w:space="0" w:color="auto"/>
      </w:divBdr>
    </w:div>
    <w:div w:id="82839632">
      <w:bodyDiv w:val="1"/>
      <w:marLeft w:val="0"/>
      <w:marRight w:val="0"/>
      <w:marTop w:val="0"/>
      <w:marBottom w:val="0"/>
      <w:divBdr>
        <w:top w:val="none" w:sz="0" w:space="0" w:color="auto"/>
        <w:left w:val="none" w:sz="0" w:space="0" w:color="auto"/>
        <w:bottom w:val="none" w:sz="0" w:space="0" w:color="auto"/>
        <w:right w:val="none" w:sz="0" w:space="0" w:color="auto"/>
      </w:divBdr>
    </w:div>
    <w:div w:id="83235892">
      <w:bodyDiv w:val="1"/>
      <w:marLeft w:val="0"/>
      <w:marRight w:val="0"/>
      <w:marTop w:val="0"/>
      <w:marBottom w:val="0"/>
      <w:divBdr>
        <w:top w:val="none" w:sz="0" w:space="0" w:color="auto"/>
        <w:left w:val="none" w:sz="0" w:space="0" w:color="auto"/>
        <w:bottom w:val="none" w:sz="0" w:space="0" w:color="auto"/>
        <w:right w:val="none" w:sz="0" w:space="0" w:color="auto"/>
      </w:divBdr>
    </w:div>
    <w:div w:id="83381744">
      <w:bodyDiv w:val="1"/>
      <w:marLeft w:val="0"/>
      <w:marRight w:val="0"/>
      <w:marTop w:val="0"/>
      <w:marBottom w:val="0"/>
      <w:divBdr>
        <w:top w:val="none" w:sz="0" w:space="0" w:color="auto"/>
        <w:left w:val="none" w:sz="0" w:space="0" w:color="auto"/>
        <w:bottom w:val="none" w:sz="0" w:space="0" w:color="auto"/>
        <w:right w:val="none" w:sz="0" w:space="0" w:color="auto"/>
      </w:divBdr>
    </w:div>
    <w:div w:id="89005606">
      <w:bodyDiv w:val="1"/>
      <w:marLeft w:val="0"/>
      <w:marRight w:val="0"/>
      <w:marTop w:val="0"/>
      <w:marBottom w:val="0"/>
      <w:divBdr>
        <w:top w:val="none" w:sz="0" w:space="0" w:color="auto"/>
        <w:left w:val="none" w:sz="0" w:space="0" w:color="auto"/>
        <w:bottom w:val="none" w:sz="0" w:space="0" w:color="auto"/>
        <w:right w:val="none" w:sz="0" w:space="0" w:color="auto"/>
      </w:divBdr>
    </w:div>
    <w:div w:id="89738821">
      <w:bodyDiv w:val="1"/>
      <w:marLeft w:val="0"/>
      <w:marRight w:val="0"/>
      <w:marTop w:val="0"/>
      <w:marBottom w:val="0"/>
      <w:divBdr>
        <w:top w:val="none" w:sz="0" w:space="0" w:color="auto"/>
        <w:left w:val="none" w:sz="0" w:space="0" w:color="auto"/>
        <w:bottom w:val="none" w:sz="0" w:space="0" w:color="auto"/>
        <w:right w:val="none" w:sz="0" w:space="0" w:color="auto"/>
      </w:divBdr>
    </w:div>
    <w:div w:id="90012239">
      <w:bodyDiv w:val="1"/>
      <w:marLeft w:val="0"/>
      <w:marRight w:val="0"/>
      <w:marTop w:val="0"/>
      <w:marBottom w:val="0"/>
      <w:divBdr>
        <w:top w:val="none" w:sz="0" w:space="0" w:color="auto"/>
        <w:left w:val="none" w:sz="0" w:space="0" w:color="auto"/>
        <w:bottom w:val="none" w:sz="0" w:space="0" w:color="auto"/>
        <w:right w:val="none" w:sz="0" w:space="0" w:color="auto"/>
      </w:divBdr>
    </w:div>
    <w:div w:id="92556838">
      <w:bodyDiv w:val="1"/>
      <w:marLeft w:val="0"/>
      <w:marRight w:val="0"/>
      <w:marTop w:val="0"/>
      <w:marBottom w:val="0"/>
      <w:divBdr>
        <w:top w:val="none" w:sz="0" w:space="0" w:color="auto"/>
        <w:left w:val="none" w:sz="0" w:space="0" w:color="auto"/>
        <w:bottom w:val="none" w:sz="0" w:space="0" w:color="auto"/>
        <w:right w:val="none" w:sz="0" w:space="0" w:color="auto"/>
      </w:divBdr>
    </w:div>
    <w:div w:id="92673744">
      <w:bodyDiv w:val="1"/>
      <w:marLeft w:val="0"/>
      <w:marRight w:val="0"/>
      <w:marTop w:val="0"/>
      <w:marBottom w:val="0"/>
      <w:divBdr>
        <w:top w:val="none" w:sz="0" w:space="0" w:color="auto"/>
        <w:left w:val="none" w:sz="0" w:space="0" w:color="auto"/>
        <w:bottom w:val="none" w:sz="0" w:space="0" w:color="auto"/>
        <w:right w:val="none" w:sz="0" w:space="0" w:color="auto"/>
      </w:divBdr>
    </w:div>
    <w:div w:id="94062104">
      <w:bodyDiv w:val="1"/>
      <w:marLeft w:val="0"/>
      <w:marRight w:val="0"/>
      <w:marTop w:val="0"/>
      <w:marBottom w:val="0"/>
      <w:divBdr>
        <w:top w:val="none" w:sz="0" w:space="0" w:color="auto"/>
        <w:left w:val="none" w:sz="0" w:space="0" w:color="auto"/>
        <w:bottom w:val="none" w:sz="0" w:space="0" w:color="auto"/>
        <w:right w:val="none" w:sz="0" w:space="0" w:color="auto"/>
      </w:divBdr>
    </w:div>
    <w:div w:id="94599701">
      <w:bodyDiv w:val="1"/>
      <w:marLeft w:val="0"/>
      <w:marRight w:val="0"/>
      <w:marTop w:val="0"/>
      <w:marBottom w:val="0"/>
      <w:divBdr>
        <w:top w:val="none" w:sz="0" w:space="0" w:color="auto"/>
        <w:left w:val="none" w:sz="0" w:space="0" w:color="auto"/>
        <w:bottom w:val="none" w:sz="0" w:space="0" w:color="auto"/>
        <w:right w:val="none" w:sz="0" w:space="0" w:color="auto"/>
      </w:divBdr>
    </w:div>
    <w:div w:id="96677140">
      <w:bodyDiv w:val="1"/>
      <w:marLeft w:val="0"/>
      <w:marRight w:val="0"/>
      <w:marTop w:val="0"/>
      <w:marBottom w:val="0"/>
      <w:divBdr>
        <w:top w:val="none" w:sz="0" w:space="0" w:color="auto"/>
        <w:left w:val="none" w:sz="0" w:space="0" w:color="auto"/>
        <w:bottom w:val="none" w:sz="0" w:space="0" w:color="auto"/>
        <w:right w:val="none" w:sz="0" w:space="0" w:color="auto"/>
      </w:divBdr>
    </w:div>
    <w:div w:id="97870583">
      <w:bodyDiv w:val="1"/>
      <w:marLeft w:val="0"/>
      <w:marRight w:val="0"/>
      <w:marTop w:val="0"/>
      <w:marBottom w:val="0"/>
      <w:divBdr>
        <w:top w:val="none" w:sz="0" w:space="0" w:color="auto"/>
        <w:left w:val="none" w:sz="0" w:space="0" w:color="auto"/>
        <w:bottom w:val="none" w:sz="0" w:space="0" w:color="auto"/>
        <w:right w:val="none" w:sz="0" w:space="0" w:color="auto"/>
      </w:divBdr>
    </w:div>
    <w:div w:id="98646520">
      <w:bodyDiv w:val="1"/>
      <w:marLeft w:val="0"/>
      <w:marRight w:val="0"/>
      <w:marTop w:val="0"/>
      <w:marBottom w:val="0"/>
      <w:divBdr>
        <w:top w:val="none" w:sz="0" w:space="0" w:color="auto"/>
        <w:left w:val="none" w:sz="0" w:space="0" w:color="auto"/>
        <w:bottom w:val="none" w:sz="0" w:space="0" w:color="auto"/>
        <w:right w:val="none" w:sz="0" w:space="0" w:color="auto"/>
      </w:divBdr>
    </w:div>
    <w:div w:id="99448730">
      <w:bodyDiv w:val="1"/>
      <w:marLeft w:val="0"/>
      <w:marRight w:val="0"/>
      <w:marTop w:val="0"/>
      <w:marBottom w:val="0"/>
      <w:divBdr>
        <w:top w:val="none" w:sz="0" w:space="0" w:color="auto"/>
        <w:left w:val="none" w:sz="0" w:space="0" w:color="auto"/>
        <w:bottom w:val="none" w:sz="0" w:space="0" w:color="auto"/>
        <w:right w:val="none" w:sz="0" w:space="0" w:color="auto"/>
      </w:divBdr>
    </w:div>
    <w:div w:id="100222366">
      <w:bodyDiv w:val="1"/>
      <w:marLeft w:val="0"/>
      <w:marRight w:val="0"/>
      <w:marTop w:val="0"/>
      <w:marBottom w:val="0"/>
      <w:divBdr>
        <w:top w:val="none" w:sz="0" w:space="0" w:color="auto"/>
        <w:left w:val="none" w:sz="0" w:space="0" w:color="auto"/>
        <w:bottom w:val="none" w:sz="0" w:space="0" w:color="auto"/>
        <w:right w:val="none" w:sz="0" w:space="0" w:color="auto"/>
      </w:divBdr>
    </w:div>
    <w:div w:id="103155382">
      <w:bodyDiv w:val="1"/>
      <w:marLeft w:val="0"/>
      <w:marRight w:val="0"/>
      <w:marTop w:val="0"/>
      <w:marBottom w:val="0"/>
      <w:divBdr>
        <w:top w:val="none" w:sz="0" w:space="0" w:color="auto"/>
        <w:left w:val="none" w:sz="0" w:space="0" w:color="auto"/>
        <w:bottom w:val="none" w:sz="0" w:space="0" w:color="auto"/>
        <w:right w:val="none" w:sz="0" w:space="0" w:color="auto"/>
      </w:divBdr>
    </w:div>
    <w:div w:id="103497149">
      <w:bodyDiv w:val="1"/>
      <w:marLeft w:val="0"/>
      <w:marRight w:val="0"/>
      <w:marTop w:val="0"/>
      <w:marBottom w:val="0"/>
      <w:divBdr>
        <w:top w:val="none" w:sz="0" w:space="0" w:color="auto"/>
        <w:left w:val="none" w:sz="0" w:space="0" w:color="auto"/>
        <w:bottom w:val="none" w:sz="0" w:space="0" w:color="auto"/>
        <w:right w:val="none" w:sz="0" w:space="0" w:color="auto"/>
      </w:divBdr>
    </w:div>
    <w:div w:id="103968213">
      <w:bodyDiv w:val="1"/>
      <w:marLeft w:val="0"/>
      <w:marRight w:val="0"/>
      <w:marTop w:val="0"/>
      <w:marBottom w:val="0"/>
      <w:divBdr>
        <w:top w:val="none" w:sz="0" w:space="0" w:color="auto"/>
        <w:left w:val="none" w:sz="0" w:space="0" w:color="auto"/>
        <w:bottom w:val="none" w:sz="0" w:space="0" w:color="auto"/>
        <w:right w:val="none" w:sz="0" w:space="0" w:color="auto"/>
      </w:divBdr>
    </w:div>
    <w:div w:id="104666186">
      <w:bodyDiv w:val="1"/>
      <w:marLeft w:val="0"/>
      <w:marRight w:val="0"/>
      <w:marTop w:val="0"/>
      <w:marBottom w:val="0"/>
      <w:divBdr>
        <w:top w:val="none" w:sz="0" w:space="0" w:color="auto"/>
        <w:left w:val="none" w:sz="0" w:space="0" w:color="auto"/>
        <w:bottom w:val="none" w:sz="0" w:space="0" w:color="auto"/>
        <w:right w:val="none" w:sz="0" w:space="0" w:color="auto"/>
      </w:divBdr>
    </w:div>
    <w:div w:id="105391930">
      <w:bodyDiv w:val="1"/>
      <w:marLeft w:val="0"/>
      <w:marRight w:val="0"/>
      <w:marTop w:val="0"/>
      <w:marBottom w:val="0"/>
      <w:divBdr>
        <w:top w:val="none" w:sz="0" w:space="0" w:color="auto"/>
        <w:left w:val="none" w:sz="0" w:space="0" w:color="auto"/>
        <w:bottom w:val="none" w:sz="0" w:space="0" w:color="auto"/>
        <w:right w:val="none" w:sz="0" w:space="0" w:color="auto"/>
      </w:divBdr>
    </w:div>
    <w:div w:id="106119582">
      <w:bodyDiv w:val="1"/>
      <w:marLeft w:val="0"/>
      <w:marRight w:val="0"/>
      <w:marTop w:val="0"/>
      <w:marBottom w:val="0"/>
      <w:divBdr>
        <w:top w:val="none" w:sz="0" w:space="0" w:color="auto"/>
        <w:left w:val="none" w:sz="0" w:space="0" w:color="auto"/>
        <w:bottom w:val="none" w:sz="0" w:space="0" w:color="auto"/>
        <w:right w:val="none" w:sz="0" w:space="0" w:color="auto"/>
      </w:divBdr>
    </w:div>
    <w:div w:id="107237232">
      <w:bodyDiv w:val="1"/>
      <w:marLeft w:val="0"/>
      <w:marRight w:val="0"/>
      <w:marTop w:val="0"/>
      <w:marBottom w:val="0"/>
      <w:divBdr>
        <w:top w:val="none" w:sz="0" w:space="0" w:color="auto"/>
        <w:left w:val="none" w:sz="0" w:space="0" w:color="auto"/>
        <w:bottom w:val="none" w:sz="0" w:space="0" w:color="auto"/>
        <w:right w:val="none" w:sz="0" w:space="0" w:color="auto"/>
      </w:divBdr>
    </w:div>
    <w:div w:id="108360955">
      <w:bodyDiv w:val="1"/>
      <w:marLeft w:val="0"/>
      <w:marRight w:val="0"/>
      <w:marTop w:val="0"/>
      <w:marBottom w:val="0"/>
      <w:divBdr>
        <w:top w:val="none" w:sz="0" w:space="0" w:color="auto"/>
        <w:left w:val="none" w:sz="0" w:space="0" w:color="auto"/>
        <w:bottom w:val="none" w:sz="0" w:space="0" w:color="auto"/>
        <w:right w:val="none" w:sz="0" w:space="0" w:color="auto"/>
      </w:divBdr>
    </w:div>
    <w:div w:id="108550371">
      <w:bodyDiv w:val="1"/>
      <w:marLeft w:val="0"/>
      <w:marRight w:val="0"/>
      <w:marTop w:val="0"/>
      <w:marBottom w:val="0"/>
      <w:divBdr>
        <w:top w:val="none" w:sz="0" w:space="0" w:color="auto"/>
        <w:left w:val="none" w:sz="0" w:space="0" w:color="auto"/>
        <w:bottom w:val="none" w:sz="0" w:space="0" w:color="auto"/>
        <w:right w:val="none" w:sz="0" w:space="0" w:color="auto"/>
      </w:divBdr>
    </w:div>
    <w:div w:id="108596999">
      <w:bodyDiv w:val="1"/>
      <w:marLeft w:val="0"/>
      <w:marRight w:val="0"/>
      <w:marTop w:val="0"/>
      <w:marBottom w:val="0"/>
      <w:divBdr>
        <w:top w:val="none" w:sz="0" w:space="0" w:color="auto"/>
        <w:left w:val="none" w:sz="0" w:space="0" w:color="auto"/>
        <w:bottom w:val="none" w:sz="0" w:space="0" w:color="auto"/>
        <w:right w:val="none" w:sz="0" w:space="0" w:color="auto"/>
      </w:divBdr>
    </w:div>
    <w:div w:id="108861388">
      <w:bodyDiv w:val="1"/>
      <w:marLeft w:val="0"/>
      <w:marRight w:val="0"/>
      <w:marTop w:val="0"/>
      <w:marBottom w:val="0"/>
      <w:divBdr>
        <w:top w:val="none" w:sz="0" w:space="0" w:color="auto"/>
        <w:left w:val="none" w:sz="0" w:space="0" w:color="auto"/>
        <w:bottom w:val="none" w:sz="0" w:space="0" w:color="auto"/>
        <w:right w:val="none" w:sz="0" w:space="0" w:color="auto"/>
      </w:divBdr>
    </w:div>
    <w:div w:id="109056586">
      <w:bodyDiv w:val="1"/>
      <w:marLeft w:val="0"/>
      <w:marRight w:val="0"/>
      <w:marTop w:val="0"/>
      <w:marBottom w:val="0"/>
      <w:divBdr>
        <w:top w:val="none" w:sz="0" w:space="0" w:color="auto"/>
        <w:left w:val="none" w:sz="0" w:space="0" w:color="auto"/>
        <w:bottom w:val="none" w:sz="0" w:space="0" w:color="auto"/>
        <w:right w:val="none" w:sz="0" w:space="0" w:color="auto"/>
      </w:divBdr>
      <w:divsChild>
        <w:div w:id="590554319">
          <w:marLeft w:val="480"/>
          <w:marRight w:val="0"/>
          <w:marTop w:val="0"/>
          <w:marBottom w:val="0"/>
          <w:divBdr>
            <w:top w:val="none" w:sz="0" w:space="0" w:color="auto"/>
            <w:left w:val="none" w:sz="0" w:space="0" w:color="auto"/>
            <w:bottom w:val="none" w:sz="0" w:space="0" w:color="auto"/>
            <w:right w:val="none" w:sz="0" w:space="0" w:color="auto"/>
          </w:divBdr>
        </w:div>
        <w:div w:id="50691769">
          <w:marLeft w:val="480"/>
          <w:marRight w:val="0"/>
          <w:marTop w:val="0"/>
          <w:marBottom w:val="0"/>
          <w:divBdr>
            <w:top w:val="none" w:sz="0" w:space="0" w:color="auto"/>
            <w:left w:val="none" w:sz="0" w:space="0" w:color="auto"/>
            <w:bottom w:val="none" w:sz="0" w:space="0" w:color="auto"/>
            <w:right w:val="none" w:sz="0" w:space="0" w:color="auto"/>
          </w:divBdr>
        </w:div>
        <w:div w:id="1884824549">
          <w:marLeft w:val="480"/>
          <w:marRight w:val="0"/>
          <w:marTop w:val="0"/>
          <w:marBottom w:val="0"/>
          <w:divBdr>
            <w:top w:val="none" w:sz="0" w:space="0" w:color="auto"/>
            <w:left w:val="none" w:sz="0" w:space="0" w:color="auto"/>
            <w:bottom w:val="none" w:sz="0" w:space="0" w:color="auto"/>
            <w:right w:val="none" w:sz="0" w:space="0" w:color="auto"/>
          </w:divBdr>
        </w:div>
        <w:div w:id="1305311624">
          <w:marLeft w:val="480"/>
          <w:marRight w:val="0"/>
          <w:marTop w:val="0"/>
          <w:marBottom w:val="0"/>
          <w:divBdr>
            <w:top w:val="none" w:sz="0" w:space="0" w:color="auto"/>
            <w:left w:val="none" w:sz="0" w:space="0" w:color="auto"/>
            <w:bottom w:val="none" w:sz="0" w:space="0" w:color="auto"/>
            <w:right w:val="none" w:sz="0" w:space="0" w:color="auto"/>
          </w:divBdr>
        </w:div>
        <w:div w:id="663321991">
          <w:marLeft w:val="480"/>
          <w:marRight w:val="0"/>
          <w:marTop w:val="0"/>
          <w:marBottom w:val="0"/>
          <w:divBdr>
            <w:top w:val="none" w:sz="0" w:space="0" w:color="auto"/>
            <w:left w:val="none" w:sz="0" w:space="0" w:color="auto"/>
            <w:bottom w:val="none" w:sz="0" w:space="0" w:color="auto"/>
            <w:right w:val="none" w:sz="0" w:space="0" w:color="auto"/>
          </w:divBdr>
        </w:div>
        <w:div w:id="1319840980">
          <w:marLeft w:val="480"/>
          <w:marRight w:val="0"/>
          <w:marTop w:val="0"/>
          <w:marBottom w:val="0"/>
          <w:divBdr>
            <w:top w:val="none" w:sz="0" w:space="0" w:color="auto"/>
            <w:left w:val="none" w:sz="0" w:space="0" w:color="auto"/>
            <w:bottom w:val="none" w:sz="0" w:space="0" w:color="auto"/>
            <w:right w:val="none" w:sz="0" w:space="0" w:color="auto"/>
          </w:divBdr>
        </w:div>
        <w:div w:id="1229149079">
          <w:marLeft w:val="480"/>
          <w:marRight w:val="0"/>
          <w:marTop w:val="0"/>
          <w:marBottom w:val="0"/>
          <w:divBdr>
            <w:top w:val="none" w:sz="0" w:space="0" w:color="auto"/>
            <w:left w:val="none" w:sz="0" w:space="0" w:color="auto"/>
            <w:bottom w:val="none" w:sz="0" w:space="0" w:color="auto"/>
            <w:right w:val="none" w:sz="0" w:space="0" w:color="auto"/>
          </w:divBdr>
        </w:div>
        <w:div w:id="1892231794">
          <w:marLeft w:val="480"/>
          <w:marRight w:val="0"/>
          <w:marTop w:val="0"/>
          <w:marBottom w:val="0"/>
          <w:divBdr>
            <w:top w:val="none" w:sz="0" w:space="0" w:color="auto"/>
            <w:left w:val="none" w:sz="0" w:space="0" w:color="auto"/>
            <w:bottom w:val="none" w:sz="0" w:space="0" w:color="auto"/>
            <w:right w:val="none" w:sz="0" w:space="0" w:color="auto"/>
          </w:divBdr>
        </w:div>
        <w:div w:id="552693624">
          <w:marLeft w:val="480"/>
          <w:marRight w:val="0"/>
          <w:marTop w:val="0"/>
          <w:marBottom w:val="0"/>
          <w:divBdr>
            <w:top w:val="none" w:sz="0" w:space="0" w:color="auto"/>
            <w:left w:val="none" w:sz="0" w:space="0" w:color="auto"/>
            <w:bottom w:val="none" w:sz="0" w:space="0" w:color="auto"/>
            <w:right w:val="none" w:sz="0" w:space="0" w:color="auto"/>
          </w:divBdr>
        </w:div>
        <w:div w:id="536772541">
          <w:marLeft w:val="480"/>
          <w:marRight w:val="0"/>
          <w:marTop w:val="0"/>
          <w:marBottom w:val="0"/>
          <w:divBdr>
            <w:top w:val="none" w:sz="0" w:space="0" w:color="auto"/>
            <w:left w:val="none" w:sz="0" w:space="0" w:color="auto"/>
            <w:bottom w:val="none" w:sz="0" w:space="0" w:color="auto"/>
            <w:right w:val="none" w:sz="0" w:space="0" w:color="auto"/>
          </w:divBdr>
        </w:div>
        <w:div w:id="581916151">
          <w:marLeft w:val="480"/>
          <w:marRight w:val="0"/>
          <w:marTop w:val="0"/>
          <w:marBottom w:val="0"/>
          <w:divBdr>
            <w:top w:val="none" w:sz="0" w:space="0" w:color="auto"/>
            <w:left w:val="none" w:sz="0" w:space="0" w:color="auto"/>
            <w:bottom w:val="none" w:sz="0" w:space="0" w:color="auto"/>
            <w:right w:val="none" w:sz="0" w:space="0" w:color="auto"/>
          </w:divBdr>
        </w:div>
      </w:divsChild>
    </w:div>
    <w:div w:id="109202419">
      <w:bodyDiv w:val="1"/>
      <w:marLeft w:val="0"/>
      <w:marRight w:val="0"/>
      <w:marTop w:val="0"/>
      <w:marBottom w:val="0"/>
      <w:divBdr>
        <w:top w:val="none" w:sz="0" w:space="0" w:color="auto"/>
        <w:left w:val="none" w:sz="0" w:space="0" w:color="auto"/>
        <w:bottom w:val="none" w:sz="0" w:space="0" w:color="auto"/>
        <w:right w:val="none" w:sz="0" w:space="0" w:color="auto"/>
      </w:divBdr>
    </w:div>
    <w:div w:id="109401796">
      <w:bodyDiv w:val="1"/>
      <w:marLeft w:val="0"/>
      <w:marRight w:val="0"/>
      <w:marTop w:val="0"/>
      <w:marBottom w:val="0"/>
      <w:divBdr>
        <w:top w:val="none" w:sz="0" w:space="0" w:color="auto"/>
        <w:left w:val="none" w:sz="0" w:space="0" w:color="auto"/>
        <w:bottom w:val="none" w:sz="0" w:space="0" w:color="auto"/>
        <w:right w:val="none" w:sz="0" w:space="0" w:color="auto"/>
      </w:divBdr>
    </w:div>
    <w:div w:id="109596736">
      <w:bodyDiv w:val="1"/>
      <w:marLeft w:val="0"/>
      <w:marRight w:val="0"/>
      <w:marTop w:val="0"/>
      <w:marBottom w:val="0"/>
      <w:divBdr>
        <w:top w:val="none" w:sz="0" w:space="0" w:color="auto"/>
        <w:left w:val="none" w:sz="0" w:space="0" w:color="auto"/>
        <w:bottom w:val="none" w:sz="0" w:space="0" w:color="auto"/>
        <w:right w:val="none" w:sz="0" w:space="0" w:color="auto"/>
      </w:divBdr>
    </w:div>
    <w:div w:id="109712132">
      <w:bodyDiv w:val="1"/>
      <w:marLeft w:val="0"/>
      <w:marRight w:val="0"/>
      <w:marTop w:val="0"/>
      <w:marBottom w:val="0"/>
      <w:divBdr>
        <w:top w:val="none" w:sz="0" w:space="0" w:color="auto"/>
        <w:left w:val="none" w:sz="0" w:space="0" w:color="auto"/>
        <w:bottom w:val="none" w:sz="0" w:space="0" w:color="auto"/>
        <w:right w:val="none" w:sz="0" w:space="0" w:color="auto"/>
      </w:divBdr>
    </w:div>
    <w:div w:id="112141320">
      <w:bodyDiv w:val="1"/>
      <w:marLeft w:val="0"/>
      <w:marRight w:val="0"/>
      <w:marTop w:val="0"/>
      <w:marBottom w:val="0"/>
      <w:divBdr>
        <w:top w:val="none" w:sz="0" w:space="0" w:color="auto"/>
        <w:left w:val="none" w:sz="0" w:space="0" w:color="auto"/>
        <w:bottom w:val="none" w:sz="0" w:space="0" w:color="auto"/>
        <w:right w:val="none" w:sz="0" w:space="0" w:color="auto"/>
      </w:divBdr>
    </w:div>
    <w:div w:id="112479425">
      <w:bodyDiv w:val="1"/>
      <w:marLeft w:val="0"/>
      <w:marRight w:val="0"/>
      <w:marTop w:val="0"/>
      <w:marBottom w:val="0"/>
      <w:divBdr>
        <w:top w:val="none" w:sz="0" w:space="0" w:color="auto"/>
        <w:left w:val="none" w:sz="0" w:space="0" w:color="auto"/>
        <w:bottom w:val="none" w:sz="0" w:space="0" w:color="auto"/>
        <w:right w:val="none" w:sz="0" w:space="0" w:color="auto"/>
      </w:divBdr>
    </w:div>
    <w:div w:id="113137366">
      <w:bodyDiv w:val="1"/>
      <w:marLeft w:val="0"/>
      <w:marRight w:val="0"/>
      <w:marTop w:val="0"/>
      <w:marBottom w:val="0"/>
      <w:divBdr>
        <w:top w:val="none" w:sz="0" w:space="0" w:color="auto"/>
        <w:left w:val="none" w:sz="0" w:space="0" w:color="auto"/>
        <w:bottom w:val="none" w:sz="0" w:space="0" w:color="auto"/>
        <w:right w:val="none" w:sz="0" w:space="0" w:color="auto"/>
      </w:divBdr>
    </w:div>
    <w:div w:id="113984660">
      <w:bodyDiv w:val="1"/>
      <w:marLeft w:val="0"/>
      <w:marRight w:val="0"/>
      <w:marTop w:val="0"/>
      <w:marBottom w:val="0"/>
      <w:divBdr>
        <w:top w:val="none" w:sz="0" w:space="0" w:color="auto"/>
        <w:left w:val="none" w:sz="0" w:space="0" w:color="auto"/>
        <w:bottom w:val="none" w:sz="0" w:space="0" w:color="auto"/>
        <w:right w:val="none" w:sz="0" w:space="0" w:color="auto"/>
      </w:divBdr>
    </w:div>
    <w:div w:id="115031555">
      <w:bodyDiv w:val="1"/>
      <w:marLeft w:val="0"/>
      <w:marRight w:val="0"/>
      <w:marTop w:val="0"/>
      <w:marBottom w:val="0"/>
      <w:divBdr>
        <w:top w:val="none" w:sz="0" w:space="0" w:color="auto"/>
        <w:left w:val="none" w:sz="0" w:space="0" w:color="auto"/>
        <w:bottom w:val="none" w:sz="0" w:space="0" w:color="auto"/>
        <w:right w:val="none" w:sz="0" w:space="0" w:color="auto"/>
      </w:divBdr>
    </w:div>
    <w:div w:id="117996499">
      <w:bodyDiv w:val="1"/>
      <w:marLeft w:val="0"/>
      <w:marRight w:val="0"/>
      <w:marTop w:val="0"/>
      <w:marBottom w:val="0"/>
      <w:divBdr>
        <w:top w:val="none" w:sz="0" w:space="0" w:color="auto"/>
        <w:left w:val="none" w:sz="0" w:space="0" w:color="auto"/>
        <w:bottom w:val="none" w:sz="0" w:space="0" w:color="auto"/>
        <w:right w:val="none" w:sz="0" w:space="0" w:color="auto"/>
      </w:divBdr>
      <w:divsChild>
        <w:div w:id="905336931">
          <w:marLeft w:val="480"/>
          <w:marRight w:val="0"/>
          <w:marTop w:val="0"/>
          <w:marBottom w:val="0"/>
          <w:divBdr>
            <w:top w:val="none" w:sz="0" w:space="0" w:color="auto"/>
            <w:left w:val="none" w:sz="0" w:space="0" w:color="auto"/>
            <w:bottom w:val="none" w:sz="0" w:space="0" w:color="auto"/>
            <w:right w:val="none" w:sz="0" w:space="0" w:color="auto"/>
          </w:divBdr>
        </w:div>
        <w:div w:id="2099209092">
          <w:marLeft w:val="480"/>
          <w:marRight w:val="0"/>
          <w:marTop w:val="0"/>
          <w:marBottom w:val="0"/>
          <w:divBdr>
            <w:top w:val="none" w:sz="0" w:space="0" w:color="auto"/>
            <w:left w:val="none" w:sz="0" w:space="0" w:color="auto"/>
            <w:bottom w:val="none" w:sz="0" w:space="0" w:color="auto"/>
            <w:right w:val="none" w:sz="0" w:space="0" w:color="auto"/>
          </w:divBdr>
        </w:div>
        <w:div w:id="1781073721">
          <w:marLeft w:val="480"/>
          <w:marRight w:val="0"/>
          <w:marTop w:val="0"/>
          <w:marBottom w:val="0"/>
          <w:divBdr>
            <w:top w:val="none" w:sz="0" w:space="0" w:color="auto"/>
            <w:left w:val="none" w:sz="0" w:space="0" w:color="auto"/>
            <w:bottom w:val="none" w:sz="0" w:space="0" w:color="auto"/>
            <w:right w:val="none" w:sz="0" w:space="0" w:color="auto"/>
          </w:divBdr>
        </w:div>
        <w:div w:id="515189576">
          <w:marLeft w:val="480"/>
          <w:marRight w:val="0"/>
          <w:marTop w:val="0"/>
          <w:marBottom w:val="0"/>
          <w:divBdr>
            <w:top w:val="none" w:sz="0" w:space="0" w:color="auto"/>
            <w:left w:val="none" w:sz="0" w:space="0" w:color="auto"/>
            <w:bottom w:val="none" w:sz="0" w:space="0" w:color="auto"/>
            <w:right w:val="none" w:sz="0" w:space="0" w:color="auto"/>
          </w:divBdr>
        </w:div>
        <w:div w:id="1874269598">
          <w:marLeft w:val="480"/>
          <w:marRight w:val="0"/>
          <w:marTop w:val="0"/>
          <w:marBottom w:val="0"/>
          <w:divBdr>
            <w:top w:val="none" w:sz="0" w:space="0" w:color="auto"/>
            <w:left w:val="none" w:sz="0" w:space="0" w:color="auto"/>
            <w:bottom w:val="none" w:sz="0" w:space="0" w:color="auto"/>
            <w:right w:val="none" w:sz="0" w:space="0" w:color="auto"/>
          </w:divBdr>
        </w:div>
        <w:div w:id="1624923805">
          <w:marLeft w:val="480"/>
          <w:marRight w:val="0"/>
          <w:marTop w:val="0"/>
          <w:marBottom w:val="0"/>
          <w:divBdr>
            <w:top w:val="none" w:sz="0" w:space="0" w:color="auto"/>
            <w:left w:val="none" w:sz="0" w:space="0" w:color="auto"/>
            <w:bottom w:val="none" w:sz="0" w:space="0" w:color="auto"/>
            <w:right w:val="none" w:sz="0" w:space="0" w:color="auto"/>
          </w:divBdr>
        </w:div>
        <w:div w:id="1204560852">
          <w:marLeft w:val="480"/>
          <w:marRight w:val="0"/>
          <w:marTop w:val="0"/>
          <w:marBottom w:val="0"/>
          <w:divBdr>
            <w:top w:val="none" w:sz="0" w:space="0" w:color="auto"/>
            <w:left w:val="none" w:sz="0" w:space="0" w:color="auto"/>
            <w:bottom w:val="none" w:sz="0" w:space="0" w:color="auto"/>
            <w:right w:val="none" w:sz="0" w:space="0" w:color="auto"/>
          </w:divBdr>
        </w:div>
        <w:div w:id="465395280">
          <w:marLeft w:val="480"/>
          <w:marRight w:val="0"/>
          <w:marTop w:val="0"/>
          <w:marBottom w:val="0"/>
          <w:divBdr>
            <w:top w:val="none" w:sz="0" w:space="0" w:color="auto"/>
            <w:left w:val="none" w:sz="0" w:space="0" w:color="auto"/>
            <w:bottom w:val="none" w:sz="0" w:space="0" w:color="auto"/>
            <w:right w:val="none" w:sz="0" w:space="0" w:color="auto"/>
          </w:divBdr>
        </w:div>
        <w:div w:id="1241986879">
          <w:marLeft w:val="480"/>
          <w:marRight w:val="0"/>
          <w:marTop w:val="0"/>
          <w:marBottom w:val="0"/>
          <w:divBdr>
            <w:top w:val="none" w:sz="0" w:space="0" w:color="auto"/>
            <w:left w:val="none" w:sz="0" w:space="0" w:color="auto"/>
            <w:bottom w:val="none" w:sz="0" w:space="0" w:color="auto"/>
            <w:right w:val="none" w:sz="0" w:space="0" w:color="auto"/>
          </w:divBdr>
        </w:div>
        <w:div w:id="1956984449">
          <w:marLeft w:val="480"/>
          <w:marRight w:val="0"/>
          <w:marTop w:val="0"/>
          <w:marBottom w:val="0"/>
          <w:divBdr>
            <w:top w:val="none" w:sz="0" w:space="0" w:color="auto"/>
            <w:left w:val="none" w:sz="0" w:space="0" w:color="auto"/>
            <w:bottom w:val="none" w:sz="0" w:space="0" w:color="auto"/>
            <w:right w:val="none" w:sz="0" w:space="0" w:color="auto"/>
          </w:divBdr>
        </w:div>
        <w:div w:id="28457325">
          <w:marLeft w:val="480"/>
          <w:marRight w:val="0"/>
          <w:marTop w:val="0"/>
          <w:marBottom w:val="0"/>
          <w:divBdr>
            <w:top w:val="none" w:sz="0" w:space="0" w:color="auto"/>
            <w:left w:val="none" w:sz="0" w:space="0" w:color="auto"/>
            <w:bottom w:val="none" w:sz="0" w:space="0" w:color="auto"/>
            <w:right w:val="none" w:sz="0" w:space="0" w:color="auto"/>
          </w:divBdr>
        </w:div>
        <w:div w:id="692413557">
          <w:marLeft w:val="480"/>
          <w:marRight w:val="0"/>
          <w:marTop w:val="0"/>
          <w:marBottom w:val="0"/>
          <w:divBdr>
            <w:top w:val="none" w:sz="0" w:space="0" w:color="auto"/>
            <w:left w:val="none" w:sz="0" w:space="0" w:color="auto"/>
            <w:bottom w:val="none" w:sz="0" w:space="0" w:color="auto"/>
            <w:right w:val="none" w:sz="0" w:space="0" w:color="auto"/>
          </w:divBdr>
        </w:div>
        <w:div w:id="86730331">
          <w:marLeft w:val="480"/>
          <w:marRight w:val="0"/>
          <w:marTop w:val="0"/>
          <w:marBottom w:val="0"/>
          <w:divBdr>
            <w:top w:val="none" w:sz="0" w:space="0" w:color="auto"/>
            <w:left w:val="none" w:sz="0" w:space="0" w:color="auto"/>
            <w:bottom w:val="none" w:sz="0" w:space="0" w:color="auto"/>
            <w:right w:val="none" w:sz="0" w:space="0" w:color="auto"/>
          </w:divBdr>
        </w:div>
        <w:div w:id="1439988751">
          <w:marLeft w:val="480"/>
          <w:marRight w:val="0"/>
          <w:marTop w:val="0"/>
          <w:marBottom w:val="0"/>
          <w:divBdr>
            <w:top w:val="none" w:sz="0" w:space="0" w:color="auto"/>
            <w:left w:val="none" w:sz="0" w:space="0" w:color="auto"/>
            <w:bottom w:val="none" w:sz="0" w:space="0" w:color="auto"/>
            <w:right w:val="none" w:sz="0" w:space="0" w:color="auto"/>
          </w:divBdr>
        </w:div>
        <w:div w:id="2078284667">
          <w:marLeft w:val="480"/>
          <w:marRight w:val="0"/>
          <w:marTop w:val="0"/>
          <w:marBottom w:val="0"/>
          <w:divBdr>
            <w:top w:val="none" w:sz="0" w:space="0" w:color="auto"/>
            <w:left w:val="none" w:sz="0" w:space="0" w:color="auto"/>
            <w:bottom w:val="none" w:sz="0" w:space="0" w:color="auto"/>
            <w:right w:val="none" w:sz="0" w:space="0" w:color="auto"/>
          </w:divBdr>
        </w:div>
        <w:div w:id="1302224362">
          <w:marLeft w:val="480"/>
          <w:marRight w:val="0"/>
          <w:marTop w:val="0"/>
          <w:marBottom w:val="0"/>
          <w:divBdr>
            <w:top w:val="none" w:sz="0" w:space="0" w:color="auto"/>
            <w:left w:val="none" w:sz="0" w:space="0" w:color="auto"/>
            <w:bottom w:val="none" w:sz="0" w:space="0" w:color="auto"/>
            <w:right w:val="none" w:sz="0" w:space="0" w:color="auto"/>
          </w:divBdr>
        </w:div>
        <w:div w:id="147720467">
          <w:marLeft w:val="480"/>
          <w:marRight w:val="0"/>
          <w:marTop w:val="0"/>
          <w:marBottom w:val="0"/>
          <w:divBdr>
            <w:top w:val="none" w:sz="0" w:space="0" w:color="auto"/>
            <w:left w:val="none" w:sz="0" w:space="0" w:color="auto"/>
            <w:bottom w:val="none" w:sz="0" w:space="0" w:color="auto"/>
            <w:right w:val="none" w:sz="0" w:space="0" w:color="auto"/>
          </w:divBdr>
        </w:div>
        <w:div w:id="758218481">
          <w:marLeft w:val="480"/>
          <w:marRight w:val="0"/>
          <w:marTop w:val="0"/>
          <w:marBottom w:val="0"/>
          <w:divBdr>
            <w:top w:val="none" w:sz="0" w:space="0" w:color="auto"/>
            <w:left w:val="none" w:sz="0" w:space="0" w:color="auto"/>
            <w:bottom w:val="none" w:sz="0" w:space="0" w:color="auto"/>
            <w:right w:val="none" w:sz="0" w:space="0" w:color="auto"/>
          </w:divBdr>
        </w:div>
        <w:div w:id="482434283">
          <w:marLeft w:val="480"/>
          <w:marRight w:val="0"/>
          <w:marTop w:val="0"/>
          <w:marBottom w:val="0"/>
          <w:divBdr>
            <w:top w:val="none" w:sz="0" w:space="0" w:color="auto"/>
            <w:left w:val="none" w:sz="0" w:space="0" w:color="auto"/>
            <w:bottom w:val="none" w:sz="0" w:space="0" w:color="auto"/>
            <w:right w:val="none" w:sz="0" w:space="0" w:color="auto"/>
          </w:divBdr>
        </w:div>
        <w:div w:id="1064452016">
          <w:marLeft w:val="480"/>
          <w:marRight w:val="0"/>
          <w:marTop w:val="0"/>
          <w:marBottom w:val="0"/>
          <w:divBdr>
            <w:top w:val="none" w:sz="0" w:space="0" w:color="auto"/>
            <w:left w:val="none" w:sz="0" w:space="0" w:color="auto"/>
            <w:bottom w:val="none" w:sz="0" w:space="0" w:color="auto"/>
            <w:right w:val="none" w:sz="0" w:space="0" w:color="auto"/>
          </w:divBdr>
        </w:div>
        <w:div w:id="1440030838">
          <w:marLeft w:val="480"/>
          <w:marRight w:val="0"/>
          <w:marTop w:val="0"/>
          <w:marBottom w:val="0"/>
          <w:divBdr>
            <w:top w:val="none" w:sz="0" w:space="0" w:color="auto"/>
            <w:left w:val="none" w:sz="0" w:space="0" w:color="auto"/>
            <w:bottom w:val="none" w:sz="0" w:space="0" w:color="auto"/>
            <w:right w:val="none" w:sz="0" w:space="0" w:color="auto"/>
          </w:divBdr>
        </w:div>
        <w:div w:id="1809277415">
          <w:marLeft w:val="480"/>
          <w:marRight w:val="0"/>
          <w:marTop w:val="0"/>
          <w:marBottom w:val="0"/>
          <w:divBdr>
            <w:top w:val="none" w:sz="0" w:space="0" w:color="auto"/>
            <w:left w:val="none" w:sz="0" w:space="0" w:color="auto"/>
            <w:bottom w:val="none" w:sz="0" w:space="0" w:color="auto"/>
            <w:right w:val="none" w:sz="0" w:space="0" w:color="auto"/>
          </w:divBdr>
        </w:div>
        <w:div w:id="2075662069">
          <w:marLeft w:val="480"/>
          <w:marRight w:val="0"/>
          <w:marTop w:val="0"/>
          <w:marBottom w:val="0"/>
          <w:divBdr>
            <w:top w:val="none" w:sz="0" w:space="0" w:color="auto"/>
            <w:left w:val="none" w:sz="0" w:space="0" w:color="auto"/>
            <w:bottom w:val="none" w:sz="0" w:space="0" w:color="auto"/>
            <w:right w:val="none" w:sz="0" w:space="0" w:color="auto"/>
          </w:divBdr>
        </w:div>
        <w:div w:id="1237203158">
          <w:marLeft w:val="480"/>
          <w:marRight w:val="0"/>
          <w:marTop w:val="0"/>
          <w:marBottom w:val="0"/>
          <w:divBdr>
            <w:top w:val="none" w:sz="0" w:space="0" w:color="auto"/>
            <w:left w:val="none" w:sz="0" w:space="0" w:color="auto"/>
            <w:bottom w:val="none" w:sz="0" w:space="0" w:color="auto"/>
            <w:right w:val="none" w:sz="0" w:space="0" w:color="auto"/>
          </w:divBdr>
        </w:div>
        <w:div w:id="332877073">
          <w:marLeft w:val="480"/>
          <w:marRight w:val="0"/>
          <w:marTop w:val="0"/>
          <w:marBottom w:val="0"/>
          <w:divBdr>
            <w:top w:val="none" w:sz="0" w:space="0" w:color="auto"/>
            <w:left w:val="none" w:sz="0" w:space="0" w:color="auto"/>
            <w:bottom w:val="none" w:sz="0" w:space="0" w:color="auto"/>
            <w:right w:val="none" w:sz="0" w:space="0" w:color="auto"/>
          </w:divBdr>
        </w:div>
        <w:div w:id="526599812">
          <w:marLeft w:val="480"/>
          <w:marRight w:val="0"/>
          <w:marTop w:val="0"/>
          <w:marBottom w:val="0"/>
          <w:divBdr>
            <w:top w:val="none" w:sz="0" w:space="0" w:color="auto"/>
            <w:left w:val="none" w:sz="0" w:space="0" w:color="auto"/>
            <w:bottom w:val="none" w:sz="0" w:space="0" w:color="auto"/>
            <w:right w:val="none" w:sz="0" w:space="0" w:color="auto"/>
          </w:divBdr>
        </w:div>
        <w:div w:id="1596816016">
          <w:marLeft w:val="480"/>
          <w:marRight w:val="0"/>
          <w:marTop w:val="0"/>
          <w:marBottom w:val="0"/>
          <w:divBdr>
            <w:top w:val="none" w:sz="0" w:space="0" w:color="auto"/>
            <w:left w:val="none" w:sz="0" w:space="0" w:color="auto"/>
            <w:bottom w:val="none" w:sz="0" w:space="0" w:color="auto"/>
            <w:right w:val="none" w:sz="0" w:space="0" w:color="auto"/>
          </w:divBdr>
        </w:div>
        <w:div w:id="405609957">
          <w:marLeft w:val="480"/>
          <w:marRight w:val="0"/>
          <w:marTop w:val="0"/>
          <w:marBottom w:val="0"/>
          <w:divBdr>
            <w:top w:val="none" w:sz="0" w:space="0" w:color="auto"/>
            <w:left w:val="none" w:sz="0" w:space="0" w:color="auto"/>
            <w:bottom w:val="none" w:sz="0" w:space="0" w:color="auto"/>
            <w:right w:val="none" w:sz="0" w:space="0" w:color="auto"/>
          </w:divBdr>
        </w:div>
        <w:div w:id="1476796001">
          <w:marLeft w:val="480"/>
          <w:marRight w:val="0"/>
          <w:marTop w:val="0"/>
          <w:marBottom w:val="0"/>
          <w:divBdr>
            <w:top w:val="none" w:sz="0" w:space="0" w:color="auto"/>
            <w:left w:val="none" w:sz="0" w:space="0" w:color="auto"/>
            <w:bottom w:val="none" w:sz="0" w:space="0" w:color="auto"/>
            <w:right w:val="none" w:sz="0" w:space="0" w:color="auto"/>
          </w:divBdr>
        </w:div>
        <w:div w:id="2005666327">
          <w:marLeft w:val="480"/>
          <w:marRight w:val="0"/>
          <w:marTop w:val="0"/>
          <w:marBottom w:val="0"/>
          <w:divBdr>
            <w:top w:val="none" w:sz="0" w:space="0" w:color="auto"/>
            <w:left w:val="none" w:sz="0" w:space="0" w:color="auto"/>
            <w:bottom w:val="none" w:sz="0" w:space="0" w:color="auto"/>
            <w:right w:val="none" w:sz="0" w:space="0" w:color="auto"/>
          </w:divBdr>
        </w:div>
        <w:div w:id="306787432">
          <w:marLeft w:val="480"/>
          <w:marRight w:val="0"/>
          <w:marTop w:val="0"/>
          <w:marBottom w:val="0"/>
          <w:divBdr>
            <w:top w:val="none" w:sz="0" w:space="0" w:color="auto"/>
            <w:left w:val="none" w:sz="0" w:space="0" w:color="auto"/>
            <w:bottom w:val="none" w:sz="0" w:space="0" w:color="auto"/>
            <w:right w:val="none" w:sz="0" w:space="0" w:color="auto"/>
          </w:divBdr>
        </w:div>
        <w:div w:id="362752636">
          <w:marLeft w:val="480"/>
          <w:marRight w:val="0"/>
          <w:marTop w:val="0"/>
          <w:marBottom w:val="0"/>
          <w:divBdr>
            <w:top w:val="none" w:sz="0" w:space="0" w:color="auto"/>
            <w:left w:val="none" w:sz="0" w:space="0" w:color="auto"/>
            <w:bottom w:val="none" w:sz="0" w:space="0" w:color="auto"/>
            <w:right w:val="none" w:sz="0" w:space="0" w:color="auto"/>
          </w:divBdr>
        </w:div>
        <w:div w:id="1921791110">
          <w:marLeft w:val="480"/>
          <w:marRight w:val="0"/>
          <w:marTop w:val="0"/>
          <w:marBottom w:val="0"/>
          <w:divBdr>
            <w:top w:val="none" w:sz="0" w:space="0" w:color="auto"/>
            <w:left w:val="none" w:sz="0" w:space="0" w:color="auto"/>
            <w:bottom w:val="none" w:sz="0" w:space="0" w:color="auto"/>
            <w:right w:val="none" w:sz="0" w:space="0" w:color="auto"/>
          </w:divBdr>
        </w:div>
        <w:div w:id="174224743">
          <w:marLeft w:val="480"/>
          <w:marRight w:val="0"/>
          <w:marTop w:val="0"/>
          <w:marBottom w:val="0"/>
          <w:divBdr>
            <w:top w:val="none" w:sz="0" w:space="0" w:color="auto"/>
            <w:left w:val="none" w:sz="0" w:space="0" w:color="auto"/>
            <w:bottom w:val="none" w:sz="0" w:space="0" w:color="auto"/>
            <w:right w:val="none" w:sz="0" w:space="0" w:color="auto"/>
          </w:divBdr>
        </w:div>
        <w:div w:id="209149456">
          <w:marLeft w:val="480"/>
          <w:marRight w:val="0"/>
          <w:marTop w:val="0"/>
          <w:marBottom w:val="0"/>
          <w:divBdr>
            <w:top w:val="none" w:sz="0" w:space="0" w:color="auto"/>
            <w:left w:val="none" w:sz="0" w:space="0" w:color="auto"/>
            <w:bottom w:val="none" w:sz="0" w:space="0" w:color="auto"/>
            <w:right w:val="none" w:sz="0" w:space="0" w:color="auto"/>
          </w:divBdr>
        </w:div>
        <w:div w:id="609778590">
          <w:marLeft w:val="480"/>
          <w:marRight w:val="0"/>
          <w:marTop w:val="0"/>
          <w:marBottom w:val="0"/>
          <w:divBdr>
            <w:top w:val="none" w:sz="0" w:space="0" w:color="auto"/>
            <w:left w:val="none" w:sz="0" w:space="0" w:color="auto"/>
            <w:bottom w:val="none" w:sz="0" w:space="0" w:color="auto"/>
            <w:right w:val="none" w:sz="0" w:space="0" w:color="auto"/>
          </w:divBdr>
        </w:div>
        <w:div w:id="1983534712">
          <w:marLeft w:val="480"/>
          <w:marRight w:val="0"/>
          <w:marTop w:val="0"/>
          <w:marBottom w:val="0"/>
          <w:divBdr>
            <w:top w:val="none" w:sz="0" w:space="0" w:color="auto"/>
            <w:left w:val="none" w:sz="0" w:space="0" w:color="auto"/>
            <w:bottom w:val="none" w:sz="0" w:space="0" w:color="auto"/>
            <w:right w:val="none" w:sz="0" w:space="0" w:color="auto"/>
          </w:divBdr>
        </w:div>
        <w:div w:id="1406998256">
          <w:marLeft w:val="480"/>
          <w:marRight w:val="0"/>
          <w:marTop w:val="0"/>
          <w:marBottom w:val="0"/>
          <w:divBdr>
            <w:top w:val="none" w:sz="0" w:space="0" w:color="auto"/>
            <w:left w:val="none" w:sz="0" w:space="0" w:color="auto"/>
            <w:bottom w:val="none" w:sz="0" w:space="0" w:color="auto"/>
            <w:right w:val="none" w:sz="0" w:space="0" w:color="auto"/>
          </w:divBdr>
        </w:div>
        <w:div w:id="179323983">
          <w:marLeft w:val="480"/>
          <w:marRight w:val="0"/>
          <w:marTop w:val="0"/>
          <w:marBottom w:val="0"/>
          <w:divBdr>
            <w:top w:val="none" w:sz="0" w:space="0" w:color="auto"/>
            <w:left w:val="none" w:sz="0" w:space="0" w:color="auto"/>
            <w:bottom w:val="none" w:sz="0" w:space="0" w:color="auto"/>
            <w:right w:val="none" w:sz="0" w:space="0" w:color="auto"/>
          </w:divBdr>
        </w:div>
        <w:div w:id="461583630">
          <w:marLeft w:val="480"/>
          <w:marRight w:val="0"/>
          <w:marTop w:val="0"/>
          <w:marBottom w:val="0"/>
          <w:divBdr>
            <w:top w:val="none" w:sz="0" w:space="0" w:color="auto"/>
            <w:left w:val="none" w:sz="0" w:space="0" w:color="auto"/>
            <w:bottom w:val="none" w:sz="0" w:space="0" w:color="auto"/>
            <w:right w:val="none" w:sz="0" w:space="0" w:color="auto"/>
          </w:divBdr>
        </w:div>
        <w:div w:id="1697073366">
          <w:marLeft w:val="480"/>
          <w:marRight w:val="0"/>
          <w:marTop w:val="0"/>
          <w:marBottom w:val="0"/>
          <w:divBdr>
            <w:top w:val="none" w:sz="0" w:space="0" w:color="auto"/>
            <w:left w:val="none" w:sz="0" w:space="0" w:color="auto"/>
            <w:bottom w:val="none" w:sz="0" w:space="0" w:color="auto"/>
            <w:right w:val="none" w:sz="0" w:space="0" w:color="auto"/>
          </w:divBdr>
        </w:div>
        <w:div w:id="1736707555">
          <w:marLeft w:val="480"/>
          <w:marRight w:val="0"/>
          <w:marTop w:val="0"/>
          <w:marBottom w:val="0"/>
          <w:divBdr>
            <w:top w:val="none" w:sz="0" w:space="0" w:color="auto"/>
            <w:left w:val="none" w:sz="0" w:space="0" w:color="auto"/>
            <w:bottom w:val="none" w:sz="0" w:space="0" w:color="auto"/>
            <w:right w:val="none" w:sz="0" w:space="0" w:color="auto"/>
          </w:divBdr>
        </w:div>
        <w:div w:id="1191063628">
          <w:marLeft w:val="480"/>
          <w:marRight w:val="0"/>
          <w:marTop w:val="0"/>
          <w:marBottom w:val="0"/>
          <w:divBdr>
            <w:top w:val="none" w:sz="0" w:space="0" w:color="auto"/>
            <w:left w:val="none" w:sz="0" w:space="0" w:color="auto"/>
            <w:bottom w:val="none" w:sz="0" w:space="0" w:color="auto"/>
            <w:right w:val="none" w:sz="0" w:space="0" w:color="auto"/>
          </w:divBdr>
        </w:div>
        <w:div w:id="1627587988">
          <w:marLeft w:val="480"/>
          <w:marRight w:val="0"/>
          <w:marTop w:val="0"/>
          <w:marBottom w:val="0"/>
          <w:divBdr>
            <w:top w:val="none" w:sz="0" w:space="0" w:color="auto"/>
            <w:left w:val="none" w:sz="0" w:space="0" w:color="auto"/>
            <w:bottom w:val="none" w:sz="0" w:space="0" w:color="auto"/>
            <w:right w:val="none" w:sz="0" w:space="0" w:color="auto"/>
          </w:divBdr>
        </w:div>
        <w:div w:id="182986857">
          <w:marLeft w:val="480"/>
          <w:marRight w:val="0"/>
          <w:marTop w:val="0"/>
          <w:marBottom w:val="0"/>
          <w:divBdr>
            <w:top w:val="none" w:sz="0" w:space="0" w:color="auto"/>
            <w:left w:val="none" w:sz="0" w:space="0" w:color="auto"/>
            <w:bottom w:val="none" w:sz="0" w:space="0" w:color="auto"/>
            <w:right w:val="none" w:sz="0" w:space="0" w:color="auto"/>
          </w:divBdr>
        </w:div>
        <w:div w:id="1422533060">
          <w:marLeft w:val="480"/>
          <w:marRight w:val="0"/>
          <w:marTop w:val="0"/>
          <w:marBottom w:val="0"/>
          <w:divBdr>
            <w:top w:val="none" w:sz="0" w:space="0" w:color="auto"/>
            <w:left w:val="none" w:sz="0" w:space="0" w:color="auto"/>
            <w:bottom w:val="none" w:sz="0" w:space="0" w:color="auto"/>
            <w:right w:val="none" w:sz="0" w:space="0" w:color="auto"/>
          </w:divBdr>
        </w:div>
        <w:div w:id="1617828354">
          <w:marLeft w:val="480"/>
          <w:marRight w:val="0"/>
          <w:marTop w:val="0"/>
          <w:marBottom w:val="0"/>
          <w:divBdr>
            <w:top w:val="none" w:sz="0" w:space="0" w:color="auto"/>
            <w:left w:val="none" w:sz="0" w:space="0" w:color="auto"/>
            <w:bottom w:val="none" w:sz="0" w:space="0" w:color="auto"/>
            <w:right w:val="none" w:sz="0" w:space="0" w:color="auto"/>
          </w:divBdr>
        </w:div>
        <w:div w:id="1042242312">
          <w:marLeft w:val="480"/>
          <w:marRight w:val="0"/>
          <w:marTop w:val="0"/>
          <w:marBottom w:val="0"/>
          <w:divBdr>
            <w:top w:val="none" w:sz="0" w:space="0" w:color="auto"/>
            <w:left w:val="none" w:sz="0" w:space="0" w:color="auto"/>
            <w:bottom w:val="none" w:sz="0" w:space="0" w:color="auto"/>
            <w:right w:val="none" w:sz="0" w:space="0" w:color="auto"/>
          </w:divBdr>
        </w:div>
        <w:div w:id="1384210786">
          <w:marLeft w:val="480"/>
          <w:marRight w:val="0"/>
          <w:marTop w:val="0"/>
          <w:marBottom w:val="0"/>
          <w:divBdr>
            <w:top w:val="none" w:sz="0" w:space="0" w:color="auto"/>
            <w:left w:val="none" w:sz="0" w:space="0" w:color="auto"/>
            <w:bottom w:val="none" w:sz="0" w:space="0" w:color="auto"/>
            <w:right w:val="none" w:sz="0" w:space="0" w:color="auto"/>
          </w:divBdr>
        </w:div>
        <w:div w:id="353967786">
          <w:marLeft w:val="480"/>
          <w:marRight w:val="0"/>
          <w:marTop w:val="0"/>
          <w:marBottom w:val="0"/>
          <w:divBdr>
            <w:top w:val="none" w:sz="0" w:space="0" w:color="auto"/>
            <w:left w:val="none" w:sz="0" w:space="0" w:color="auto"/>
            <w:bottom w:val="none" w:sz="0" w:space="0" w:color="auto"/>
            <w:right w:val="none" w:sz="0" w:space="0" w:color="auto"/>
          </w:divBdr>
        </w:div>
        <w:div w:id="1827629418">
          <w:marLeft w:val="480"/>
          <w:marRight w:val="0"/>
          <w:marTop w:val="0"/>
          <w:marBottom w:val="0"/>
          <w:divBdr>
            <w:top w:val="none" w:sz="0" w:space="0" w:color="auto"/>
            <w:left w:val="none" w:sz="0" w:space="0" w:color="auto"/>
            <w:bottom w:val="none" w:sz="0" w:space="0" w:color="auto"/>
            <w:right w:val="none" w:sz="0" w:space="0" w:color="auto"/>
          </w:divBdr>
        </w:div>
        <w:div w:id="997802930">
          <w:marLeft w:val="480"/>
          <w:marRight w:val="0"/>
          <w:marTop w:val="0"/>
          <w:marBottom w:val="0"/>
          <w:divBdr>
            <w:top w:val="none" w:sz="0" w:space="0" w:color="auto"/>
            <w:left w:val="none" w:sz="0" w:space="0" w:color="auto"/>
            <w:bottom w:val="none" w:sz="0" w:space="0" w:color="auto"/>
            <w:right w:val="none" w:sz="0" w:space="0" w:color="auto"/>
          </w:divBdr>
        </w:div>
        <w:div w:id="611205100">
          <w:marLeft w:val="480"/>
          <w:marRight w:val="0"/>
          <w:marTop w:val="0"/>
          <w:marBottom w:val="0"/>
          <w:divBdr>
            <w:top w:val="none" w:sz="0" w:space="0" w:color="auto"/>
            <w:left w:val="none" w:sz="0" w:space="0" w:color="auto"/>
            <w:bottom w:val="none" w:sz="0" w:space="0" w:color="auto"/>
            <w:right w:val="none" w:sz="0" w:space="0" w:color="auto"/>
          </w:divBdr>
        </w:div>
        <w:div w:id="1727100389">
          <w:marLeft w:val="480"/>
          <w:marRight w:val="0"/>
          <w:marTop w:val="0"/>
          <w:marBottom w:val="0"/>
          <w:divBdr>
            <w:top w:val="none" w:sz="0" w:space="0" w:color="auto"/>
            <w:left w:val="none" w:sz="0" w:space="0" w:color="auto"/>
            <w:bottom w:val="none" w:sz="0" w:space="0" w:color="auto"/>
            <w:right w:val="none" w:sz="0" w:space="0" w:color="auto"/>
          </w:divBdr>
        </w:div>
        <w:div w:id="34426506">
          <w:marLeft w:val="480"/>
          <w:marRight w:val="0"/>
          <w:marTop w:val="0"/>
          <w:marBottom w:val="0"/>
          <w:divBdr>
            <w:top w:val="none" w:sz="0" w:space="0" w:color="auto"/>
            <w:left w:val="none" w:sz="0" w:space="0" w:color="auto"/>
            <w:bottom w:val="none" w:sz="0" w:space="0" w:color="auto"/>
            <w:right w:val="none" w:sz="0" w:space="0" w:color="auto"/>
          </w:divBdr>
        </w:div>
        <w:div w:id="640112950">
          <w:marLeft w:val="480"/>
          <w:marRight w:val="0"/>
          <w:marTop w:val="0"/>
          <w:marBottom w:val="0"/>
          <w:divBdr>
            <w:top w:val="none" w:sz="0" w:space="0" w:color="auto"/>
            <w:left w:val="none" w:sz="0" w:space="0" w:color="auto"/>
            <w:bottom w:val="none" w:sz="0" w:space="0" w:color="auto"/>
            <w:right w:val="none" w:sz="0" w:space="0" w:color="auto"/>
          </w:divBdr>
        </w:div>
        <w:div w:id="14507765">
          <w:marLeft w:val="480"/>
          <w:marRight w:val="0"/>
          <w:marTop w:val="0"/>
          <w:marBottom w:val="0"/>
          <w:divBdr>
            <w:top w:val="none" w:sz="0" w:space="0" w:color="auto"/>
            <w:left w:val="none" w:sz="0" w:space="0" w:color="auto"/>
            <w:bottom w:val="none" w:sz="0" w:space="0" w:color="auto"/>
            <w:right w:val="none" w:sz="0" w:space="0" w:color="auto"/>
          </w:divBdr>
        </w:div>
        <w:div w:id="1920214936">
          <w:marLeft w:val="480"/>
          <w:marRight w:val="0"/>
          <w:marTop w:val="0"/>
          <w:marBottom w:val="0"/>
          <w:divBdr>
            <w:top w:val="none" w:sz="0" w:space="0" w:color="auto"/>
            <w:left w:val="none" w:sz="0" w:space="0" w:color="auto"/>
            <w:bottom w:val="none" w:sz="0" w:space="0" w:color="auto"/>
            <w:right w:val="none" w:sz="0" w:space="0" w:color="auto"/>
          </w:divBdr>
        </w:div>
      </w:divsChild>
    </w:div>
    <w:div w:id="118033352">
      <w:bodyDiv w:val="1"/>
      <w:marLeft w:val="0"/>
      <w:marRight w:val="0"/>
      <w:marTop w:val="0"/>
      <w:marBottom w:val="0"/>
      <w:divBdr>
        <w:top w:val="none" w:sz="0" w:space="0" w:color="auto"/>
        <w:left w:val="none" w:sz="0" w:space="0" w:color="auto"/>
        <w:bottom w:val="none" w:sz="0" w:space="0" w:color="auto"/>
        <w:right w:val="none" w:sz="0" w:space="0" w:color="auto"/>
      </w:divBdr>
    </w:div>
    <w:div w:id="118377334">
      <w:bodyDiv w:val="1"/>
      <w:marLeft w:val="0"/>
      <w:marRight w:val="0"/>
      <w:marTop w:val="0"/>
      <w:marBottom w:val="0"/>
      <w:divBdr>
        <w:top w:val="none" w:sz="0" w:space="0" w:color="auto"/>
        <w:left w:val="none" w:sz="0" w:space="0" w:color="auto"/>
        <w:bottom w:val="none" w:sz="0" w:space="0" w:color="auto"/>
        <w:right w:val="none" w:sz="0" w:space="0" w:color="auto"/>
      </w:divBdr>
    </w:div>
    <w:div w:id="118499230">
      <w:bodyDiv w:val="1"/>
      <w:marLeft w:val="0"/>
      <w:marRight w:val="0"/>
      <w:marTop w:val="0"/>
      <w:marBottom w:val="0"/>
      <w:divBdr>
        <w:top w:val="none" w:sz="0" w:space="0" w:color="auto"/>
        <w:left w:val="none" w:sz="0" w:space="0" w:color="auto"/>
        <w:bottom w:val="none" w:sz="0" w:space="0" w:color="auto"/>
        <w:right w:val="none" w:sz="0" w:space="0" w:color="auto"/>
      </w:divBdr>
    </w:div>
    <w:div w:id="119346266">
      <w:bodyDiv w:val="1"/>
      <w:marLeft w:val="0"/>
      <w:marRight w:val="0"/>
      <w:marTop w:val="0"/>
      <w:marBottom w:val="0"/>
      <w:divBdr>
        <w:top w:val="none" w:sz="0" w:space="0" w:color="auto"/>
        <w:left w:val="none" w:sz="0" w:space="0" w:color="auto"/>
        <w:bottom w:val="none" w:sz="0" w:space="0" w:color="auto"/>
        <w:right w:val="none" w:sz="0" w:space="0" w:color="auto"/>
      </w:divBdr>
    </w:div>
    <w:div w:id="120658436">
      <w:bodyDiv w:val="1"/>
      <w:marLeft w:val="0"/>
      <w:marRight w:val="0"/>
      <w:marTop w:val="0"/>
      <w:marBottom w:val="0"/>
      <w:divBdr>
        <w:top w:val="none" w:sz="0" w:space="0" w:color="auto"/>
        <w:left w:val="none" w:sz="0" w:space="0" w:color="auto"/>
        <w:bottom w:val="none" w:sz="0" w:space="0" w:color="auto"/>
        <w:right w:val="none" w:sz="0" w:space="0" w:color="auto"/>
      </w:divBdr>
    </w:div>
    <w:div w:id="121000106">
      <w:bodyDiv w:val="1"/>
      <w:marLeft w:val="0"/>
      <w:marRight w:val="0"/>
      <w:marTop w:val="0"/>
      <w:marBottom w:val="0"/>
      <w:divBdr>
        <w:top w:val="none" w:sz="0" w:space="0" w:color="auto"/>
        <w:left w:val="none" w:sz="0" w:space="0" w:color="auto"/>
        <w:bottom w:val="none" w:sz="0" w:space="0" w:color="auto"/>
        <w:right w:val="none" w:sz="0" w:space="0" w:color="auto"/>
      </w:divBdr>
    </w:div>
    <w:div w:id="122968448">
      <w:bodyDiv w:val="1"/>
      <w:marLeft w:val="0"/>
      <w:marRight w:val="0"/>
      <w:marTop w:val="0"/>
      <w:marBottom w:val="0"/>
      <w:divBdr>
        <w:top w:val="none" w:sz="0" w:space="0" w:color="auto"/>
        <w:left w:val="none" w:sz="0" w:space="0" w:color="auto"/>
        <w:bottom w:val="none" w:sz="0" w:space="0" w:color="auto"/>
        <w:right w:val="none" w:sz="0" w:space="0" w:color="auto"/>
      </w:divBdr>
    </w:div>
    <w:div w:id="124935147">
      <w:bodyDiv w:val="1"/>
      <w:marLeft w:val="0"/>
      <w:marRight w:val="0"/>
      <w:marTop w:val="0"/>
      <w:marBottom w:val="0"/>
      <w:divBdr>
        <w:top w:val="none" w:sz="0" w:space="0" w:color="auto"/>
        <w:left w:val="none" w:sz="0" w:space="0" w:color="auto"/>
        <w:bottom w:val="none" w:sz="0" w:space="0" w:color="auto"/>
        <w:right w:val="none" w:sz="0" w:space="0" w:color="auto"/>
      </w:divBdr>
    </w:div>
    <w:div w:id="125705886">
      <w:bodyDiv w:val="1"/>
      <w:marLeft w:val="0"/>
      <w:marRight w:val="0"/>
      <w:marTop w:val="0"/>
      <w:marBottom w:val="0"/>
      <w:divBdr>
        <w:top w:val="none" w:sz="0" w:space="0" w:color="auto"/>
        <w:left w:val="none" w:sz="0" w:space="0" w:color="auto"/>
        <w:bottom w:val="none" w:sz="0" w:space="0" w:color="auto"/>
        <w:right w:val="none" w:sz="0" w:space="0" w:color="auto"/>
      </w:divBdr>
    </w:div>
    <w:div w:id="126819136">
      <w:bodyDiv w:val="1"/>
      <w:marLeft w:val="0"/>
      <w:marRight w:val="0"/>
      <w:marTop w:val="0"/>
      <w:marBottom w:val="0"/>
      <w:divBdr>
        <w:top w:val="none" w:sz="0" w:space="0" w:color="auto"/>
        <w:left w:val="none" w:sz="0" w:space="0" w:color="auto"/>
        <w:bottom w:val="none" w:sz="0" w:space="0" w:color="auto"/>
        <w:right w:val="none" w:sz="0" w:space="0" w:color="auto"/>
      </w:divBdr>
      <w:divsChild>
        <w:div w:id="1247152147">
          <w:marLeft w:val="480"/>
          <w:marRight w:val="0"/>
          <w:marTop w:val="0"/>
          <w:marBottom w:val="0"/>
          <w:divBdr>
            <w:top w:val="none" w:sz="0" w:space="0" w:color="auto"/>
            <w:left w:val="none" w:sz="0" w:space="0" w:color="auto"/>
            <w:bottom w:val="none" w:sz="0" w:space="0" w:color="auto"/>
            <w:right w:val="none" w:sz="0" w:space="0" w:color="auto"/>
          </w:divBdr>
        </w:div>
        <w:div w:id="1207327353">
          <w:marLeft w:val="480"/>
          <w:marRight w:val="0"/>
          <w:marTop w:val="0"/>
          <w:marBottom w:val="0"/>
          <w:divBdr>
            <w:top w:val="none" w:sz="0" w:space="0" w:color="auto"/>
            <w:left w:val="none" w:sz="0" w:space="0" w:color="auto"/>
            <w:bottom w:val="none" w:sz="0" w:space="0" w:color="auto"/>
            <w:right w:val="none" w:sz="0" w:space="0" w:color="auto"/>
          </w:divBdr>
        </w:div>
        <w:div w:id="1842813645">
          <w:marLeft w:val="480"/>
          <w:marRight w:val="0"/>
          <w:marTop w:val="0"/>
          <w:marBottom w:val="0"/>
          <w:divBdr>
            <w:top w:val="none" w:sz="0" w:space="0" w:color="auto"/>
            <w:left w:val="none" w:sz="0" w:space="0" w:color="auto"/>
            <w:bottom w:val="none" w:sz="0" w:space="0" w:color="auto"/>
            <w:right w:val="none" w:sz="0" w:space="0" w:color="auto"/>
          </w:divBdr>
        </w:div>
        <w:div w:id="1222256375">
          <w:marLeft w:val="480"/>
          <w:marRight w:val="0"/>
          <w:marTop w:val="0"/>
          <w:marBottom w:val="0"/>
          <w:divBdr>
            <w:top w:val="none" w:sz="0" w:space="0" w:color="auto"/>
            <w:left w:val="none" w:sz="0" w:space="0" w:color="auto"/>
            <w:bottom w:val="none" w:sz="0" w:space="0" w:color="auto"/>
            <w:right w:val="none" w:sz="0" w:space="0" w:color="auto"/>
          </w:divBdr>
        </w:div>
        <w:div w:id="1511606917">
          <w:marLeft w:val="480"/>
          <w:marRight w:val="0"/>
          <w:marTop w:val="0"/>
          <w:marBottom w:val="0"/>
          <w:divBdr>
            <w:top w:val="none" w:sz="0" w:space="0" w:color="auto"/>
            <w:left w:val="none" w:sz="0" w:space="0" w:color="auto"/>
            <w:bottom w:val="none" w:sz="0" w:space="0" w:color="auto"/>
            <w:right w:val="none" w:sz="0" w:space="0" w:color="auto"/>
          </w:divBdr>
        </w:div>
        <w:div w:id="1795902320">
          <w:marLeft w:val="480"/>
          <w:marRight w:val="0"/>
          <w:marTop w:val="0"/>
          <w:marBottom w:val="0"/>
          <w:divBdr>
            <w:top w:val="none" w:sz="0" w:space="0" w:color="auto"/>
            <w:left w:val="none" w:sz="0" w:space="0" w:color="auto"/>
            <w:bottom w:val="none" w:sz="0" w:space="0" w:color="auto"/>
            <w:right w:val="none" w:sz="0" w:space="0" w:color="auto"/>
          </w:divBdr>
        </w:div>
        <w:div w:id="851990285">
          <w:marLeft w:val="480"/>
          <w:marRight w:val="0"/>
          <w:marTop w:val="0"/>
          <w:marBottom w:val="0"/>
          <w:divBdr>
            <w:top w:val="none" w:sz="0" w:space="0" w:color="auto"/>
            <w:left w:val="none" w:sz="0" w:space="0" w:color="auto"/>
            <w:bottom w:val="none" w:sz="0" w:space="0" w:color="auto"/>
            <w:right w:val="none" w:sz="0" w:space="0" w:color="auto"/>
          </w:divBdr>
        </w:div>
        <w:div w:id="561713809">
          <w:marLeft w:val="480"/>
          <w:marRight w:val="0"/>
          <w:marTop w:val="0"/>
          <w:marBottom w:val="0"/>
          <w:divBdr>
            <w:top w:val="none" w:sz="0" w:space="0" w:color="auto"/>
            <w:left w:val="none" w:sz="0" w:space="0" w:color="auto"/>
            <w:bottom w:val="none" w:sz="0" w:space="0" w:color="auto"/>
            <w:right w:val="none" w:sz="0" w:space="0" w:color="auto"/>
          </w:divBdr>
        </w:div>
        <w:div w:id="1132213720">
          <w:marLeft w:val="480"/>
          <w:marRight w:val="0"/>
          <w:marTop w:val="0"/>
          <w:marBottom w:val="0"/>
          <w:divBdr>
            <w:top w:val="none" w:sz="0" w:space="0" w:color="auto"/>
            <w:left w:val="none" w:sz="0" w:space="0" w:color="auto"/>
            <w:bottom w:val="none" w:sz="0" w:space="0" w:color="auto"/>
            <w:right w:val="none" w:sz="0" w:space="0" w:color="auto"/>
          </w:divBdr>
        </w:div>
        <w:div w:id="953364857">
          <w:marLeft w:val="480"/>
          <w:marRight w:val="0"/>
          <w:marTop w:val="0"/>
          <w:marBottom w:val="0"/>
          <w:divBdr>
            <w:top w:val="none" w:sz="0" w:space="0" w:color="auto"/>
            <w:left w:val="none" w:sz="0" w:space="0" w:color="auto"/>
            <w:bottom w:val="none" w:sz="0" w:space="0" w:color="auto"/>
            <w:right w:val="none" w:sz="0" w:space="0" w:color="auto"/>
          </w:divBdr>
        </w:div>
        <w:div w:id="2003510306">
          <w:marLeft w:val="480"/>
          <w:marRight w:val="0"/>
          <w:marTop w:val="0"/>
          <w:marBottom w:val="0"/>
          <w:divBdr>
            <w:top w:val="none" w:sz="0" w:space="0" w:color="auto"/>
            <w:left w:val="none" w:sz="0" w:space="0" w:color="auto"/>
            <w:bottom w:val="none" w:sz="0" w:space="0" w:color="auto"/>
            <w:right w:val="none" w:sz="0" w:space="0" w:color="auto"/>
          </w:divBdr>
        </w:div>
        <w:div w:id="883058776">
          <w:marLeft w:val="480"/>
          <w:marRight w:val="0"/>
          <w:marTop w:val="0"/>
          <w:marBottom w:val="0"/>
          <w:divBdr>
            <w:top w:val="none" w:sz="0" w:space="0" w:color="auto"/>
            <w:left w:val="none" w:sz="0" w:space="0" w:color="auto"/>
            <w:bottom w:val="none" w:sz="0" w:space="0" w:color="auto"/>
            <w:right w:val="none" w:sz="0" w:space="0" w:color="auto"/>
          </w:divBdr>
        </w:div>
        <w:div w:id="300308987">
          <w:marLeft w:val="480"/>
          <w:marRight w:val="0"/>
          <w:marTop w:val="0"/>
          <w:marBottom w:val="0"/>
          <w:divBdr>
            <w:top w:val="none" w:sz="0" w:space="0" w:color="auto"/>
            <w:left w:val="none" w:sz="0" w:space="0" w:color="auto"/>
            <w:bottom w:val="none" w:sz="0" w:space="0" w:color="auto"/>
            <w:right w:val="none" w:sz="0" w:space="0" w:color="auto"/>
          </w:divBdr>
        </w:div>
        <w:div w:id="245769391">
          <w:marLeft w:val="480"/>
          <w:marRight w:val="0"/>
          <w:marTop w:val="0"/>
          <w:marBottom w:val="0"/>
          <w:divBdr>
            <w:top w:val="none" w:sz="0" w:space="0" w:color="auto"/>
            <w:left w:val="none" w:sz="0" w:space="0" w:color="auto"/>
            <w:bottom w:val="none" w:sz="0" w:space="0" w:color="auto"/>
            <w:right w:val="none" w:sz="0" w:space="0" w:color="auto"/>
          </w:divBdr>
        </w:div>
        <w:div w:id="1712146195">
          <w:marLeft w:val="480"/>
          <w:marRight w:val="0"/>
          <w:marTop w:val="0"/>
          <w:marBottom w:val="0"/>
          <w:divBdr>
            <w:top w:val="none" w:sz="0" w:space="0" w:color="auto"/>
            <w:left w:val="none" w:sz="0" w:space="0" w:color="auto"/>
            <w:bottom w:val="none" w:sz="0" w:space="0" w:color="auto"/>
            <w:right w:val="none" w:sz="0" w:space="0" w:color="auto"/>
          </w:divBdr>
        </w:div>
        <w:div w:id="956832212">
          <w:marLeft w:val="480"/>
          <w:marRight w:val="0"/>
          <w:marTop w:val="0"/>
          <w:marBottom w:val="0"/>
          <w:divBdr>
            <w:top w:val="none" w:sz="0" w:space="0" w:color="auto"/>
            <w:left w:val="none" w:sz="0" w:space="0" w:color="auto"/>
            <w:bottom w:val="none" w:sz="0" w:space="0" w:color="auto"/>
            <w:right w:val="none" w:sz="0" w:space="0" w:color="auto"/>
          </w:divBdr>
        </w:div>
        <w:div w:id="1766268902">
          <w:marLeft w:val="480"/>
          <w:marRight w:val="0"/>
          <w:marTop w:val="0"/>
          <w:marBottom w:val="0"/>
          <w:divBdr>
            <w:top w:val="none" w:sz="0" w:space="0" w:color="auto"/>
            <w:left w:val="none" w:sz="0" w:space="0" w:color="auto"/>
            <w:bottom w:val="none" w:sz="0" w:space="0" w:color="auto"/>
            <w:right w:val="none" w:sz="0" w:space="0" w:color="auto"/>
          </w:divBdr>
        </w:div>
        <w:div w:id="1574394889">
          <w:marLeft w:val="480"/>
          <w:marRight w:val="0"/>
          <w:marTop w:val="0"/>
          <w:marBottom w:val="0"/>
          <w:divBdr>
            <w:top w:val="none" w:sz="0" w:space="0" w:color="auto"/>
            <w:left w:val="none" w:sz="0" w:space="0" w:color="auto"/>
            <w:bottom w:val="none" w:sz="0" w:space="0" w:color="auto"/>
            <w:right w:val="none" w:sz="0" w:space="0" w:color="auto"/>
          </w:divBdr>
        </w:div>
        <w:div w:id="1835221396">
          <w:marLeft w:val="480"/>
          <w:marRight w:val="0"/>
          <w:marTop w:val="0"/>
          <w:marBottom w:val="0"/>
          <w:divBdr>
            <w:top w:val="none" w:sz="0" w:space="0" w:color="auto"/>
            <w:left w:val="none" w:sz="0" w:space="0" w:color="auto"/>
            <w:bottom w:val="none" w:sz="0" w:space="0" w:color="auto"/>
            <w:right w:val="none" w:sz="0" w:space="0" w:color="auto"/>
          </w:divBdr>
        </w:div>
        <w:div w:id="1971132837">
          <w:marLeft w:val="480"/>
          <w:marRight w:val="0"/>
          <w:marTop w:val="0"/>
          <w:marBottom w:val="0"/>
          <w:divBdr>
            <w:top w:val="none" w:sz="0" w:space="0" w:color="auto"/>
            <w:left w:val="none" w:sz="0" w:space="0" w:color="auto"/>
            <w:bottom w:val="none" w:sz="0" w:space="0" w:color="auto"/>
            <w:right w:val="none" w:sz="0" w:space="0" w:color="auto"/>
          </w:divBdr>
        </w:div>
        <w:div w:id="1419134502">
          <w:marLeft w:val="480"/>
          <w:marRight w:val="0"/>
          <w:marTop w:val="0"/>
          <w:marBottom w:val="0"/>
          <w:divBdr>
            <w:top w:val="none" w:sz="0" w:space="0" w:color="auto"/>
            <w:left w:val="none" w:sz="0" w:space="0" w:color="auto"/>
            <w:bottom w:val="none" w:sz="0" w:space="0" w:color="auto"/>
            <w:right w:val="none" w:sz="0" w:space="0" w:color="auto"/>
          </w:divBdr>
        </w:div>
        <w:div w:id="1026251718">
          <w:marLeft w:val="480"/>
          <w:marRight w:val="0"/>
          <w:marTop w:val="0"/>
          <w:marBottom w:val="0"/>
          <w:divBdr>
            <w:top w:val="none" w:sz="0" w:space="0" w:color="auto"/>
            <w:left w:val="none" w:sz="0" w:space="0" w:color="auto"/>
            <w:bottom w:val="none" w:sz="0" w:space="0" w:color="auto"/>
            <w:right w:val="none" w:sz="0" w:space="0" w:color="auto"/>
          </w:divBdr>
        </w:div>
        <w:div w:id="1352025856">
          <w:marLeft w:val="480"/>
          <w:marRight w:val="0"/>
          <w:marTop w:val="0"/>
          <w:marBottom w:val="0"/>
          <w:divBdr>
            <w:top w:val="none" w:sz="0" w:space="0" w:color="auto"/>
            <w:left w:val="none" w:sz="0" w:space="0" w:color="auto"/>
            <w:bottom w:val="none" w:sz="0" w:space="0" w:color="auto"/>
            <w:right w:val="none" w:sz="0" w:space="0" w:color="auto"/>
          </w:divBdr>
        </w:div>
        <w:div w:id="1845392263">
          <w:marLeft w:val="480"/>
          <w:marRight w:val="0"/>
          <w:marTop w:val="0"/>
          <w:marBottom w:val="0"/>
          <w:divBdr>
            <w:top w:val="none" w:sz="0" w:space="0" w:color="auto"/>
            <w:left w:val="none" w:sz="0" w:space="0" w:color="auto"/>
            <w:bottom w:val="none" w:sz="0" w:space="0" w:color="auto"/>
            <w:right w:val="none" w:sz="0" w:space="0" w:color="auto"/>
          </w:divBdr>
        </w:div>
        <w:div w:id="996884686">
          <w:marLeft w:val="480"/>
          <w:marRight w:val="0"/>
          <w:marTop w:val="0"/>
          <w:marBottom w:val="0"/>
          <w:divBdr>
            <w:top w:val="none" w:sz="0" w:space="0" w:color="auto"/>
            <w:left w:val="none" w:sz="0" w:space="0" w:color="auto"/>
            <w:bottom w:val="none" w:sz="0" w:space="0" w:color="auto"/>
            <w:right w:val="none" w:sz="0" w:space="0" w:color="auto"/>
          </w:divBdr>
        </w:div>
        <w:div w:id="744112394">
          <w:marLeft w:val="480"/>
          <w:marRight w:val="0"/>
          <w:marTop w:val="0"/>
          <w:marBottom w:val="0"/>
          <w:divBdr>
            <w:top w:val="none" w:sz="0" w:space="0" w:color="auto"/>
            <w:left w:val="none" w:sz="0" w:space="0" w:color="auto"/>
            <w:bottom w:val="none" w:sz="0" w:space="0" w:color="auto"/>
            <w:right w:val="none" w:sz="0" w:space="0" w:color="auto"/>
          </w:divBdr>
        </w:div>
        <w:div w:id="1110399153">
          <w:marLeft w:val="480"/>
          <w:marRight w:val="0"/>
          <w:marTop w:val="0"/>
          <w:marBottom w:val="0"/>
          <w:divBdr>
            <w:top w:val="none" w:sz="0" w:space="0" w:color="auto"/>
            <w:left w:val="none" w:sz="0" w:space="0" w:color="auto"/>
            <w:bottom w:val="none" w:sz="0" w:space="0" w:color="auto"/>
            <w:right w:val="none" w:sz="0" w:space="0" w:color="auto"/>
          </w:divBdr>
        </w:div>
        <w:div w:id="726146517">
          <w:marLeft w:val="480"/>
          <w:marRight w:val="0"/>
          <w:marTop w:val="0"/>
          <w:marBottom w:val="0"/>
          <w:divBdr>
            <w:top w:val="none" w:sz="0" w:space="0" w:color="auto"/>
            <w:left w:val="none" w:sz="0" w:space="0" w:color="auto"/>
            <w:bottom w:val="none" w:sz="0" w:space="0" w:color="auto"/>
            <w:right w:val="none" w:sz="0" w:space="0" w:color="auto"/>
          </w:divBdr>
        </w:div>
        <w:div w:id="108622869">
          <w:marLeft w:val="480"/>
          <w:marRight w:val="0"/>
          <w:marTop w:val="0"/>
          <w:marBottom w:val="0"/>
          <w:divBdr>
            <w:top w:val="none" w:sz="0" w:space="0" w:color="auto"/>
            <w:left w:val="none" w:sz="0" w:space="0" w:color="auto"/>
            <w:bottom w:val="none" w:sz="0" w:space="0" w:color="auto"/>
            <w:right w:val="none" w:sz="0" w:space="0" w:color="auto"/>
          </w:divBdr>
        </w:div>
        <w:div w:id="1873685668">
          <w:marLeft w:val="480"/>
          <w:marRight w:val="0"/>
          <w:marTop w:val="0"/>
          <w:marBottom w:val="0"/>
          <w:divBdr>
            <w:top w:val="none" w:sz="0" w:space="0" w:color="auto"/>
            <w:left w:val="none" w:sz="0" w:space="0" w:color="auto"/>
            <w:bottom w:val="none" w:sz="0" w:space="0" w:color="auto"/>
            <w:right w:val="none" w:sz="0" w:space="0" w:color="auto"/>
          </w:divBdr>
        </w:div>
        <w:div w:id="318772522">
          <w:marLeft w:val="480"/>
          <w:marRight w:val="0"/>
          <w:marTop w:val="0"/>
          <w:marBottom w:val="0"/>
          <w:divBdr>
            <w:top w:val="none" w:sz="0" w:space="0" w:color="auto"/>
            <w:left w:val="none" w:sz="0" w:space="0" w:color="auto"/>
            <w:bottom w:val="none" w:sz="0" w:space="0" w:color="auto"/>
            <w:right w:val="none" w:sz="0" w:space="0" w:color="auto"/>
          </w:divBdr>
        </w:div>
        <w:div w:id="2140418176">
          <w:marLeft w:val="480"/>
          <w:marRight w:val="0"/>
          <w:marTop w:val="0"/>
          <w:marBottom w:val="0"/>
          <w:divBdr>
            <w:top w:val="none" w:sz="0" w:space="0" w:color="auto"/>
            <w:left w:val="none" w:sz="0" w:space="0" w:color="auto"/>
            <w:bottom w:val="none" w:sz="0" w:space="0" w:color="auto"/>
            <w:right w:val="none" w:sz="0" w:space="0" w:color="auto"/>
          </w:divBdr>
        </w:div>
        <w:div w:id="654995867">
          <w:marLeft w:val="480"/>
          <w:marRight w:val="0"/>
          <w:marTop w:val="0"/>
          <w:marBottom w:val="0"/>
          <w:divBdr>
            <w:top w:val="none" w:sz="0" w:space="0" w:color="auto"/>
            <w:left w:val="none" w:sz="0" w:space="0" w:color="auto"/>
            <w:bottom w:val="none" w:sz="0" w:space="0" w:color="auto"/>
            <w:right w:val="none" w:sz="0" w:space="0" w:color="auto"/>
          </w:divBdr>
        </w:div>
        <w:div w:id="1732919400">
          <w:marLeft w:val="480"/>
          <w:marRight w:val="0"/>
          <w:marTop w:val="0"/>
          <w:marBottom w:val="0"/>
          <w:divBdr>
            <w:top w:val="none" w:sz="0" w:space="0" w:color="auto"/>
            <w:left w:val="none" w:sz="0" w:space="0" w:color="auto"/>
            <w:bottom w:val="none" w:sz="0" w:space="0" w:color="auto"/>
            <w:right w:val="none" w:sz="0" w:space="0" w:color="auto"/>
          </w:divBdr>
        </w:div>
        <w:div w:id="1610577294">
          <w:marLeft w:val="480"/>
          <w:marRight w:val="0"/>
          <w:marTop w:val="0"/>
          <w:marBottom w:val="0"/>
          <w:divBdr>
            <w:top w:val="none" w:sz="0" w:space="0" w:color="auto"/>
            <w:left w:val="none" w:sz="0" w:space="0" w:color="auto"/>
            <w:bottom w:val="none" w:sz="0" w:space="0" w:color="auto"/>
            <w:right w:val="none" w:sz="0" w:space="0" w:color="auto"/>
          </w:divBdr>
        </w:div>
        <w:div w:id="1703089190">
          <w:marLeft w:val="480"/>
          <w:marRight w:val="0"/>
          <w:marTop w:val="0"/>
          <w:marBottom w:val="0"/>
          <w:divBdr>
            <w:top w:val="none" w:sz="0" w:space="0" w:color="auto"/>
            <w:left w:val="none" w:sz="0" w:space="0" w:color="auto"/>
            <w:bottom w:val="none" w:sz="0" w:space="0" w:color="auto"/>
            <w:right w:val="none" w:sz="0" w:space="0" w:color="auto"/>
          </w:divBdr>
        </w:div>
        <w:div w:id="300959488">
          <w:marLeft w:val="480"/>
          <w:marRight w:val="0"/>
          <w:marTop w:val="0"/>
          <w:marBottom w:val="0"/>
          <w:divBdr>
            <w:top w:val="none" w:sz="0" w:space="0" w:color="auto"/>
            <w:left w:val="none" w:sz="0" w:space="0" w:color="auto"/>
            <w:bottom w:val="none" w:sz="0" w:space="0" w:color="auto"/>
            <w:right w:val="none" w:sz="0" w:space="0" w:color="auto"/>
          </w:divBdr>
        </w:div>
        <w:div w:id="1897357303">
          <w:marLeft w:val="480"/>
          <w:marRight w:val="0"/>
          <w:marTop w:val="0"/>
          <w:marBottom w:val="0"/>
          <w:divBdr>
            <w:top w:val="none" w:sz="0" w:space="0" w:color="auto"/>
            <w:left w:val="none" w:sz="0" w:space="0" w:color="auto"/>
            <w:bottom w:val="none" w:sz="0" w:space="0" w:color="auto"/>
            <w:right w:val="none" w:sz="0" w:space="0" w:color="auto"/>
          </w:divBdr>
        </w:div>
        <w:div w:id="1014377851">
          <w:marLeft w:val="480"/>
          <w:marRight w:val="0"/>
          <w:marTop w:val="0"/>
          <w:marBottom w:val="0"/>
          <w:divBdr>
            <w:top w:val="none" w:sz="0" w:space="0" w:color="auto"/>
            <w:left w:val="none" w:sz="0" w:space="0" w:color="auto"/>
            <w:bottom w:val="none" w:sz="0" w:space="0" w:color="auto"/>
            <w:right w:val="none" w:sz="0" w:space="0" w:color="auto"/>
          </w:divBdr>
        </w:div>
        <w:div w:id="1337733024">
          <w:marLeft w:val="480"/>
          <w:marRight w:val="0"/>
          <w:marTop w:val="0"/>
          <w:marBottom w:val="0"/>
          <w:divBdr>
            <w:top w:val="none" w:sz="0" w:space="0" w:color="auto"/>
            <w:left w:val="none" w:sz="0" w:space="0" w:color="auto"/>
            <w:bottom w:val="none" w:sz="0" w:space="0" w:color="auto"/>
            <w:right w:val="none" w:sz="0" w:space="0" w:color="auto"/>
          </w:divBdr>
        </w:div>
        <w:div w:id="485517848">
          <w:marLeft w:val="480"/>
          <w:marRight w:val="0"/>
          <w:marTop w:val="0"/>
          <w:marBottom w:val="0"/>
          <w:divBdr>
            <w:top w:val="none" w:sz="0" w:space="0" w:color="auto"/>
            <w:left w:val="none" w:sz="0" w:space="0" w:color="auto"/>
            <w:bottom w:val="none" w:sz="0" w:space="0" w:color="auto"/>
            <w:right w:val="none" w:sz="0" w:space="0" w:color="auto"/>
          </w:divBdr>
        </w:div>
        <w:div w:id="1113326039">
          <w:marLeft w:val="480"/>
          <w:marRight w:val="0"/>
          <w:marTop w:val="0"/>
          <w:marBottom w:val="0"/>
          <w:divBdr>
            <w:top w:val="none" w:sz="0" w:space="0" w:color="auto"/>
            <w:left w:val="none" w:sz="0" w:space="0" w:color="auto"/>
            <w:bottom w:val="none" w:sz="0" w:space="0" w:color="auto"/>
            <w:right w:val="none" w:sz="0" w:space="0" w:color="auto"/>
          </w:divBdr>
        </w:div>
        <w:div w:id="736322964">
          <w:marLeft w:val="480"/>
          <w:marRight w:val="0"/>
          <w:marTop w:val="0"/>
          <w:marBottom w:val="0"/>
          <w:divBdr>
            <w:top w:val="none" w:sz="0" w:space="0" w:color="auto"/>
            <w:left w:val="none" w:sz="0" w:space="0" w:color="auto"/>
            <w:bottom w:val="none" w:sz="0" w:space="0" w:color="auto"/>
            <w:right w:val="none" w:sz="0" w:space="0" w:color="auto"/>
          </w:divBdr>
        </w:div>
        <w:div w:id="1958945321">
          <w:marLeft w:val="480"/>
          <w:marRight w:val="0"/>
          <w:marTop w:val="0"/>
          <w:marBottom w:val="0"/>
          <w:divBdr>
            <w:top w:val="none" w:sz="0" w:space="0" w:color="auto"/>
            <w:left w:val="none" w:sz="0" w:space="0" w:color="auto"/>
            <w:bottom w:val="none" w:sz="0" w:space="0" w:color="auto"/>
            <w:right w:val="none" w:sz="0" w:space="0" w:color="auto"/>
          </w:divBdr>
        </w:div>
        <w:div w:id="450783182">
          <w:marLeft w:val="480"/>
          <w:marRight w:val="0"/>
          <w:marTop w:val="0"/>
          <w:marBottom w:val="0"/>
          <w:divBdr>
            <w:top w:val="none" w:sz="0" w:space="0" w:color="auto"/>
            <w:left w:val="none" w:sz="0" w:space="0" w:color="auto"/>
            <w:bottom w:val="none" w:sz="0" w:space="0" w:color="auto"/>
            <w:right w:val="none" w:sz="0" w:space="0" w:color="auto"/>
          </w:divBdr>
        </w:div>
        <w:div w:id="49236841">
          <w:marLeft w:val="480"/>
          <w:marRight w:val="0"/>
          <w:marTop w:val="0"/>
          <w:marBottom w:val="0"/>
          <w:divBdr>
            <w:top w:val="none" w:sz="0" w:space="0" w:color="auto"/>
            <w:left w:val="none" w:sz="0" w:space="0" w:color="auto"/>
            <w:bottom w:val="none" w:sz="0" w:space="0" w:color="auto"/>
            <w:right w:val="none" w:sz="0" w:space="0" w:color="auto"/>
          </w:divBdr>
        </w:div>
        <w:div w:id="255331772">
          <w:marLeft w:val="480"/>
          <w:marRight w:val="0"/>
          <w:marTop w:val="0"/>
          <w:marBottom w:val="0"/>
          <w:divBdr>
            <w:top w:val="none" w:sz="0" w:space="0" w:color="auto"/>
            <w:left w:val="none" w:sz="0" w:space="0" w:color="auto"/>
            <w:bottom w:val="none" w:sz="0" w:space="0" w:color="auto"/>
            <w:right w:val="none" w:sz="0" w:space="0" w:color="auto"/>
          </w:divBdr>
        </w:div>
        <w:div w:id="70393452">
          <w:marLeft w:val="480"/>
          <w:marRight w:val="0"/>
          <w:marTop w:val="0"/>
          <w:marBottom w:val="0"/>
          <w:divBdr>
            <w:top w:val="none" w:sz="0" w:space="0" w:color="auto"/>
            <w:left w:val="none" w:sz="0" w:space="0" w:color="auto"/>
            <w:bottom w:val="none" w:sz="0" w:space="0" w:color="auto"/>
            <w:right w:val="none" w:sz="0" w:space="0" w:color="auto"/>
          </w:divBdr>
        </w:div>
        <w:div w:id="558050588">
          <w:marLeft w:val="480"/>
          <w:marRight w:val="0"/>
          <w:marTop w:val="0"/>
          <w:marBottom w:val="0"/>
          <w:divBdr>
            <w:top w:val="none" w:sz="0" w:space="0" w:color="auto"/>
            <w:left w:val="none" w:sz="0" w:space="0" w:color="auto"/>
            <w:bottom w:val="none" w:sz="0" w:space="0" w:color="auto"/>
            <w:right w:val="none" w:sz="0" w:space="0" w:color="auto"/>
          </w:divBdr>
        </w:div>
        <w:div w:id="598559791">
          <w:marLeft w:val="480"/>
          <w:marRight w:val="0"/>
          <w:marTop w:val="0"/>
          <w:marBottom w:val="0"/>
          <w:divBdr>
            <w:top w:val="none" w:sz="0" w:space="0" w:color="auto"/>
            <w:left w:val="none" w:sz="0" w:space="0" w:color="auto"/>
            <w:bottom w:val="none" w:sz="0" w:space="0" w:color="auto"/>
            <w:right w:val="none" w:sz="0" w:space="0" w:color="auto"/>
          </w:divBdr>
        </w:div>
        <w:div w:id="941491028">
          <w:marLeft w:val="480"/>
          <w:marRight w:val="0"/>
          <w:marTop w:val="0"/>
          <w:marBottom w:val="0"/>
          <w:divBdr>
            <w:top w:val="none" w:sz="0" w:space="0" w:color="auto"/>
            <w:left w:val="none" w:sz="0" w:space="0" w:color="auto"/>
            <w:bottom w:val="none" w:sz="0" w:space="0" w:color="auto"/>
            <w:right w:val="none" w:sz="0" w:space="0" w:color="auto"/>
          </w:divBdr>
        </w:div>
        <w:div w:id="1189101629">
          <w:marLeft w:val="480"/>
          <w:marRight w:val="0"/>
          <w:marTop w:val="0"/>
          <w:marBottom w:val="0"/>
          <w:divBdr>
            <w:top w:val="none" w:sz="0" w:space="0" w:color="auto"/>
            <w:left w:val="none" w:sz="0" w:space="0" w:color="auto"/>
            <w:bottom w:val="none" w:sz="0" w:space="0" w:color="auto"/>
            <w:right w:val="none" w:sz="0" w:space="0" w:color="auto"/>
          </w:divBdr>
        </w:div>
        <w:div w:id="78528971">
          <w:marLeft w:val="480"/>
          <w:marRight w:val="0"/>
          <w:marTop w:val="0"/>
          <w:marBottom w:val="0"/>
          <w:divBdr>
            <w:top w:val="none" w:sz="0" w:space="0" w:color="auto"/>
            <w:left w:val="none" w:sz="0" w:space="0" w:color="auto"/>
            <w:bottom w:val="none" w:sz="0" w:space="0" w:color="auto"/>
            <w:right w:val="none" w:sz="0" w:space="0" w:color="auto"/>
          </w:divBdr>
        </w:div>
        <w:div w:id="633221582">
          <w:marLeft w:val="480"/>
          <w:marRight w:val="0"/>
          <w:marTop w:val="0"/>
          <w:marBottom w:val="0"/>
          <w:divBdr>
            <w:top w:val="none" w:sz="0" w:space="0" w:color="auto"/>
            <w:left w:val="none" w:sz="0" w:space="0" w:color="auto"/>
            <w:bottom w:val="none" w:sz="0" w:space="0" w:color="auto"/>
            <w:right w:val="none" w:sz="0" w:space="0" w:color="auto"/>
          </w:divBdr>
        </w:div>
        <w:div w:id="1224483885">
          <w:marLeft w:val="480"/>
          <w:marRight w:val="0"/>
          <w:marTop w:val="0"/>
          <w:marBottom w:val="0"/>
          <w:divBdr>
            <w:top w:val="none" w:sz="0" w:space="0" w:color="auto"/>
            <w:left w:val="none" w:sz="0" w:space="0" w:color="auto"/>
            <w:bottom w:val="none" w:sz="0" w:space="0" w:color="auto"/>
            <w:right w:val="none" w:sz="0" w:space="0" w:color="auto"/>
          </w:divBdr>
        </w:div>
        <w:div w:id="1946423363">
          <w:marLeft w:val="480"/>
          <w:marRight w:val="0"/>
          <w:marTop w:val="0"/>
          <w:marBottom w:val="0"/>
          <w:divBdr>
            <w:top w:val="none" w:sz="0" w:space="0" w:color="auto"/>
            <w:left w:val="none" w:sz="0" w:space="0" w:color="auto"/>
            <w:bottom w:val="none" w:sz="0" w:space="0" w:color="auto"/>
            <w:right w:val="none" w:sz="0" w:space="0" w:color="auto"/>
          </w:divBdr>
        </w:div>
        <w:div w:id="1820266584">
          <w:marLeft w:val="480"/>
          <w:marRight w:val="0"/>
          <w:marTop w:val="0"/>
          <w:marBottom w:val="0"/>
          <w:divBdr>
            <w:top w:val="none" w:sz="0" w:space="0" w:color="auto"/>
            <w:left w:val="none" w:sz="0" w:space="0" w:color="auto"/>
            <w:bottom w:val="none" w:sz="0" w:space="0" w:color="auto"/>
            <w:right w:val="none" w:sz="0" w:space="0" w:color="auto"/>
          </w:divBdr>
        </w:div>
      </w:divsChild>
    </w:div>
    <w:div w:id="126902799">
      <w:bodyDiv w:val="1"/>
      <w:marLeft w:val="0"/>
      <w:marRight w:val="0"/>
      <w:marTop w:val="0"/>
      <w:marBottom w:val="0"/>
      <w:divBdr>
        <w:top w:val="none" w:sz="0" w:space="0" w:color="auto"/>
        <w:left w:val="none" w:sz="0" w:space="0" w:color="auto"/>
        <w:bottom w:val="none" w:sz="0" w:space="0" w:color="auto"/>
        <w:right w:val="none" w:sz="0" w:space="0" w:color="auto"/>
      </w:divBdr>
    </w:div>
    <w:div w:id="127089742">
      <w:bodyDiv w:val="1"/>
      <w:marLeft w:val="0"/>
      <w:marRight w:val="0"/>
      <w:marTop w:val="0"/>
      <w:marBottom w:val="0"/>
      <w:divBdr>
        <w:top w:val="none" w:sz="0" w:space="0" w:color="auto"/>
        <w:left w:val="none" w:sz="0" w:space="0" w:color="auto"/>
        <w:bottom w:val="none" w:sz="0" w:space="0" w:color="auto"/>
        <w:right w:val="none" w:sz="0" w:space="0" w:color="auto"/>
      </w:divBdr>
    </w:div>
    <w:div w:id="127288209">
      <w:bodyDiv w:val="1"/>
      <w:marLeft w:val="0"/>
      <w:marRight w:val="0"/>
      <w:marTop w:val="0"/>
      <w:marBottom w:val="0"/>
      <w:divBdr>
        <w:top w:val="none" w:sz="0" w:space="0" w:color="auto"/>
        <w:left w:val="none" w:sz="0" w:space="0" w:color="auto"/>
        <w:bottom w:val="none" w:sz="0" w:space="0" w:color="auto"/>
        <w:right w:val="none" w:sz="0" w:space="0" w:color="auto"/>
      </w:divBdr>
    </w:div>
    <w:div w:id="127555390">
      <w:bodyDiv w:val="1"/>
      <w:marLeft w:val="0"/>
      <w:marRight w:val="0"/>
      <w:marTop w:val="0"/>
      <w:marBottom w:val="0"/>
      <w:divBdr>
        <w:top w:val="none" w:sz="0" w:space="0" w:color="auto"/>
        <w:left w:val="none" w:sz="0" w:space="0" w:color="auto"/>
        <w:bottom w:val="none" w:sz="0" w:space="0" w:color="auto"/>
        <w:right w:val="none" w:sz="0" w:space="0" w:color="auto"/>
      </w:divBdr>
    </w:div>
    <w:div w:id="127819154">
      <w:bodyDiv w:val="1"/>
      <w:marLeft w:val="0"/>
      <w:marRight w:val="0"/>
      <w:marTop w:val="0"/>
      <w:marBottom w:val="0"/>
      <w:divBdr>
        <w:top w:val="none" w:sz="0" w:space="0" w:color="auto"/>
        <w:left w:val="none" w:sz="0" w:space="0" w:color="auto"/>
        <w:bottom w:val="none" w:sz="0" w:space="0" w:color="auto"/>
        <w:right w:val="none" w:sz="0" w:space="0" w:color="auto"/>
      </w:divBdr>
    </w:div>
    <w:div w:id="128129079">
      <w:bodyDiv w:val="1"/>
      <w:marLeft w:val="0"/>
      <w:marRight w:val="0"/>
      <w:marTop w:val="0"/>
      <w:marBottom w:val="0"/>
      <w:divBdr>
        <w:top w:val="none" w:sz="0" w:space="0" w:color="auto"/>
        <w:left w:val="none" w:sz="0" w:space="0" w:color="auto"/>
        <w:bottom w:val="none" w:sz="0" w:space="0" w:color="auto"/>
        <w:right w:val="none" w:sz="0" w:space="0" w:color="auto"/>
      </w:divBdr>
    </w:div>
    <w:div w:id="129596251">
      <w:bodyDiv w:val="1"/>
      <w:marLeft w:val="0"/>
      <w:marRight w:val="0"/>
      <w:marTop w:val="0"/>
      <w:marBottom w:val="0"/>
      <w:divBdr>
        <w:top w:val="none" w:sz="0" w:space="0" w:color="auto"/>
        <w:left w:val="none" w:sz="0" w:space="0" w:color="auto"/>
        <w:bottom w:val="none" w:sz="0" w:space="0" w:color="auto"/>
        <w:right w:val="none" w:sz="0" w:space="0" w:color="auto"/>
      </w:divBdr>
    </w:div>
    <w:div w:id="130247924">
      <w:bodyDiv w:val="1"/>
      <w:marLeft w:val="0"/>
      <w:marRight w:val="0"/>
      <w:marTop w:val="0"/>
      <w:marBottom w:val="0"/>
      <w:divBdr>
        <w:top w:val="none" w:sz="0" w:space="0" w:color="auto"/>
        <w:left w:val="none" w:sz="0" w:space="0" w:color="auto"/>
        <w:bottom w:val="none" w:sz="0" w:space="0" w:color="auto"/>
        <w:right w:val="none" w:sz="0" w:space="0" w:color="auto"/>
      </w:divBdr>
    </w:div>
    <w:div w:id="131296157">
      <w:bodyDiv w:val="1"/>
      <w:marLeft w:val="0"/>
      <w:marRight w:val="0"/>
      <w:marTop w:val="0"/>
      <w:marBottom w:val="0"/>
      <w:divBdr>
        <w:top w:val="none" w:sz="0" w:space="0" w:color="auto"/>
        <w:left w:val="none" w:sz="0" w:space="0" w:color="auto"/>
        <w:bottom w:val="none" w:sz="0" w:space="0" w:color="auto"/>
        <w:right w:val="none" w:sz="0" w:space="0" w:color="auto"/>
      </w:divBdr>
    </w:div>
    <w:div w:id="131752827">
      <w:bodyDiv w:val="1"/>
      <w:marLeft w:val="0"/>
      <w:marRight w:val="0"/>
      <w:marTop w:val="0"/>
      <w:marBottom w:val="0"/>
      <w:divBdr>
        <w:top w:val="none" w:sz="0" w:space="0" w:color="auto"/>
        <w:left w:val="none" w:sz="0" w:space="0" w:color="auto"/>
        <w:bottom w:val="none" w:sz="0" w:space="0" w:color="auto"/>
        <w:right w:val="none" w:sz="0" w:space="0" w:color="auto"/>
      </w:divBdr>
    </w:div>
    <w:div w:id="132527055">
      <w:bodyDiv w:val="1"/>
      <w:marLeft w:val="0"/>
      <w:marRight w:val="0"/>
      <w:marTop w:val="0"/>
      <w:marBottom w:val="0"/>
      <w:divBdr>
        <w:top w:val="none" w:sz="0" w:space="0" w:color="auto"/>
        <w:left w:val="none" w:sz="0" w:space="0" w:color="auto"/>
        <w:bottom w:val="none" w:sz="0" w:space="0" w:color="auto"/>
        <w:right w:val="none" w:sz="0" w:space="0" w:color="auto"/>
      </w:divBdr>
    </w:div>
    <w:div w:id="132911643">
      <w:bodyDiv w:val="1"/>
      <w:marLeft w:val="0"/>
      <w:marRight w:val="0"/>
      <w:marTop w:val="0"/>
      <w:marBottom w:val="0"/>
      <w:divBdr>
        <w:top w:val="none" w:sz="0" w:space="0" w:color="auto"/>
        <w:left w:val="none" w:sz="0" w:space="0" w:color="auto"/>
        <w:bottom w:val="none" w:sz="0" w:space="0" w:color="auto"/>
        <w:right w:val="none" w:sz="0" w:space="0" w:color="auto"/>
      </w:divBdr>
    </w:div>
    <w:div w:id="133261256">
      <w:bodyDiv w:val="1"/>
      <w:marLeft w:val="0"/>
      <w:marRight w:val="0"/>
      <w:marTop w:val="0"/>
      <w:marBottom w:val="0"/>
      <w:divBdr>
        <w:top w:val="none" w:sz="0" w:space="0" w:color="auto"/>
        <w:left w:val="none" w:sz="0" w:space="0" w:color="auto"/>
        <w:bottom w:val="none" w:sz="0" w:space="0" w:color="auto"/>
        <w:right w:val="none" w:sz="0" w:space="0" w:color="auto"/>
      </w:divBdr>
    </w:div>
    <w:div w:id="134371106">
      <w:bodyDiv w:val="1"/>
      <w:marLeft w:val="0"/>
      <w:marRight w:val="0"/>
      <w:marTop w:val="0"/>
      <w:marBottom w:val="0"/>
      <w:divBdr>
        <w:top w:val="none" w:sz="0" w:space="0" w:color="auto"/>
        <w:left w:val="none" w:sz="0" w:space="0" w:color="auto"/>
        <w:bottom w:val="none" w:sz="0" w:space="0" w:color="auto"/>
        <w:right w:val="none" w:sz="0" w:space="0" w:color="auto"/>
      </w:divBdr>
    </w:div>
    <w:div w:id="137378051">
      <w:bodyDiv w:val="1"/>
      <w:marLeft w:val="0"/>
      <w:marRight w:val="0"/>
      <w:marTop w:val="0"/>
      <w:marBottom w:val="0"/>
      <w:divBdr>
        <w:top w:val="none" w:sz="0" w:space="0" w:color="auto"/>
        <w:left w:val="none" w:sz="0" w:space="0" w:color="auto"/>
        <w:bottom w:val="none" w:sz="0" w:space="0" w:color="auto"/>
        <w:right w:val="none" w:sz="0" w:space="0" w:color="auto"/>
      </w:divBdr>
    </w:div>
    <w:div w:id="139159797">
      <w:bodyDiv w:val="1"/>
      <w:marLeft w:val="0"/>
      <w:marRight w:val="0"/>
      <w:marTop w:val="0"/>
      <w:marBottom w:val="0"/>
      <w:divBdr>
        <w:top w:val="none" w:sz="0" w:space="0" w:color="auto"/>
        <w:left w:val="none" w:sz="0" w:space="0" w:color="auto"/>
        <w:bottom w:val="none" w:sz="0" w:space="0" w:color="auto"/>
        <w:right w:val="none" w:sz="0" w:space="0" w:color="auto"/>
      </w:divBdr>
      <w:divsChild>
        <w:div w:id="2055882376">
          <w:marLeft w:val="480"/>
          <w:marRight w:val="0"/>
          <w:marTop w:val="0"/>
          <w:marBottom w:val="0"/>
          <w:divBdr>
            <w:top w:val="none" w:sz="0" w:space="0" w:color="auto"/>
            <w:left w:val="none" w:sz="0" w:space="0" w:color="auto"/>
            <w:bottom w:val="none" w:sz="0" w:space="0" w:color="auto"/>
            <w:right w:val="none" w:sz="0" w:space="0" w:color="auto"/>
          </w:divBdr>
        </w:div>
        <w:div w:id="1975215250">
          <w:marLeft w:val="480"/>
          <w:marRight w:val="0"/>
          <w:marTop w:val="0"/>
          <w:marBottom w:val="0"/>
          <w:divBdr>
            <w:top w:val="none" w:sz="0" w:space="0" w:color="auto"/>
            <w:left w:val="none" w:sz="0" w:space="0" w:color="auto"/>
            <w:bottom w:val="none" w:sz="0" w:space="0" w:color="auto"/>
            <w:right w:val="none" w:sz="0" w:space="0" w:color="auto"/>
          </w:divBdr>
        </w:div>
        <w:div w:id="1275861654">
          <w:marLeft w:val="480"/>
          <w:marRight w:val="0"/>
          <w:marTop w:val="0"/>
          <w:marBottom w:val="0"/>
          <w:divBdr>
            <w:top w:val="none" w:sz="0" w:space="0" w:color="auto"/>
            <w:left w:val="none" w:sz="0" w:space="0" w:color="auto"/>
            <w:bottom w:val="none" w:sz="0" w:space="0" w:color="auto"/>
            <w:right w:val="none" w:sz="0" w:space="0" w:color="auto"/>
          </w:divBdr>
        </w:div>
        <w:div w:id="110638265">
          <w:marLeft w:val="480"/>
          <w:marRight w:val="0"/>
          <w:marTop w:val="0"/>
          <w:marBottom w:val="0"/>
          <w:divBdr>
            <w:top w:val="none" w:sz="0" w:space="0" w:color="auto"/>
            <w:left w:val="none" w:sz="0" w:space="0" w:color="auto"/>
            <w:bottom w:val="none" w:sz="0" w:space="0" w:color="auto"/>
            <w:right w:val="none" w:sz="0" w:space="0" w:color="auto"/>
          </w:divBdr>
        </w:div>
        <w:div w:id="1033725999">
          <w:marLeft w:val="480"/>
          <w:marRight w:val="0"/>
          <w:marTop w:val="0"/>
          <w:marBottom w:val="0"/>
          <w:divBdr>
            <w:top w:val="none" w:sz="0" w:space="0" w:color="auto"/>
            <w:left w:val="none" w:sz="0" w:space="0" w:color="auto"/>
            <w:bottom w:val="none" w:sz="0" w:space="0" w:color="auto"/>
            <w:right w:val="none" w:sz="0" w:space="0" w:color="auto"/>
          </w:divBdr>
        </w:div>
        <w:div w:id="2146199660">
          <w:marLeft w:val="480"/>
          <w:marRight w:val="0"/>
          <w:marTop w:val="0"/>
          <w:marBottom w:val="0"/>
          <w:divBdr>
            <w:top w:val="none" w:sz="0" w:space="0" w:color="auto"/>
            <w:left w:val="none" w:sz="0" w:space="0" w:color="auto"/>
            <w:bottom w:val="none" w:sz="0" w:space="0" w:color="auto"/>
            <w:right w:val="none" w:sz="0" w:space="0" w:color="auto"/>
          </w:divBdr>
        </w:div>
        <w:div w:id="808862429">
          <w:marLeft w:val="480"/>
          <w:marRight w:val="0"/>
          <w:marTop w:val="0"/>
          <w:marBottom w:val="0"/>
          <w:divBdr>
            <w:top w:val="none" w:sz="0" w:space="0" w:color="auto"/>
            <w:left w:val="none" w:sz="0" w:space="0" w:color="auto"/>
            <w:bottom w:val="none" w:sz="0" w:space="0" w:color="auto"/>
            <w:right w:val="none" w:sz="0" w:space="0" w:color="auto"/>
          </w:divBdr>
        </w:div>
        <w:div w:id="1063484414">
          <w:marLeft w:val="480"/>
          <w:marRight w:val="0"/>
          <w:marTop w:val="0"/>
          <w:marBottom w:val="0"/>
          <w:divBdr>
            <w:top w:val="none" w:sz="0" w:space="0" w:color="auto"/>
            <w:left w:val="none" w:sz="0" w:space="0" w:color="auto"/>
            <w:bottom w:val="none" w:sz="0" w:space="0" w:color="auto"/>
            <w:right w:val="none" w:sz="0" w:space="0" w:color="auto"/>
          </w:divBdr>
        </w:div>
        <w:div w:id="2074352904">
          <w:marLeft w:val="480"/>
          <w:marRight w:val="0"/>
          <w:marTop w:val="0"/>
          <w:marBottom w:val="0"/>
          <w:divBdr>
            <w:top w:val="none" w:sz="0" w:space="0" w:color="auto"/>
            <w:left w:val="none" w:sz="0" w:space="0" w:color="auto"/>
            <w:bottom w:val="none" w:sz="0" w:space="0" w:color="auto"/>
            <w:right w:val="none" w:sz="0" w:space="0" w:color="auto"/>
          </w:divBdr>
        </w:div>
        <w:div w:id="974026590">
          <w:marLeft w:val="480"/>
          <w:marRight w:val="0"/>
          <w:marTop w:val="0"/>
          <w:marBottom w:val="0"/>
          <w:divBdr>
            <w:top w:val="none" w:sz="0" w:space="0" w:color="auto"/>
            <w:left w:val="none" w:sz="0" w:space="0" w:color="auto"/>
            <w:bottom w:val="none" w:sz="0" w:space="0" w:color="auto"/>
            <w:right w:val="none" w:sz="0" w:space="0" w:color="auto"/>
          </w:divBdr>
        </w:div>
        <w:div w:id="13575109">
          <w:marLeft w:val="480"/>
          <w:marRight w:val="0"/>
          <w:marTop w:val="0"/>
          <w:marBottom w:val="0"/>
          <w:divBdr>
            <w:top w:val="none" w:sz="0" w:space="0" w:color="auto"/>
            <w:left w:val="none" w:sz="0" w:space="0" w:color="auto"/>
            <w:bottom w:val="none" w:sz="0" w:space="0" w:color="auto"/>
            <w:right w:val="none" w:sz="0" w:space="0" w:color="auto"/>
          </w:divBdr>
        </w:div>
        <w:div w:id="1053894406">
          <w:marLeft w:val="480"/>
          <w:marRight w:val="0"/>
          <w:marTop w:val="0"/>
          <w:marBottom w:val="0"/>
          <w:divBdr>
            <w:top w:val="none" w:sz="0" w:space="0" w:color="auto"/>
            <w:left w:val="none" w:sz="0" w:space="0" w:color="auto"/>
            <w:bottom w:val="none" w:sz="0" w:space="0" w:color="auto"/>
            <w:right w:val="none" w:sz="0" w:space="0" w:color="auto"/>
          </w:divBdr>
        </w:div>
        <w:div w:id="764812464">
          <w:marLeft w:val="480"/>
          <w:marRight w:val="0"/>
          <w:marTop w:val="0"/>
          <w:marBottom w:val="0"/>
          <w:divBdr>
            <w:top w:val="none" w:sz="0" w:space="0" w:color="auto"/>
            <w:left w:val="none" w:sz="0" w:space="0" w:color="auto"/>
            <w:bottom w:val="none" w:sz="0" w:space="0" w:color="auto"/>
            <w:right w:val="none" w:sz="0" w:space="0" w:color="auto"/>
          </w:divBdr>
        </w:div>
        <w:div w:id="165944742">
          <w:marLeft w:val="480"/>
          <w:marRight w:val="0"/>
          <w:marTop w:val="0"/>
          <w:marBottom w:val="0"/>
          <w:divBdr>
            <w:top w:val="none" w:sz="0" w:space="0" w:color="auto"/>
            <w:left w:val="none" w:sz="0" w:space="0" w:color="auto"/>
            <w:bottom w:val="none" w:sz="0" w:space="0" w:color="auto"/>
            <w:right w:val="none" w:sz="0" w:space="0" w:color="auto"/>
          </w:divBdr>
        </w:div>
        <w:div w:id="126167543">
          <w:marLeft w:val="480"/>
          <w:marRight w:val="0"/>
          <w:marTop w:val="0"/>
          <w:marBottom w:val="0"/>
          <w:divBdr>
            <w:top w:val="none" w:sz="0" w:space="0" w:color="auto"/>
            <w:left w:val="none" w:sz="0" w:space="0" w:color="auto"/>
            <w:bottom w:val="none" w:sz="0" w:space="0" w:color="auto"/>
            <w:right w:val="none" w:sz="0" w:space="0" w:color="auto"/>
          </w:divBdr>
        </w:div>
        <w:div w:id="2024238321">
          <w:marLeft w:val="480"/>
          <w:marRight w:val="0"/>
          <w:marTop w:val="0"/>
          <w:marBottom w:val="0"/>
          <w:divBdr>
            <w:top w:val="none" w:sz="0" w:space="0" w:color="auto"/>
            <w:left w:val="none" w:sz="0" w:space="0" w:color="auto"/>
            <w:bottom w:val="none" w:sz="0" w:space="0" w:color="auto"/>
            <w:right w:val="none" w:sz="0" w:space="0" w:color="auto"/>
          </w:divBdr>
        </w:div>
        <w:div w:id="158814221">
          <w:marLeft w:val="480"/>
          <w:marRight w:val="0"/>
          <w:marTop w:val="0"/>
          <w:marBottom w:val="0"/>
          <w:divBdr>
            <w:top w:val="none" w:sz="0" w:space="0" w:color="auto"/>
            <w:left w:val="none" w:sz="0" w:space="0" w:color="auto"/>
            <w:bottom w:val="none" w:sz="0" w:space="0" w:color="auto"/>
            <w:right w:val="none" w:sz="0" w:space="0" w:color="auto"/>
          </w:divBdr>
        </w:div>
        <w:div w:id="736169442">
          <w:marLeft w:val="480"/>
          <w:marRight w:val="0"/>
          <w:marTop w:val="0"/>
          <w:marBottom w:val="0"/>
          <w:divBdr>
            <w:top w:val="none" w:sz="0" w:space="0" w:color="auto"/>
            <w:left w:val="none" w:sz="0" w:space="0" w:color="auto"/>
            <w:bottom w:val="none" w:sz="0" w:space="0" w:color="auto"/>
            <w:right w:val="none" w:sz="0" w:space="0" w:color="auto"/>
          </w:divBdr>
        </w:div>
        <w:div w:id="458382186">
          <w:marLeft w:val="480"/>
          <w:marRight w:val="0"/>
          <w:marTop w:val="0"/>
          <w:marBottom w:val="0"/>
          <w:divBdr>
            <w:top w:val="none" w:sz="0" w:space="0" w:color="auto"/>
            <w:left w:val="none" w:sz="0" w:space="0" w:color="auto"/>
            <w:bottom w:val="none" w:sz="0" w:space="0" w:color="auto"/>
            <w:right w:val="none" w:sz="0" w:space="0" w:color="auto"/>
          </w:divBdr>
        </w:div>
        <w:div w:id="628976444">
          <w:marLeft w:val="480"/>
          <w:marRight w:val="0"/>
          <w:marTop w:val="0"/>
          <w:marBottom w:val="0"/>
          <w:divBdr>
            <w:top w:val="none" w:sz="0" w:space="0" w:color="auto"/>
            <w:left w:val="none" w:sz="0" w:space="0" w:color="auto"/>
            <w:bottom w:val="none" w:sz="0" w:space="0" w:color="auto"/>
            <w:right w:val="none" w:sz="0" w:space="0" w:color="auto"/>
          </w:divBdr>
        </w:div>
        <w:div w:id="394936779">
          <w:marLeft w:val="480"/>
          <w:marRight w:val="0"/>
          <w:marTop w:val="0"/>
          <w:marBottom w:val="0"/>
          <w:divBdr>
            <w:top w:val="none" w:sz="0" w:space="0" w:color="auto"/>
            <w:left w:val="none" w:sz="0" w:space="0" w:color="auto"/>
            <w:bottom w:val="none" w:sz="0" w:space="0" w:color="auto"/>
            <w:right w:val="none" w:sz="0" w:space="0" w:color="auto"/>
          </w:divBdr>
        </w:div>
        <w:div w:id="700715293">
          <w:marLeft w:val="480"/>
          <w:marRight w:val="0"/>
          <w:marTop w:val="0"/>
          <w:marBottom w:val="0"/>
          <w:divBdr>
            <w:top w:val="none" w:sz="0" w:space="0" w:color="auto"/>
            <w:left w:val="none" w:sz="0" w:space="0" w:color="auto"/>
            <w:bottom w:val="none" w:sz="0" w:space="0" w:color="auto"/>
            <w:right w:val="none" w:sz="0" w:space="0" w:color="auto"/>
          </w:divBdr>
        </w:div>
        <w:div w:id="336806986">
          <w:marLeft w:val="480"/>
          <w:marRight w:val="0"/>
          <w:marTop w:val="0"/>
          <w:marBottom w:val="0"/>
          <w:divBdr>
            <w:top w:val="none" w:sz="0" w:space="0" w:color="auto"/>
            <w:left w:val="none" w:sz="0" w:space="0" w:color="auto"/>
            <w:bottom w:val="none" w:sz="0" w:space="0" w:color="auto"/>
            <w:right w:val="none" w:sz="0" w:space="0" w:color="auto"/>
          </w:divBdr>
        </w:div>
        <w:div w:id="1578779676">
          <w:marLeft w:val="480"/>
          <w:marRight w:val="0"/>
          <w:marTop w:val="0"/>
          <w:marBottom w:val="0"/>
          <w:divBdr>
            <w:top w:val="none" w:sz="0" w:space="0" w:color="auto"/>
            <w:left w:val="none" w:sz="0" w:space="0" w:color="auto"/>
            <w:bottom w:val="none" w:sz="0" w:space="0" w:color="auto"/>
            <w:right w:val="none" w:sz="0" w:space="0" w:color="auto"/>
          </w:divBdr>
        </w:div>
        <w:div w:id="37357551">
          <w:marLeft w:val="480"/>
          <w:marRight w:val="0"/>
          <w:marTop w:val="0"/>
          <w:marBottom w:val="0"/>
          <w:divBdr>
            <w:top w:val="none" w:sz="0" w:space="0" w:color="auto"/>
            <w:left w:val="none" w:sz="0" w:space="0" w:color="auto"/>
            <w:bottom w:val="none" w:sz="0" w:space="0" w:color="auto"/>
            <w:right w:val="none" w:sz="0" w:space="0" w:color="auto"/>
          </w:divBdr>
        </w:div>
        <w:div w:id="1882085408">
          <w:marLeft w:val="480"/>
          <w:marRight w:val="0"/>
          <w:marTop w:val="0"/>
          <w:marBottom w:val="0"/>
          <w:divBdr>
            <w:top w:val="none" w:sz="0" w:space="0" w:color="auto"/>
            <w:left w:val="none" w:sz="0" w:space="0" w:color="auto"/>
            <w:bottom w:val="none" w:sz="0" w:space="0" w:color="auto"/>
            <w:right w:val="none" w:sz="0" w:space="0" w:color="auto"/>
          </w:divBdr>
        </w:div>
        <w:div w:id="1503201706">
          <w:marLeft w:val="480"/>
          <w:marRight w:val="0"/>
          <w:marTop w:val="0"/>
          <w:marBottom w:val="0"/>
          <w:divBdr>
            <w:top w:val="none" w:sz="0" w:space="0" w:color="auto"/>
            <w:left w:val="none" w:sz="0" w:space="0" w:color="auto"/>
            <w:bottom w:val="none" w:sz="0" w:space="0" w:color="auto"/>
            <w:right w:val="none" w:sz="0" w:space="0" w:color="auto"/>
          </w:divBdr>
        </w:div>
        <w:div w:id="976300767">
          <w:marLeft w:val="480"/>
          <w:marRight w:val="0"/>
          <w:marTop w:val="0"/>
          <w:marBottom w:val="0"/>
          <w:divBdr>
            <w:top w:val="none" w:sz="0" w:space="0" w:color="auto"/>
            <w:left w:val="none" w:sz="0" w:space="0" w:color="auto"/>
            <w:bottom w:val="none" w:sz="0" w:space="0" w:color="auto"/>
            <w:right w:val="none" w:sz="0" w:space="0" w:color="auto"/>
          </w:divBdr>
        </w:div>
        <w:div w:id="956957082">
          <w:marLeft w:val="480"/>
          <w:marRight w:val="0"/>
          <w:marTop w:val="0"/>
          <w:marBottom w:val="0"/>
          <w:divBdr>
            <w:top w:val="none" w:sz="0" w:space="0" w:color="auto"/>
            <w:left w:val="none" w:sz="0" w:space="0" w:color="auto"/>
            <w:bottom w:val="none" w:sz="0" w:space="0" w:color="auto"/>
            <w:right w:val="none" w:sz="0" w:space="0" w:color="auto"/>
          </w:divBdr>
        </w:div>
        <w:div w:id="69350588">
          <w:marLeft w:val="480"/>
          <w:marRight w:val="0"/>
          <w:marTop w:val="0"/>
          <w:marBottom w:val="0"/>
          <w:divBdr>
            <w:top w:val="none" w:sz="0" w:space="0" w:color="auto"/>
            <w:left w:val="none" w:sz="0" w:space="0" w:color="auto"/>
            <w:bottom w:val="none" w:sz="0" w:space="0" w:color="auto"/>
            <w:right w:val="none" w:sz="0" w:space="0" w:color="auto"/>
          </w:divBdr>
        </w:div>
        <w:div w:id="367949514">
          <w:marLeft w:val="480"/>
          <w:marRight w:val="0"/>
          <w:marTop w:val="0"/>
          <w:marBottom w:val="0"/>
          <w:divBdr>
            <w:top w:val="none" w:sz="0" w:space="0" w:color="auto"/>
            <w:left w:val="none" w:sz="0" w:space="0" w:color="auto"/>
            <w:bottom w:val="none" w:sz="0" w:space="0" w:color="auto"/>
            <w:right w:val="none" w:sz="0" w:space="0" w:color="auto"/>
          </w:divBdr>
        </w:div>
        <w:div w:id="1302032563">
          <w:marLeft w:val="480"/>
          <w:marRight w:val="0"/>
          <w:marTop w:val="0"/>
          <w:marBottom w:val="0"/>
          <w:divBdr>
            <w:top w:val="none" w:sz="0" w:space="0" w:color="auto"/>
            <w:left w:val="none" w:sz="0" w:space="0" w:color="auto"/>
            <w:bottom w:val="none" w:sz="0" w:space="0" w:color="auto"/>
            <w:right w:val="none" w:sz="0" w:space="0" w:color="auto"/>
          </w:divBdr>
        </w:div>
        <w:div w:id="739518927">
          <w:marLeft w:val="480"/>
          <w:marRight w:val="0"/>
          <w:marTop w:val="0"/>
          <w:marBottom w:val="0"/>
          <w:divBdr>
            <w:top w:val="none" w:sz="0" w:space="0" w:color="auto"/>
            <w:left w:val="none" w:sz="0" w:space="0" w:color="auto"/>
            <w:bottom w:val="none" w:sz="0" w:space="0" w:color="auto"/>
            <w:right w:val="none" w:sz="0" w:space="0" w:color="auto"/>
          </w:divBdr>
        </w:div>
        <w:div w:id="180583316">
          <w:marLeft w:val="480"/>
          <w:marRight w:val="0"/>
          <w:marTop w:val="0"/>
          <w:marBottom w:val="0"/>
          <w:divBdr>
            <w:top w:val="none" w:sz="0" w:space="0" w:color="auto"/>
            <w:left w:val="none" w:sz="0" w:space="0" w:color="auto"/>
            <w:bottom w:val="none" w:sz="0" w:space="0" w:color="auto"/>
            <w:right w:val="none" w:sz="0" w:space="0" w:color="auto"/>
          </w:divBdr>
        </w:div>
        <w:div w:id="2076125241">
          <w:marLeft w:val="480"/>
          <w:marRight w:val="0"/>
          <w:marTop w:val="0"/>
          <w:marBottom w:val="0"/>
          <w:divBdr>
            <w:top w:val="none" w:sz="0" w:space="0" w:color="auto"/>
            <w:left w:val="none" w:sz="0" w:space="0" w:color="auto"/>
            <w:bottom w:val="none" w:sz="0" w:space="0" w:color="auto"/>
            <w:right w:val="none" w:sz="0" w:space="0" w:color="auto"/>
          </w:divBdr>
        </w:div>
        <w:div w:id="968321213">
          <w:marLeft w:val="480"/>
          <w:marRight w:val="0"/>
          <w:marTop w:val="0"/>
          <w:marBottom w:val="0"/>
          <w:divBdr>
            <w:top w:val="none" w:sz="0" w:space="0" w:color="auto"/>
            <w:left w:val="none" w:sz="0" w:space="0" w:color="auto"/>
            <w:bottom w:val="none" w:sz="0" w:space="0" w:color="auto"/>
            <w:right w:val="none" w:sz="0" w:space="0" w:color="auto"/>
          </w:divBdr>
        </w:div>
        <w:div w:id="806048696">
          <w:marLeft w:val="480"/>
          <w:marRight w:val="0"/>
          <w:marTop w:val="0"/>
          <w:marBottom w:val="0"/>
          <w:divBdr>
            <w:top w:val="none" w:sz="0" w:space="0" w:color="auto"/>
            <w:left w:val="none" w:sz="0" w:space="0" w:color="auto"/>
            <w:bottom w:val="none" w:sz="0" w:space="0" w:color="auto"/>
            <w:right w:val="none" w:sz="0" w:space="0" w:color="auto"/>
          </w:divBdr>
        </w:div>
        <w:div w:id="1245454969">
          <w:marLeft w:val="480"/>
          <w:marRight w:val="0"/>
          <w:marTop w:val="0"/>
          <w:marBottom w:val="0"/>
          <w:divBdr>
            <w:top w:val="none" w:sz="0" w:space="0" w:color="auto"/>
            <w:left w:val="none" w:sz="0" w:space="0" w:color="auto"/>
            <w:bottom w:val="none" w:sz="0" w:space="0" w:color="auto"/>
            <w:right w:val="none" w:sz="0" w:space="0" w:color="auto"/>
          </w:divBdr>
        </w:div>
        <w:div w:id="431898827">
          <w:marLeft w:val="480"/>
          <w:marRight w:val="0"/>
          <w:marTop w:val="0"/>
          <w:marBottom w:val="0"/>
          <w:divBdr>
            <w:top w:val="none" w:sz="0" w:space="0" w:color="auto"/>
            <w:left w:val="none" w:sz="0" w:space="0" w:color="auto"/>
            <w:bottom w:val="none" w:sz="0" w:space="0" w:color="auto"/>
            <w:right w:val="none" w:sz="0" w:space="0" w:color="auto"/>
          </w:divBdr>
        </w:div>
        <w:div w:id="1251433028">
          <w:marLeft w:val="480"/>
          <w:marRight w:val="0"/>
          <w:marTop w:val="0"/>
          <w:marBottom w:val="0"/>
          <w:divBdr>
            <w:top w:val="none" w:sz="0" w:space="0" w:color="auto"/>
            <w:left w:val="none" w:sz="0" w:space="0" w:color="auto"/>
            <w:bottom w:val="none" w:sz="0" w:space="0" w:color="auto"/>
            <w:right w:val="none" w:sz="0" w:space="0" w:color="auto"/>
          </w:divBdr>
        </w:div>
        <w:div w:id="255601994">
          <w:marLeft w:val="480"/>
          <w:marRight w:val="0"/>
          <w:marTop w:val="0"/>
          <w:marBottom w:val="0"/>
          <w:divBdr>
            <w:top w:val="none" w:sz="0" w:space="0" w:color="auto"/>
            <w:left w:val="none" w:sz="0" w:space="0" w:color="auto"/>
            <w:bottom w:val="none" w:sz="0" w:space="0" w:color="auto"/>
            <w:right w:val="none" w:sz="0" w:space="0" w:color="auto"/>
          </w:divBdr>
        </w:div>
        <w:div w:id="2027973855">
          <w:marLeft w:val="480"/>
          <w:marRight w:val="0"/>
          <w:marTop w:val="0"/>
          <w:marBottom w:val="0"/>
          <w:divBdr>
            <w:top w:val="none" w:sz="0" w:space="0" w:color="auto"/>
            <w:left w:val="none" w:sz="0" w:space="0" w:color="auto"/>
            <w:bottom w:val="none" w:sz="0" w:space="0" w:color="auto"/>
            <w:right w:val="none" w:sz="0" w:space="0" w:color="auto"/>
          </w:divBdr>
        </w:div>
        <w:div w:id="1153063740">
          <w:marLeft w:val="480"/>
          <w:marRight w:val="0"/>
          <w:marTop w:val="0"/>
          <w:marBottom w:val="0"/>
          <w:divBdr>
            <w:top w:val="none" w:sz="0" w:space="0" w:color="auto"/>
            <w:left w:val="none" w:sz="0" w:space="0" w:color="auto"/>
            <w:bottom w:val="none" w:sz="0" w:space="0" w:color="auto"/>
            <w:right w:val="none" w:sz="0" w:space="0" w:color="auto"/>
          </w:divBdr>
        </w:div>
        <w:div w:id="653802445">
          <w:marLeft w:val="480"/>
          <w:marRight w:val="0"/>
          <w:marTop w:val="0"/>
          <w:marBottom w:val="0"/>
          <w:divBdr>
            <w:top w:val="none" w:sz="0" w:space="0" w:color="auto"/>
            <w:left w:val="none" w:sz="0" w:space="0" w:color="auto"/>
            <w:bottom w:val="none" w:sz="0" w:space="0" w:color="auto"/>
            <w:right w:val="none" w:sz="0" w:space="0" w:color="auto"/>
          </w:divBdr>
        </w:div>
        <w:div w:id="960108794">
          <w:marLeft w:val="480"/>
          <w:marRight w:val="0"/>
          <w:marTop w:val="0"/>
          <w:marBottom w:val="0"/>
          <w:divBdr>
            <w:top w:val="none" w:sz="0" w:space="0" w:color="auto"/>
            <w:left w:val="none" w:sz="0" w:space="0" w:color="auto"/>
            <w:bottom w:val="none" w:sz="0" w:space="0" w:color="auto"/>
            <w:right w:val="none" w:sz="0" w:space="0" w:color="auto"/>
          </w:divBdr>
        </w:div>
        <w:div w:id="1099983955">
          <w:marLeft w:val="480"/>
          <w:marRight w:val="0"/>
          <w:marTop w:val="0"/>
          <w:marBottom w:val="0"/>
          <w:divBdr>
            <w:top w:val="none" w:sz="0" w:space="0" w:color="auto"/>
            <w:left w:val="none" w:sz="0" w:space="0" w:color="auto"/>
            <w:bottom w:val="none" w:sz="0" w:space="0" w:color="auto"/>
            <w:right w:val="none" w:sz="0" w:space="0" w:color="auto"/>
          </w:divBdr>
        </w:div>
        <w:div w:id="1511138021">
          <w:marLeft w:val="480"/>
          <w:marRight w:val="0"/>
          <w:marTop w:val="0"/>
          <w:marBottom w:val="0"/>
          <w:divBdr>
            <w:top w:val="none" w:sz="0" w:space="0" w:color="auto"/>
            <w:left w:val="none" w:sz="0" w:space="0" w:color="auto"/>
            <w:bottom w:val="none" w:sz="0" w:space="0" w:color="auto"/>
            <w:right w:val="none" w:sz="0" w:space="0" w:color="auto"/>
          </w:divBdr>
        </w:div>
        <w:div w:id="755058828">
          <w:marLeft w:val="480"/>
          <w:marRight w:val="0"/>
          <w:marTop w:val="0"/>
          <w:marBottom w:val="0"/>
          <w:divBdr>
            <w:top w:val="none" w:sz="0" w:space="0" w:color="auto"/>
            <w:left w:val="none" w:sz="0" w:space="0" w:color="auto"/>
            <w:bottom w:val="none" w:sz="0" w:space="0" w:color="auto"/>
            <w:right w:val="none" w:sz="0" w:space="0" w:color="auto"/>
          </w:divBdr>
        </w:div>
        <w:div w:id="921599308">
          <w:marLeft w:val="480"/>
          <w:marRight w:val="0"/>
          <w:marTop w:val="0"/>
          <w:marBottom w:val="0"/>
          <w:divBdr>
            <w:top w:val="none" w:sz="0" w:space="0" w:color="auto"/>
            <w:left w:val="none" w:sz="0" w:space="0" w:color="auto"/>
            <w:bottom w:val="none" w:sz="0" w:space="0" w:color="auto"/>
            <w:right w:val="none" w:sz="0" w:space="0" w:color="auto"/>
          </w:divBdr>
        </w:div>
        <w:div w:id="1855803856">
          <w:marLeft w:val="480"/>
          <w:marRight w:val="0"/>
          <w:marTop w:val="0"/>
          <w:marBottom w:val="0"/>
          <w:divBdr>
            <w:top w:val="none" w:sz="0" w:space="0" w:color="auto"/>
            <w:left w:val="none" w:sz="0" w:space="0" w:color="auto"/>
            <w:bottom w:val="none" w:sz="0" w:space="0" w:color="auto"/>
            <w:right w:val="none" w:sz="0" w:space="0" w:color="auto"/>
          </w:divBdr>
        </w:div>
        <w:div w:id="781998881">
          <w:marLeft w:val="480"/>
          <w:marRight w:val="0"/>
          <w:marTop w:val="0"/>
          <w:marBottom w:val="0"/>
          <w:divBdr>
            <w:top w:val="none" w:sz="0" w:space="0" w:color="auto"/>
            <w:left w:val="none" w:sz="0" w:space="0" w:color="auto"/>
            <w:bottom w:val="none" w:sz="0" w:space="0" w:color="auto"/>
            <w:right w:val="none" w:sz="0" w:space="0" w:color="auto"/>
          </w:divBdr>
        </w:div>
        <w:div w:id="631251759">
          <w:marLeft w:val="480"/>
          <w:marRight w:val="0"/>
          <w:marTop w:val="0"/>
          <w:marBottom w:val="0"/>
          <w:divBdr>
            <w:top w:val="none" w:sz="0" w:space="0" w:color="auto"/>
            <w:left w:val="none" w:sz="0" w:space="0" w:color="auto"/>
            <w:bottom w:val="none" w:sz="0" w:space="0" w:color="auto"/>
            <w:right w:val="none" w:sz="0" w:space="0" w:color="auto"/>
          </w:divBdr>
        </w:div>
        <w:div w:id="1539973519">
          <w:marLeft w:val="480"/>
          <w:marRight w:val="0"/>
          <w:marTop w:val="0"/>
          <w:marBottom w:val="0"/>
          <w:divBdr>
            <w:top w:val="none" w:sz="0" w:space="0" w:color="auto"/>
            <w:left w:val="none" w:sz="0" w:space="0" w:color="auto"/>
            <w:bottom w:val="none" w:sz="0" w:space="0" w:color="auto"/>
            <w:right w:val="none" w:sz="0" w:space="0" w:color="auto"/>
          </w:divBdr>
        </w:div>
        <w:div w:id="2021589773">
          <w:marLeft w:val="480"/>
          <w:marRight w:val="0"/>
          <w:marTop w:val="0"/>
          <w:marBottom w:val="0"/>
          <w:divBdr>
            <w:top w:val="none" w:sz="0" w:space="0" w:color="auto"/>
            <w:left w:val="none" w:sz="0" w:space="0" w:color="auto"/>
            <w:bottom w:val="none" w:sz="0" w:space="0" w:color="auto"/>
            <w:right w:val="none" w:sz="0" w:space="0" w:color="auto"/>
          </w:divBdr>
        </w:div>
        <w:div w:id="549657471">
          <w:marLeft w:val="480"/>
          <w:marRight w:val="0"/>
          <w:marTop w:val="0"/>
          <w:marBottom w:val="0"/>
          <w:divBdr>
            <w:top w:val="none" w:sz="0" w:space="0" w:color="auto"/>
            <w:left w:val="none" w:sz="0" w:space="0" w:color="auto"/>
            <w:bottom w:val="none" w:sz="0" w:space="0" w:color="auto"/>
            <w:right w:val="none" w:sz="0" w:space="0" w:color="auto"/>
          </w:divBdr>
        </w:div>
        <w:div w:id="1869484965">
          <w:marLeft w:val="480"/>
          <w:marRight w:val="0"/>
          <w:marTop w:val="0"/>
          <w:marBottom w:val="0"/>
          <w:divBdr>
            <w:top w:val="none" w:sz="0" w:space="0" w:color="auto"/>
            <w:left w:val="none" w:sz="0" w:space="0" w:color="auto"/>
            <w:bottom w:val="none" w:sz="0" w:space="0" w:color="auto"/>
            <w:right w:val="none" w:sz="0" w:space="0" w:color="auto"/>
          </w:divBdr>
        </w:div>
        <w:div w:id="470750600">
          <w:marLeft w:val="480"/>
          <w:marRight w:val="0"/>
          <w:marTop w:val="0"/>
          <w:marBottom w:val="0"/>
          <w:divBdr>
            <w:top w:val="none" w:sz="0" w:space="0" w:color="auto"/>
            <w:left w:val="none" w:sz="0" w:space="0" w:color="auto"/>
            <w:bottom w:val="none" w:sz="0" w:space="0" w:color="auto"/>
            <w:right w:val="none" w:sz="0" w:space="0" w:color="auto"/>
          </w:divBdr>
        </w:div>
      </w:divsChild>
    </w:div>
    <w:div w:id="139269633">
      <w:bodyDiv w:val="1"/>
      <w:marLeft w:val="0"/>
      <w:marRight w:val="0"/>
      <w:marTop w:val="0"/>
      <w:marBottom w:val="0"/>
      <w:divBdr>
        <w:top w:val="none" w:sz="0" w:space="0" w:color="auto"/>
        <w:left w:val="none" w:sz="0" w:space="0" w:color="auto"/>
        <w:bottom w:val="none" w:sz="0" w:space="0" w:color="auto"/>
        <w:right w:val="none" w:sz="0" w:space="0" w:color="auto"/>
      </w:divBdr>
    </w:div>
    <w:div w:id="139931257">
      <w:bodyDiv w:val="1"/>
      <w:marLeft w:val="0"/>
      <w:marRight w:val="0"/>
      <w:marTop w:val="0"/>
      <w:marBottom w:val="0"/>
      <w:divBdr>
        <w:top w:val="none" w:sz="0" w:space="0" w:color="auto"/>
        <w:left w:val="none" w:sz="0" w:space="0" w:color="auto"/>
        <w:bottom w:val="none" w:sz="0" w:space="0" w:color="auto"/>
        <w:right w:val="none" w:sz="0" w:space="0" w:color="auto"/>
      </w:divBdr>
    </w:div>
    <w:div w:id="143666313">
      <w:bodyDiv w:val="1"/>
      <w:marLeft w:val="0"/>
      <w:marRight w:val="0"/>
      <w:marTop w:val="0"/>
      <w:marBottom w:val="0"/>
      <w:divBdr>
        <w:top w:val="none" w:sz="0" w:space="0" w:color="auto"/>
        <w:left w:val="none" w:sz="0" w:space="0" w:color="auto"/>
        <w:bottom w:val="none" w:sz="0" w:space="0" w:color="auto"/>
        <w:right w:val="none" w:sz="0" w:space="0" w:color="auto"/>
      </w:divBdr>
    </w:div>
    <w:div w:id="147139585">
      <w:bodyDiv w:val="1"/>
      <w:marLeft w:val="0"/>
      <w:marRight w:val="0"/>
      <w:marTop w:val="0"/>
      <w:marBottom w:val="0"/>
      <w:divBdr>
        <w:top w:val="none" w:sz="0" w:space="0" w:color="auto"/>
        <w:left w:val="none" w:sz="0" w:space="0" w:color="auto"/>
        <w:bottom w:val="none" w:sz="0" w:space="0" w:color="auto"/>
        <w:right w:val="none" w:sz="0" w:space="0" w:color="auto"/>
      </w:divBdr>
    </w:div>
    <w:div w:id="147939570">
      <w:bodyDiv w:val="1"/>
      <w:marLeft w:val="0"/>
      <w:marRight w:val="0"/>
      <w:marTop w:val="0"/>
      <w:marBottom w:val="0"/>
      <w:divBdr>
        <w:top w:val="none" w:sz="0" w:space="0" w:color="auto"/>
        <w:left w:val="none" w:sz="0" w:space="0" w:color="auto"/>
        <w:bottom w:val="none" w:sz="0" w:space="0" w:color="auto"/>
        <w:right w:val="none" w:sz="0" w:space="0" w:color="auto"/>
      </w:divBdr>
    </w:div>
    <w:div w:id="148257610">
      <w:bodyDiv w:val="1"/>
      <w:marLeft w:val="0"/>
      <w:marRight w:val="0"/>
      <w:marTop w:val="0"/>
      <w:marBottom w:val="0"/>
      <w:divBdr>
        <w:top w:val="none" w:sz="0" w:space="0" w:color="auto"/>
        <w:left w:val="none" w:sz="0" w:space="0" w:color="auto"/>
        <w:bottom w:val="none" w:sz="0" w:space="0" w:color="auto"/>
        <w:right w:val="none" w:sz="0" w:space="0" w:color="auto"/>
      </w:divBdr>
    </w:div>
    <w:div w:id="153110706">
      <w:bodyDiv w:val="1"/>
      <w:marLeft w:val="0"/>
      <w:marRight w:val="0"/>
      <w:marTop w:val="0"/>
      <w:marBottom w:val="0"/>
      <w:divBdr>
        <w:top w:val="none" w:sz="0" w:space="0" w:color="auto"/>
        <w:left w:val="none" w:sz="0" w:space="0" w:color="auto"/>
        <w:bottom w:val="none" w:sz="0" w:space="0" w:color="auto"/>
        <w:right w:val="none" w:sz="0" w:space="0" w:color="auto"/>
      </w:divBdr>
    </w:div>
    <w:div w:id="154035444">
      <w:bodyDiv w:val="1"/>
      <w:marLeft w:val="0"/>
      <w:marRight w:val="0"/>
      <w:marTop w:val="0"/>
      <w:marBottom w:val="0"/>
      <w:divBdr>
        <w:top w:val="none" w:sz="0" w:space="0" w:color="auto"/>
        <w:left w:val="none" w:sz="0" w:space="0" w:color="auto"/>
        <w:bottom w:val="none" w:sz="0" w:space="0" w:color="auto"/>
        <w:right w:val="none" w:sz="0" w:space="0" w:color="auto"/>
      </w:divBdr>
    </w:div>
    <w:div w:id="157505632">
      <w:bodyDiv w:val="1"/>
      <w:marLeft w:val="0"/>
      <w:marRight w:val="0"/>
      <w:marTop w:val="0"/>
      <w:marBottom w:val="0"/>
      <w:divBdr>
        <w:top w:val="none" w:sz="0" w:space="0" w:color="auto"/>
        <w:left w:val="none" w:sz="0" w:space="0" w:color="auto"/>
        <w:bottom w:val="none" w:sz="0" w:space="0" w:color="auto"/>
        <w:right w:val="none" w:sz="0" w:space="0" w:color="auto"/>
      </w:divBdr>
    </w:div>
    <w:div w:id="161625704">
      <w:bodyDiv w:val="1"/>
      <w:marLeft w:val="0"/>
      <w:marRight w:val="0"/>
      <w:marTop w:val="0"/>
      <w:marBottom w:val="0"/>
      <w:divBdr>
        <w:top w:val="none" w:sz="0" w:space="0" w:color="auto"/>
        <w:left w:val="none" w:sz="0" w:space="0" w:color="auto"/>
        <w:bottom w:val="none" w:sz="0" w:space="0" w:color="auto"/>
        <w:right w:val="none" w:sz="0" w:space="0" w:color="auto"/>
      </w:divBdr>
    </w:div>
    <w:div w:id="161701840">
      <w:bodyDiv w:val="1"/>
      <w:marLeft w:val="0"/>
      <w:marRight w:val="0"/>
      <w:marTop w:val="0"/>
      <w:marBottom w:val="0"/>
      <w:divBdr>
        <w:top w:val="none" w:sz="0" w:space="0" w:color="auto"/>
        <w:left w:val="none" w:sz="0" w:space="0" w:color="auto"/>
        <w:bottom w:val="none" w:sz="0" w:space="0" w:color="auto"/>
        <w:right w:val="none" w:sz="0" w:space="0" w:color="auto"/>
      </w:divBdr>
    </w:div>
    <w:div w:id="161743442">
      <w:bodyDiv w:val="1"/>
      <w:marLeft w:val="0"/>
      <w:marRight w:val="0"/>
      <w:marTop w:val="0"/>
      <w:marBottom w:val="0"/>
      <w:divBdr>
        <w:top w:val="none" w:sz="0" w:space="0" w:color="auto"/>
        <w:left w:val="none" w:sz="0" w:space="0" w:color="auto"/>
        <w:bottom w:val="none" w:sz="0" w:space="0" w:color="auto"/>
        <w:right w:val="none" w:sz="0" w:space="0" w:color="auto"/>
      </w:divBdr>
    </w:div>
    <w:div w:id="161942814">
      <w:bodyDiv w:val="1"/>
      <w:marLeft w:val="0"/>
      <w:marRight w:val="0"/>
      <w:marTop w:val="0"/>
      <w:marBottom w:val="0"/>
      <w:divBdr>
        <w:top w:val="none" w:sz="0" w:space="0" w:color="auto"/>
        <w:left w:val="none" w:sz="0" w:space="0" w:color="auto"/>
        <w:bottom w:val="none" w:sz="0" w:space="0" w:color="auto"/>
        <w:right w:val="none" w:sz="0" w:space="0" w:color="auto"/>
      </w:divBdr>
    </w:div>
    <w:div w:id="162161117">
      <w:bodyDiv w:val="1"/>
      <w:marLeft w:val="0"/>
      <w:marRight w:val="0"/>
      <w:marTop w:val="0"/>
      <w:marBottom w:val="0"/>
      <w:divBdr>
        <w:top w:val="none" w:sz="0" w:space="0" w:color="auto"/>
        <w:left w:val="none" w:sz="0" w:space="0" w:color="auto"/>
        <w:bottom w:val="none" w:sz="0" w:space="0" w:color="auto"/>
        <w:right w:val="none" w:sz="0" w:space="0" w:color="auto"/>
      </w:divBdr>
    </w:div>
    <w:div w:id="162166192">
      <w:bodyDiv w:val="1"/>
      <w:marLeft w:val="0"/>
      <w:marRight w:val="0"/>
      <w:marTop w:val="0"/>
      <w:marBottom w:val="0"/>
      <w:divBdr>
        <w:top w:val="none" w:sz="0" w:space="0" w:color="auto"/>
        <w:left w:val="none" w:sz="0" w:space="0" w:color="auto"/>
        <w:bottom w:val="none" w:sz="0" w:space="0" w:color="auto"/>
        <w:right w:val="none" w:sz="0" w:space="0" w:color="auto"/>
      </w:divBdr>
    </w:div>
    <w:div w:id="163670230">
      <w:bodyDiv w:val="1"/>
      <w:marLeft w:val="0"/>
      <w:marRight w:val="0"/>
      <w:marTop w:val="0"/>
      <w:marBottom w:val="0"/>
      <w:divBdr>
        <w:top w:val="none" w:sz="0" w:space="0" w:color="auto"/>
        <w:left w:val="none" w:sz="0" w:space="0" w:color="auto"/>
        <w:bottom w:val="none" w:sz="0" w:space="0" w:color="auto"/>
        <w:right w:val="none" w:sz="0" w:space="0" w:color="auto"/>
      </w:divBdr>
    </w:div>
    <w:div w:id="164127327">
      <w:bodyDiv w:val="1"/>
      <w:marLeft w:val="0"/>
      <w:marRight w:val="0"/>
      <w:marTop w:val="0"/>
      <w:marBottom w:val="0"/>
      <w:divBdr>
        <w:top w:val="none" w:sz="0" w:space="0" w:color="auto"/>
        <w:left w:val="none" w:sz="0" w:space="0" w:color="auto"/>
        <w:bottom w:val="none" w:sz="0" w:space="0" w:color="auto"/>
        <w:right w:val="none" w:sz="0" w:space="0" w:color="auto"/>
      </w:divBdr>
    </w:div>
    <w:div w:id="164442167">
      <w:bodyDiv w:val="1"/>
      <w:marLeft w:val="0"/>
      <w:marRight w:val="0"/>
      <w:marTop w:val="0"/>
      <w:marBottom w:val="0"/>
      <w:divBdr>
        <w:top w:val="none" w:sz="0" w:space="0" w:color="auto"/>
        <w:left w:val="none" w:sz="0" w:space="0" w:color="auto"/>
        <w:bottom w:val="none" w:sz="0" w:space="0" w:color="auto"/>
        <w:right w:val="none" w:sz="0" w:space="0" w:color="auto"/>
      </w:divBdr>
    </w:div>
    <w:div w:id="164707717">
      <w:bodyDiv w:val="1"/>
      <w:marLeft w:val="0"/>
      <w:marRight w:val="0"/>
      <w:marTop w:val="0"/>
      <w:marBottom w:val="0"/>
      <w:divBdr>
        <w:top w:val="none" w:sz="0" w:space="0" w:color="auto"/>
        <w:left w:val="none" w:sz="0" w:space="0" w:color="auto"/>
        <w:bottom w:val="none" w:sz="0" w:space="0" w:color="auto"/>
        <w:right w:val="none" w:sz="0" w:space="0" w:color="auto"/>
      </w:divBdr>
    </w:div>
    <w:div w:id="165093568">
      <w:bodyDiv w:val="1"/>
      <w:marLeft w:val="0"/>
      <w:marRight w:val="0"/>
      <w:marTop w:val="0"/>
      <w:marBottom w:val="0"/>
      <w:divBdr>
        <w:top w:val="none" w:sz="0" w:space="0" w:color="auto"/>
        <w:left w:val="none" w:sz="0" w:space="0" w:color="auto"/>
        <w:bottom w:val="none" w:sz="0" w:space="0" w:color="auto"/>
        <w:right w:val="none" w:sz="0" w:space="0" w:color="auto"/>
      </w:divBdr>
    </w:div>
    <w:div w:id="165632977">
      <w:bodyDiv w:val="1"/>
      <w:marLeft w:val="0"/>
      <w:marRight w:val="0"/>
      <w:marTop w:val="0"/>
      <w:marBottom w:val="0"/>
      <w:divBdr>
        <w:top w:val="none" w:sz="0" w:space="0" w:color="auto"/>
        <w:left w:val="none" w:sz="0" w:space="0" w:color="auto"/>
        <w:bottom w:val="none" w:sz="0" w:space="0" w:color="auto"/>
        <w:right w:val="none" w:sz="0" w:space="0" w:color="auto"/>
      </w:divBdr>
    </w:div>
    <w:div w:id="165754884">
      <w:bodyDiv w:val="1"/>
      <w:marLeft w:val="0"/>
      <w:marRight w:val="0"/>
      <w:marTop w:val="0"/>
      <w:marBottom w:val="0"/>
      <w:divBdr>
        <w:top w:val="none" w:sz="0" w:space="0" w:color="auto"/>
        <w:left w:val="none" w:sz="0" w:space="0" w:color="auto"/>
        <w:bottom w:val="none" w:sz="0" w:space="0" w:color="auto"/>
        <w:right w:val="none" w:sz="0" w:space="0" w:color="auto"/>
      </w:divBdr>
    </w:div>
    <w:div w:id="166603425">
      <w:bodyDiv w:val="1"/>
      <w:marLeft w:val="0"/>
      <w:marRight w:val="0"/>
      <w:marTop w:val="0"/>
      <w:marBottom w:val="0"/>
      <w:divBdr>
        <w:top w:val="none" w:sz="0" w:space="0" w:color="auto"/>
        <w:left w:val="none" w:sz="0" w:space="0" w:color="auto"/>
        <w:bottom w:val="none" w:sz="0" w:space="0" w:color="auto"/>
        <w:right w:val="none" w:sz="0" w:space="0" w:color="auto"/>
      </w:divBdr>
    </w:div>
    <w:div w:id="166947623">
      <w:bodyDiv w:val="1"/>
      <w:marLeft w:val="0"/>
      <w:marRight w:val="0"/>
      <w:marTop w:val="0"/>
      <w:marBottom w:val="0"/>
      <w:divBdr>
        <w:top w:val="none" w:sz="0" w:space="0" w:color="auto"/>
        <w:left w:val="none" w:sz="0" w:space="0" w:color="auto"/>
        <w:bottom w:val="none" w:sz="0" w:space="0" w:color="auto"/>
        <w:right w:val="none" w:sz="0" w:space="0" w:color="auto"/>
      </w:divBdr>
    </w:div>
    <w:div w:id="168372652">
      <w:bodyDiv w:val="1"/>
      <w:marLeft w:val="0"/>
      <w:marRight w:val="0"/>
      <w:marTop w:val="0"/>
      <w:marBottom w:val="0"/>
      <w:divBdr>
        <w:top w:val="none" w:sz="0" w:space="0" w:color="auto"/>
        <w:left w:val="none" w:sz="0" w:space="0" w:color="auto"/>
        <w:bottom w:val="none" w:sz="0" w:space="0" w:color="auto"/>
        <w:right w:val="none" w:sz="0" w:space="0" w:color="auto"/>
      </w:divBdr>
    </w:div>
    <w:div w:id="168720397">
      <w:bodyDiv w:val="1"/>
      <w:marLeft w:val="0"/>
      <w:marRight w:val="0"/>
      <w:marTop w:val="0"/>
      <w:marBottom w:val="0"/>
      <w:divBdr>
        <w:top w:val="none" w:sz="0" w:space="0" w:color="auto"/>
        <w:left w:val="none" w:sz="0" w:space="0" w:color="auto"/>
        <w:bottom w:val="none" w:sz="0" w:space="0" w:color="auto"/>
        <w:right w:val="none" w:sz="0" w:space="0" w:color="auto"/>
      </w:divBdr>
      <w:divsChild>
        <w:div w:id="1516915403">
          <w:marLeft w:val="480"/>
          <w:marRight w:val="0"/>
          <w:marTop w:val="0"/>
          <w:marBottom w:val="0"/>
          <w:divBdr>
            <w:top w:val="none" w:sz="0" w:space="0" w:color="auto"/>
            <w:left w:val="none" w:sz="0" w:space="0" w:color="auto"/>
            <w:bottom w:val="none" w:sz="0" w:space="0" w:color="auto"/>
            <w:right w:val="none" w:sz="0" w:space="0" w:color="auto"/>
          </w:divBdr>
        </w:div>
        <w:div w:id="1594050398">
          <w:marLeft w:val="480"/>
          <w:marRight w:val="0"/>
          <w:marTop w:val="0"/>
          <w:marBottom w:val="0"/>
          <w:divBdr>
            <w:top w:val="none" w:sz="0" w:space="0" w:color="auto"/>
            <w:left w:val="none" w:sz="0" w:space="0" w:color="auto"/>
            <w:bottom w:val="none" w:sz="0" w:space="0" w:color="auto"/>
            <w:right w:val="none" w:sz="0" w:space="0" w:color="auto"/>
          </w:divBdr>
        </w:div>
        <w:div w:id="204217730">
          <w:marLeft w:val="480"/>
          <w:marRight w:val="0"/>
          <w:marTop w:val="0"/>
          <w:marBottom w:val="0"/>
          <w:divBdr>
            <w:top w:val="none" w:sz="0" w:space="0" w:color="auto"/>
            <w:left w:val="none" w:sz="0" w:space="0" w:color="auto"/>
            <w:bottom w:val="none" w:sz="0" w:space="0" w:color="auto"/>
            <w:right w:val="none" w:sz="0" w:space="0" w:color="auto"/>
          </w:divBdr>
        </w:div>
        <w:div w:id="358628232">
          <w:marLeft w:val="480"/>
          <w:marRight w:val="0"/>
          <w:marTop w:val="0"/>
          <w:marBottom w:val="0"/>
          <w:divBdr>
            <w:top w:val="none" w:sz="0" w:space="0" w:color="auto"/>
            <w:left w:val="none" w:sz="0" w:space="0" w:color="auto"/>
            <w:bottom w:val="none" w:sz="0" w:space="0" w:color="auto"/>
            <w:right w:val="none" w:sz="0" w:space="0" w:color="auto"/>
          </w:divBdr>
        </w:div>
        <w:div w:id="1705598750">
          <w:marLeft w:val="480"/>
          <w:marRight w:val="0"/>
          <w:marTop w:val="0"/>
          <w:marBottom w:val="0"/>
          <w:divBdr>
            <w:top w:val="none" w:sz="0" w:space="0" w:color="auto"/>
            <w:left w:val="none" w:sz="0" w:space="0" w:color="auto"/>
            <w:bottom w:val="none" w:sz="0" w:space="0" w:color="auto"/>
            <w:right w:val="none" w:sz="0" w:space="0" w:color="auto"/>
          </w:divBdr>
        </w:div>
        <w:div w:id="485826599">
          <w:marLeft w:val="480"/>
          <w:marRight w:val="0"/>
          <w:marTop w:val="0"/>
          <w:marBottom w:val="0"/>
          <w:divBdr>
            <w:top w:val="none" w:sz="0" w:space="0" w:color="auto"/>
            <w:left w:val="none" w:sz="0" w:space="0" w:color="auto"/>
            <w:bottom w:val="none" w:sz="0" w:space="0" w:color="auto"/>
            <w:right w:val="none" w:sz="0" w:space="0" w:color="auto"/>
          </w:divBdr>
        </w:div>
        <w:div w:id="1988393032">
          <w:marLeft w:val="480"/>
          <w:marRight w:val="0"/>
          <w:marTop w:val="0"/>
          <w:marBottom w:val="0"/>
          <w:divBdr>
            <w:top w:val="none" w:sz="0" w:space="0" w:color="auto"/>
            <w:left w:val="none" w:sz="0" w:space="0" w:color="auto"/>
            <w:bottom w:val="none" w:sz="0" w:space="0" w:color="auto"/>
            <w:right w:val="none" w:sz="0" w:space="0" w:color="auto"/>
          </w:divBdr>
        </w:div>
        <w:div w:id="26833737">
          <w:marLeft w:val="480"/>
          <w:marRight w:val="0"/>
          <w:marTop w:val="0"/>
          <w:marBottom w:val="0"/>
          <w:divBdr>
            <w:top w:val="none" w:sz="0" w:space="0" w:color="auto"/>
            <w:left w:val="none" w:sz="0" w:space="0" w:color="auto"/>
            <w:bottom w:val="none" w:sz="0" w:space="0" w:color="auto"/>
            <w:right w:val="none" w:sz="0" w:space="0" w:color="auto"/>
          </w:divBdr>
        </w:div>
        <w:div w:id="1372531632">
          <w:marLeft w:val="480"/>
          <w:marRight w:val="0"/>
          <w:marTop w:val="0"/>
          <w:marBottom w:val="0"/>
          <w:divBdr>
            <w:top w:val="none" w:sz="0" w:space="0" w:color="auto"/>
            <w:left w:val="none" w:sz="0" w:space="0" w:color="auto"/>
            <w:bottom w:val="none" w:sz="0" w:space="0" w:color="auto"/>
            <w:right w:val="none" w:sz="0" w:space="0" w:color="auto"/>
          </w:divBdr>
        </w:div>
        <w:div w:id="424809526">
          <w:marLeft w:val="480"/>
          <w:marRight w:val="0"/>
          <w:marTop w:val="0"/>
          <w:marBottom w:val="0"/>
          <w:divBdr>
            <w:top w:val="none" w:sz="0" w:space="0" w:color="auto"/>
            <w:left w:val="none" w:sz="0" w:space="0" w:color="auto"/>
            <w:bottom w:val="none" w:sz="0" w:space="0" w:color="auto"/>
            <w:right w:val="none" w:sz="0" w:space="0" w:color="auto"/>
          </w:divBdr>
        </w:div>
        <w:div w:id="1473869448">
          <w:marLeft w:val="480"/>
          <w:marRight w:val="0"/>
          <w:marTop w:val="0"/>
          <w:marBottom w:val="0"/>
          <w:divBdr>
            <w:top w:val="none" w:sz="0" w:space="0" w:color="auto"/>
            <w:left w:val="none" w:sz="0" w:space="0" w:color="auto"/>
            <w:bottom w:val="none" w:sz="0" w:space="0" w:color="auto"/>
            <w:right w:val="none" w:sz="0" w:space="0" w:color="auto"/>
          </w:divBdr>
        </w:div>
        <w:div w:id="1779641862">
          <w:marLeft w:val="480"/>
          <w:marRight w:val="0"/>
          <w:marTop w:val="0"/>
          <w:marBottom w:val="0"/>
          <w:divBdr>
            <w:top w:val="none" w:sz="0" w:space="0" w:color="auto"/>
            <w:left w:val="none" w:sz="0" w:space="0" w:color="auto"/>
            <w:bottom w:val="none" w:sz="0" w:space="0" w:color="auto"/>
            <w:right w:val="none" w:sz="0" w:space="0" w:color="auto"/>
          </w:divBdr>
        </w:div>
        <w:div w:id="724841378">
          <w:marLeft w:val="480"/>
          <w:marRight w:val="0"/>
          <w:marTop w:val="0"/>
          <w:marBottom w:val="0"/>
          <w:divBdr>
            <w:top w:val="none" w:sz="0" w:space="0" w:color="auto"/>
            <w:left w:val="none" w:sz="0" w:space="0" w:color="auto"/>
            <w:bottom w:val="none" w:sz="0" w:space="0" w:color="auto"/>
            <w:right w:val="none" w:sz="0" w:space="0" w:color="auto"/>
          </w:divBdr>
        </w:div>
        <w:div w:id="1423186805">
          <w:marLeft w:val="480"/>
          <w:marRight w:val="0"/>
          <w:marTop w:val="0"/>
          <w:marBottom w:val="0"/>
          <w:divBdr>
            <w:top w:val="none" w:sz="0" w:space="0" w:color="auto"/>
            <w:left w:val="none" w:sz="0" w:space="0" w:color="auto"/>
            <w:bottom w:val="none" w:sz="0" w:space="0" w:color="auto"/>
            <w:right w:val="none" w:sz="0" w:space="0" w:color="auto"/>
          </w:divBdr>
        </w:div>
        <w:div w:id="1526559432">
          <w:marLeft w:val="480"/>
          <w:marRight w:val="0"/>
          <w:marTop w:val="0"/>
          <w:marBottom w:val="0"/>
          <w:divBdr>
            <w:top w:val="none" w:sz="0" w:space="0" w:color="auto"/>
            <w:left w:val="none" w:sz="0" w:space="0" w:color="auto"/>
            <w:bottom w:val="none" w:sz="0" w:space="0" w:color="auto"/>
            <w:right w:val="none" w:sz="0" w:space="0" w:color="auto"/>
          </w:divBdr>
        </w:div>
        <w:div w:id="2093693339">
          <w:marLeft w:val="480"/>
          <w:marRight w:val="0"/>
          <w:marTop w:val="0"/>
          <w:marBottom w:val="0"/>
          <w:divBdr>
            <w:top w:val="none" w:sz="0" w:space="0" w:color="auto"/>
            <w:left w:val="none" w:sz="0" w:space="0" w:color="auto"/>
            <w:bottom w:val="none" w:sz="0" w:space="0" w:color="auto"/>
            <w:right w:val="none" w:sz="0" w:space="0" w:color="auto"/>
          </w:divBdr>
        </w:div>
        <w:div w:id="2079744219">
          <w:marLeft w:val="480"/>
          <w:marRight w:val="0"/>
          <w:marTop w:val="0"/>
          <w:marBottom w:val="0"/>
          <w:divBdr>
            <w:top w:val="none" w:sz="0" w:space="0" w:color="auto"/>
            <w:left w:val="none" w:sz="0" w:space="0" w:color="auto"/>
            <w:bottom w:val="none" w:sz="0" w:space="0" w:color="auto"/>
            <w:right w:val="none" w:sz="0" w:space="0" w:color="auto"/>
          </w:divBdr>
        </w:div>
        <w:div w:id="1637494646">
          <w:marLeft w:val="480"/>
          <w:marRight w:val="0"/>
          <w:marTop w:val="0"/>
          <w:marBottom w:val="0"/>
          <w:divBdr>
            <w:top w:val="none" w:sz="0" w:space="0" w:color="auto"/>
            <w:left w:val="none" w:sz="0" w:space="0" w:color="auto"/>
            <w:bottom w:val="none" w:sz="0" w:space="0" w:color="auto"/>
            <w:right w:val="none" w:sz="0" w:space="0" w:color="auto"/>
          </w:divBdr>
        </w:div>
        <w:div w:id="1609508352">
          <w:marLeft w:val="480"/>
          <w:marRight w:val="0"/>
          <w:marTop w:val="0"/>
          <w:marBottom w:val="0"/>
          <w:divBdr>
            <w:top w:val="none" w:sz="0" w:space="0" w:color="auto"/>
            <w:left w:val="none" w:sz="0" w:space="0" w:color="auto"/>
            <w:bottom w:val="none" w:sz="0" w:space="0" w:color="auto"/>
            <w:right w:val="none" w:sz="0" w:space="0" w:color="auto"/>
          </w:divBdr>
        </w:div>
        <w:div w:id="1385593962">
          <w:marLeft w:val="480"/>
          <w:marRight w:val="0"/>
          <w:marTop w:val="0"/>
          <w:marBottom w:val="0"/>
          <w:divBdr>
            <w:top w:val="none" w:sz="0" w:space="0" w:color="auto"/>
            <w:left w:val="none" w:sz="0" w:space="0" w:color="auto"/>
            <w:bottom w:val="none" w:sz="0" w:space="0" w:color="auto"/>
            <w:right w:val="none" w:sz="0" w:space="0" w:color="auto"/>
          </w:divBdr>
        </w:div>
      </w:divsChild>
    </w:div>
    <w:div w:id="170217367">
      <w:bodyDiv w:val="1"/>
      <w:marLeft w:val="0"/>
      <w:marRight w:val="0"/>
      <w:marTop w:val="0"/>
      <w:marBottom w:val="0"/>
      <w:divBdr>
        <w:top w:val="none" w:sz="0" w:space="0" w:color="auto"/>
        <w:left w:val="none" w:sz="0" w:space="0" w:color="auto"/>
        <w:bottom w:val="none" w:sz="0" w:space="0" w:color="auto"/>
        <w:right w:val="none" w:sz="0" w:space="0" w:color="auto"/>
      </w:divBdr>
    </w:div>
    <w:div w:id="171646295">
      <w:bodyDiv w:val="1"/>
      <w:marLeft w:val="0"/>
      <w:marRight w:val="0"/>
      <w:marTop w:val="0"/>
      <w:marBottom w:val="0"/>
      <w:divBdr>
        <w:top w:val="none" w:sz="0" w:space="0" w:color="auto"/>
        <w:left w:val="none" w:sz="0" w:space="0" w:color="auto"/>
        <w:bottom w:val="none" w:sz="0" w:space="0" w:color="auto"/>
        <w:right w:val="none" w:sz="0" w:space="0" w:color="auto"/>
      </w:divBdr>
    </w:div>
    <w:div w:id="173030837">
      <w:bodyDiv w:val="1"/>
      <w:marLeft w:val="0"/>
      <w:marRight w:val="0"/>
      <w:marTop w:val="0"/>
      <w:marBottom w:val="0"/>
      <w:divBdr>
        <w:top w:val="none" w:sz="0" w:space="0" w:color="auto"/>
        <w:left w:val="none" w:sz="0" w:space="0" w:color="auto"/>
        <w:bottom w:val="none" w:sz="0" w:space="0" w:color="auto"/>
        <w:right w:val="none" w:sz="0" w:space="0" w:color="auto"/>
      </w:divBdr>
    </w:div>
    <w:div w:id="173343599">
      <w:bodyDiv w:val="1"/>
      <w:marLeft w:val="0"/>
      <w:marRight w:val="0"/>
      <w:marTop w:val="0"/>
      <w:marBottom w:val="0"/>
      <w:divBdr>
        <w:top w:val="none" w:sz="0" w:space="0" w:color="auto"/>
        <w:left w:val="none" w:sz="0" w:space="0" w:color="auto"/>
        <w:bottom w:val="none" w:sz="0" w:space="0" w:color="auto"/>
        <w:right w:val="none" w:sz="0" w:space="0" w:color="auto"/>
      </w:divBdr>
    </w:div>
    <w:div w:id="174882534">
      <w:bodyDiv w:val="1"/>
      <w:marLeft w:val="0"/>
      <w:marRight w:val="0"/>
      <w:marTop w:val="0"/>
      <w:marBottom w:val="0"/>
      <w:divBdr>
        <w:top w:val="none" w:sz="0" w:space="0" w:color="auto"/>
        <w:left w:val="none" w:sz="0" w:space="0" w:color="auto"/>
        <w:bottom w:val="none" w:sz="0" w:space="0" w:color="auto"/>
        <w:right w:val="none" w:sz="0" w:space="0" w:color="auto"/>
      </w:divBdr>
    </w:div>
    <w:div w:id="175773284">
      <w:bodyDiv w:val="1"/>
      <w:marLeft w:val="0"/>
      <w:marRight w:val="0"/>
      <w:marTop w:val="0"/>
      <w:marBottom w:val="0"/>
      <w:divBdr>
        <w:top w:val="none" w:sz="0" w:space="0" w:color="auto"/>
        <w:left w:val="none" w:sz="0" w:space="0" w:color="auto"/>
        <w:bottom w:val="none" w:sz="0" w:space="0" w:color="auto"/>
        <w:right w:val="none" w:sz="0" w:space="0" w:color="auto"/>
      </w:divBdr>
    </w:div>
    <w:div w:id="176040581">
      <w:bodyDiv w:val="1"/>
      <w:marLeft w:val="0"/>
      <w:marRight w:val="0"/>
      <w:marTop w:val="0"/>
      <w:marBottom w:val="0"/>
      <w:divBdr>
        <w:top w:val="none" w:sz="0" w:space="0" w:color="auto"/>
        <w:left w:val="none" w:sz="0" w:space="0" w:color="auto"/>
        <w:bottom w:val="none" w:sz="0" w:space="0" w:color="auto"/>
        <w:right w:val="none" w:sz="0" w:space="0" w:color="auto"/>
      </w:divBdr>
    </w:div>
    <w:div w:id="176308338">
      <w:bodyDiv w:val="1"/>
      <w:marLeft w:val="0"/>
      <w:marRight w:val="0"/>
      <w:marTop w:val="0"/>
      <w:marBottom w:val="0"/>
      <w:divBdr>
        <w:top w:val="none" w:sz="0" w:space="0" w:color="auto"/>
        <w:left w:val="none" w:sz="0" w:space="0" w:color="auto"/>
        <w:bottom w:val="none" w:sz="0" w:space="0" w:color="auto"/>
        <w:right w:val="none" w:sz="0" w:space="0" w:color="auto"/>
      </w:divBdr>
    </w:div>
    <w:div w:id="176388595">
      <w:bodyDiv w:val="1"/>
      <w:marLeft w:val="0"/>
      <w:marRight w:val="0"/>
      <w:marTop w:val="0"/>
      <w:marBottom w:val="0"/>
      <w:divBdr>
        <w:top w:val="none" w:sz="0" w:space="0" w:color="auto"/>
        <w:left w:val="none" w:sz="0" w:space="0" w:color="auto"/>
        <w:bottom w:val="none" w:sz="0" w:space="0" w:color="auto"/>
        <w:right w:val="none" w:sz="0" w:space="0" w:color="auto"/>
      </w:divBdr>
    </w:div>
    <w:div w:id="177081468">
      <w:bodyDiv w:val="1"/>
      <w:marLeft w:val="0"/>
      <w:marRight w:val="0"/>
      <w:marTop w:val="0"/>
      <w:marBottom w:val="0"/>
      <w:divBdr>
        <w:top w:val="none" w:sz="0" w:space="0" w:color="auto"/>
        <w:left w:val="none" w:sz="0" w:space="0" w:color="auto"/>
        <w:bottom w:val="none" w:sz="0" w:space="0" w:color="auto"/>
        <w:right w:val="none" w:sz="0" w:space="0" w:color="auto"/>
      </w:divBdr>
    </w:div>
    <w:div w:id="178275815">
      <w:bodyDiv w:val="1"/>
      <w:marLeft w:val="0"/>
      <w:marRight w:val="0"/>
      <w:marTop w:val="0"/>
      <w:marBottom w:val="0"/>
      <w:divBdr>
        <w:top w:val="none" w:sz="0" w:space="0" w:color="auto"/>
        <w:left w:val="none" w:sz="0" w:space="0" w:color="auto"/>
        <w:bottom w:val="none" w:sz="0" w:space="0" w:color="auto"/>
        <w:right w:val="none" w:sz="0" w:space="0" w:color="auto"/>
      </w:divBdr>
    </w:div>
    <w:div w:id="179199916">
      <w:bodyDiv w:val="1"/>
      <w:marLeft w:val="0"/>
      <w:marRight w:val="0"/>
      <w:marTop w:val="0"/>
      <w:marBottom w:val="0"/>
      <w:divBdr>
        <w:top w:val="none" w:sz="0" w:space="0" w:color="auto"/>
        <w:left w:val="none" w:sz="0" w:space="0" w:color="auto"/>
        <w:bottom w:val="none" w:sz="0" w:space="0" w:color="auto"/>
        <w:right w:val="none" w:sz="0" w:space="0" w:color="auto"/>
      </w:divBdr>
    </w:div>
    <w:div w:id="179662595">
      <w:bodyDiv w:val="1"/>
      <w:marLeft w:val="0"/>
      <w:marRight w:val="0"/>
      <w:marTop w:val="0"/>
      <w:marBottom w:val="0"/>
      <w:divBdr>
        <w:top w:val="none" w:sz="0" w:space="0" w:color="auto"/>
        <w:left w:val="none" w:sz="0" w:space="0" w:color="auto"/>
        <w:bottom w:val="none" w:sz="0" w:space="0" w:color="auto"/>
        <w:right w:val="none" w:sz="0" w:space="0" w:color="auto"/>
      </w:divBdr>
    </w:div>
    <w:div w:id="179974542">
      <w:bodyDiv w:val="1"/>
      <w:marLeft w:val="0"/>
      <w:marRight w:val="0"/>
      <w:marTop w:val="0"/>
      <w:marBottom w:val="0"/>
      <w:divBdr>
        <w:top w:val="none" w:sz="0" w:space="0" w:color="auto"/>
        <w:left w:val="none" w:sz="0" w:space="0" w:color="auto"/>
        <w:bottom w:val="none" w:sz="0" w:space="0" w:color="auto"/>
        <w:right w:val="none" w:sz="0" w:space="0" w:color="auto"/>
      </w:divBdr>
    </w:div>
    <w:div w:id="180709185">
      <w:bodyDiv w:val="1"/>
      <w:marLeft w:val="0"/>
      <w:marRight w:val="0"/>
      <w:marTop w:val="0"/>
      <w:marBottom w:val="0"/>
      <w:divBdr>
        <w:top w:val="none" w:sz="0" w:space="0" w:color="auto"/>
        <w:left w:val="none" w:sz="0" w:space="0" w:color="auto"/>
        <w:bottom w:val="none" w:sz="0" w:space="0" w:color="auto"/>
        <w:right w:val="none" w:sz="0" w:space="0" w:color="auto"/>
      </w:divBdr>
      <w:divsChild>
        <w:div w:id="289633838">
          <w:marLeft w:val="480"/>
          <w:marRight w:val="0"/>
          <w:marTop w:val="0"/>
          <w:marBottom w:val="0"/>
          <w:divBdr>
            <w:top w:val="none" w:sz="0" w:space="0" w:color="auto"/>
            <w:left w:val="none" w:sz="0" w:space="0" w:color="auto"/>
            <w:bottom w:val="none" w:sz="0" w:space="0" w:color="auto"/>
            <w:right w:val="none" w:sz="0" w:space="0" w:color="auto"/>
          </w:divBdr>
        </w:div>
        <w:div w:id="1147551108">
          <w:marLeft w:val="480"/>
          <w:marRight w:val="0"/>
          <w:marTop w:val="0"/>
          <w:marBottom w:val="0"/>
          <w:divBdr>
            <w:top w:val="none" w:sz="0" w:space="0" w:color="auto"/>
            <w:left w:val="none" w:sz="0" w:space="0" w:color="auto"/>
            <w:bottom w:val="none" w:sz="0" w:space="0" w:color="auto"/>
            <w:right w:val="none" w:sz="0" w:space="0" w:color="auto"/>
          </w:divBdr>
        </w:div>
        <w:div w:id="929504336">
          <w:marLeft w:val="480"/>
          <w:marRight w:val="0"/>
          <w:marTop w:val="0"/>
          <w:marBottom w:val="0"/>
          <w:divBdr>
            <w:top w:val="none" w:sz="0" w:space="0" w:color="auto"/>
            <w:left w:val="none" w:sz="0" w:space="0" w:color="auto"/>
            <w:bottom w:val="none" w:sz="0" w:space="0" w:color="auto"/>
            <w:right w:val="none" w:sz="0" w:space="0" w:color="auto"/>
          </w:divBdr>
        </w:div>
        <w:div w:id="2003894756">
          <w:marLeft w:val="480"/>
          <w:marRight w:val="0"/>
          <w:marTop w:val="0"/>
          <w:marBottom w:val="0"/>
          <w:divBdr>
            <w:top w:val="none" w:sz="0" w:space="0" w:color="auto"/>
            <w:left w:val="none" w:sz="0" w:space="0" w:color="auto"/>
            <w:bottom w:val="none" w:sz="0" w:space="0" w:color="auto"/>
            <w:right w:val="none" w:sz="0" w:space="0" w:color="auto"/>
          </w:divBdr>
        </w:div>
        <w:div w:id="2121289895">
          <w:marLeft w:val="480"/>
          <w:marRight w:val="0"/>
          <w:marTop w:val="0"/>
          <w:marBottom w:val="0"/>
          <w:divBdr>
            <w:top w:val="none" w:sz="0" w:space="0" w:color="auto"/>
            <w:left w:val="none" w:sz="0" w:space="0" w:color="auto"/>
            <w:bottom w:val="none" w:sz="0" w:space="0" w:color="auto"/>
            <w:right w:val="none" w:sz="0" w:space="0" w:color="auto"/>
          </w:divBdr>
        </w:div>
        <w:div w:id="1370178533">
          <w:marLeft w:val="480"/>
          <w:marRight w:val="0"/>
          <w:marTop w:val="0"/>
          <w:marBottom w:val="0"/>
          <w:divBdr>
            <w:top w:val="none" w:sz="0" w:space="0" w:color="auto"/>
            <w:left w:val="none" w:sz="0" w:space="0" w:color="auto"/>
            <w:bottom w:val="none" w:sz="0" w:space="0" w:color="auto"/>
            <w:right w:val="none" w:sz="0" w:space="0" w:color="auto"/>
          </w:divBdr>
        </w:div>
        <w:div w:id="1409964376">
          <w:marLeft w:val="480"/>
          <w:marRight w:val="0"/>
          <w:marTop w:val="0"/>
          <w:marBottom w:val="0"/>
          <w:divBdr>
            <w:top w:val="none" w:sz="0" w:space="0" w:color="auto"/>
            <w:left w:val="none" w:sz="0" w:space="0" w:color="auto"/>
            <w:bottom w:val="none" w:sz="0" w:space="0" w:color="auto"/>
            <w:right w:val="none" w:sz="0" w:space="0" w:color="auto"/>
          </w:divBdr>
        </w:div>
        <w:div w:id="549341571">
          <w:marLeft w:val="480"/>
          <w:marRight w:val="0"/>
          <w:marTop w:val="0"/>
          <w:marBottom w:val="0"/>
          <w:divBdr>
            <w:top w:val="none" w:sz="0" w:space="0" w:color="auto"/>
            <w:left w:val="none" w:sz="0" w:space="0" w:color="auto"/>
            <w:bottom w:val="none" w:sz="0" w:space="0" w:color="auto"/>
            <w:right w:val="none" w:sz="0" w:space="0" w:color="auto"/>
          </w:divBdr>
        </w:div>
        <w:div w:id="1538275225">
          <w:marLeft w:val="480"/>
          <w:marRight w:val="0"/>
          <w:marTop w:val="0"/>
          <w:marBottom w:val="0"/>
          <w:divBdr>
            <w:top w:val="none" w:sz="0" w:space="0" w:color="auto"/>
            <w:left w:val="none" w:sz="0" w:space="0" w:color="auto"/>
            <w:bottom w:val="none" w:sz="0" w:space="0" w:color="auto"/>
            <w:right w:val="none" w:sz="0" w:space="0" w:color="auto"/>
          </w:divBdr>
        </w:div>
        <w:div w:id="145782498">
          <w:marLeft w:val="480"/>
          <w:marRight w:val="0"/>
          <w:marTop w:val="0"/>
          <w:marBottom w:val="0"/>
          <w:divBdr>
            <w:top w:val="none" w:sz="0" w:space="0" w:color="auto"/>
            <w:left w:val="none" w:sz="0" w:space="0" w:color="auto"/>
            <w:bottom w:val="none" w:sz="0" w:space="0" w:color="auto"/>
            <w:right w:val="none" w:sz="0" w:space="0" w:color="auto"/>
          </w:divBdr>
        </w:div>
        <w:div w:id="1768235398">
          <w:marLeft w:val="480"/>
          <w:marRight w:val="0"/>
          <w:marTop w:val="0"/>
          <w:marBottom w:val="0"/>
          <w:divBdr>
            <w:top w:val="none" w:sz="0" w:space="0" w:color="auto"/>
            <w:left w:val="none" w:sz="0" w:space="0" w:color="auto"/>
            <w:bottom w:val="none" w:sz="0" w:space="0" w:color="auto"/>
            <w:right w:val="none" w:sz="0" w:space="0" w:color="auto"/>
          </w:divBdr>
        </w:div>
        <w:div w:id="1155872653">
          <w:marLeft w:val="480"/>
          <w:marRight w:val="0"/>
          <w:marTop w:val="0"/>
          <w:marBottom w:val="0"/>
          <w:divBdr>
            <w:top w:val="none" w:sz="0" w:space="0" w:color="auto"/>
            <w:left w:val="none" w:sz="0" w:space="0" w:color="auto"/>
            <w:bottom w:val="none" w:sz="0" w:space="0" w:color="auto"/>
            <w:right w:val="none" w:sz="0" w:space="0" w:color="auto"/>
          </w:divBdr>
        </w:div>
        <w:div w:id="653340230">
          <w:marLeft w:val="480"/>
          <w:marRight w:val="0"/>
          <w:marTop w:val="0"/>
          <w:marBottom w:val="0"/>
          <w:divBdr>
            <w:top w:val="none" w:sz="0" w:space="0" w:color="auto"/>
            <w:left w:val="none" w:sz="0" w:space="0" w:color="auto"/>
            <w:bottom w:val="none" w:sz="0" w:space="0" w:color="auto"/>
            <w:right w:val="none" w:sz="0" w:space="0" w:color="auto"/>
          </w:divBdr>
        </w:div>
        <w:div w:id="2122534165">
          <w:marLeft w:val="480"/>
          <w:marRight w:val="0"/>
          <w:marTop w:val="0"/>
          <w:marBottom w:val="0"/>
          <w:divBdr>
            <w:top w:val="none" w:sz="0" w:space="0" w:color="auto"/>
            <w:left w:val="none" w:sz="0" w:space="0" w:color="auto"/>
            <w:bottom w:val="none" w:sz="0" w:space="0" w:color="auto"/>
            <w:right w:val="none" w:sz="0" w:space="0" w:color="auto"/>
          </w:divBdr>
        </w:div>
        <w:div w:id="1846165906">
          <w:marLeft w:val="480"/>
          <w:marRight w:val="0"/>
          <w:marTop w:val="0"/>
          <w:marBottom w:val="0"/>
          <w:divBdr>
            <w:top w:val="none" w:sz="0" w:space="0" w:color="auto"/>
            <w:left w:val="none" w:sz="0" w:space="0" w:color="auto"/>
            <w:bottom w:val="none" w:sz="0" w:space="0" w:color="auto"/>
            <w:right w:val="none" w:sz="0" w:space="0" w:color="auto"/>
          </w:divBdr>
        </w:div>
        <w:div w:id="915551811">
          <w:marLeft w:val="480"/>
          <w:marRight w:val="0"/>
          <w:marTop w:val="0"/>
          <w:marBottom w:val="0"/>
          <w:divBdr>
            <w:top w:val="none" w:sz="0" w:space="0" w:color="auto"/>
            <w:left w:val="none" w:sz="0" w:space="0" w:color="auto"/>
            <w:bottom w:val="none" w:sz="0" w:space="0" w:color="auto"/>
            <w:right w:val="none" w:sz="0" w:space="0" w:color="auto"/>
          </w:divBdr>
        </w:div>
      </w:divsChild>
    </w:div>
    <w:div w:id="180897008">
      <w:bodyDiv w:val="1"/>
      <w:marLeft w:val="0"/>
      <w:marRight w:val="0"/>
      <w:marTop w:val="0"/>
      <w:marBottom w:val="0"/>
      <w:divBdr>
        <w:top w:val="none" w:sz="0" w:space="0" w:color="auto"/>
        <w:left w:val="none" w:sz="0" w:space="0" w:color="auto"/>
        <w:bottom w:val="none" w:sz="0" w:space="0" w:color="auto"/>
        <w:right w:val="none" w:sz="0" w:space="0" w:color="auto"/>
      </w:divBdr>
    </w:div>
    <w:div w:id="181628101">
      <w:bodyDiv w:val="1"/>
      <w:marLeft w:val="0"/>
      <w:marRight w:val="0"/>
      <w:marTop w:val="0"/>
      <w:marBottom w:val="0"/>
      <w:divBdr>
        <w:top w:val="none" w:sz="0" w:space="0" w:color="auto"/>
        <w:left w:val="none" w:sz="0" w:space="0" w:color="auto"/>
        <w:bottom w:val="none" w:sz="0" w:space="0" w:color="auto"/>
        <w:right w:val="none" w:sz="0" w:space="0" w:color="auto"/>
      </w:divBdr>
    </w:div>
    <w:div w:id="182133371">
      <w:bodyDiv w:val="1"/>
      <w:marLeft w:val="0"/>
      <w:marRight w:val="0"/>
      <w:marTop w:val="0"/>
      <w:marBottom w:val="0"/>
      <w:divBdr>
        <w:top w:val="none" w:sz="0" w:space="0" w:color="auto"/>
        <w:left w:val="none" w:sz="0" w:space="0" w:color="auto"/>
        <w:bottom w:val="none" w:sz="0" w:space="0" w:color="auto"/>
        <w:right w:val="none" w:sz="0" w:space="0" w:color="auto"/>
      </w:divBdr>
    </w:div>
    <w:div w:id="183523119">
      <w:bodyDiv w:val="1"/>
      <w:marLeft w:val="0"/>
      <w:marRight w:val="0"/>
      <w:marTop w:val="0"/>
      <w:marBottom w:val="0"/>
      <w:divBdr>
        <w:top w:val="none" w:sz="0" w:space="0" w:color="auto"/>
        <w:left w:val="none" w:sz="0" w:space="0" w:color="auto"/>
        <w:bottom w:val="none" w:sz="0" w:space="0" w:color="auto"/>
        <w:right w:val="none" w:sz="0" w:space="0" w:color="auto"/>
      </w:divBdr>
    </w:div>
    <w:div w:id="183789952">
      <w:bodyDiv w:val="1"/>
      <w:marLeft w:val="0"/>
      <w:marRight w:val="0"/>
      <w:marTop w:val="0"/>
      <w:marBottom w:val="0"/>
      <w:divBdr>
        <w:top w:val="none" w:sz="0" w:space="0" w:color="auto"/>
        <w:left w:val="none" w:sz="0" w:space="0" w:color="auto"/>
        <w:bottom w:val="none" w:sz="0" w:space="0" w:color="auto"/>
        <w:right w:val="none" w:sz="0" w:space="0" w:color="auto"/>
      </w:divBdr>
      <w:divsChild>
        <w:div w:id="165092240">
          <w:marLeft w:val="480"/>
          <w:marRight w:val="0"/>
          <w:marTop w:val="0"/>
          <w:marBottom w:val="0"/>
          <w:divBdr>
            <w:top w:val="none" w:sz="0" w:space="0" w:color="auto"/>
            <w:left w:val="none" w:sz="0" w:space="0" w:color="auto"/>
            <w:bottom w:val="none" w:sz="0" w:space="0" w:color="auto"/>
            <w:right w:val="none" w:sz="0" w:space="0" w:color="auto"/>
          </w:divBdr>
        </w:div>
        <w:div w:id="1635064053">
          <w:marLeft w:val="480"/>
          <w:marRight w:val="0"/>
          <w:marTop w:val="0"/>
          <w:marBottom w:val="0"/>
          <w:divBdr>
            <w:top w:val="none" w:sz="0" w:space="0" w:color="auto"/>
            <w:left w:val="none" w:sz="0" w:space="0" w:color="auto"/>
            <w:bottom w:val="none" w:sz="0" w:space="0" w:color="auto"/>
            <w:right w:val="none" w:sz="0" w:space="0" w:color="auto"/>
          </w:divBdr>
        </w:div>
        <w:div w:id="291331758">
          <w:marLeft w:val="480"/>
          <w:marRight w:val="0"/>
          <w:marTop w:val="0"/>
          <w:marBottom w:val="0"/>
          <w:divBdr>
            <w:top w:val="none" w:sz="0" w:space="0" w:color="auto"/>
            <w:left w:val="none" w:sz="0" w:space="0" w:color="auto"/>
            <w:bottom w:val="none" w:sz="0" w:space="0" w:color="auto"/>
            <w:right w:val="none" w:sz="0" w:space="0" w:color="auto"/>
          </w:divBdr>
        </w:div>
        <w:div w:id="1431662165">
          <w:marLeft w:val="480"/>
          <w:marRight w:val="0"/>
          <w:marTop w:val="0"/>
          <w:marBottom w:val="0"/>
          <w:divBdr>
            <w:top w:val="none" w:sz="0" w:space="0" w:color="auto"/>
            <w:left w:val="none" w:sz="0" w:space="0" w:color="auto"/>
            <w:bottom w:val="none" w:sz="0" w:space="0" w:color="auto"/>
            <w:right w:val="none" w:sz="0" w:space="0" w:color="auto"/>
          </w:divBdr>
        </w:div>
        <w:div w:id="1653293634">
          <w:marLeft w:val="480"/>
          <w:marRight w:val="0"/>
          <w:marTop w:val="0"/>
          <w:marBottom w:val="0"/>
          <w:divBdr>
            <w:top w:val="none" w:sz="0" w:space="0" w:color="auto"/>
            <w:left w:val="none" w:sz="0" w:space="0" w:color="auto"/>
            <w:bottom w:val="none" w:sz="0" w:space="0" w:color="auto"/>
            <w:right w:val="none" w:sz="0" w:space="0" w:color="auto"/>
          </w:divBdr>
        </w:div>
        <w:div w:id="2020422752">
          <w:marLeft w:val="480"/>
          <w:marRight w:val="0"/>
          <w:marTop w:val="0"/>
          <w:marBottom w:val="0"/>
          <w:divBdr>
            <w:top w:val="none" w:sz="0" w:space="0" w:color="auto"/>
            <w:left w:val="none" w:sz="0" w:space="0" w:color="auto"/>
            <w:bottom w:val="none" w:sz="0" w:space="0" w:color="auto"/>
            <w:right w:val="none" w:sz="0" w:space="0" w:color="auto"/>
          </w:divBdr>
        </w:div>
        <w:div w:id="1368675526">
          <w:marLeft w:val="480"/>
          <w:marRight w:val="0"/>
          <w:marTop w:val="0"/>
          <w:marBottom w:val="0"/>
          <w:divBdr>
            <w:top w:val="none" w:sz="0" w:space="0" w:color="auto"/>
            <w:left w:val="none" w:sz="0" w:space="0" w:color="auto"/>
            <w:bottom w:val="none" w:sz="0" w:space="0" w:color="auto"/>
            <w:right w:val="none" w:sz="0" w:space="0" w:color="auto"/>
          </w:divBdr>
        </w:div>
        <w:div w:id="1425567868">
          <w:marLeft w:val="480"/>
          <w:marRight w:val="0"/>
          <w:marTop w:val="0"/>
          <w:marBottom w:val="0"/>
          <w:divBdr>
            <w:top w:val="none" w:sz="0" w:space="0" w:color="auto"/>
            <w:left w:val="none" w:sz="0" w:space="0" w:color="auto"/>
            <w:bottom w:val="none" w:sz="0" w:space="0" w:color="auto"/>
            <w:right w:val="none" w:sz="0" w:space="0" w:color="auto"/>
          </w:divBdr>
        </w:div>
        <w:div w:id="1594779766">
          <w:marLeft w:val="480"/>
          <w:marRight w:val="0"/>
          <w:marTop w:val="0"/>
          <w:marBottom w:val="0"/>
          <w:divBdr>
            <w:top w:val="none" w:sz="0" w:space="0" w:color="auto"/>
            <w:left w:val="none" w:sz="0" w:space="0" w:color="auto"/>
            <w:bottom w:val="none" w:sz="0" w:space="0" w:color="auto"/>
            <w:right w:val="none" w:sz="0" w:space="0" w:color="auto"/>
          </w:divBdr>
        </w:div>
        <w:div w:id="612589401">
          <w:marLeft w:val="480"/>
          <w:marRight w:val="0"/>
          <w:marTop w:val="0"/>
          <w:marBottom w:val="0"/>
          <w:divBdr>
            <w:top w:val="none" w:sz="0" w:space="0" w:color="auto"/>
            <w:left w:val="none" w:sz="0" w:space="0" w:color="auto"/>
            <w:bottom w:val="none" w:sz="0" w:space="0" w:color="auto"/>
            <w:right w:val="none" w:sz="0" w:space="0" w:color="auto"/>
          </w:divBdr>
        </w:div>
      </w:divsChild>
    </w:div>
    <w:div w:id="184246020">
      <w:bodyDiv w:val="1"/>
      <w:marLeft w:val="0"/>
      <w:marRight w:val="0"/>
      <w:marTop w:val="0"/>
      <w:marBottom w:val="0"/>
      <w:divBdr>
        <w:top w:val="none" w:sz="0" w:space="0" w:color="auto"/>
        <w:left w:val="none" w:sz="0" w:space="0" w:color="auto"/>
        <w:bottom w:val="none" w:sz="0" w:space="0" w:color="auto"/>
        <w:right w:val="none" w:sz="0" w:space="0" w:color="auto"/>
      </w:divBdr>
      <w:divsChild>
        <w:div w:id="3362854">
          <w:marLeft w:val="480"/>
          <w:marRight w:val="0"/>
          <w:marTop w:val="0"/>
          <w:marBottom w:val="0"/>
          <w:divBdr>
            <w:top w:val="none" w:sz="0" w:space="0" w:color="auto"/>
            <w:left w:val="none" w:sz="0" w:space="0" w:color="auto"/>
            <w:bottom w:val="none" w:sz="0" w:space="0" w:color="auto"/>
            <w:right w:val="none" w:sz="0" w:space="0" w:color="auto"/>
          </w:divBdr>
        </w:div>
        <w:div w:id="559243002">
          <w:marLeft w:val="480"/>
          <w:marRight w:val="0"/>
          <w:marTop w:val="0"/>
          <w:marBottom w:val="0"/>
          <w:divBdr>
            <w:top w:val="none" w:sz="0" w:space="0" w:color="auto"/>
            <w:left w:val="none" w:sz="0" w:space="0" w:color="auto"/>
            <w:bottom w:val="none" w:sz="0" w:space="0" w:color="auto"/>
            <w:right w:val="none" w:sz="0" w:space="0" w:color="auto"/>
          </w:divBdr>
        </w:div>
        <w:div w:id="1415466692">
          <w:marLeft w:val="480"/>
          <w:marRight w:val="0"/>
          <w:marTop w:val="0"/>
          <w:marBottom w:val="0"/>
          <w:divBdr>
            <w:top w:val="none" w:sz="0" w:space="0" w:color="auto"/>
            <w:left w:val="none" w:sz="0" w:space="0" w:color="auto"/>
            <w:bottom w:val="none" w:sz="0" w:space="0" w:color="auto"/>
            <w:right w:val="none" w:sz="0" w:space="0" w:color="auto"/>
          </w:divBdr>
        </w:div>
        <w:div w:id="925269611">
          <w:marLeft w:val="480"/>
          <w:marRight w:val="0"/>
          <w:marTop w:val="0"/>
          <w:marBottom w:val="0"/>
          <w:divBdr>
            <w:top w:val="none" w:sz="0" w:space="0" w:color="auto"/>
            <w:left w:val="none" w:sz="0" w:space="0" w:color="auto"/>
            <w:bottom w:val="none" w:sz="0" w:space="0" w:color="auto"/>
            <w:right w:val="none" w:sz="0" w:space="0" w:color="auto"/>
          </w:divBdr>
        </w:div>
        <w:div w:id="1540967215">
          <w:marLeft w:val="480"/>
          <w:marRight w:val="0"/>
          <w:marTop w:val="0"/>
          <w:marBottom w:val="0"/>
          <w:divBdr>
            <w:top w:val="none" w:sz="0" w:space="0" w:color="auto"/>
            <w:left w:val="none" w:sz="0" w:space="0" w:color="auto"/>
            <w:bottom w:val="none" w:sz="0" w:space="0" w:color="auto"/>
            <w:right w:val="none" w:sz="0" w:space="0" w:color="auto"/>
          </w:divBdr>
        </w:div>
        <w:div w:id="2090804302">
          <w:marLeft w:val="480"/>
          <w:marRight w:val="0"/>
          <w:marTop w:val="0"/>
          <w:marBottom w:val="0"/>
          <w:divBdr>
            <w:top w:val="none" w:sz="0" w:space="0" w:color="auto"/>
            <w:left w:val="none" w:sz="0" w:space="0" w:color="auto"/>
            <w:bottom w:val="none" w:sz="0" w:space="0" w:color="auto"/>
            <w:right w:val="none" w:sz="0" w:space="0" w:color="auto"/>
          </w:divBdr>
        </w:div>
        <w:div w:id="567227580">
          <w:marLeft w:val="480"/>
          <w:marRight w:val="0"/>
          <w:marTop w:val="0"/>
          <w:marBottom w:val="0"/>
          <w:divBdr>
            <w:top w:val="none" w:sz="0" w:space="0" w:color="auto"/>
            <w:left w:val="none" w:sz="0" w:space="0" w:color="auto"/>
            <w:bottom w:val="none" w:sz="0" w:space="0" w:color="auto"/>
            <w:right w:val="none" w:sz="0" w:space="0" w:color="auto"/>
          </w:divBdr>
        </w:div>
        <w:div w:id="460879870">
          <w:marLeft w:val="480"/>
          <w:marRight w:val="0"/>
          <w:marTop w:val="0"/>
          <w:marBottom w:val="0"/>
          <w:divBdr>
            <w:top w:val="none" w:sz="0" w:space="0" w:color="auto"/>
            <w:left w:val="none" w:sz="0" w:space="0" w:color="auto"/>
            <w:bottom w:val="none" w:sz="0" w:space="0" w:color="auto"/>
            <w:right w:val="none" w:sz="0" w:space="0" w:color="auto"/>
          </w:divBdr>
        </w:div>
        <w:div w:id="228199432">
          <w:marLeft w:val="480"/>
          <w:marRight w:val="0"/>
          <w:marTop w:val="0"/>
          <w:marBottom w:val="0"/>
          <w:divBdr>
            <w:top w:val="none" w:sz="0" w:space="0" w:color="auto"/>
            <w:left w:val="none" w:sz="0" w:space="0" w:color="auto"/>
            <w:bottom w:val="none" w:sz="0" w:space="0" w:color="auto"/>
            <w:right w:val="none" w:sz="0" w:space="0" w:color="auto"/>
          </w:divBdr>
        </w:div>
        <w:div w:id="1642811069">
          <w:marLeft w:val="480"/>
          <w:marRight w:val="0"/>
          <w:marTop w:val="0"/>
          <w:marBottom w:val="0"/>
          <w:divBdr>
            <w:top w:val="none" w:sz="0" w:space="0" w:color="auto"/>
            <w:left w:val="none" w:sz="0" w:space="0" w:color="auto"/>
            <w:bottom w:val="none" w:sz="0" w:space="0" w:color="auto"/>
            <w:right w:val="none" w:sz="0" w:space="0" w:color="auto"/>
          </w:divBdr>
        </w:div>
        <w:div w:id="1356269936">
          <w:marLeft w:val="480"/>
          <w:marRight w:val="0"/>
          <w:marTop w:val="0"/>
          <w:marBottom w:val="0"/>
          <w:divBdr>
            <w:top w:val="none" w:sz="0" w:space="0" w:color="auto"/>
            <w:left w:val="none" w:sz="0" w:space="0" w:color="auto"/>
            <w:bottom w:val="none" w:sz="0" w:space="0" w:color="auto"/>
            <w:right w:val="none" w:sz="0" w:space="0" w:color="auto"/>
          </w:divBdr>
        </w:div>
      </w:divsChild>
    </w:div>
    <w:div w:id="184291501">
      <w:bodyDiv w:val="1"/>
      <w:marLeft w:val="0"/>
      <w:marRight w:val="0"/>
      <w:marTop w:val="0"/>
      <w:marBottom w:val="0"/>
      <w:divBdr>
        <w:top w:val="none" w:sz="0" w:space="0" w:color="auto"/>
        <w:left w:val="none" w:sz="0" w:space="0" w:color="auto"/>
        <w:bottom w:val="none" w:sz="0" w:space="0" w:color="auto"/>
        <w:right w:val="none" w:sz="0" w:space="0" w:color="auto"/>
      </w:divBdr>
    </w:div>
    <w:div w:id="185870362">
      <w:bodyDiv w:val="1"/>
      <w:marLeft w:val="0"/>
      <w:marRight w:val="0"/>
      <w:marTop w:val="0"/>
      <w:marBottom w:val="0"/>
      <w:divBdr>
        <w:top w:val="none" w:sz="0" w:space="0" w:color="auto"/>
        <w:left w:val="none" w:sz="0" w:space="0" w:color="auto"/>
        <w:bottom w:val="none" w:sz="0" w:space="0" w:color="auto"/>
        <w:right w:val="none" w:sz="0" w:space="0" w:color="auto"/>
      </w:divBdr>
    </w:div>
    <w:div w:id="188182437">
      <w:bodyDiv w:val="1"/>
      <w:marLeft w:val="0"/>
      <w:marRight w:val="0"/>
      <w:marTop w:val="0"/>
      <w:marBottom w:val="0"/>
      <w:divBdr>
        <w:top w:val="none" w:sz="0" w:space="0" w:color="auto"/>
        <w:left w:val="none" w:sz="0" w:space="0" w:color="auto"/>
        <w:bottom w:val="none" w:sz="0" w:space="0" w:color="auto"/>
        <w:right w:val="none" w:sz="0" w:space="0" w:color="auto"/>
      </w:divBdr>
    </w:div>
    <w:div w:id="188690909">
      <w:bodyDiv w:val="1"/>
      <w:marLeft w:val="0"/>
      <w:marRight w:val="0"/>
      <w:marTop w:val="0"/>
      <w:marBottom w:val="0"/>
      <w:divBdr>
        <w:top w:val="none" w:sz="0" w:space="0" w:color="auto"/>
        <w:left w:val="none" w:sz="0" w:space="0" w:color="auto"/>
        <w:bottom w:val="none" w:sz="0" w:space="0" w:color="auto"/>
        <w:right w:val="none" w:sz="0" w:space="0" w:color="auto"/>
      </w:divBdr>
      <w:divsChild>
        <w:div w:id="2057386570">
          <w:marLeft w:val="480"/>
          <w:marRight w:val="0"/>
          <w:marTop w:val="0"/>
          <w:marBottom w:val="0"/>
          <w:divBdr>
            <w:top w:val="none" w:sz="0" w:space="0" w:color="auto"/>
            <w:left w:val="none" w:sz="0" w:space="0" w:color="auto"/>
            <w:bottom w:val="none" w:sz="0" w:space="0" w:color="auto"/>
            <w:right w:val="none" w:sz="0" w:space="0" w:color="auto"/>
          </w:divBdr>
        </w:div>
        <w:div w:id="895551351">
          <w:marLeft w:val="480"/>
          <w:marRight w:val="0"/>
          <w:marTop w:val="0"/>
          <w:marBottom w:val="0"/>
          <w:divBdr>
            <w:top w:val="none" w:sz="0" w:space="0" w:color="auto"/>
            <w:left w:val="none" w:sz="0" w:space="0" w:color="auto"/>
            <w:bottom w:val="none" w:sz="0" w:space="0" w:color="auto"/>
            <w:right w:val="none" w:sz="0" w:space="0" w:color="auto"/>
          </w:divBdr>
        </w:div>
        <w:div w:id="1832602182">
          <w:marLeft w:val="480"/>
          <w:marRight w:val="0"/>
          <w:marTop w:val="0"/>
          <w:marBottom w:val="0"/>
          <w:divBdr>
            <w:top w:val="none" w:sz="0" w:space="0" w:color="auto"/>
            <w:left w:val="none" w:sz="0" w:space="0" w:color="auto"/>
            <w:bottom w:val="none" w:sz="0" w:space="0" w:color="auto"/>
            <w:right w:val="none" w:sz="0" w:space="0" w:color="auto"/>
          </w:divBdr>
        </w:div>
        <w:div w:id="192505146">
          <w:marLeft w:val="480"/>
          <w:marRight w:val="0"/>
          <w:marTop w:val="0"/>
          <w:marBottom w:val="0"/>
          <w:divBdr>
            <w:top w:val="none" w:sz="0" w:space="0" w:color="auto"/>
            <w:left w:val="none" w:sz="0" w:space="0" w:color="auto"/>
            <w:bottom w:val="none" w:sz="0" w:space="0" w:color="auto"/>
            <w:right w:val="none" w:sz="0" w:space="0" w:color="auto"/>
          </w:divBdr>
        </w:div>
        <w:div w:id="388498059">
          <w:marLeft w:val="480"/>
          <w:marRight w:val="0"/>
          <w:marTop w:val="0"/>
          <w:marBottom w:val="0"/>
          <w:divBdr>
            <w:top w:val="none" w:sz="0" w:space="0" w:color="auto"/>
            <w:left w:val="none" w:sz="0" w:space="0" w:color="auto"/>
            <w:bottom w:val="none" w:sz="0" w:space="0" w:color="auto"/>
            <w:right w:val="none" w:sz="0" w:space="0" w:color="auto"/>
          </w:divBdr>
        </w:div>
        <w:div w:id="681585032">
          <w:marLeft w:val="480"/>
          <w:marRight w:val="0"/>
          <w:marTop w:val="0"/>
          <w:marBottom w:val="0"/>
          <w:divBdr>
            <w:top w:val="none" w:sz="0" w:space="0" w:color="auto"/>
            <w:left w:val="none" w:sz="0" w:space="0" w:color="auto"/>
            <w:bottom w:val="none" w:sz="0" w:space="0" w:color="auto"/>
            <w:right w:val="none" w:sz="0" w:space="0" w:color="auto"/>
          </w:divBdr>
        </w:div>
        <w:div w:id="1565414723">
          <w:marLeft w:val="480"/>
          <w:marRight w:val="0"/>
          <w:marTop w:val="0"/>
          <w:marBottom w:val="0"/>
          <w:divBdr>
            <w:top w:val="none" w:sz="0" w:space="0" w:color="auto"/>
            <w:left w:val="none" w:sz="0" w:space="0" w:color="auto"/>
            <w:bottom w:val="none" w:sz="0" w:space="0" w:color="auto"/>
            <w:right w:val="none" w:sz="0" w:space="0" w:color="auto"/>
          </w:divBdr>
        </w:div>
        <w:div w:id="301620243">
          <w:marLeft w:val="480"/>
          <w:marRight w:val="0"/>
          <w:marTop w:val="0"/>
          <w:marBottom w:val="0"/>
          <w:divBdr>
            <w:top w:val="none" w:sz="0" w:space="0" w:color="auto"/>
            <w:left w:val="none" w:sz="0" w:space="0" w:color="auto"/>
            <w:bottom w:val="none" w:sz="0" w:space="0" w:color="auto"/>
            <w:right w:val="none" w:sz="0" w:space="0" w:color="auto"/>
          </w:divBdr>
        </w:div>
        <w:div w:id="2009944476">
          <w:marLeft w:val="480"/>
          <w:marRight w:val="0"/>
          <w:marTop w:val="0"/>
          <w:marBottom w:val="0"/>
          <w:divBdr>
            <w:top w:val="none" w:sz="0" w:space="0" w:color="auto"/>
            <w:left w:val="none" w:sz="0" w:space="0" w:color="auto"/>
            <w:bottom w:val="none" w:sz="0" w:space="0" w:color="auto"/>
            <w:right w:val="none" w:sz="0" w:space="0" w:color="auto"/>
          </w:divBdr>
        </w:div>
        <w:div w:id="1607734214">
          <w:marLeft w:val="480"/>
          <w:marRight w:val="0"/>
          <w:marTop w:val="0"/>
          <w:marBottom w:val="0"/>
          <w:divBdr>
            <w:top w:val="none" w:sz="0" w:space="0" w:color="auto"/>
            <w:left w:val="none" w:sz="0" w:space="0" w:color="auto"/>
            <w:bottom w:val="none" w:sz="0" w:space="0" w:color="auto"/>
            <w:right w:val="none" w:sz="0" w:space="0" w:color="auto"/>
          </w:divBdr>
        </w:div>
        <w:div w:id="457916406">
          <w:marLeft w:val="480"/>
          <w:marRight w:val="0"/>
          <w:marTop w:val="0"/>
          <w:marBottom w:val="0"/>
          <w:divBdr>
            <w:top w:val="none" w:sz="0" w:space="0" w:color="auto"/>
            <w:left w:val="none" w:sz="0" w:space="0" w:color="auto"/>
            <w:bottom w:val="none" w:sz="0" w:space="0" w:color="auto"/>
            <w:right w:val="none" w:sz="0" w:space="0" w:color="auto"/>
          </w:divBdr>
        </w:div>
        <w:div w:id="1800609157">
          <w:marLeft w:val="480"/>
          <w:marRight w:val="0"/>
          <w:marTop w:val="0"/>
          <w:marBottom w:val="0"/>
          <w:divBdr>
            <w:top w:val="none" w:sz="0" w:space="0" w:color="auto"/>
            <w:left w:val="none" w:sz="0" w:space="0" w:color="auto"/>
            <w:bottom w:val="none" w:sz="0" w:space="0" w:color="auto"/>
            <w:right w:val="none" w:sz="0" w:space="0" w:color="auto"/>
          </w:divBdr>
        </w:div>
        <w:div w:id="19354761">
          <w:marLeft w:val="480"/>
          <w:marRight w:val="0"/>
          <w:marTop w:val="0"/>
          <w:marBottom w:val="0"/>
          <w:divBdr>
            <w:top w:val="none" w:sz="0" w:space="0" w:color="auto"/>
            <w:left w:val="none" w:sz="0" w:space="0" w:color="auto"/>
            <w:bottom w:val="none" w:sz="0" w:space="0" w:color="auto"/>
            <w:right w:val="none" w:sz="0" w:space="0" w:color="auto"/>
          </w:divBdr>
        </w:div>
        <w:div w:id="574054870">
          <w:marLeft w:val="480"/>
          <w:marRight w:val="0"/>
          <w:marTop w:val="0"/>
          <w:marBottom w:val="0"/>
          <w:divBdr>
            <w:top w:val="none" w:sz="0" w:space="0" w:color="auto"/>
            <w:left w:val="none" w:sz="0" w:space="0" w:color="auto"/>
            <w:bottom w:val="none" w:sz="0" w:space="0" w:color="auto"/>
            <w:right w:val="none" w:sz="0" w:space="0" w:color="auto"/>
          </w:divBdr>
        </w:div>
        <w:div w:id="1935940104">
          <w:marLeft w:val="480"/>
          <w:marRight w:val="0"/>
          <w:marTop w:val="0"/>
          <w:marBottom w:val="0"/>
          <w:divBdr>
            <w:top w:val="none" w:sz="0" w:space="0" w:color="auto"/>
            <w:left w:val="none" w:sz="0" w:space="0" w:color="auto"/>
            <w:bottom w:val="none" w:sz="0" w:space="0" w:color="auto"/>
            <w:right w:val="none" w:sz="0" w:space="0" w:color="auto"/>
          </w:divBdr>
        </w:div>
        <w:div w:id="1094591581">
          <w:marLeft w:val="480"/>
          <w:marRight w:val="0"/>
          <w:marTop w:val="0"/>
          <w:marBottom w:val="0"/>
          <w:divBdr>
            <w:top w:val="none" w:sz="0" w:space="0" w:color="auto"/>
            <w:left w:val="none" w:sz="0" w:space="0" w:color="auto"/>
            <w:bottom w:val="none" w:sz="0" w:space="0" w:color="auto"/>
            <w:right w:val="none" w:sz="0" w:space="0" w:color="auto"/>
          </w:divBdr>
        </w:div>
        <w:div w:id="350181016">
          <w:marLeft w:val="480"/>
          <w:marRight w:val="0"/>
          <w:marTop w:val="0"/>
          <w:marBottom w:val="0"/>
          <w:divBdr>
            <w:top w:val="none" w:sz="0" w:space="0" w:color="auto"/>
            <w:left w:val="none" w:sz="0" w:space="0" w:color="auto"/>
            <w:bottom w:val="none" w:sz="0" w:space="0" w:color="auto"/>
            <w:right w:val="none" w:sz="0" w:space="0" w:color="auto"/>
          </w:divBdr>
        </w:div>
        <w:div w:id="742874998">
          <w:marLeft w:val="480"/>
          <w:marRight w:val="0"/>
          <w:marTop w:val="0"/>
          <w:marBottom w:val="0"/>
          <w:divBdr>
            <w:top w:val="none" w:sz="0" w:space="0" w:color="auto"/>
            <w:left w:val="none" w:sz="0" w:space="0" w:color="auto"/>
            <w:bottom w:val="none" w:sz="0" w:space="0" w:color="auto"/>
            <w:right w:val="none" w:sz="0" w:space="0" w:color="auto"/>
          </w:divBdr>
        </w:div>
        <w:div w:id="1455057694">
          <w:marLeft w:val="480"/>
          <w:marRight w:val="0"/>
          <w:marTop w:val="0"/>
          <w:marBottom w:val="0"/>
          <w:divBdr>
            <w:top w:val="none" w:sz="0" w:space="0" w:color="auto"/>
            <w:left w:val="none" w:sz="0" w:space="0" w:color="auto"/>
            <w:bottom w:val="none" w:sz="0" w:space="0" w:color="auto"/>
            <w:right w:val="none" w:sz="0" w:space="0" w:color="auto"/>
          </w:divBdr>
        </w:div>
        <w:div w:id="2104261135">
          <w:marLeft w:val="480"/>
          <w:marRight w:val="0"/>
          <w:marTop w:val="0"/>
          <w:marBottom w:val="0"/>
          <w:divBdr>
            <w:top w:val="none" w:sz="0" w:space="0" w:color="auto"/>
            <w:left w:val="none" w:sz="0" w:space="0" w:color="auto"/>
            <w:bottom w:val="none" w:sz="0" w:space="0" w:color="auto"/>
            <w:right w:val="none" w:sz="0" w:space="0" w:color="auto"/>
          </w:divBdr>
        </w:div>
        <w:div w:id="1174104865">
          <w:marLeft w:val="480"/>
          <w:marRight w:val="0"/>
          <w:marTop w:val="0"/>
          <w:marBottom w:val="0"/>
          <w:divBdr>
            <w:top w:val="none" w:sz="0" w:space="0" w:color="auto"/>
            <w:left w:val="none" w:sz="0" w:space="0" w:color="auto"/>
            <w:bottom w:val="none" w:sz="0" w:space="0" w:color="auto"/>
            <w:right w:val="none" w:sz="0" w:space="0" w:color="auto"/>
          </w:divBdr>
        </w:div>
        <w:div w:id="1761561371">
          <w:marLeft w:val="480"/>
          <w:marRight w:val="0"/>
          <w:marTop w:val="0"/>
          <w:marBottom w:val="0"/>
          <w:divBdr>
            <w:top w:val="none" w:sz="0" w:space="0" w:color="auto"/>
            <w:left w:val="none" w:sz="0" w:space="0" w:color="auto"/>
            <w:bottom w:val="none" w:sz="0" w:space="0" w:color="auto"/>
            <w:right w:val="none" w:sz="0" w:space="0" w:color="auto"/>
          </w:divBdr>
        </w:div>
        <w:div w:id="2072730314">
          <w:marLeft w:val="480"/>
          <w:marRight w:val="0"/>
          <w:marTop w:val="0"/>
          <w:marBottom w:val="0"/>
          <w:divBdr>
            <w:top w:val="none" w:sz="0" w:space="0" w:color="auto"/>
            <w:left w:val="none" w:sz="0" w:space="0" w:color="auto"/>
            <w:bottom w:val="none" w:sz="0" w:space="0" w:color="auto"/>
            <w:right w:val="none" w:sz="0" w:space="0" w:color="auto"/>
          </w:divBdr>
        </w:div>
        <w:div w:id="326979904">
          <w:marLeft w:val="480"/>
          <w:marRight w:val="0"/>
          <w:marTop w:val="0"/>
          <w:marBottom w:val="0"/>
          <w:divBdr>
            <w:top w:val="none" w:sz="0" w:space="0" w:color="auto"/>
            <w:left w:val="none" w:sz="0" w:space="0" w:color="auto"/>
            <w:bottom w:val="none" w:sz="0" w:space="0" w:color="auto"/>
            <w:right w:val="none" w:sz="0" w:space="0" w:color="auto"/>
          </w:divBdr>
        </w:div>
        <w:div w:id="817116875">
          <w:marLeft w:val="480"/>
          <w:marRight w:val="0"/>
          <w:marTop w:val="0"/>
          <w:marBottom w:val="0"/>
          <w:divBdr>
            <w:top w:val="none" w:sz="0" w:space="0" w:color="auto"/>
            <w:left w:val="none" w:sz="0" w:space="0" w:color="auto"/>
            <w:bottom w:val="none" w:sz="0" w:space="0" w:color="auto"/>
            <w:right w:val="none" w:sz="0" w:space="0" w:color="auto"/>
          </w:divBdr>
        </w:div>
        <w:div w:id="320275931">
          <w:marLeft w:val="480"/>
          <w:marRight w:val="0"/>
          <w:marTop w:val="0"/>
          <w:marBottom w:val="0"/>
          <w:divBdr>
            <w:top w:val="none" w:sz="0" w:space="0" w:color="auto"/>
            <w:left w:val="none" w:sz="0" w:space="0" w:color="auto"/>
            <w:bottom w:val="none" w:sz="0" w:space="0" w:color="auto"/>
            <w:right w:val="none" w:sz="0" w:space="0" w:color="auto"/>
          </w:divBdr>
        </w:div>
        <w:div w:id="1042949021">
          <w:marLeft w:val="480"/>
          <w:marRight w:val="0"/>
          <w:marTop w:val="0"/>
          <w:marBottom w:val="0"/>
          <w:divBdr>
            <w:top w:val="none" w:sz="0" w:space="0" w:color="auto"/>
            <w:left w:val="none" w:sz="0" w:space="0" w:color="auto"/>
            <w:bottom w:val="none" w:sz="0" w:space="0" w:color="auto"/>
            <w:right w:val="none" w:sz="0" w:space="0" w:color="auto"/>
          </w:divBdr>
        </w:div>
        <w:div w:id="1515999616">
          <w:marLeft w:val="480"/>
          <w:marRight w:val="0"/>
          <w:marTop w:val="0"/>
          <w:marBottom w:val="0"/>
          <w:divBdr>
            <w:top w:val="none" w:sz="0" w:space="0" w:color="auto"/>
            <w:left w:val="none" w:sz="0" w:space="0" w:color="auto"/>
            <w:bottom w:val="none" w:sz="0" w:space="0" w:color="auto"/>
            <w:right w:val="none" w:sz="0" w:space="0" w:color="auto"/>
          </w:divBdr>
        </w:div>
        <w:div w:id="936183003">
          <w:marLeft w:val="480"/>
          <w:marRight w:val="0"/>
          <w:marTop w:val="0"/>
          <w:marBottom w:val="0"/>
          <w:divBdr>
            <w:top w:val="none" w:sz="0" w:space="0" w:color="auto"/>
            <w:left w:val="none" w:sz="0" w:space="0" w:color="auto"/>
            <w:bottom w:val="none" w:sz="0" w:space="0" w:color="auto"/>
            <w:right w:val="none" w:sz="0" w:space="0" w:color="auto"/>
          </w:divBdr>
        </w:div>
        <w:div w:id="1202475660">
          <w:marLeft w:val="480"/>
          <w:marRight w:val="0"/>
          <w:marTop w:val="0"/>
          <w:marBottom w:val="0"/>
          <w:divBdr>
            <w:top w:val="none" w:sz="0" w:space="0" w:color="auto"/>
            <w:left w:val="none" w:sz="0" w:space="0" w:color="auto"/>
            <w:bottom w:val="none" w:sz="0" w:space="0" w:color="auto"/>
            <w:right w:val="none" w:sz="0" w:space="0" w:color="auto"/>
          </w:divBdr>
        </w:div>
        <w:div w:id="1549101528">
          <w:marLeft w:val="480"/>
          <w:marRight w:val="0"/>
          <w:marTop w:val="0"/>
          <w:marBottom w:val="0"/>
          <w:divBdr>
            <w:top w:val="none" w:sz="0" w:space="0" w:color="auto"/>
            <w:left w:val="none" w:sz="0" w:space="0" w:color="auto"/>
            <w:bottom w:val="none" w:sz="0" w:space="0" w:color="auto"/>
            <w:right w:val="none" w:sz="0" w:space="0" w:color="auto"/>
          </w:divBdr>
        </w:div>
        <w:div w:id="459766463">
          <w:marLeft w:val="480"/>
          <w:marRight w:val="0"/>
          <w:marTop w:val="0"/>
          <w:marBottom w:val="0"/>
          <w:divBdr>
            <w:top w:val="none" w:sz="0" w:space="0" w:color="auto"/>
            <w:left w:val="none" w:sz="0" w:space="0" w:color="auto"/>
            <w:bottom w:val="none" w:sz="0" w:space="0" w:color="auto"/>
            <w:right w:val="none" w:sz="0" w:space="0" w:color="auto"/>
          </w:divBdr>
        </w:div>
        <w:div w:id="343751652">
          <w:marLeft w:val="480"/>
          <w:marRight w:val="0"/>
          <w:marTop w:val="0"/>
          <w:marBottom w:val="0"/>
          <w:divBdr>
            <w:top w:val="none" w:sz="0" w:space="0" w:color="auto"/>
            <w:left w:val="none" w:sz="0" w:space="0" w:color="auto"/>
            <w:bottom w:val="none" w:sz="0" w:space="0" w:color="auto"/>
            <w:right w:val="none" w:sz="0" w:space="0" w:color="auto"/>
          </w:divBdr>
        </w:div>
        <w:div w:id="1101295837">
          <w:marLeft w:val="480"/>
          <w:marRight w:val="0"/>
          <w:marTop w:val="0"/>
          <w:marBottom w:val="0"/>
          <w:divBdr>
            <w:top w:val="none" w:sz="0" w:space="0" w:color="auto"/>
            <w:left w:val="none" w:sz="0" w:space="0" w:color="auto"/>
            <w:bottom w:val="none" w:sz="0" w:space="0" w:color="auto"/>
            <w:right w:val="none" w:sz="0" w:space="0" w:color="auto"/>
          </w:divBdr>
        </w:div>
        <w:div w:id="93332250">
          <w:marLeft w:val="480"/>
          <w:marRight w:val="0"/>
          <w:marTop w:val="0"/>
          <w:marBottom w:val="0"/>
          <w:divBdr>
            <w:top w:val="none" w:sz="0" w:space="0" w:color="auto"/>
            <w:left w:val="none" w:sz="0" w:space="0" w:color="auto"/>
            <w:bottom w:val="none" w:sz="0" w:space="0" w:color="auto"/>
            <w:right w:val="none" w:sz="0" w:space="0" w:color="auto"/>
          </w:divBdr>
        </w:div>
        <w:div w:id="533887213">
          <w:marLeft w:val="480"/>
          <w:marRight w:val="0"/>
          <w:marTop w:val="0"/>
          <w:marBottom w:val="0"/>
          <w:divBdr>
            <w:top w:val="none" w:sz="0" w:space="0" w:color="auto"/>
            <w:left w:val="none" w:sz="0" w:space="0" w:color="auto"/>
            <w:bottom w:val="none" w:sz="0" w:space="0" w:color="auto"/>
            <w:right w:val="none" w:sz="0" w:space="0" w:color="auto"/>
          </w:divBdr>
        </w:div>
        <w:div w:id="1207987932">
          <w:marLeft w:val="480"/>
          <w:marRight w:val="0"/>
          <w:marTop w:val="0"/>
          <w:marBottom w:val="0"/>
          <w:divBdr>
            <w:top w:val="none" w:sz="0" w:space="0" w:color="auto"/>
            <w:left w:val="none" w:sz="0" w:space="0" w:color="auto"/>
            <w:bottom w:val="none" w:sz="0" w:space="0" w:color="auto"/>
            <w:right w:val="none" w:sz="0" w:space="0" w:color="auto"/>
          </w:divBdr>
        </w:div>
        <w:div w:id="519317552">
          <w:marLeft w:val="480"/>
          <w:marRight w:val="0"/>
          <w:marTop w:val="0"/>
          <w:marBottom w:val="0"/>
          <w:divBdr>
            <w:top w:val="none" w:sz="0" w:space="0" w:color="auto"/>
            <w:left w:val="none" w:sz="0" w:space="0" w:color="auto"/>
            <w:bottom w:val="none" w:sz="0" w:space="0" w:color="auto"/>
            <w:right w:val="none" w:sz="0" w:space="0" w:color="auto"/>
          </w:divBdr>
        </w:div>
        <w:div w:id="1450081300">
          <w:marLeft w:val="480"/>
          <w:marRight w:val="0"/>
          <w:marTop w:val="0"/>
          <w:marBottom w:val="0"/>
          <w:divBdr>
            <w:top w:val="none" w:sz="0" w:space="0" w:color="auto"/>
            <w:left w:val="none" w:sz="0" w:space="0" w:color="auto"/>
            <w:bottom w:val="none" w:sz="0" w:space="0" w:color="auto"/>
            <w:right w:val="none" w:sz="0" w:space="0" w:color="auto"/>
          </w:divBdr>
        </w:div>
        <w:div w:id="746150858">
          <w:marLeft w:val="480"/>
          <w:marRight w:val="0"/>
          <w:marTop w:val="0"/>
          <w:marBottom w:val="0"/>
          <w:divBdr>
            <w:top w:val="none" w:sz="0" w:space="0" w:color="auto"/>
            <w:left w:val="none" w:sz="0" w:space="0" w:color="auto"/>
            <w:bottom w:val="none" w:sz="0" w:space="0" w:color="auto"/>
            <w:right w:val="none" w:sz="0" w:space="0" w:color="auto"/>
          </w:divBdr>
        </w:div>
        <w:div w:id="1711421913">
          <w:marLeft w:val="480"/>
          <w:marRight w:val="0"/>
          <w:marTop w:val="0"/>
          <w:marBottom w:val="0"/>
          <w:divBdr>
            <w:top w:val="none" w:sz="0" w:space="0" w:color="auto"/>
            <w:left w:val="none" w:sz="0" w:space="0" w:color="auto"/>
            <w:bottom w:val="none" w:sz="0" w:space="0" w:color="auto"/>
            <w:right w:val="none" w:sz="0" w:space="0" w:color="auto"/>
          </w:divBdr>
        </w:div>
        <w:div w:id="1425343168">
          <w:marLeft w:val="480"/>
          <w:marRight w:val="0"/>
          <w:marTop w:val="0"/>
          <w:marBottom w:val="0"/>
          <w:divBdr>
            <w:top w:val="none" w:sz="0" w:space="0" w:color="auto"/>
            <w:left w:val="none" w:sz="0" w:space="0" w:color="auto"/>
            <w:bottom w:val="none" w:sz="0" w:space="0" w:color="auto"/>
            <w:right w:val="none" w:sz="0" w:space="0" w:color="auto"/>
          </w:divBdr>
        </w:div>
        <w:div w:id="2071345544">
          <w:marLeft w:val="480"/>
          <w:marRight w:val="0"/>
          <w:marTop w:val="0"/>
          <w:marBottom w:val="0"/>
          <w:divBdr>
            <w:top w:val="none" w:sz="0" w:space="0" w:color="auto"/>
            <w:left w:val="none" w:sz="0" w:space="0" w:color="auto"/>
            <w:bottom w:val="none" w:sz="0" w:space="0" w:color="auto"/>
            <w:right w:val="none" w:sz="0" w:space="0" w:color="auto"/>
          </w:divBdr>
        </w:div>
        <w:div w:id="502361450">
          <w:marLeft w:val="480"/>
          <w:marRight w:val="0"/>
          <w:marTop w:val="0"/>
          <w:marBottom w:val="0"/>
          <w:divBdr>
            <w:top w:val="none" w:sz="0" w:space="0" w:color="auto"/>
            <w:left w:val="none" w:sz="0" w:space="0" w:color="auto"/>
            <w:bottom w:val="none" w:sz="0" w:space="0" w:color="auto"/>
            <w:right w:val="none" w:sz="0" w:space="0" w:color="auto"/>
          </w:divBdr>
        </w:div>
        <w:div w:id="516385417">
          <w:marLeft w:val="480"/>
          <w:marRight w:val="0"/>
          <w:marTop w:val="0"/>
          <w:marBottom w:val="0"/>
          <w:divBdr>
            <w:top w:val="none" w:sz="0" w:space="0" w:color="auto"/>
            <w:left w:val="none" w:sz="0" w:space="0" w:color="auto"/>
            <w:bottom w:val="none" w:sz="0" w:space="0" w:color="auto"/>
            <w:right w:val="none" w:sz="0" w:space="0" w:color="auto"/>
          </w:divBdr>
        </w:div>
        <w:div w:id="827282558">
          <w:marLeft w:val="480"/>
          <w:marRight w:val="0"/>
          <w:marTop w:val="0"/>
          <w:marBottom w:val="0"/>
          <w:divBdr>
            <w:top w:val="none" w:sz="0" w:space="0" w:color="auto"/>
            <w:left w:val="none" w:sz="0" w:space="0" w:color="auto"/>
            <w:bottom w:val="none" w:sz="0" w:space="0" w:color="auto"/>
            <w:right w:val="none" w:sz="0" w:space="0" w:color="auto"/>
          </w:divBdr>
        </w:div>
        <w:div w:id="15542151">
          <w:marLeft w:val="480"/>
          <w:marRight w:val="0"/>
          <w:marTop w:val="0"/>
          <w:marBottom w:val="0"/>
          <w:divBdr>
            <w:top w:val="none" w:sz="0" w:space="0" w:color="auto"/>
            <w:left w:val="none" w:sz="0" w:space="0" w:color="auto"/>
            <w:bottom w:val="none" w:sz="0" w:space="0" w:color="auto"/>
            <w:right w:val="none" w:sz="0" w:space="0" w:color="auto"/>
          </w:divBdr>
        </w:div>
        <w:div w:id="1834373252">
          <w:marLeft w:val="480"/>
          <w:marRight w:val="0"/>
          <w:marTop w:val="0"/>
          <w:marBottom w:val="0"/>
          <w:divBdr>
            <w:top w:val="none" w:sz="0" w:space="0" w:color="auto"/>
            <w:left w:val="none" w:sz="0" w:space="0" w:color="auto"/>
            <w:bottom w:val="none" w:sz="0" w:space="0" w:color="auto"/>
            <w:right w:val="none" w:sz="0" w:space="0" w:color="auto"/>
          </w:divBdr>
        </w:div>
        <w:div w:id="1956792555">
          <w:marLeft w:val="480"/>
          <w:marRight w:val="0"/>
          <w:marTop w:val="0"/>
          <w:marBottom w:val="0"/>
          <w:divBdr>
            <w:top w:val="none" w:sz="0" w:space="0" w:color="auto"/>
            <w:left w:val="none" w:sz="0" w:space="0" w:color="auto"/>
            <w:bottom w:val="none" w:sz="0" w:space="0" w:color="auto"/>
            <w:right w:val="none" w:sz="0" w:space="0" w:color="auto"/>
          </w:divBdr>
        </w:div>
        <w:div w:id="1962299036">
          <w:marLeft w:val="480"/>
          <w:marRight w:val="0"/>
          <w:marTop w:val="0"/>
          <w:marBottom w:val="0"/>
          <w:divBdr>
            <w:top w:val="none" w:sz="0" w:space="0" w:color="auto"/>
            <w:left w:val="none" w:sz="0" w:space="0" w:color="auto"/>
            <w:bottom w:val="none" w:sz="0" w:space="0" w:color="auto"/>
            <w:right w:val="none" w:sz="0" w:space="0" w:color="auto"/>
          </w:divBdr>
        </w:div>
        <w:div w:id="1239899072">
          <w:marLeft w:val="480"/>
          <w:marRight w:val="0"/>
          <w:marTop w:val="0"/>
          <w:marBottom w:val="0"/>
          <w:divBdr>
            <w:top w:val="none" w:sz="0" w:space="0" w:color="auto"/>
            <w:left w:val="none" w:sz="0" w:space="0" w:color="auto"/>
            <w:bottom w:val="none" w:sz="0" w:space="0" w:color="auto"/>
            <w:right w:val="none" w:sz="0" w:space="0" w:color="auto"/>
          </w:divBdr>
        </w:div>
      </w:divsChild>
    </w:div>
    <w:div w:id="189035627">
      <w:bodyDiv w:val="1"/>
      <w:marLeft w:val="0"/>
      <w:marRight w:val="0"/>
      <w:marTop w:val="0"/>
      <w:marBottom w:val="0"/>
      <w:divBdr>
        <w:top w:val="none" w:sz="0" w:space="0" w:color="auto"/>
        <w:left w:val="none" w:sz="0" w:space="0" w:color="auto"/>
        <w:bottom w:val="none" w:sz="0" w:space="0" w:color="auto"/>
        <w:right w:val="none" w:sz="0" w:space="0" w:color="auto"/>
      </w:divBdr>
    </w:div>
    <w:div w:id="189150716">
      <w:bodyDiv w:val="1"/>
      <w:marLeft w:val="0"/>
      <w:marRight w:val="0"/>
      <w:marTop w:val="0"/>
      <w:marBottom w:val="0"/>
      <w:divBdr>
        <w:top w:val="none" w:sz="0" w:space="0" w:color="auto"/>
        <w:left w:val="none" w:sz="0" w:space="0" w:color="auto"/>
        <w:bottom w:val="none" w:sz="0" w:space="0" w:color="auto"/>
        <w:right w:val="none" w:sz="0" w:space="0" w:color="auto"/>
      </w:divBdr>
    </w:div>
    <w:div w:id="189344642">
      <w:bodyDiv w:val="1"/>
      <w:marLeft w:val="0"/>
      <w:marRight w:val="0"/>
      <w:marTop w:val="0"/>
      <w:marBottom w:val="0"/>
      <w:divBdr>
        <w:top w:val="none" w:sz="0" w:space="0" w:color="auto"/>
        <w:left w:val="none" w:sz="0" w:space="0" w:color="auto"/>
        <w:bottom w:val="none" w:sz="0" w:space="0" w:color="auto"/>
        <w:right w:val="none" w:sz="0" w:space="0" w:color="auto"/>
      </w:divBdr>
    </w:div>
    <w:div w:id="189412687">
      <w:bodyDiv w:val="1"/>
      <w:marLeft w:val="0"/>
      <w:marRight w:val="0"/>
      <w:marTop w:val="0"/>
      <w:marBottom w:val="0"/>
      <w:divBdr>
        <w:top w:val="none" w:sz="0" w:space="0" w:color="auto"/>
        <w:left w:val="none" w:sz="0" w:space="0" w:color="auto"/>
        <w:bottom w:val="none" w:sz="0" w:space="0" w:color="auto"/>
        <w:right w:val="none" w:sz="0" w:space="0" w:color="auto"/>
      </w:divBdr>
    </w:div>
    <w:div w:id="189807135">
      <w:bodyDiv w:val="1"/>
      <w:marLeft w:val="0"/>
      <w:marRight w:val="0"/>
      <w:marTop w:val="0"/>
      <w:marBottom w:val="0"/>
      <w:divBdr>
        <w:top w:val="none" w:sz="0" w:space="0" w:color="auto"/>
        <w:left w:val="none" w:sz="0" w:space="0" w:color="auto"/>
        <w:bottom w:val="none" w:sz="0" w:space="0" w:color="auto"/>
        <w:right w:val="none" w:sz="0" w:space="0" w:color="auto"/>
      </w:divBdr>
    </w:div>
    <w:div w:id="191041293">
      <w:bodyDiv w:val="1"/>
      <w:marLeft w:val="0"/>
      <w:marRight w:val="0"/>
      <w:marTop w:val="0"/>
      <w:marBottom w:val="0"/>
      <w:divBdr>
        <w:top w:val="none" w:sz="0" w:space="0" w:color="auto"/>
        <w:left w:val="none" w:sz="0" w:space="0" w:color="auto"/>
        <w:bottom w:val="none" w:sz="0" w:space="0" w:color="auto"/>
        <w:right w:val="none" w:sz="0" w:space="0" w:color="auto"/>
      </w:divBdr>
    </w:div>
    <w:div w:id="191573978">
      <w:bodyDiv w:val="1"/>
      <w:marLeft w:val="0"/>
      <w:marRight w:val="0"/>
      <w:marTop w:val="0"/>
      <w:marBottom w:val="0"/>
      <w:divBdr>
        <w:top w:val="none" w:sz="0" w:space="0" w:color="auto"/>
        <w:left w:val="none" w:sz="0" w:space="0" w:color="auto"/>
        <w:bottom w:val="none" w:sz="0" w:space="0" w:color="auto"/>
        <w:right w:val="none" w:sz="0" w:space="0" w:color="auto"/>
      </w:divBdr>
    </w:div>
    <w:div w:id="192813262">
      <w:bodyDiv w:val="1"/>
      <w:marLeft w:val="0"/>
      <w:marRight w:val="0"/>
      <w:marTop w:val="0"/>
      <w:marBottom w:val="0"/>
      <w:divBdr>
        <w:top w:val="none" w:sz="0" w:space="0" w:color="auto"/>
        <w:left w:val="none" w:sz="0" w:space="0" w:color="auto"/>
        <w:bottom w:val="none" w:sz="0" w:space="0" w:color="auto"/>
        <w:right w:val="none" w:sz="0" w:space="0" w:color="auto"/>
      </w:divBdr>
    </w:div>
    <w:div w:id="194466665">
      <w:bodyDiv w:val="1"/>
      <w:marLeft w:val="0"/>
      <w:marRight w:val="0"/>
      <w:marTop w:val="0"/>
      <w:marBottom w:val="0"/>
      <w:divBdr>
        <w:top w:val="none" w:sz="0" w:space="0" w:color="auto"/>
        <w:left w:val="none" w:sz="0" w:space="0" w:color="auto"/>
        <w:bottom w:val="none" w:sz="0" w:space="0" w:color="auto"/>
        <w:right w:val="none" w:sz="0" w:space="0" w:color="auto"/>
      </w:divBdr>
    </w:div>
    <w:div w:id="195311846">
      <w:bodyDiv w:val="1"/>
      <w:marLeft w:val="0"/>
      <w:marRight w:val="0"/>
      <w:marTop w:val="0"/>
      <w:marBottom w:val="0"/>
      <w:divBdr>
        <w:top w:val="none" w:sz="0" w:space="0" w:color="auto"/>
        <w:left w:val="none" w:sz="0" w:space="0" w:color="auto"/>
        <w:bottom w:val="none" w:sz="0" w:space="0" w:color="auto"/>
        <w:right w:val="none" w:sz="0" w:space="0" w:color="auto"/>
      </w:divBdr>
    </w:div>
    <w:div w:id="195697451">
      <w:bodyDiv w:val="1"/>
      <w:marLeft w:val="0"/>
      <w:marRight w:val="0"/>
      <w:marTop w:val="0"/>
      <w:marBottom w:val="0"/>
      <w:divBdr>
        <w:top w:val="none" w:sz="0" w:space="0" w:color="auto"/>
        <w:left w:val="none" w:sz="0" w:space="0" w:color="auto"/>
        <w:bottom w:val="none" w:sz="0" w:space="0" w:color="auto"/>
        <w:right w:val="none" w:sz="0" w:space="0" w:color="auto"/>
      </w:divBdr>
    </w:div>
    <w:div w:id="195850566">
      <w:bodyDiv w:val="1"/>
      <w:marLeft w:val="0"/>
      <w:marRight w:val="0"/>
      <w:marTop w:val="0"/>
      <w:marBottom w:val="0"/>
      <w:divBdr>
        <w:top w:val="none" w:sz="0" w:space="0" w:color="auto"/>
        <w:left w:val="none" w:sz="0" w:space="0" w:color="auto"/>
        <w:bottom w:val="none" w:sz="0" w:space="0" w:color="auto"/>
        <w:right w:val="none" w:sz="0" w:space="0" w:color="auto"/>
      </w:divBdr>
    </w:div>
    <w:div w:id="196477016">
      <w:bodyDiv w:val="1"/>
      <w:marLeft w:val="0"/>
      <w:marRight w:val="0"/>
      <w:marTop w:val="0"/>
      <w:marBottom w:val="0"/>
      <w:divBdr>
        <w:top w:val="none" w:sz="0" w:space="0" w:color="auto"/>
        <w:left w:val="none" w:sz="0" w:space="0" w:color="auto"/>
        <w:bottom w:val="none" w:sz="0" w:space="0" w:color="auto"/>
        <w:right w:val="none" w:sz="0" w:space="0" w:color="auto"/>
      </w:divBdr>
    </w:div>
    <w:div w:id="196502627">
      <w:bodyDiv w:val="1"/>
      <w:marLeft w:val="0"/>
      <w:marRight w:val="0"/>
      <w:marTop w:val="0"/>
      <w:marBottom w:val="0"/>
      <w:divBdr>
        <w:top w:val="none" w:sz="0" w:space="0" w:color="auto"/>
        <w:left w:val="none" w:sz="0" w:space="0" w:color="auto"/>
        <w:bottom w:val="none" w:sz="0" w:space="0" w:color="auto"/>
        <w:right w:val="none" w:sz="0" w:space="0" w:color="auto"/>
      </w:divBdr>
    </w:div>
    <w:div w:id="197396341">
      <w:bodyDiv w:val="1"/>
      <w:marLeft w:val="0"/>
      <w:marRight w:val="0"/>
      <w:marTop w:val="0"/>
      <w:marBottom w:val="0"/>
      <w:divBdr>
        <w:top w:val="none" w:sz="0" w:space="0" w:color="auto"/>
        <w:left w:val="none" w:sz="0" w:space="0" w:color="auto"/>
        <w:bottom w:val="none" w:sz="0" w:space="0" w:color="auto"/>
        <w:right w:val="none" w:sz="0" w:space="0" w:color="auto"/>
      </w:divBdr>
    </w:div>
    <w:div w:id="197399969">
      <w:bodyDiv w:val="1"/>
      <w:marLeft w:val="0"/>
      <w:marRight w:val="0"/>
      <w:marTop w:val="0"/>
      <w:marBottom w:val="0"/>
      <w:divBdr>
        <w:top w:val="none" w:sz="0" w:space="0" w:color="auto"/>
        <w:left w:val="none" w:sz="0" w:space="0" w:color="auto"/>
        <w:bottom w:val="none" w:sz="0" w:space="0" w:color="auto"/>
        <w:right w:val="none" w:sz="0" w:space="0" w:color="auto"/>
      </w:divBdr>
    </w:div>
    <w:div w:id="197549742">
      <w:bodyDiv w:val="1"/>
      <w:marLeft w:val="0"/>
      <w:marRight w:val="0"/>
      <w:marTop w:val="0"/>
      <w:marBottom w:val="0"/>
      <w:divBdr>
        <w:top w:val="none" w:sz="0" w:space="0" w:color="auto"/>
        <w:left w:val="none" w:sz="0" w:space="0" w:color="auto"/>
        <w:bottom w:val="none" w:sz="0" w:space="0" w:color="auto"/>
        <w:right w:val="none" w:sz="0" w:space="0" w:color="auto"/>
      </w:divBdr>
      <w:divsChild>
        <w:div w:id="2122604334">
          <w:marLeft w:val="480"/>
          <w:marRight w:val="0"/>
          <w:marTop w:val="0"/>
          <w:marBottom w:val="0"/>
          <w:divBdr>
            <w:top w:val="none" w:sz="0" w:space="0" w:color="auto"/>
            <w:left w:val="none" w:sz="0" w:space="0" w:color="auto"/>
            <w:bottom w:val="none" w:sz="0" w:space="0" w:color="auto"/>
            <w:right w:val="none" w:sz="0" w:space="0" w:color="auto"/>
          </w:divBdr>
        </w:div>
        <w:div w:id="2067220047">
          <w:marLeft w:val="480"/>
          <w:marRight w:val="0"/>
          <w:marTop w:val="0"/>
          <w:marBottom w:val="0"/>
          <w:divBdr>
            <w:top w:val="none" w:sz="0" w:space="0" w:color="auto"/>
            <w:left w:val="none" w:sz="0" w:space="0" w:color="auto"/>
            <w:bottom w:val="none" w:sz="0" w:space="0" w:color="auto"/>
            <w:right w:val="none" w:sz="0" w:space="0" w:color="auto"/>
          </w:divBdr>
        </w:div>
        <w:div w:id="1885629358">
          <w:marLeft w:val="480"/>
          <w:marRight w:val="0"/>
          <w:marTop w:val="0"/>
          <w:marBottom w:val="0"/>
          <w:divBdr>
            <w:top w:val="none" w:sz="0" w:space="0" w:color="auto"/>
            <w:left w:val="none" w:sz="0" w:space="0" w:color="auto"/>
            <w:bottom w:val="none" w:sz="0" w:space="0" w:color="auto"/>
            <w:right w:val="none" w:sz="0" w:space="0" w:color="auto"/>
          </w:divBdr>
        </w:div>
        <w:div w:id="698433217">
          <w:marLeft w:val="480"/>
          <w:marRight w:val="0"/>
          <w:marTop w:val="0"/>
          <w:marBottom w:val="0"/>
          <w:divBdr>
            <w:top w:val="none" w:sz="0" w:space="0" w:color="auto"/>
            <w:left w:val="none" w:sz="0" w:space="0" w:color="auto"/>
            <w:bottom w:val="none" w:sz="0" w:space="0" w:color="auto"/>
            <w:right w:val="none" w:sz="0" w:space="0" w:color="auto"/>
          </w:divBdr>
        </w:div>
        <w:div w:id="269626689">
          <w:marLeft w:val="480"/>
          <w:marRight w:val="0"/>
          <w:marTop w:val="0"/>
          <w:marBottom w:val="0"/>
          <w:divBdr>
            <w:top w:val="none" w:sz="0" w:space="0" w:color="auto"/>
            <w:left w:val="none" w:sz="0" w:space="0" w:color="auto"/>
            <w:bottom w:val="none" w:sz="0" w:space="0" w:color="auto"/>
            <w:right w:val="none" w:sz="0" w:space="0" w:color="auto"/>
          </w:divBdr>
        </w:div>
        <w:div w:id="764110721">
          <w:marLeft w:val="480"/>
          <w:marRight w:val="0"/>
          <w:marTop w:val="0"/>
          <w:marBottom w:val="0"/>
          <w:divBdr>
            <w:top w:val="none" w:sz="0" w:space="0" w:color="auto"/>
            <w:left w:val="none" w:sz="0" w:space="0" w:color="auto"/>
            <w:bottom w:val="none" w:sz="0" w:space="0" w:color="auto"/>
            <w:right w:val="none" w:sz="0" w:space="0" w:color="auto"/>
          </w:divBdr>
        </w:div>
        <w:div w:id="1538198654">
          <w:marLeft w:val="480"/>
          <w:marRight w:val="0"/>
          <w:marTop w:val="0"/>
          <w:marBottom w:val="0"/>
          <w:divBdr>
            <w:top w:val="none" w:sz="0" w:space="0" w:color="auto"/>
            <w:left w:val="none" w:sz="0" w:space="0" w:color="auto"/>
            <w:bottom w:val="none" w:sz="0" w:space="0" w:color="auto"/>
            <w:right w:val="none" w:sz="0" w:space="0" w:color="auto"/>
          </w:divBdr>
        </w:div>
        <w:div w:id="1090006607">
          <w:marLeft w:val="480"/>
          <w:marRight w:val="0"/>
          <w:marTop w:val="0"/>
          <w:marBottom w:val="0"/>
          <w:divBdr>
            <w:top w:val="none" w:sz="0" w:space="0" w:color="auto"/>
            <w:left w:val="none" w:sz="0" w:space="0" w:color="auto"/>
            <w:bottom w:val="none" w:sz="0" w:space="0" w:color="auto"/>
            <w:right w:val="none" w:sz="0" w:space="0" w:color="auto"/>
          </w:divBdr>
        </w:div>
        <w:div w:id="531266505">
          <w:marLeft w:val="480"/>
          <w:marRight w:val="0"/>
          <w:marTop w:val="0"/>
          <w:marBottom w:val="0"/>
          <w:divBdr>
            <w:top w:val="none" w:sz="0" w:space="0" w:color="auto"/>
            <w:left w:val="none" w:sz="0" w:space="0" w:color="auto"/>
            <w:bottom w:val="none" w:sz="0" w:space="0" w:color="auto"/>
            <w:right w:val="none" w:sz="0" w:space="0" w:color="auto"/>
          </w:divBdr>
        </w:div>
        <w:div w:id="213471374">
          <w:marLeft w:val="480"/>
          <w:marRight w:val="0"/>
          <w:marTop w:val="0"/>
          <w:marBottom w:val="0"/>
          <w:divBdr>
            <w:top w:val="none" w:sz="0" w:space="0" w:color="auto"/>
            <w:left w:val="none" w:sz="0" w:space="0" w:color="auto"/>
            <w:bottom w:val="none" w:sz="0" w:space="0" w:color="auto"/>
            <w:right w:val="none" w:sz="0" w:space="0" w:color="auto"/>
          </w:divBdr>
        </w:div>
        <w:div w:id="1843158472">
          <w:marLeft w:val="480"/>
          <w:marRight w:val="0"/>
          <w:marTop w:val="0"/>
          <w:marBottom w:val="0"/>
          <w:divBdr>
            <w:top w:val="none" w:sz="0" w:space="0" w:color="auto"/>
            <w:left w:val="none" w:sz="0" w:space="0" w:color="auto"/>
            <w:bottom w:val="none" w:sz="0" w:space="0" w:color="auto"/>
            <w:right w:val="none" w:sz="0" w:space="0" w:color="auto"/>
          </w:divBdr>
        </w:div>
        <w:div w:id="1484008049">
          <w:marLeft w:val="480"/>
          <w:marRight w:val="0"/>
          <w:marTop w:val="0"/>
          <w:marBottom w:val="0"/>
          <w:divBdr>
            <w:top w:val="none" w:sz="0" w:space="0" w:color="auto"/>
            <w:left w:val="none" w:sz="0" w:space="0" w:color="auto"/>
            <w:bottom w:val="none" w:sz="0" w:space="0" w:color="auto"/>
            <w:right w:val="none" w:sz="0" w:space="0" w:color="auto"/>
          </w:divBdr>
        </w:div>
        <w:div w:id="1325628949">
          <w:marLeft w:val="480"/>
          <w:marRight w:val="0"/>
          <w:marTop w:val="0"/>
          <w:marBottom w:val="0"/>
          <w:divBdr>
            <w:top w:val="none" w:sz="0" w:space="0" w:color="auto"/>
            <w:left w:val="none" w:sz="0" w:space="0" w:color="auto"/>
            <w:bottom w:val="none" w:sz="0" w:space="0" w:color="auto"/>
            <w:right w:val="none" w:sz="0" w:space="0" w:color="auto"/>
          </w:divBdr>
        </w:div>
        <w:div w:id="114956731">
          <w:marLeft w:val="480"/>
          <w:marRight w:val="0"/>
          <w:marTop w:val="0"/>
          <w:marBottom w:val="0"/>
          <w:divBdr>
            <w:top w:val="none" w:sz="0" w:space="0" w:color="auto"/>
            <w:left w:val="none" w:sz="0" w:space="0" w:color="auto"/>
            <w:bottom w:val="none" w:sz="0" w:space="0" w:color="auto"/>
            <w:right w:val="none" w:sz="0" w:space="0" w:color="auto"/>
          </w:divBdr>
        </w:div>
        <w:div w:id="733816453">
          <w:marLeft w:val="480"/>
          <w:marRight w:val="0"/>
          <w:marTop w:val="0"/>
          <w:marBottom w:val="0"/>
          <w:divBdr>
            <w:top w:val="none" w:sz="0" w:space="0" w:color="auto"/>
            <w:left w:val="none" w:sz="0" w:space="0" w:color="auto"/>
            <w:bottom w:val="none" w:sz="0" w:space="0" w:color="auto"/>
            <w:right w:val="none" w:sz="0" w:space="0" w:color="auto"/>
          </w:divBdr>
        </w:div>
        <w:div w:id="1216350655">
          <w:marLeft w:val="480"/>
          <w:marRight w:val="0"/>
          <w:marTop w:val="0"/>
          <w:marBottom w:val="0"/>
          <w:divBdr>
            <w:top w:val="none" w:sz="0" w:space="0" w:color="auto"/>
            <w:left w:val="none" w:sz="0" w:space="0" w:color="auto"/>
            <w:bottom w:val="none" w:sz="0" w:space="0" w:color="auto"/>
            <w:right w:val="none" w:sz="0" w:space="0" w:color="auto"/>
          </w:divBdr>
        </w:div>
        <w:div w:id="1679431856">
          <w:marLeft w:val="480"/>
          <w:marRight w:val="0"/>
          <w:marTop w:val="0"/>
          <w:marBottom w:val="0"/>
          <w:divBdr>
            <w:top w:val="none" w:sz="0" w:space="0" w:color="auto"/>
            <w:left w:val="none" w:sz="0" w:space="0" w:color="auto"/>
            <w:bottom w:val="none" w:sz="0" w:space="0" w:color="auto"/>
            <w:right w:val="none" w:sz="0" w:space="0" w:color="auto"/>
          </w:divBdr>
        </w:div>
        <w:div w:id="491945140">
          <w:marLeft w:val="480"/>
          <w:marRight w:val="0"/>
          <w:marTop w:val="0"/>
          <w:marBottom w:val="0"/>
          <w:divBdr>
            <w:top w:val="none" w:sz="0" w:space="0" w:color="auto"/>
            <w:left w:val="none" w:sz="0" w:space="0" w:color="auto"/>
            <w:bottom w:val="none" w:sz="0" w:space="0" w:color="auto"/>
            <w:right w:val="none" w:sz="0" w:space="0" w:color="auto"/>
          </w:divBdr>
        </w:div>
        <w:div w:id="650527155">
          <w:marLeft w:val="480"/>
          <w:marRight w:val="0"/>
          <w:marTop w:val="0"/>
          <w:marBottom w:val="0"/>
          <w:divBdr>
            <w:top w:val="none" w:sz="0" w:space="0" w:color="auto"/>
            <w:left w:val="none" w:sz="0" w:space="0" w:color="auto"/>
            <w:bottom w:val="none" w:sz="0" w:space="0" w:color="auto"/>
            <w:right w:val="none" w:sz="0" w:space="0" w:color="auto"/>
          </w:divBdr>
        </w:div>
        <w:div w:id="2100053014">
          <w:marLeft w:val="480"/>
          <w:marRight w:val="0"/>
          <w:marTop w:val="0"/>
          <w:marBottom w:val="0"/>
          <w:divBdr>
            <w:top w:val="none" w:sz="0" w:space="0" w:color="auto"/>
            <w:left w:val="none" w:sz="0" w:space="0" w:color="auto"/>
            <w:bottom w:val="none" w:sz="0" w:space="0" w:color="auto"/>
            <w:right w:val="none" w:sz="0" w:space="0" w:color="auto"/>
          </w:divBdr>
        </w:div>
        <w:div w:id="440343408">
          <w:marLeft w:val="480"/>
          <w:marRight w:val="0"/>
          <w:marTop w:val="0"/>
          <w:marBottom w:val="0"/>
          <w:divBdr>
            <w:top w:val="none" w:sz="0" w:space="0" w:color="auto"/>
            <w:left w:val="none" w:sz="0" w:space="0" w:color="auto"/>
            <w:bottom w:val="none" w:sz="0" w:space="0" w:color="auto"/>
            <w:right w:val="none" w:sz="0" w:space="0" w:color="auto"/>
          </w:divBdr>
        </w:div>
        <w:div w:id="618755566">
          <w:marLeft w:val="480"/>
          <w:marRight w:val="0"/>
          <w:marTop w:val="0"/>
          <w:marBottom w:val="0"/>
          <w:divBdr>
            <w:top w:val="none" w:sz="0" w:space="0" w:color="auto"/>
            <w:left w:val="none" w:sz="0" w:space="0" w:color="auto"/>
            <w:bottom w:val="none" w:sz="0" w:space="0" w:color="auto"/>
            <w:right w:val="none" w:sz="0" w:space="0" w:color="auto"/>
          </w:divBdr>
        </w:div>
        <w:div w:id="1673988428">
          <w:marLeft w:val="480"/>
          <w:marRight w:val="0"/>
          <w:marTop w:val="0"/>
          <w:marBottom w:val="0"/>
          <w:divBdr>
            <w:top w:val="none" w:sz="0" w:space="0" w:color="auto"/>
            <w:left w:val="none" w:sz="0" w:space="0" w:color="auto"/>
            <w:bottom w:val="none" w:sz="0" w:space="0" w:color="auto"/>
            <w:right w:val="none" w:sz="0" w:space="0" w:color="auto"/>
          </w:divBdr>
        </w:div>
        <w:div w:id="841506755">
          <w:marLeft w:val="480"/>
          <w:marRight w:val="0"/>
          <w:marTop w:val="0"/>
          <w:marBottom w:val="0"/>
          <w:divBdr>
            <w:top w:val="none" w:sz="0" w:space="0" w:color="auto"/>
            <w:left w:val="none" w:sz="0" w:space="0" w:color="auto"/>
            <w:bottom w:val="none" w:sz="0" w:space="0" w:color="auto"/>
            <w:right w:val="none" w:sz="0" w:space="0" w:color="auto"/>
          </w:divBdr>
        </w:div>
        <w:div w:id="1718359306">
          <w:marLeft w:val="480"/>
          <w:marRight w:val="0"/>
          <w:marTop w:val="0"/>
          <w:marBottom w:val="0"/>
          <w:divBdr>
            <w:top w:val="none" w:sz="0" w:space="0" w:color="auto"/>
            <w:left w:val="none" w:sz="0" w:space="0" w:color="auto"/>
            <w:bottom w:val="none" w:sz="0" w:space="0" w:color="auto"/>
            <w:right w:val="none" w:sz="0" w:space="0" w:color="auto"/>
          </w:divBdr>
        </w:div>
        <w:div w:id="967278325">
          <w:marLeft w:val="480"/>
          <w:marRight w:val="0"/>
          <w:marTop w:val="0"/>
          <w:marBottom w:val="0"/>
          <w:divBdr>
            <w:top w:val="none" w:sz="0" w:space="0" w:color="auto"/>
            <w:left w:val="none" w:sz="0" w:space="0" w:color="auto"/>
            <w:bottom w:val="none" w:sz="0" w:space="0" w:color="auto"/>
            <w:right w:val="none" w:sz="0" w:space="0" w:color="auto"/>
          </w:divBdr>
        </w:div>
        <w:div w:id="850870846">
          <w:marLeft w:val="480"/>
          <w:marRight w:val="0"/>
          <w:marTop w:val="0"/>
          <w:marBottom w:val="0"/>
          <w:divBdr>
            <w:top w:val="none" w:sz="0" w:space="0" w:color="auto"/>
            <w:left w:val="none" w:sz="0" w:space="0" w:color="auto"/>
            <w:bottom w:val="none" w:sz="0" w:space="0" w:color="auto"/>
            <w:right w:val="none" w:sz="0" w:space="0" w:color="auto"/>
          </w:divBdr>
        </w:div>
        <w:div w:id="1647516232">
          <w:marLeft w:val="480"/>
          <w:marRight w:val="0"/>
          <w:marTop w:val="0"/>
          <w:marBottom w:val="0"/>
          <w:divBdr>
            <w:top w:val="none" w:sz="0" w:space="0" w:color="auto"/>
            <w:left w:val="none" w:sz="0" w:space="0" w:color="auto"/>
            <w:bottom w:val="none" w:sz="0" w:space="0" w:color="auto"/>
            <w:right w:val="none" w:sz="0" w:space="0" w:color="auto"/>
          </w:divBdr>
        </w:div>
        <w:div w:id="1114249866">
          <w:marLeft w:val="480"/>
          <w:marRight w:val="0"/>
          <w:marTop w:val="0"/>
          <w:marBottom w:val="0"/>
          <w:divBdr>
            <w:top w:val="none" w:sz="0" w:space="0" w:color="auto"/>
            <w:left w:val="none" w:sz="0" w:space="0" w:color="auto"/>
            <w:bottom w:val="none" w:sz="0" w:space="0" w:color="auto"/>
            <w:right w:val="none" w:sz="0" w:space="0" w:color="auto"/>
          </w:divBdr>
        </w:div>
        <w:div w:id="920259421">
          <w:marLeft w:val="480"/>
          <w:marRight w:val="0"/>
          <w:marTop w:val="0"/>
          <w:marBottom w:val="0"/>
          <w:divBdr>
            <w:top w:val="none" w:sz="0" w:space="0" w:color="auto"/>
            <w:left w:val="none" w:sz="0" w:space="0" w:color="auto"/>
            <w:bottom w:val="none" w:sz="0" w:space="0" w:color="auto"/>
            <w:right w:val="none" w:sz="0" w:space="0" w:color="auto"/>
          </w:divBdr>
        </w:div>
        <w:div w:id="1737627769">
          <w:marLeft w:val="480"/>
          <w:marRight w:val="0"/>
          <w:marTop w:val="0"/>
          <w:marBottom w:val="0"/>
          <w:divBdr>
            <w:top w:val="none" w:sz="0" w:space="0" w:color="auto"/>
            <w:left w:val="none" w:sz="0" w:space="0" w:color="auto"/>
            <w:bottom w:val="none" w:sz="0" w:space="0" w:color="auto"/>
            <w:right w:val="none" w:sz="0" w:space="0" w:color="auto"/>
          </w:divBdr>
        </w:div>
        <w:div w:id="1768036855">
          <w:marLeft w:val="480"/>
          <w:marRight w:val="0"/>
          <w:marTop w:val="0"/>
          <w:marBottom w:val="0"/>
          <w:divBdr>
            <w:top w:val="none" w:sz="0" w:space="0" w:color="auto"/>
            <w:left w:val="none" w:sz="0" w:space="0" w:color="auto"/>
            <w:bottom w:val="none" w:sz="0" w:space="0" w:color="auto"/>
            <w:right w:val="none" w:sz="0" w:space="0" w:color="auto"/>
          </w:divBdr>
        </w:div>
        <w:div w:id="801995783">
          <w:marLeft w:val="480"/>
          <w:marRight w:val="0"/>
          <w:marTop w:val="0"/>
          <w:marBottom w:val="0"/>
          <w:divBdr>
            <w:top w:val="none" w:sz="0" w:space="0" w:color="auto"/>
            <w:left w:val="none" w:sz="0" w:space="0" w:color="auto"/>
            <w:bottom w:val="none" w:sz="0" w:space="0" w:color="auto"/>
            <w:right w:val="none" w:sz="0" w:space="0" w:color="auto"/>
          </w:divBdr>
        </w:div>
        <w:div w:id="1386564002">
          <w:marLeft w:val="480"/>
          <w:marRight w:val="0"/>
          <w:marTop w:val="0"/>
          <w:marBottom w:val="0"/>
          <w:divBdr>
            <w:top w:val="none" w:sz="0" w:space="0" w:color="auto"/>
            <w:left w:val="none" w:sz="0" w:space="0" w:color="auto"/>
            <w:bottom w:val="none" w:sz="0" w:space="0" w:color="auto"/>
            <w:right w:val="none" w:sz="0" w:space="0" w:color="auto"/>
          </w:divBdr>
        </w:div>
        <w:div w:id="1651246304">
          <w:marLeft w:val="480"/>
          <w:marRight w:val="0"/>
          <w:marTop w:val="0"/>
          <w:marBottom w:val="0"/>
          <w:divBdr>
            <w:top w:val="none" w:sz="0" w:space="0" w:color="auto"/>
            <w:left w:val="none" w:sz="0" w:space="0" w:color="auto"/>
            <w:bottom w:val="none" w:sz="0" w:space="0" w:color="auto"/>
            <w:right w:val="none" w:sz="0" w:space="0" w:color="auto"/>
          </w:divBdr>
        </w:div>
        <w:div w:id="214700904">
          <w:marLeft w:val="480"/>
          <w:marRight w:val="0"/>
          <w:marTop w:val="0"/>
          <w:marBottom w:val="0"/>
          <w:divBdr>
            <w:top w:val="none" w:sz="0" w:space="0" w:color="auto"/>
            <w:left w:val="none" w:sz="0" w:space="0" w:color="auto"/>
            <w:bottom w:val="none" w:sz="0" w:space="0" w:color="auto"/>
            <w:right w:val="none" w:sz="0" w:space="0" w:color="auto"/>
          </w:divBdr>
        </w:div>
        <w:div w:id="176772387">
          <w:marLeft w:val="480"/>
          <w:marRight w:val="0"/>
          <w:marTop w:val="0"/>
          <w:marBottom w:val="0"/>
          <w:divBdr>
            <w:top w:val="none" w:sz="0" w:space="0" w:color="auto"/>
            <w:left w:val="none" w:sz="0" w:space="0" w:color="auto"/>
            <w:bottom w:val="none" w:sz="0" w:space="0" w:color="auto"/>
            <w:right w:val="none" w:sz="0" w:space="0" w:color="auto"/>
          </w:divBdr>
        </w:div>
        <w:div w:id="1173685425">
          <w:marLeft w:val="480"/>
          <w:marRight w:val="0"/>
          <w:marTop w:val="0"/>
          <w:marBottom w:val="0"/>
          <w:divBdr>
            <w:top w:val="none" w:sz="0" w:space="0" w:color="auto"/>
            <w:left w:val="none" w:sz="0" w:space="0" w:color="auto"/>
            <w:bottom w:val="none" w:sz="0" w:space="0" w:color="auto"/>
            <w:right w:val="none" w:sz="0" w:space="0" w:color="auto"/>
          </w:divBdr>
        </w:div>
        <w:div w:id="356858930">
          <w:marLeft w:val="480"/>
          <w:marRight w:val="0"/>
          <w:marTop w:val="0"/>
          <w:marBottom w:val="0"/>
          <w:divBdr>
            <w:top w:val="none" w:sz="0" w:space="0" w:color="auto"/>
            <w:left w:val="none" w:sz="0" w:space="0" w:color="auto"/>
            <w:bottom w:val="none" w:sz="0" w:space="0" w:color="auto"/>
            <w:right w:val="none" w:sz="0" w:space="0" w:color="auto"/>
          </w:divBdr>
        </w:div>
        <w:div w:id="1463577219">
          <w:marLeft w:val="480"/>
          <w:marRight w:val="0"/>
          <w:marTop w:val="0"/>
          <w:marBottom w:val="0"/>
          <w:divBdr>
            <w:top w:val="none" w:sz="0" w:space="0" w:color="auto"/>
            <w:left w:val="none" w:sz="0" w:space="0" w:color="auto"/>
            <w:bottom w:val="none" w:sz="0" w:space="0" w:color="auto"/>
            <w:right w:val="none" w:sz="0" w:space="0" w:color="auto"/>
          </w:divBdr>
        </w:div>
        <w:div w:id="964503770">
          <w:marLeft w:val="480"/>
          <w:marRight w:val="0"/>
          <w:marTop w:val="0"/>
          <w:marBottom w:val="0"/>
          <w:divBdr>
            <w:top w:val="none" w:sz="0" w:space="0" w:color="auto"/>
            <w:left w:val="none" w:sz="0" w:space="0" w:color="auto"/>
            <w:bottom w:val="none" w:sz="0" w:space="0" w:color="auto"/>
            <w:right w:val="none" w:sz="0" w:space="0" w:color="auto"/>
          </w:divBdr>
        </w:div>
        <w:div w:id="1314874851">
          <w:marLeft w:val="480"/>
          <w:marRight w:val="0"/>
          <w:marTop w:val="0"/>
          <w:marBottom w:val="0"/>
          <w:divBdr>
            <w:top w:val="none" w:sz="0" w:space="0" w:color="auto"/>
            <w:left w:val="none" w:sz="0" w:space="0" w:color="auto"/>
            <w:bottom w:val="none" w:sz="0" w:space="0" w:color="auto"/>
            <w:right w:val="none" w:sz="0" w:space="0" w:color="auto"/>
          </w:divBdr>
        </w:div>
        <w:div w:id="1815368072">
          <w:marLeft w:val="480"/>
          <w:marRight w:val="0"/>
          <w:marTop w:val="0"/>
          <w:marBottom w:val="0"/>
          <w:divBdr>
            <w:top w:val="none" w:sz="0" w:space="0" w:color="auto"/>
            <w:left w:val="none" w:sz="0" w:space="0" w:color="auto"/>
            <w:bottom w:val="none" w:sz="0" w:space="0" w:color="auto"/>
            <w:right w:val="none" w:sz="0" w:space="0" w:color="auto"/>
          </w:divBdr>
        </w:div>
        <w:div w:id="1924947266">
          <w:marLeft w:val="480"/>
          <w:marRight w:val="0"/>
          <w:marTop w:val="0"/>
          <w:marBottom w:val="0"/>
          <w:divBdr>
            <w:top w:val="none" w:sz="0" w:space="0" w:color="auto"/>
            <w:left w:val="none" w:sz="0" w:space="0" w:color="auto"/>
            <w:bottom w:val="none" w:sz="0" w:space="0" w:color="auto"/>
            <w:right w:val="none" w:sz="0" w:space="0" w:color="auto"/>
          </w:divBdr>
        </w:div>
        <w:div w:id="1625621525">
          <w:marLeft w:val="480"/>
          <w:marRight w:val="0"/>
          <w:marTop w:val="0"/>
          <w:marBottom w:val="0"/>
          <w:divBdr>
            <w:top w:val="none" w:sz="0" w:space="0" w:color="auto"/>
            <w:left w:val="none" w:sz="0" w:space="0" w:color="auto"/>
            <w:bottom w:val="none" w:sz="0" w:space="0" w:color="auto"/>
            <w:right w:val="none" w:sz="0" w:space="0" w:color="auto"/>
          </w:divBdr>
        </w:div>
        <w:div w:id="506948344">
          <w:marLeft w:val="480"/>
          <w:marRight w:val="0"/>
          <w:marTop w:val="0"/>
          <w:marBottom w:val="0"/>
          <w:divBdr>
            <w:top w:val="none" w:sz="0" w:space="0" w:color="auto"/>
            <w:left w:val="none" w:sz="0" w:space="0" w:color="auto"/>
            <w:bottom w:val="none" w:sz="0" w:space="0" w:color="auto"/>
            <w:right w:val="none" w:sz="0" w:space="0" w:color="auto"/>
          </w:divBdr>
        </w:div>
        <w:div w:id="1570112575">
          <w:marLeft w:val="480"/>
          <w:marRight w:val="0"/>
          <w:marTop w:val="0"/>
          <w:marBottom w:val="0"/>
          <w:divBdr>
            <w:top w:val="none" w:sz="0" w:space="0" w:color="auto"/>
            <w:left w:val="none" w:sz="0" w:space="0" w:color="auto"/>
            <w:bottom w:val="none" w:sz="0" w:space="0" w:color="auto"/>
            <w:right w:val="none" w:sz="0" w:space="0" w:color="auto"/>
          </w:divBdr>
        </w:div>
        <w:div w:id="1872105601">
          <w:marLeft w:val="480"/>
          <w:marRight w:val="0"/>
          <w:marTop w:val="0"/>
          <w:marBottom w:val="0"/>
          <w:divBdr>
            <w:top w:val="none" w:sz="0" w:space="0" w:color="auto"/>
            <w:left w:val="none" w:sz="0" w:space="0" w:color="auto"/>
            <w:bottom w:val="none" w:sz="0" w:space="0" w:color="auto"/>
            <w:right w:val="none" w:sz="0" w:space="0" w:color="auto"/>
          </w:divBdr>
        </w:div>
        <w:div w:id="722480647">
          <w:marLeft w:val="480"/>
          <w:marRight w:val="0"/>
          <w:marTop w:val="0"/>
          <w:marBottom w:val="0"/>
          <w:divBdr>
            <w:top w:val="none" w:sz="0" w:space="0" w:color="auto"/>
            <w:left w:val="none" w:sz="0" w:space="0" w:color="auto"/>
            <w:bottom w:val="none" w:sz="0" w:space="0" w:color="auto"/>
            <w:right w:val="none" w:sz="0" w:space="0" w:color="auto"/>
          </w:divBdr>
        </w:div>
        <w:div w:id="1305500660">
          <w:marLeft w:val="480"/>
          <w:marRight w:val="0"/>
          <w:marTop w:val="0"/>
          <w:marBottom w:val="0"/>
          <w:divBdr>
            <w:top w:val="none" w:sz="0" w:space="0" w:color="auto"/>
            <w:left w:val="none" w:sz="0" w:space="0" w:color="auto"/>
            <w:bottom w:val="none" w:sz="0" w:space="0" w:color="auto"/>
            <w:right w:val="none" w:sz="0" w:space="0" w:color="auto"/>
          </w:divBdr>
        </w:div>
        <w:div w:id="1215586201">
          <w:marLeft w:val="480"/>
          <w:marRight w:val="0"/>
          <w:marTop w:val="0"/>
          <w:marBottom w:val="0"/>
          <w:divBdr>
            <w:top w:val="none" w:sz="0" w:space="0" w:color="auto"/>
            <w:left w:val="none" w:sz="0" w:space="0" w:color="auto"/>
            <w:bottom w:val="none" w:sz="0" w:space="0" w:color="auto"/>
            <w:right w:val="none" w:sz="0" w:space="0" w:color="auto"/>
          </w:divBdr>
        </w:div>
        <w:div w:id="229659441">
          <w:marLeft w:val="480"/>
          <w:marRight w:val="0"/>
          <w:marTop w:val="0"/>
          <w:marBottom w:val="0"/>
          <w:divBdr>
            <w:top w:val="none" w:sz="0" w:space="0" w:color="auto"/>
            <w:left w:val="none" w:sz="0" w:space="0" w:color="auto"/>
            <w:bottom w:val="none" w:sz="0" w:space="0" w:color="auto"/>
            <w:right w:val="none" w:sz="0" w:space="0" w:color="auto"/>
          </w:divBdr>
        </w:div>
        <w:div w:id="327830981">
          <w:marLeft w:val="480"/>
          <w:marRight w:val="0"/>
          <w:marTop w:val="0"/>
          <w:marBottom w:val="0"/>
          <w:divBdr>
            <w:top w:val="none" w:sz="0" w:space="0" w:color="auto"/>
            <w:left w:val="none" w:sz="0" w:space="0" w:color="auto"/>
            <w:bottom w:val="none" w:sz="0" w:space="0" w:color="auto"/>
            <w:right w:val="none" w:sz="0" w:space="0" w:color="auto"/>
          </w:divBdr>
        </w:div>
        <w:div w:id="262610488">
          <w:marLeft w:val="480"/>
          <w:marRight w:val="0"/>
          <w:marTop w:val="0"/>
          <w:marBottom w:val="0"/>
          <w:divBdr>
            <w:top w:val="none" w:sz="0" w:space="0" w:color="auto"/>
            <w:left w:val="none" w:sz="0" w:space="0" w:color="auto"/>
            <w:bottom w:val="none" w:sz="0" w:space="0" w:color="auto"/>
            <w:right w:val="none" w:sz="0" w:space="0" w:color="auto"/>
          </w:divBdr>
        </w:div>
        <w:div w:id="1829440226">
          <w:marLeft w:val="480"/>
          <w:marRight w:val="0"/>
          <w:marTop w:val="0"/>
          <w:marBottom w:val="0"/>
          <w:divBdr>
            <w:top w:val="none" w:sz="0" w:space="0" w:color="auto"/>
            <w:left w:val="none" w:sz="0" w:space="0" w:color="auto"/>
            <w:bottom w:val="none" w:sz="0" w:space="0" w:color="auto"/>
            <w:right w:val="none" w:sz="0" w:space="0" w:color="auto"/>
          </w:divBdr>
        </w:div>
        <w:div w:id="241179244">
          <w:marLeft w:val="480"/>
          <w:marRight w:val="0"/>
          <w:marTop w:val="0"/>
          <w:marBottom w:val="0"/>
          <w:divBdr>
            <w:top w:val="none" w:sz="0" w:space="0" w:color="auto"/>
            <w:left w:val="none" w:sz="0" w:space="0" w:color="auto"/>
            <w:bottom w:val="none" w:sz="0" w:space="0" w:color="auto"/>
            <w:right w:val="none" w:sz="0" w:space="0" w:color="auto"/>
          </w:divBdr>
        </w:div>
        <w:div w:id="722606576">
          <w:marLeft w:val="480"/>
          <w:marRight w:val="0"/>
          <w:marTop w:val="0"/>
          <w:marBottom w:val="0"/>
          <w:divBdr>
            <w:top w:val="none" w:sz="0" w:space="0" w:color="auto"/>
            <w:left w:val="none" w:sz="0" w:space="0" w:color="auto"/>
            <w:bottom w:val="none" w:sz="0" w:space="0" w:color="auto"/>
            <w:right w:val="none" w:sz="0" w:space="0" w:color="auto"/>
          </w:divBdr>
        </w:div>
      </w:divsChild>
    </w:div>
    <w:div w:id="199635177">
      <w:bodyDiv w:val="1"/>
      <w:marLeft w:val="0"/>
      <w:marRight w:val="0"/>
      <w:marTop w:val="0"/>
      <w:marBottom w:val="0"/>
      <w:divBdr>
        <w:top w:val="none" w:sz="0" w:space="0" w:color="auto"/>
        <w:left w:val="none" w:sz="0" w:space="0" w:color="auto"/>
        <w:bottom w:val="none" w:sz="0" w:space="0" w:color="auto"/>
        <w:right w:val="none" w:sz="0" w:space="0" w:color="auto"/>
      </w:divBdr>
    </w:div>
    <w:div w:id="200020288">
      <w:bodyDiv w:val="1"/>
      <w:marLeft w:val="0"/>
      <w:marRight w:val="0"/>
      <w:marTop w:val="0"/>
      <w:marBottom w:val="0"/>
      <w:divBdr>
        <w:top w:val="none" w:sz="0" w:space="0" w:color="auto"/>
        <w:left w:val="none" w:sz="0" w:space="0" w:color="auto"/>
        <w:bottom w:val="none" w:sz="0" w:space="0" w:color="auto"/>
        <w:right w:val="none" w:sz="0" w:space="0" w:color="auto"/>
      </w:divBdr>
    </w:div>
    <w:div w:id="200439007">
      <w:bodyDiv w:val="1"/>
      <w:marLeft w:val="0"/>
      <w:marRight w:val="0"/>
      <w:marTop w:val="0"/>
      <w:marBottom w:val="0"/>
      <w:divBdr>
        <w:top w:val="none" w:sz="0" w:space="0" w:color="auto"/>
        <w:left w:val="none" w:sz="0" w:space="0" w:color="auto"/>
        <w:bottom w:val="none" w:sz="0" w:space="0" w:color="auto"/>
        <w:right w:val="none" w:sz="0" w:space="0" w:color="auto"/>
      </w:divBdr>
    </w:div>
    <w:div w:id="201674049">
      <w:bodyDiv w:val="1"/>
      <w:marLeft w:val="0"/>
      <w:marRight w:val="0"/>
      <w:marTop w:val="0"/>
      <w:marBottom w:val="0"/>
      <w:divBdr>
        <w:top w:val="none" w:sz="0" w:space="0" w:color="auto"/>
        <w:left w:val="none" w:sz="0" w:space="0" w:color="auto"/>
        <w:bottom w:val="none" w:sz="0" w:space="0" w:color="auto"/>
        <w:right w:val="none" w:sz="0" w:space="0" w:color="auto"/>
      </w:divBdr>
    </w:div>
    <w:div w:id="201750170">
      <w:bodyDiv w:val="1"/>
      <w:marLeft w:val="0"/>
      <w:marRight w:val="0"/>
      <w:marTop w:val="0"/>
      <w:marBottom w:val="0"/>
      <w:divBdr>
        <w:top w:val="none" w:sz="0" w:space="0" w:color="auto"/>
        <w:left w:val="none" w:sz="0" w:space="0" w:color="auto"/>
        <w:bottom w:val="none" w:sz="0" w:space="0" w:color="auto"/>
        <w:right w:val="none" w:sz="0" w:space="0" w:color="auto"/>
      </w:divBdr>
    </w:div>
    <w:div w:id="205335869">
      <w:bodyDiv w:val="1"/>
      <w:marLeft w:val="0"/>
      <w:marRight w:val="0"/>
      <w:marTop w:val="0"/>
      <w:marBottom w:val="0"/>
      <w:divBdr>
        <w:top w:val="none" w:sz="0" w:space="0" w:color="auto"/>
        <w:left w:val="none" w:sz="0" w:space="0" w:color="auto"/>
        <w:bottom w:val="none" w:sz="0" w:space="0" w:color="auto"/>
        <w:right w:val="none" w:sz="0" w:space="0" w:color="auto"/>
      </w:divBdr>
    </w:div>
    <w:div w:id="205335943">
      <w:bodyDiv w:val="1"/>
      <w:marLeft w:val="0"/>
      <w:marRight w:val="0"/>
      <w:marTop w:val="0"/>
      <w:marBottom w:val="0"/>
      <w:divBdr>
        <w:top w:val="none" w:sz="0" w:space="0" w:color="auto"/>
        <w:left w:val="none" w:sz="0" w:space="0" w:color="auto"/>
        <w:bottom w:val="none" w:sz="0" w:space="0" w:color="auto"/>
        <w:right w:val="none" w:sz="0" w:space="0" w:color="auto"/>
      </w:divBdr>
    </w:div>
    <w:div w:id="206795576">
      <w:bodyDiv w:val="1"/>
      <w:marLeft w:val="0"/>
      <w:marRight w:val="0"/>
      <w:marTop w:val="0"/>
      <w:marBottom w:val="0"/>
      <w:divBdr>
        <w:top w:val="none" w:sz="0" w:space="0" w:color="auto"/>
        <w:left w:val="none" w:sz="0" w:space="0" w:color="auto"/>
        <w:bottom w:val="none" w:sz="0" w:space="0" w:color="auto"/>
        <w:right w:val="none" w:sz="0" w:space="0" w:color="auto"/>
      </w:divBdr>
      <w:divsChild>
        <w:div w:id="2059667578">
          <w:marLeft w:val="480"/>
          <w:marRight w:val="0"/>
          <w:marTop w:val="0"/>
          <w:marBottom w:val="0"/>
          <w:divBdr>
            <w:top w:val="none" w:sz="0" w:space="0" w:color="auto"/>
            <w:left w:val="none" w:sz="0" w:space="0" w:color="auto"/>
            <w:bottom w:val="none" w:sz="0" w:space="0" w:color="auto"/>
            <w:right w:val="none" w:sz="0" w:space="0" w:color="auto"/>
          </w:divBdr>
        </w:div>
        <w:div w:id="1482652472">
          <w:marLeft w:val="480"/>
          <w:marRight w:val="0"/>
          <w:marTop w:val="0"/>
          <w:marBottom w:val="0"/>
          <w:divBdr>
            <w:top w:val="none" w:sz="0" w:space="0" w:color="auto"/>
            <w:left w:val="none" w:sz="0" w:space="0" w:color="auto"/>
            <w:bottom w:val="none" w:sz="0" w:space="0" w:color="auto"/>
            <w:right w:val="none" w:sz="0" w:space="0" w:color="auto"/>
          </w:divBdr>
        </w:div>
        <w:div w:id="637297409">
          <w:marLeft w:val="480"/>
          <w:marRight w:val="0"/>
          <w:marTop w:val="0"/>
          <w:marBottom w:val="0"/>
          <w:divBdr>
            <w:top w:val="none" w:sz="0" w:space="0" w:color="auto"/>
            <w:left w:val="none" w:sz="0" w:space="0" w:color="auto"/>
            <w:bottom w:val="none" w:sz="0" w:space="0" w:color="auto"/>
            <w:right w:val="none" w:sz="0" w:space="0" w:color="auto"/>
          </w:divBdr>
        </w:div>
        <w:div w:id="1237975793">
          <w:marLeft w:val="480"/>
          <w:marRight w:val="0"/>
          <w:marTop w:val="0"/>
          <w:marBottom w:val="0"/>
          <w:divBdr>
            <w:top w:val="none" w:sz="0" w:space="0" w:color="auto"/>
            <w:left w:val="none" w:sz="0" w:space="0" w:color="auto"/>
            <w:bottom w:val="none" w:sz="0" w:space="0" w:color="auto"/>
            <w:right w:val="none" w:sz="0" w:space="0" w:color="auto"/>
          </w:divBdr>
        </w:div>
        <w:div w:id="846602636">
          <w:marLeft w:val="480"/>
          <w:marRight w:val="0"/>
          <w:marTop w:val="0"/>
          <w:marBottom w:val="0"/>
          <w:divBdr>
            <w:top w:val="none" w:sz="0" w:space="0" w:color="auto"/>
            <w:left w:val="none" w:sz="0" w:space="0" w:color="auto"/>
            <w:bottom w:val="none" w:sz="0" w:space="0" w:color="auto"/>
            <w:right w:val="none" w:sz="0" w:space="0" w:color="auto"/>
          </w:divBdr>
        </w:div>
        <w:div w:id="931204480">
          <w:marLeft w:val="480"/>
          <w:marRight w:val="0"/>
          <w:marTop w:val="0"/>
          <w:marBottom w:val="0"/>
          <w:divBdr>
            <w:top w:val="none" w:sz="0" w:space="0" w:color="auto"/>
            <w:left w:val="none" w:sz="0" w:space="0" w:color="auto"/>
            <w:bottom w:val="none" w:sz="0" w:space="0" w:color="auto"/>
            <w:right w:val="none" w:sz="0" w:space="0" w:color="auto"/>
          </w:divBdr>
        </w:div>
        <w:div w:id="1495144418">
          <w:marLeft w:val="480"/>
          <w:marRight w:val="0"/>
          <w:marTop w:val="0"/>
          <w:marBottom w:val="0"/>
          <w:divBdr>
            <w:top w:val="none" w:sz="0" w:space="0" w:color="auto"/>
            <w:left w:val="none" w:sz="0" w:space="0" w:color="auto"/>
            <w:bottom w:val="none" w:sz="0" w:space="0" w:color="auto"/>
            <w:right w:val="none" w:sz="0" w:space="0" w:color="auto"/>
          </w:divBdr>
        </w:div>
        <w:div w:id="1340697974">
          <w:marLeft w:val="480"/>
          <w:marRight w:val="0"/>
          <w:marTop w:val="0"/>
          <w:marBottom w:val="0"/>
          <w:divBdr>
            <w:top w:val="none" w:sz="0" w:space="0" w:color="auto"/>
            <w:left w:val="none" w:sz="0" w:space="0" w:color="auto"/>
            <w:bottom w:val="none" w:sz="0" w:space="0" w:color="auto"/>
            <w:right w:val="none" w:sz="0" w:space="0" w:color="auto"/>
          </w:divBdr>
        </w:div>
        <w:div w:id="855463785">
          <w:marLeft w:val="480"/>
          <w:marRight w:val="0"/>
          <w:marTop w:val="0"/>
          <w:marBottom w:val="0"/>
          <w:divBdr>
            <w:top w:val="none" w:sz="0" w:space="0" w:color="auto"/>
            <w:left w:val="none" w:sz="0" w:space="0" w:color="auto"/>
            <w:bottom w:val="none" w:sz="0" w:space="0" w:color="auto"/>
            <w:right w:val="none" w:sz="0" w:space="0" w:color="auto"/>
          </w:divBdr>
        </w:div>
        <w:div w:id="1249538817">
          <w:marLeft w:val="480"/>
          <w:marRight w:val="0"/>
          <w:marTop w:val="0"/>
          <w:marBottom w:val="0"/>
          <w:divBdr>
            <w:top w:val="none" w:sz="0" w:space="0" w:color="auto"/>
            <w:left w:val="none" w:sz="0" w:space="0" w:color="auto"/>
            <w:bottom w:val="none" w:sz="0" w:space="0" w:color="auto"/>
            <w:right w:val="none" w:sz="0" w:space="0" w:color="auto"/>
          </w:divBdr>
        </w:div>
        <w:div w:id="1400057635">
          <w:marLeft w:val="480"/>
          <w:marRight w:val="0"/>
          <w:marTop w:val="0"/>
          <w:marBottom w:val="0"/>
          <w:divBdr>
            <w:top w:val="none" w:sz="0" w:space="0" w:color="auto"/>
            <w:left w:val="none" w:sz="0" w:space="0" w:color="auto"/>
            <w:bottom w:val="none" w:sz="0" w:space="0" w:color="auto"/>
            <w:right w:val="none" w:sz="0" w:space="0" w:color="auto"/>
          </w:divBdr>
        </w:div>
        <w:div w:id="360937961">
          <w:marLeft w:val="480"/>
          <w:marRight w:val="0"/>
          <w:marTop w:val="0"/>
          <w:marBottom w:val="0"/>
          <w:divBdr>
            <w:top w:val="none" w:sz="0" w:space="0" w:color="auto"/>
            <w:left w:val="none" w:sz="0" w:space="0" w:color="auto"/>
            <w:bottom w:val="none" w:sz="0" w:space="0" w:color="auto"/>
            <w:right w:val="none" w:sz="0" w:space="0" w:color="auto"/>
          </w:divBdr>
        </w:div>
        <w:div w:id="1635285883">
          <w:marLeft w:val="480"/>
          <w:marRight w:val="0"/>
          <w:marTop w:val="0"/>
          <w:marBottom w:val="0"/>
          <w:divBdr>
            <w:top w:val="none" w:sz="0" w:space="0" w:color="auto"/>
            <w:left w:val="none" w:sz="0" w:space="0" w:color="auto"/>
            <w:bottom w:val="none" w:sz="0" w:space="0" w:color="auto"/>
            <w:right w:val="none" w:sz="0" w:space="0" w:color="auto"/>
          </w:divBdr>
        </w:div>
        <w:div w:id="599920340">
          <w:marLeft w:val="480"/>
          <w:marRight w:val="0"/>
          <w:marTop w:val="0"/>
          <w:marBottom w:val="0"/>
          <w:divBdr>
            <w:top w:val="none" w:sz="0" w:space="0" w:color="auto"/>
            <w:left w:val="none" w:sz="0" w:space="0" w:color="auto"/>
            <w:bottom w:val="none" w:sz="0" w:space="0" w:color="auto"/>
            <w:right w:val="none" w:sz="0" w:space="0" w:color="auto"/>
          </w:divBdr>
        </w:div>
        <w:div w:id="1558279239">
          <w:marLeft w:val="480"/>
          <w:marRight w:val="0"/>
          <w:marTop w:val="0"/>
          <w:marBottom w:val="0"/>
          <w:divBdr>
            <w:top w:val="none" w:sz="0" w:space="0" w:color="auto"/>
            <w:left w:val="none" w:sz="0" w:space="0" w:color="auto"/>
            <w:bottom w:val="none" w:sz="0" w:space="0" w:color="auto"/>
            <w:right w:val="none" w:sz="0" w:space="0" w:color="auto"/>
          </w:divBdr>
        </w:div>
        <w:div w:id="1767263571">
          <w:marLeft w:val="480"/>
          <w:marRight w:val="0"/>
          <w:marTop w:val="0"/>
          <w:marBottom w:val="0"/>
          <w:divBdr>
            <w:top w:val="none" w:sz="0" w:space="0" w:color="auto"/>
            <w:left w:val="none" w:sz="0" w:space="0" w:color="auto"/>
            <w:bottom w:val="none" w:sz="0" w:space="0" w:color="auto"/>
            <w:right w:val="none" w:sz="0" w:space="0" w:color="auto"/>
          </w:divBdr>
        </w:div>
        <w:div w:id="940837400">
          <w:marLeft w:val="480"/>
          <w:marRight w:val="0"/>
          <w:marTop w:val="0"/>
          <w:marBottom w:val="0"/>
          <w:divBdr>
            <w:top w:val="none" w:sz="0" w:space="0" w:color="auto"/>
            <w:left w:val="none" w:sz="0" w:space="0" w:color="auto"/>
            <w:bottom w:val="none" w:sz="0" w:space="0" w:color="auto"/>
            <w:right w:val="none" w:sz="0" w:space="0" w:color="auto"/>
          </w:divBdr>
        </w:div>
      </w:divsChild>
    </w:div>
    <w:div w:id="208420552">
      <w:bodyDiv w:val="1"/>
      <w:marLeft w:val="0"/>
      <w:marRight w:val="0"/>
      <w:marTop w:val="0"/>
      <w:marBottom w:val="0"/>
      <w:divBdr>
        <w:top w:val="none" w:sz="0" w:space="0" w:color="auto"/>
        <w:left w:val="none" w:sz="0" w:space="0" w:color="auto"/>
        <w:bottom w:val="none" w:sz="0" w:space="0" w:color="auto"/>
        <w:right w:val="none" w:sz="0" w:space="0" w:color="auto"/>
      </w:divBdr>
    </w:div>
    <w:div w:id="208955662">
      <w:bodyDiv w:val="1"/>
      <w:marLeft w:val="0"/>
      <w:marRight w:val="0"/>
      <w:marTop w:val="0"/>
      <w:marBottom w:val="0"/>
      <w:divBdr>
        <w:top w:val="none" w:sz="0" w:space="0" w:color="auto"/>
        <w:left w:val="none" w:sz="0" w:space="0" w:color="auto"/>
        <w:bottom w:val="none" w:sz="0" w:space="0" w:color="auto"/>
        <w:right w:val="none" w:sz="0" w:space="0" w:color="auto"/>
      </w:divBdr>
    </w:div>
    <w:div w:id="209193441">
      <w:bodyDiv w:val="1"/>
      <w:marLeft w:val="0"/>
      <w:marRight w:val="0"/>
      <w:marTop w:val="0"/>
      <w:marBottom w:val="0"/>
      <w:divBdr>
        <w:top w:val="none" w:sz="0" w:space="0" w:color="auto"/>
        <w:left w:val="none" w:sz="0" w:space="0" w:color="auto"/>
        <w:bottom w:val="none" w:sz="0" w:space="0" w:color="auto"/>
        <w:right w:val="none" w:sz="0" w:space="0" w:color="auto"/>
      </w:divBdr>
    </w:div>
    <w:div w:id="211307235">
      <w:bodyDiv w:val="1"/>
      <w:marLeft w:val="0"/>
      <w:marRight w:val="0"/>
      <w:marTop w:val="0"/>
      <w:marBottom w:val="0"/>
      <w:divBdr>
        <w:top w:val="none" w:sz="0" w:space="0" w:color="auto"/>
        <w:left w:val="none" w:sz="0" w:space="0" w:color="auto"/>
        <w:bottom w:val="none" w:sz="0" w:space="0" w:color="auto"/>
        <w:right w:val="none" w:sz="0" w:space="0" w:color="auto"/>
      </w:divBdr>
    </w:div>
    <w:div w:id="211842782">
      <w:bodyDiv w:val="1"/>
      <w:marLeft w:val="0"/>
      <w:marRight w:val="0"/>
      <w:marTop w:val="0"/>
      <w:marBottom w:val="0"/>
      <w:divBdr>
        <w:top w:val="none" w:sz="0" w:space="0" w:color="auto"/>
        <w:left w:val="none" w:sz="0" w:space="0" w:color="auto"/>
        <w:bottom w:val="none" w:sz="0" w:space="0" w:color="auto"/>
        <w:right w:val="none" w:sz="0" w:space="0" w:color="auto"/>
      </w:divBdr>
    </w:div>
    <w:div w:id="212815556">
      <w:bodyDiv w:val="1"/>
      <w:marLeft w:val="0"/>
      <w:marRight w:val="0"/>
      <w:marTop w:val="0"/>
      <w:marBottom w:val="0"/>
      <w:divBdr>
        <w:top w:val="none" w:sz="0" w:space="0" w:color="auto"/>
        <w:left w:val="none" w:sz="0" w:space="0" w:color="auto"/>
        <w:bottom w:val="none" w:sz="0" w:space="0" w:color="auto"/>
        <w:right w:val="none" w:sz="0" w:space="0" w:color="auto"/>
      </w:divBdr>
    </w:div>
    <w:div w:id="212927199">
      <w:bodyDiv w:val="1"/>
      <w:marLeft w:val="0"/>
      <w:marRight w:val="0"/>
      <w:marTop w:val="0"/>
      <w:marBottom w:val="0"/>
      <w:divBdr>
        <w:top w:val="none" w:sz="0" w:space="0" w:color="auto"/>
        <w:left w:val="none" w:sz="0" w:space="0" w:color="auto"/>
        <w:bottom w:val="none" w:sz="0" w:space="0" w:color="auto"/>
        <w:right w:val="none" w:sz="0" w:space="0" w:color="auto"/>
      </w:divBdr>
    </w:div>
    <w:div w:id="214589767">
      <w:bodyDiv w:val="1"/>
      <w:marLeft w:val="0"/>
      <w:marRight w:val="0"/>
      <w:marTop w:val="0"/>
      <w:marBottom w:val="0"/>
      <w:divBdr>
        <w:top w:val="none" w:sz="0" w:space="0" w:color="auto"/>
        <w:left w:val="none" w:sz="0" w:space="0" w:color="auto"/>
        <w:bottom w:val="none" w:sz="0" w:space="0" w:color="auto"/>
        <w:right w:val="none" w:sz="0" w:space="0" w:color="auto"/>
      </w:divBdr>
    </w:div>
    <w:div w:id="216475581">
      <w:bodyDiv w:val="1"/>
      <w:marLeft w:val="0"/>
      <w:marRight w:val="0"/>
      <w:marTop w:val="0"/>
      <w:marBottom w:val="0"/>
      <w:divBdr>
        <w:top w:val="none" w:sz="0" w:space="0" w:color="auto"/>
        <w:left w:val="none" w:sz="0" w:space="0" w:color="auto"/>
        <w:bottom w:val="none" w:sz="0" w:space="0" w:color="auto"/>
        <w:right w:val="none" w:sz="0" w:space="0" w:color="auto"/>
      </w:divBdr>
    </w:div>
    <w:div w:id="216626061">
      <w:bodyDiv w:val="1"/>
      <w:marLeft w:val="0"/>
      <w:marRight w:val="0"/>
      <w:marTop w:val="0"/>
      <w:marBottom w:val="0"/>
      <w:divBdr>
        <w:top w:val="none" w:sz="0" w:space="0" w:color="auto"/>
        <w:left w:val="none" w:sz="0" w:space="0" w:color="auto"/>
        <w:bottom w:val="none" w:sz="0" w:space="0" w:color="auto"/>
        <w:right w:val="none" w:sz="0" w:space="0" w:color="auto"/>
      </w:divBdr>
    </w:div>
    <w:div w:id="216745559">
      <w:bodyDiv w:val="1"/>
      <w:marLeft w:val="0"/>
      <w:marRight w:val="0"/>
      <w:marTop w:val="0"/>
      <w:marBottom w:val="0"/>
      <w:divBdr>
        <w:top w:val="none" w:sz="0" w:space="0" w:color="auto"/>
        <w:left w:val="none" w:sz="0" w:space="0" w:color="auto"/>
        <w:bottom w:val="none" w:sz="0" w:space="0" w:color="auto"/>
        <w:right w:val="none" w:sz="0" w:space="0" w:color="auto"/>
      </w:divBdr>
      <w:divsChild>
        <w:div w:id="1284267619">
          <w:marLeft w:val="480"/>
          <w:marRight w:val="0"/>
          <w:marTop w:val="0"/>
          <w:marBottom w:val="0"/>
          <w:divBdr>
            <w:top w:val="none" w:sz="0" w:space="0" w:color="auto"/>
            <w:left w:val="none" w:sz="0" w:space="0" w:color="auto"/>
            <w:bottom w:val="none" w:sz="0" w:space="0" w:color="auto"/>
            <w:right w:val="none" w:sz="0" w:space="0" w:color="auto"/>
          </w:divBdr>
        </w:div>
        <w:div w:id="379520918">
          <w:marLeft w:val="480"/>
          <w:marRight w:val="0"/>
          <w:marTop w:val="0"/>
          <w:marBottom w:val="0"/>
          <w:divBdr>
            <w:top w:val="none" w:sz="0" w:space="0" w:color="auto"/>
            <w:left w:val="none" w:sz="0" w:space="0" w:color="auto"/>
            <w:bottom w:val="none" w:sz="0" w:space="0" w:color="auto"/>
            <w:right w:val="none" w:sz="0" w:space="0" w:color="auto"/>
          </w:divBdr>
        </w:div>
        <w:div w:id="294257231">
          <w:marLeft w:val="480"/>
          <w:marRight w:val="0"/>
          <w:marTop w:val="0"/>
          <w:marBottom w:val="0"/>
          <w:divBdr>
            <w:top w:val="none" w:sz="0" w:space="0" w:color="auto"/>
            <w:left w:val="none" w:sz="0" w:space="0" w:color="auto"/>
            <w:bottom w:val="none" w:sz="0" w:space="0" w:color="auto"/>
            <w:right w:val="none" w:sz="0" w:space="0" w:color="auto"/>
          </w:divBdr>
        </w:div>
        <w:div w:id="245186344">
          <w:marLeft w:val="480"/>
          <w:marRight w:val="0"/>
          <w:marTop w:val="0"/>
          <w:marBottom w:val="0"/>
          <w:divBdr>
            <w:top w:val="none" w:sz="0" w:space="0" w:color="auto"/>
            <w:left w:val="none" w:sz="0" w:space="0" w:color="auto"/>
            <w:bottom w:val="none" w:sz="0" w:space="0" w:color="auto"/>
            <w:right w:val="none" w:sz="0" w:space="0" w:color="auto"/>
          </w:divBdr>
        </w:div>
        <w:div w:id="2005665218">
          <w:marLeft w:val="480"/>
          <w:marRight w:val="0"/>
          <w:marTop w:val="0"/>
          <w:marBottom w:val="0"/>
          <w:divBdr>
            <w:top w:val="none" w:sz="0" w:space="0" w:color="auto"/>
            <w:left w:val="none" w:sz="0" w:space="0" w:color="auto"/>
            <w:bottom w:val="none" w:sz="0" w:space="0" w:color="auto"/>
            <w:right w:val="none" w:sz="0" w:space="0" w:color="auto"/>
          </w:divBdr>
        </w:div>
        <w:div w:id="1989627355">
          <w:marLeft w:val="480"/>
          <w:marRight w:val="0"/>
          <w:marTop w:val="0"/>
          <w:marBottom w:val="0"/>
          <w:divBdr>
            <w:top w:val="none" w:sz="0" w:space="0" w:color="auto"/>
            <w:left w:val="none" w:sz="0" w:space="0" w:color="auto"/>
            <w:bottom w:val="none" w:sz="0" w:space="0" w:color="auto"/>
            <w:right w:val="none" w:sz="0" w:space="0" w:color="auto"/>
          </w:divBdr>
        </w:div>
        <w:div w:id="1703440339">
          <w:marLeft w:val="480"/>
          <w:marRight w:val="0"/>
          <w:marTop w:val="0"/>
          <w:marBottom w:val="0"/>
          <w:divBdr>
            <w:top w:val="none" w:sz="0" w:space="0" w:color="auto"/>
            <w:left w:val="none" w:sz="0" w:space="0" w:color="auto"/>
            <w:bottom w:val="none" w:sz="0" w:space="0" w:color="auto"/>
            <w:right w:val="none" w:sz="0" w:space="0" w:color="auto"/>
          </w:divBdr>
        </w:div>
        <w:div w:id="307631289">
          <w:marLeft w:val="480"/>
          <w:marRight w:val="0"/>
          <w:marTop w:val="0"/>
          <w:marBottom w:val="0"/>
          <w:divBdr>
            <w:top w:val="none" w:sz="0" w:space="0" w:color="auto"/>
            <w:left w:val="none" w:sz="0" w:space="0" w:color="auto"/>
            <w:bottom w:val="none" w:sz="0" w:space="0" w:color="auto"/>
            <w:right w:val="none" w:sz="0" w:space="0" w:color="auto"/>
          </w:divBdr>
        </w:div>
        <w:div w:id="354622658">
          <w:marLeft w:val="480"/>
          <w:marRight w:val="0"/>
          <w:marTop w:val="0"/>
          <w:marBottom w:val="0"/>
          <w:divBdr>
            <w:top w:val="none" w:sz="0" w:space="0" w:color="auto"/>
            <w:left w:val="none" w:sz="0" w:space="0" w:color="auto"/>
            <w:bottom w:val="none" w:sz="0" w:space="0" w:color="auto"/>
            <w:right w:val="none" w:sz="0" w:space="0" w:color="auto"/>
          </w:divBdr>
        </w:div>
        <w:div w:id="1520505359">
          <w:marLeft w:val="480"/>
          <w:marRight w:val="0"/>
          <w:marTop w:val="0"/>
          <w:marBottom w:val="0"/>
          <w:divBdr>
            <w:top w:val="none" w:sz="0" w:space="0" w:color="auto"/>
            <w:left w:val="none" w:sz="0" w:space="0" w:color="auto"/>
            <w:bottom w:val="none" w:sz="0" w:space="0" w:color="auto"/>
            <w:right w:val="none" w:sz="0" w:space="0" w:color="auto"/>
          </w:divBdr>
        </w:div>
        <w:div w:id="1598635822">
          <w:marLeft w:val="480"/>
          <w:marRight w:val="0"/>
          <w:marTop w:val="0"/>
          <w:marBottom w:val="0"/>
          <w:divBdr>
            <w:top w:val="none" w:sz="0" w:space="0" w:color="auto"/>
            <w:left w:val="none" w:sz="0" w:space="0" w:color="auto"/>
            <w:bottom w:val="none" w:sz="0" w:space="0" w:color="auto"/>
            <w:right w:val="none" w:sz="0" w:space="0" w:color="auto"/>
          </w:divBdr>
        </w:div>
        <w:div w:id="1659915178">
          <w:marLeft w:val="480"/>
          <w:marRight w:val="0"/>
          <w:marTop w:val="0"/>
          <w:marBottom w:val="0"/>
          <w:divBdr>
            <w:top w:val="none" w:sz="0" w:space="0" w:color="auto"/>
            <w:left w:val="none" w:sz="0" w:space="0" w:color="auto"/>
            <w:bottom w:val="none" w:sz="0" w:space="0" w:color="auto"/>
            <w:right w:val="none" w:sz="0" w:space="0" w:color="auto"/>
          </w:divBdr>
        </w:div>
        <w:div w:id="1183546696">
          <w:marLeft w:val="480"/>
          <w:marRight w:val="0"/>
          <w:marTop w:val="0"/>
          <w:marBottom w:val="0"/>
          <w:divBdr>
            <w:top w:val="none" w:sz="0" w:space="0" w:color="auto"/>
            <w:left w:val="none" w:sz="0" w:space="0" w:color="auto"/>
            <w:bottom w:val="none" w:sz="0" w:space="0" w:color="auto"/>
            <w:right w:val="none" w:sz="0" w:space="0" w:color="auto"/>
          </w:divBdr>
        </w:div>
        <w:div w:id="1659655116">
          <w:marLeft w:val="480"/>
          <w:marRight w:val="0"/>
          <w:marTop w:val="0"/>
          <w:marBottom w:val="0"/>
          <w:divBdr>
            <w:top w:val="none" w:sz="0" w:space="0" w:color="auto"/>
            <w:left w:val="none" w:sz="0" w:space="0" w:color="auto"/>
            <w:bottom w:val="none" w:sz="0" w:space="0" w:color="auto"/>
            <w:right w:val="none" w:sz="0" w:space="0" w:color="auto"/>
          </w:divBdr>
        </w:div>
        <w:div w:id="1643778571">
          <w:marLeft w:val="480"/>
          <w:marRight w:val="0"/>
          <w:marTop w:val="0"/>
          <w:marBottom w:val="0"/>
          <w:divBdr>
            <w:top w:val="none" w:sz="0" w:space="0" w:color="auto"/>
            <w:left w:val="none" w:sz="0" w:space="0" w:color="auto"/>
            <w:bottom w:val="none" w:sz="0" w:space="0" w:color="auto"/>
            <w:right w:val="none" w:sz="0" w:space="0" w:color="auto"/>
          </w:divBdr>
        </w:div>
        <w:div w:id="1175608579">
          <w:marLeft w:val="480"/>
          <w:marRight w:val="0"/>
          <w:marTop w:val="0"/>
          <w:marBottom w:val="0"/>
          <w:divBdr>
            <w:top w:val="none" w:sz="0" w:space="0" w:color="auto"/>
            <w:left w:val="none" w:sz="0" w:space="0" w:color="auto"/>
            <w:bottom w:val="none" w:sz="0" w:space="0" w:color="auto"/>
            <w:right w:val="none" w:sz="0" w:space="0" w:color="auto"/>
          </w:divBdr>
        </w:div>
        <w:div w:id="1399014588">
          <w:marLeft w:val="480"/>
          <w:marRight w:val="0"/>
          <w:marTop w:val="0"/>
          <w:marBottom w:val="0"/>
          <w:divBdr>
            <w:top w:val="none" w:sz="0" w:space="0" w:color="auto"/>
            <w:left w:val="none" w:sz="0" w:space="0" w:color="auto"/>
            <w:bottom w:val="none" w:sz="0" w:space="0" w:color="auto"/>
            <w:right w:val="none" w:sz="0" w:space="0" w:color="auto"/>
          </w:divBdr>
        </w:div>
        <w:div w:id="2009822400">
          <w:marLeft w:val="480"/>
          <w:marRight w:val="0"/>
          <w:marTop w:val="0"/>
          <w:marBottom w:val="0"/>
          <w:divBdr>
            <w:top w:val="none" w:sz="0" w:space="0" w:color="auto"/>
            <w:left w:val="none" w:sz="0" w:space="0" w:color="auto"/>
            <w:bottom w:val="none" w:sz="0" w:space="0" w:color="auto"/>
            <w:right w:val="none" w:sz="0" w:space="0" w:color="auto"/>
          </w:divBdr>
        </w:div>
        <w:div w:id="306517009">
          <w:marLeft w:val="480"/>
          <w:marRight w:val="0"/>
          <w:marTop w:val="0"/>
          <w:marBottom w:val="0"/>
          <w:divBdr>
            <w:top w:val="none" w:sz="0" w:space="0" w:color="auto"/>
            <w:left w:val="none" w:sz="0" w:space="0" w:color="auto"/>
            <w:bottom w:val="none" w:sz="0" w:space="0" w:color="auto"/>
            <w:right w:val="none" w:sz="0" w:space="0" w:color="auto"/>
          </w:divBdr>
        </w:div>
        <w:div w:id="1350912210">
          <w:marLeft w:val="480"/>
          <w:marRight w:val="0"/>
          <w:marTop w:val="0"/>
          <w:marBottom w:val="0"/>
          <w:divBdr>
            <w:top w:val="none" w:sz="0" w:space="0" w:color="auto"/>
            <w:left w:val="none" w:sz="0" w:space="0" w:color="auto"/>
            <w:bottom w:val="none" w:sz="0" w:space="0" w:color="auto"/>
            <w:right w:val="none" w:sz="0" w:space="0" w:color="auto"/>
          </w:divBdr>
        </w:div>
        <w:div w:id="1145392937">
          <w:marLeft w:val="480"/>
          <w:marRight w:val="0"/>
          <w:marTop w:val="0"/>
          <w:marBottom w:val="0"/>
          <w:divBdr>
            <w:top w:val="none" w:sz="0" w:space="0" w:color="auto"/>
            <w:left w:val="none" w:sz="0" w:space="0" w:color="auto"/>
            <w:bottom w:val="none" w:sz="0" w:space="0" w:color="auto"/>
            <w:right w:val="none" w:sz="0" w:space="0" w:color="auto"/>
          </w:divBdr>
        </w:div>
        <w:div w:id="1938711857">
          <w:marLeft w:val="480"/>
          <w:marRight w:val="0"/>
          <w:marTop w:val="0"/>
          <w:marBottom w:val="0"/>
          <w:divBdr>
            <w:top w:val="none" w:sz="0" w:space="0" w:color="auto"/>
            <w:left w:val="none" w:sz="0" w:space="0" w:color="auto"/>
            <w:bottom w:val="none" w:sz="0" w:space="0" w:color="auto"/>
            <w:right w:val="none" w:sz="0" w:space="0" w:color="auto"/>
          </w:divBdr>
        </w:div>
        <w:div w:id="796534997">
          <w:marLeft w:val="480"/>
          <w:marRight w:val="0"/>
          <w:marTop w:val="0"/>
          <w:marBottom w:val="0"/>
          <w:divBdr>
            <w:top w:val="none" w:sz="0" w:space="0" w:color="auto"/>
            <w:left w:val="none" w:sz="0" w:space="0" w:color="auto"/>
            <w:bottom w:val="none" w:sz="0" w:space="0" w:color="auto"/>
            <w:right w:val="none" w:sz="0" w:space="0" w:color="auto"/>
          </w:divBdr>
        </w:div>
        <w:div w:id="261694223">
          <w:marLeft w:val="480"/>
          <w:marRight w:val="0"/>
          <w:marTop w:val="0"/>
          <w:marBottom w:val="0"/>
          <w:divBdr>
            <w:top w:val="none" w:sz="0" w:space="0" w:color="auto"/>
            <w:left w:val="none" w:sz="0" w:space="0" w:color="auto"/>
            <w:bottom w:val="none" w:sz="0" w:space="0" w:color="auto"/>
            <w:right w:val="none" w:sz="0" w:space="0" w:color="auto"/>
          </w:divBdr>
        </w:div>
        <w:div w:id="143351315">
          <w:marLeft w:val="480"/>
          <w:marRight w:val="0"/>
          <w:marTop w:val="0"/>
          <w:marBottom w:val="0"/>
          <w:divBdr>
            <w:top w:val="none" w:sz="0" w:space="0" w:color="auto"/>
            <w:left w:val="none" w:sz="0" w:space="0" w:color="auto"/>
            <w:bottom w:val="none" w:sz="0" w:space="0" w:color="auto"/>
            <w:right w:val="none" w:sz="0" w:space="0" w:color="auto"/>
          </w:divBdr>
        </w:div>
        <w:div w:id="291592786">
          <w:marLeft w:val="480"/>
          <w:marRight w:val="0"/>
          <w:marTop w:val="0"/>
          <w:marBottom w:val="0"/>
          <w:divBdr>
            <w:top w:val="none" w:sz="0" w:space="0" w:color="auto"/>
            <w:left w:val="none" w:sz="0" w:space="0" w:color="auto"/>
            <w:bottom w:val="none" w:sz="0" w:space="0" w:color="auto"/>
            <w:right w:val="none" w:sz="0" w:space="0" w:color="auto"/>
          </w:divBdr>
        </w:div>
        <w:div w:id="554510487">
          <w:marLeft w:val="480"/>
          <w:marRight w:val="0"/>
          <w:marTop w:val="0"/>
          <w:marBottom w:val="0"/>
          <w:divBdr>
            <w:top w:val="none" w:sz="0" w:space="0" w:color="auto"/>
            <w:left w:val="none" w:sz="0" w:space="0" w:color="auto"/>
            <w:bottom w:val="none" w:sz="0" w:space="0" w:color="auto"/>
            <w:right w:val="none" w:sz="0" w:space="0" w:color="auto"/>
          </w:divBdr>
        </w:div>
        <w:div w:id="990988933">
          <w:marLeft w:val="480"/>
          <w:marRight w:val="0"/>
          <w:marTop w:val="0"/>
          <w:marBottom w:val="0"/>
          <w:divBdr>
            <w:top w:val="none" w:sz="0" w:space="0" w:color="auto"/>
            <w:left w:val="none" w:sz="0" w:space="0" w:color="auto"/>
            <w:bottom w:val="none" w:sz="0" w:space="0" w:color="auto"/>
            <w:right w:val="none" w:sz="0" w:space="0" w:color="auto"/>
          </w:divBdr>
        </w:div>
        <w:div w:id="1921980911">
          <w:marLeft w:val="480"/>
          <w:marRight w:val="0"/>
          <w:marTop w:val="0"/>
          <w:marBottom w:val="0"/>
          <w:divBdr>
            <w:top w:val="none" w:sz="0" w:space="0" w:color="auto"/>
            <w:left w:val="none" w:sz="0" w:space="0" w:color="auto"/>
            <w:bottom w:val="none" w:sz="0" w:space="0" w:color="auto"/>
            <w:right w:val="none" w:sz="0" w:space="0" w:color="auto"/>
          </w:divBdr>
        </w:div>
        <w:div w:id="49311424">
          <w:marLeft w:val="480"/>
          <w:marRight w:val="0"/>
          <w:marTop w:val="0"/>
          <w:marBottom w:val="0"/>
          <w:divBdr>
            <w:top w:val="none" w:sz="0" w:space="0" w:color="auto"/>
            <w:left w:val="none" w:sz="0" w:space="0" w:color="auto"/>
            <w:bottom w:val="none" w:sz="0" w:space="0" w:color="auto"/>
            <w:right w:val="none" w:sz="0" w:space="0" w:color="auto"/>
          </w:divBdr>
        </w:div>
        <w:div w:id="1607228628">
          <w:marLeft w:val="480"/>
          <w:marRight w:val="0"/>
          <w:marTop w:val="0"/>
          <w:marBottom w:val="0"/>
          <w:divBdr>
            <w:top w:val="none" w:sz="0" w:space="0" w:color="auto"/>
            <w:left w:val="none" w:sz="0" w:space="0" w:color="auto"/>
            <w:bottom w:val="none" w:sz="0" w:space="0" w:color="auto"/>
            <w:right w:val="none" w:sz="0" w:space="0" w:color="auto"/>
          </w:divBdr>
        </w:div>
        <w:div w:id="1260605030">
          <w:marLeft w:val="480"/>
          <w:marRight w:val="0"/>
          <w:marTop w:val="0"/>
          <w:marBottom w:val="0"/>
          <w:divBdr>
            <w:top w:val="none" w:sz="0" w:space="0" w:color="auto"/>
            <w:left w:val="none" w:sz="0" w:space="0" w:color="auto"/>
            <w:bottom w:val="none" w:sz="0" w:space="0" w:color="auto"/>
            <w:right w:val="none" w:sz="0" w:space="0" w:color="auto"/>
          </w:divBdr>
        </w:div>
        <w:div w:id="1046755921">
          <w:marLeft w:val="480"/>
          <w:marRight w:val="0"/>
          <w:marTop w:val="0"/>
          <w:marBottom w:val="0"/>
          <w:divBdr>
            <w:top w:val="none" w:sz="0" w:space="0" w:color="auto"/>
            <w:left w:val="none" w:sz="0" w:space="0" w:color="auto"/>
            <w:bottom w:val="none" w:sz="0" w:space="0" w:color="auto"/>
            <w:right w:val="none" w:sz="0" w:space="0" w:color="auto"/>
          </w:divBdr>
        </w:div>
        <w:div w:id="1201550233">
          <w:marLeft w:val="480"/>
          <w:marRight w:val="0"/>
          <w:marTop w:val="0"/>
          <w:marBottom w:val="0"/>
          <w:divBdr>
            <w:top w:val="none" w:sz="0" w:space="0" w:color="auto"/>
            <w:left w:val="none" w:sz="0" w:space="0" w:color="auto"/>
            <w:bottom w:val="none" w:sz="0" w:space="0" w:color="auto"/>
            <w:right w:val="none" w:sz="0" w:space="0" w:color="auto"/>
          </w:divBdr>
        </w:div>
        <w:div w:id="486749843">
          <w:marLeft w:val="480"/>
          <w:marRight w:val="0"/>
          <w:marTop w:val="0"/>
          <w:marBottom w:val="0"/>
          <w:divBdr>
            <w:top w:val="none" w:sz="0" w:space="0" w:color="auto"/>
            <w:left w:val="none" w:sz="0" w:space="0" w:color="auto"/>
            <w:bottom w:val="none" w:sz="0" w:space="0" w:color="auto"/>
            <w:right w:val="none" w:sz="0" w:space="0" w:color="auto"/>
          </w:divBdr>
        </w:div>
        <w:div w:id="1106849111">
          <w:marLeft w:val="480"/>
          <w:marRight w:val="0"/>
          <w:marTop w:val="0"/>
          <w:marBottom w:val="0"/>
          <w:divBdr>
            <w:top w:val="none" w:sz="0" w:space="0" w:color="auto"/>
            <w:left w:val="none" w:sz="0" w:space="0" w:color="auto"/>
            <w:bottom w:val="none" w:sz="0" w:space="0" w:color="auto"/>
            <w:right w:val="none" w:sz="0" w:space="0" w:color="auto"/>
          </w:divBdr>
        </w:div>
        <w:div w:id="1894846444">
          <w:marLeft w:val="480"/>
          <w:marRight w:val="0"/>
          <w:marTop w:val="0"/>
          <w:marBottom w:val="0"/>
          <w:divBdr>
            <w:top w:val="none" w:sz="0" w:space="0" w:color="auto"/>
            <w:left w:val="none" w:sz="0" w:space="0" w:color="auto"/>
            <w:bottom w:val="none" w:sz="0" w:space="0" w:color="auto"/>
            <w:right w:val="none" w:sz="0" w:space="0" w:color="auto"/>
          </w:divBdr>
        </w:div>
        <w:div w:id="1701199021">
          <w:marLeft w:val="480"/>
          <w:marRight w:val="0"/>
          <w:marTop w:val="0"/>
          <w:marBottom w:val="0"/>
          <w:divBdr>
            <w:top w:val="none" w:sz="0" w:space="0" w:color="auto"/>
            <w:left w:val="none" w:sz="0" w:space="0" w:color="auto"/>
            <w:bottom w:val="none" w:sz="0" w:space="0" w:color="auto"/>
            <w:right w:val="none" w:sz="0" w:space="0" w:color="auto"/>
          </w:divBdr>
        </w:div>
        <w:div w:id="1623069649">
          <w:marLeft w:val="480"/>
          <w:marRight w:val="0"/>
          <w:marTop w:val="0"/>
          <w:marBottom w:val="0"/>
          <w:divBdr>
            <w:top w:val="none" w:sz="0" w:space="0" w:color="auto"/>
            <w:left w:val="none" w:sz="0" w:space="0" w:color="auto"/>
            <w:bottom w:val="none" w:sz="0" w:space="0" w:color="auto"/>
            <w:right w:val="none" w:sz="0" w:space="0" w:color="auto"/>
          </w:divBdr>
        </w:div>
        <w:div w:id="998388075">
          <w:marLeft w:val="480"/>
          <w:marRight w:val="0"/>
          <w:marTop w:val="0"/>
          <w:marBottom w:val="0"/>
          <w:divBdr>
            <w:top w:val="none" w:sz="0" w:space="0" w:color="auto"/>
            <w:left w:val="none" w:sz="0" w:space="0" w:color="auto"/>
            <w:bottom w:val="none" w:sz="0" w:space="0" w:color="auto"/>
            <w:right w:val="none" w:sz="0" w:space="0" w:color="auto"/>
          </w:divBdr>
        </w:div>
        <w:div w:id="2062820752">
          <w:marLeft w:val="480"/>
          <w:marRight w:val="0"/>
          <w:marTop w:val="0"/>
          <w:marBottom w:val="0"/>
          <w:divBdr>
            <w:top w:val="none" w:sz="0" w:space="0" w:color="auto"/>
            <w:left w:val="none" w:sz="0" w:space="0" w:color="auto"/>
            <w:bottom w:val="none" w:sz="0" w:space="0" w:color="auto"/>
            <w:right w:val="none" w:sz="0" w:space="0" w:color="auto"/>
          </w:divBdr>
        </w:div>
        <w:div w:id="680081825">
          <w:marLeft w:val="480"/>
          <w:marRight w:val="0"/>
          <w:marTop w:val="0"/>
          <w:marBottom w:val="0"/>
          <w:divBdr>
            <w:top w:val="none" w:sz="0" w:space="0" w:color="auto"/>
            <w:left w:val="none" w:sz="0" w:space="0" w:color="auto"/>
            <w:bottom w:val="none" w:sz="0" w:space="0" w:color="auto"/>
            <w:right w:val="none" w:sz="0" w:space="0" w:color="auto"/>
          </w:divBdr>
        </w:div>
        <w:div w:id="1672099023">
          <w:marLeft w:val="480"/>
          <w:marRight w:val="0"/>
          <w:marTop w:val="0"/>
          <w:marBottom w:val="0"/>
          <w:divBdr>
            <w:top w:val="none" w:sz="0" w:space="0" w:color="auto"/>
            <w:left w:val="none" w:sz="0" w:space="0" w:color="auto"/>
            <w:bottom w:val="none" w:sz="0" w:space="0" w:color="auto"/>
            <w:right w:val="none" w:sz="0" w:space="0" w:color="auto"/>
          </w:divBdr>
        </w:div>
        <w:div w:id="6179025">
          <w:marLeft w:val="480"/>
          <w:marRight w:val="0"/>
          <w:marTop w:val="0"/>
          <w:marBottom w:val="0"/>
          <w:divBdr>
            <w:top w:val="none" w:sz="0" w:space="0" w:color="auto"/>
            <w:left w:val="none" w:sz="0" w:space="0" w:color="auto"/>
            <w:bottom w:val="none" w:sz="0" w:space="0" w:color="auto"/>
            <w:right w:val="none" w:sz="0" w:space="0" w:color="auto"/>
          </w:divBdr>
        </w:div>
        <w:div w:id="473985824">
          <w:marLeft w:val="480"/>
          <w:marRight w:val="0"/>
          <w:marTop w:val="0"/>
          <w:marBottom w:val="0"/>
          <w:divBdr>
            <w:top w:val="none" w:sz="0" w:space="0" w:color="auto"/>
            <w:left w:val="none" w:sz="0" w:space="0" w:color="auto"/>
            <w:bottom w:val="none" w:sz="0" w:space="0" w:color="auto"/>
            <w:right w:val="none" w:sz="0" w:space="0" w:color="auto"/>
          </w:divBdr>
        </w:div>
        <w:div w:id="1203136272">
          <w:marLeft w:val="480"/>
          <w:marRight w:val="0"/>
          <w:marTop w:val="0"/>
          <w:marBottom w:val="0"/>
          <w:divBdr>
            <w:top w:val="none" w:sz="0" w:space="0" w:color="auto"/>
            <w:left w:val="none" w:sz="0" w:space="0" w:color="auto"/>
            <w:bottom w:val="none" w:sz="0" w:space="0" w:color="auto"/>
            <w:right w:val="none" w:sz="0" w:space="0" w:color="auto"/>
          </w:divBdr>
        </w:div>
        <w:div w:id="115607955">
          <w:marLeft w:val="480"/>
          <w:marRight w:val="0"/>
          <w:marTop w:val="0"/>
          <w:marBottom w:val="0"/>
          <w:divBdr>
            <w:top w:val="none" w:sz="0" w:space="0" w:color="auto"/>
            <w:left w:val="none" w:sz="0" w:space="0" w:color="auto"/>
            <w:bottom w:val="none" w:sz="0" w:space="0" w:color="auto"/>
            <w:right w:val="none" w:sz="0" w:space="0" w:color="auto"/>
          </w:divBdr>
        </w:div>
        <w:div w:id="1156604553">
          <w:marLeft w:val="480"/>
          <w:marRight w:val="0"/>
          <w:marTop w:val="0"/>
          <w:marBottom w:val="0"/>
          <w:divBdr>
            <w:top w:val="none" w:sz="0" w:space="0" w:color="auto"/>
            <w:left w:val="none" w:sz="0" w:space="0" w:color="auto"/>
            <w:bottom w:val="none" w:sz="0" w:space="0" w:color="auto"/>
            <w:right w:val="none" w:sz="0" w:space="0" w:color="auto"/>
          </w:divBdr>
        </w:div>
        <w:div w:id="1412504408">
          <w:marLeft w:val="480"/>
          <w:marRight w:val="0"/>
          <w:marTop w:val="0"/>
          <w:marBottom w:val="0"/>
          <w:divBdr>
            <w:top w:val="none" w:sz="0" w:space="0" w:color="auto"/>
            <w:left w:val="none" w:sz="0" w:space="0" w:color="auto"/>
            <w:bottom w:val="none" w:sz="0" w:space="0" w:color="auto"/>
            <w:right w:val="none" w:sz="0" w:space="0" w:color="auto"/>
          </w:divBdr>
        </w:div>
        <w:div w:id="92942015">
          <w:marLeft w:val="480"/>
          <w:marRight w:val="0"/>
          <w:marTop w:val="0"/>
          <w:marBottom w:val="0"/>
          <w:divBdr>
            <w:top w:val="none" w:sz="0" w:space="0" w:color="auto"/>
            <w:left w:val="none" w:sz="0" w:space="0" w:color="auto"/>
            <w:bottom w:val="none" w:sz="0" w:space="0" w:color="auto"/>
            <w:right w:val="none" w:sz="0" w:space="0" w:color="auto"/>
          </w:divBdr>
        </w:div>
        <w:div w:id="1858151786">
          <w:marLeft w:val="480"/>
          <w:marRight w:val="0"/>
          <w:marTop w:val="0"/>
          <w:marBottom w:val="0"/>
          <w:divBdr>
            <w:top w:val="none" w:sz="0" w:space="0" w:color="auto"/>
            <w:left w:val="none" w:sz="0" w:space="0" w:color="auto"/>
            <w:bottom w:val="none" w:sz="0" w:space="0" w:color="auto"/>
            <w:right w:val="none" w:sz="0" w:space="0" w:color="auto"/>
          </w:divBdr>
        </w:div>
        <w:div w:id="1424298320">
          <w:marLeft w:val="480"/>
          <w:marRight w:val="0"/>
          <w:marTop w:val="0"/>
          <w:marBottom w:val="0"/>
          <w:divBdr>
            <w:top w:val="none" w:sz="0" w:space="0" w:color="auto"/>
            <w:left w:val="none" w:sz="0" w:space="0" w:color="auto"/>
            <w:bottom w:val="none" w:sz="0" w:space="0" w:color="auto"/>
            <w:right w:val="none" w:sz="0" w:space="0" w:color="auto"/>
          </w:divBdr>
        </w:div>
        <w:div w:id="621690424">
          <w:marLeft w:val="480"/>
          <w:marRight w:val="0"/>
          <w:marTop w:val="0"/>
          <w:marBottom w:val="0"/>
          <w:divBdr>
            <w:top w:val="none" w:sz="0" w:space="0" w:color="auto"/>
            <w:left w:val="none" w:sz="0" w:space="0" w:color="auto"/>
            <w:bottom w:val="none" w:sz="0" w:space="0" w:color="auto"/>
            <w:right w:val="none" w:sz="0" w:space="0" w:color="auto"/>
          </w:divBdr>
        </w:div>
        <w:div w:id="2062896620">
          <w:marLeft w:val="480"/>
          <w:marRight w:val="0"/>
          <w:marTop w:val="0"/>
          <w:marBottom w:val="0"/>
          <w:divBdr>
            <w:top w:val="none" w:sz="0" w:space="0" w:color="auto"/>
            <w:left w:val="none" w:sz="0" w:space="0" w:color="auto"/>
            <w:bottom w:val="none" w:sz="0" w:space="0" w:color="auto"/>
            <w:right w:val="none" w:sz="0" w:space="0" w:color="auto"/>
          </w:divBdr>
        </w:div>
        <w:div w:id="2126920310">
          <w:marLeft w:val="480"/>
          <w:marRight w:val="0"/>
          <w:marTop w:val="0"/>
          <w:marBottom w:val="0"/>
          <w:divBdr>
            <w:top w:val="none" w:sz="0" w:space="0" w:color="auto"/>
            <w:left w:val="none" w:sz="0" w:space="0" w:color="auto"/>
            <w:bottom w:val="none" w:sz="0" w:space="0" w:color="auto"/>
            <w:right w:val="none" w:sz="0" w:space="0" w:color="auto"/>
          </w:divBdr>
        </w:div>
        <w:div w:id="1627128220">
          <w:marLeft w:val="480"/>
          <w:marRight w:val="0"/>
          <w:marTop w:val="0"/>
          <w:marBottom w:val="0"/>
          <w:divBdr>
            <w:top w:val="none" w:sz="0" w:space="0" w:color="auto"/>
            <w:left w:val="none" w:sz="0" w:space="0" w:color="auto"/>
            <w:bottom w:val="none" w:sz="0" w:space="0" w:color="auto"/>
            <w:right w:val="none" w:sz="0" w:space="0" w:color="auto"/>
          </w:divBdr>
        </w:div>
        <w:div w:id="1476945250">
          <w:marLeft w:val="480"/>
          <w:marRight w:val="0"/>
          <w:marTop w:val="0"/>
          <w:marBottom w:val="0"/>
          <w:divBdr>
            <w:top w:val="none" w:sz="0" w:space="0" w:color="auto"/>
            <w:left w:val="none" w:sz="0" w:space="0" w:color="auto"/>
            <w:bottom w:val="none" w:sz="0" w:space="0" w:color="auto"/>
            <w:right w:val="none" w:sz="0" w:space="0" w:color="auto"/>
          </w:divBdr>
        </w:div>
      </w:divsChild>
    </w:div>
    <w:div w:id="216861004">
      <w:bodyDiv w:val="1"/>
      <w:marLeft w:val="0"/>
      <w:marRight w:val="0"/>
      <w:marTop w:val="0"/>
      <w:marBottom w:val="0"/>
      <w:divBdr>
        <w:top w:val="none" w:sz="0" w:space="0" w:color="auto"/>
        <w:left w:val="none" w:sz="0" w:space="0" w:color="auto"/>
        <w:bottom w:val="none" w:sz="0" w:space="0" w:color="auto"/>
        <w:right w:val="none" w:sz="0" w:space="0" w:color="auto"/>
      </w:divBdr>
    </w:div>
    <w:div w:id="218135683">
      <w:bodyDiv w:val="1"/>
      <w:marLeft w:val="0"/>
      <w:marRight w:val="0"/>
      <w:marTop w:val="0"/>
      <w:marBottom w:val="0"/>
      <w:divBdr>
        <w:top w:val="none" w:sz="0" w:space="0" w:color="auto"/>
        <w:left w:val="none" w:sz="0" w:space="0" w:color="auto"/>
        <w:bottom w:val="none" w:sz="0" w:space="0" w:color="auto"/>
        <w:right w:val="none" w:sz="0" w:space="0" w:color="auto"/>
      </w:divBdr>
    </w:div>
    <w:div w:id="218321425">
      <w:bodyDiv w:val="1"/>
      <w:marLeft w:val="0"/>
      <w:marRight w:val="0"/>
      <w:marTop w:val="0"/>
      <w:marBottom w:val="0"/>
      <w:divBdr>
        <w:top w:val="none" w:sz="0" w:space="0" w:color="auto"/>
        <w:left w:val="none" w:sz="0" w:space="0" w:color="auto"/>
        <w:bottom w:val="none" w:sz="0" w:space="0" w:color="auto"/>
        <w:right w:val="none" w:sz="0" w:space="0" w:color="auto"/>
      </w:divBdr>
    </w:div>
    <w:div w:id="219637783">
      <w:bodyDiv w:val="1"/>
      <w:marLeft w:val="0"/>
      <w:marRight w:val="0"/>
      <w:marTop w:val="0"/>
      <w:marBottom w:val="0"/>
      <w:divBdr>
        <w:top w:val="none" w:sz="0" w:space="0" w:color="auto"/>
        <w:left w:val="none" w:sz="0" w:space="0" w:color="auto"/>
        <w:bottom w:val="none" w:sz="0" w:space="0" w:color="auto"/>
        <w:right w:val="none" w:sz="0" w:space="0" w:color="auto"/>
      </w:divBdr>
    </w:div>
    <w:div w:id="221990301">
      <w:bodyDiv w:val="1"/>
      <w:marLeft w:val="0"/>
      <w:marRight w:val="0"/>
      <w:marTop w:val="0"/>
      <w:marBottom w:val="0"/>
      <w:divBdr>
        <w:top w:val="none" w:sz="0" w:space="0" w:color="auto"/>
        <w:left w:val="none" w:sz="0" w:space="0" w:color="auto"/>
        <w:bottom w:val="none" w:sz="0" w:space="0" w:color="auto"/>
        <w:right w:val="none" w:sz="0" w:space="0" w:color="auto"/>
      </w:divBdr>
    </w:div>
    <w:div w:id="223295013">
      <w:bodyDiv w:val="1"/>
      <w:marLeft w:val="0"/>
      <w:marRight w:val="0"/>
      <w:marTop w:val="0"/>
      <w:marBottom w:val="0"/>
      <w:divBdr>
        <w:top w:val="none" w:sz="0" w:space="0" w:color="auto"/>
        <w:left w:val="none" w:sz="0" w:space="0" w:color="auto"/>
        <w:bottom w:val="none" w:sz="0" w:space="0" w:color="auto"/>
        <w:right w:val="none" w:sz="0" w:space="0" w:color="auto"/>
      </w:divBdr>
    </w:div>
    <w:div w:id="223882492">
      <w:bodyDiv w:val="1"/>
      <w:marLeft w:val="0"/>
      <w:marRight w:val="0"/>
      <w:marTop w:val="0"/>
      <w:marBottom w:val="0"/>
      <w:divBdr>
        <w:top w:val="none" w:sz="0" w:space="0" w:color="auto"/>
        <w:left w:val="none" w:sz="0" w:space="0" w:color="auto"/>
        <w:bottom w:val="none" w:sz="0" w:space="0" w:color="auto"/>
        <w:right w:val="none" w:sz="0" w:space="0" w:color="auto"/>
      </w:divBdr>
    </w:div>
    <w:div w:id="225380683">
      <w:bodyDiv w:val="1"/>
      <w:marLeft w:val="0"/>
      <w:marRight w:val="0"/>
      <w:marTop w:val="0"/>
      <w:marBottom w:val="0"/>
      <w:divBdr>
        <w:top w:val="none" w:sz="0" w:space="0" w:color="auto"/>
        <w:left w:val="none" w:sz="0" w:space="0" w:color="auto"/>
        <w:bottom w:val="none" w:sz="0" w:space="0" w:color="auto"/>
        <w:right w:val="none" w:sz="0" w:space="0" w:color="auto"/>
      </w:divBdr>
    </w:div>
    <w:div w:id="226696927">
      <w:bodyDiv w:val="1"/>
      <w:marLeft w:val="0"/>
      <w:marRight w:val="0"/>
      <w:marTop w:val="0"/>
      <w:marBottom w:val="0"/>
      <w:divBdr>
        <w:top w:val="none" w:sz="0" w:space="0" w:color="auto"/>
        <w:left w:val="none" w:sz="0" w:space="0" w:color="auto"/>
        <w:bottom w:val="none" w:sz="0" w:space="0" w:color="auto"/>
        <w:right w:val="none" w:sz="0" w:space="0" w:color="auto"/>
      </w:divBdr>
    </w:div>
    <w:div w:id="227376824">
      <w:bodyDiv w:val="1"/>
      <w:marLeft w:val="0"/>
      <w:marRight w:val="0"/>
      <w:marTop w:val="0"/>
      <w:marBottom w:val="0"/>
      <w:divBdr>
        <w:top w:val="none" w:sz="0" w:space="0" w:color="auto"/>
        <w:left w:val="none" w:sz="0" w:space="0" w:color="auto"/>
        <w:bottom w:val="none" w:sz="0" w:space="0" w:color="auto"/>
        <w:right w:val="none" w:sz="0" w:space="0" w:color="auto"/>
      </w:divBdr>
      <w:divsChild>
        <w:div w:id="1526360793">
          <w:marLeft w:val="480"/>
          <w:marRight w:val="0"/>
          <w:marTop w:val="0"/>
          <w:marBottom w:val="0"/>
          <w:divBdr>
            <w:top w:val="none" w:sz="0" w:space="0" w:color="auto"/>
            <w:left w:val="none" w:sz="0" w:space="0" w:color="auto"/>
            <w:bottom w:val="none" w:sz="0" w:space="0" w:color="auto"/>
            <w:right w:val="none" w:sz="0" w:space="0" w:color="auto"/>
          </w:divBdr>
        </w:div>
        <w:div w:id="804928704">
          <w:marLeft w:val="480"/>
          <w:marRight w:val="0"/>
          <w:marTop w:val="0"/>
          <w:marBottom w:val="0"/>
          <w:divBdr>
            <w:top w:val="none" w:sz="0" w:space="0" w:color="auto"/>
            <w:left w:val="none" w:sz="0" w:space="0" w:color="auto"/>
            <w:bottom w:val="none" w:sz="0" w:space="0" w:color="auto"/>
            <w:right w:val="none" w:sz="0" w:space="0" w:color="auto"/>
          </w:divBdr>
        </w:div>
        <w:div w:id="685792240">
          <w:marLeft w:val="480"/>
          <w:marRight w:val="0"/>
          <w:marTop w:val="0"/>
          <w:marBottom w:val="0"/>
          <w:divBdr>
            <w:top w:val="none" w:sz="0" w:space="0" w:color="auto"/>
            <w:left w:val="none" w:sz="0" w:space="0" w:color="auto"/>
            <w:bottom w:val="none" w:sz="0" w:space="0" w:color="auto"/>
            <w:right w:val="none" w:sz="0" w:space="0" w:color="auto"/>
          </w:divBdr>
        </w:div>
        <w:div w:id="773550986">
          <w:marLeft w:val="480"/>
          <w:marRight w:val="0"/>
          <w:marTop w:val="0"/>
          <w:marBottom w:val="0"/>
          <w:divBdr>
            <w:top w:val="none" w:sz="0" w:space="0" w:color="auto"/>
            <w:left w:val="none" w:sz="0" w:space="0" w:color="auto"/>
            <w:bottom w:val="none" w:sz="0" w:space="0" w:color="auto"/>
            <w:right w:val="none" w:sz="0" w:space="0" w:color="auto"/>
          </w:divBdr>
        </w:div>
        <w:div w:id="779182484">
          <w:marLeft w:val="480"/>
          <w:marRight w:val="0"/>
          <w:marTop w:val="0"/>
          <w:marBottom w:val="0"/>
          <w:divBdr>
            <w:top w:val="none" w:sz="0" w:space="0" w:color="auto"/>
            <w:left w:val="none" w:sz="0" w:space="0" w:color="auto"/>
            <w:bottom w:val="none" w:sz="0" w:space="0" w:color="auto"/>
            <w:right w:val="none" w:sz="0" w:space="0" w:color="auto"/>
          </w:divBdr>
        </w:div>
        <w:div w:id="47383972">
          <w:marLeft w:val="480"/>
          <w:marRight w:val="0"/>
          <w:marTop w:val="0"/>
          <w:marBottom w:val="0"/>
          <w:divBdr>
            <w:top w:val="none" w:sz="0" w:space="0" w:color="auto"/>
            <w:left w:val="none" w:sz="0" w:space="0" w:color="auto"/>
            <w:bottom w:val="none" w:sz="0" w:space="0" w:color="auto"/>
            <w:right w:val="none" w:sz="0" w:space="0" w:color="auto"/>
          </w:divBdr>
        </w:div>
        <w:div w:id="21630877">
          <w:marLeft w:val="480"/>
          <w:marRight w:val="0"/>
          <w:marTop w:val="0"/>
          <w:marBottom w:val="0"/>
          <w:divBdr>
            <w:top w:val="none" w:sz="0" w:space="0" w:color="auto"/>
            <w:left w:val="none" w:sz="0" w:space="0" w:color="auto"/>
            <w:bottom w:val="none" w:sz="0" w:space="0" w:color="auto"/>
            <w:right w:val="none" w:sz="0" w:space="0" w:color="auto"/>
          </w:divBdr>
        </w:div>
        <w:div w:id="353190947">
          <w:marLeft w:val="480"/>
          <w:marRight w:val="0"/>
          <w:marTop w:val="0"/>
          <w:marBottom w:val="0"/>
          <w:divBdr>
            <w:top w:val="none" w:sz="0" w:space="0" w:color="auto"/>
            <w:left w:val="none" w:sz="0" w:space="0" w:color="auto"/>
            <w:bottom w:val="none" w:sz="0" w:space="0" w:color="auto"/>
            <w:right w:val="none" w:sz="0" w:space="0" w:color="auto"/>
          </w:divBdr>
        </w:div>
        <w:div w:id="2094423845">
          <w:marLeft w:val="480"/>
          <w:marRight w:val="0"/>
          <w:marTop w:val="0"/>
          <w:marBottom w:val="0"/>
          <w:divBdr>
            <w:top w:val="none" w:sz="0" w:space="0" w:color="auto"/>
            <w:left w:val="none" w:sz="0" w:space="0" w:color="auto"/>
            <w:bottom w:val="none" w:sz="0" w:space="0" w:color="auto"/>
            <w:right w:val="none" w:sz="0" w:space="0" w:color="auto"/>
          </w:divBdr>
        </w:div>
        <w:div w:id="1143162378">
          <w:marLeft w:val="480"/>
          <w:marRight w:val="0"/>
          <w:marTop w:val="0"/>
          <w:marBottom w:val="0"/>
          <w:divBdr>
            <w:top w:val="none" w:sz="0" w:space="0" w:color="auto"/>
            <w:left w:val="none" w:sz="0" w:space="0" w:color="auto"/>
            <w:bottom w:val="none" w:sz="0" w:space="0" w:color="auto"/>
            <w:right w:val="none" w:sz="0" w:space="0" w:color="auto"/>
          </w:divBdr>
        </w:div>
        <w:div w:id="188835917">
          <w:marLeft w:val="480"/>
          <w:marRight w:val="0"/>
          <w:marTop w:val="0"/>
          <w:marBottom w:val="0"/>
          <w:divBdr>
            <w:top w:val="none" w:sz="0" w:space="0" w:color="auto"/>
            <w:left w:val="none" w:sz="0" w:space="0" w:color="auto"/>
            <w:bottom w:val="none" w:sz="0" w:space="0" w:color="auto"/>
            <w:right w:val="none" w:sz="0" w:space="0" w:color="auto"/>
          </w:divBdr>
        </w:div>
        <w:div w:id="1770808899">
          <w:marLeft w:val="480"/>
          <w:marRight w:val="0"/>
          <w:marTop w:val="0"/>
          <w:marBottom w:val="0"/>
          <w:divBdr>
            <w:top w:val="none" w:sz="0" w:space="0" w:color="auto"/>
            <w:left w:val="none" w:sz="0" w:space="0" w:color="auto"/>
            <w:bottom w:val="none" w:sz="0" w:space="0" w:color="auto"/>
            <w:right w:val="none" w:sz="0" w:space="0" w:color="auto"/>
          </w:divBdr>
        </w:div>
        <w:div w:id="1054085455">
          <w:marLeft w:val="480"/>
          <w:marRight w:val="0"/>
          <w:marTop w:val="0"/>
          <w:marBottom w:val="0"/>
          <w:divBdr>
            <w:top w:val="none" w:sz="0" w:space="0" w:color="auto"/>
            <w:left w:val="none" w:sz="0" w:space="0" w:color="auto"/>
            <w:bottom w:val="none" w:sz="0" w:space="0" w:color="auto"/>
            <w:right w:val="none" w:sz="0" w:space="0" w:color="auto"/>
          </w:divBdr>
        </w:div>
        <w:div w:id="3090885">
          <w:marLeft w:val="480"/>
          <w:marRight w:val="0"/>
          <w:marTop w:val="0"/>
          <w:marBottom w:val="0"/>
          <w:divBdr>
            <w:top w:val="none" w:sz="0" w:space="0" w:color="auto"/>
            <w:left w:val="none" w:sz="0" w:space="0" w:color="auto"/>
            <w:bottom w:val="none" w:sz="0" w:space="0" w:color="auto"/>
            <w:right w:val="none" w:sz="0" w:space="0" w:color="auto"/>
          </w:divBdr>
        </w:div>
        <w:div w:id="1831285248">
          <w:marLeft w:val="480"/>
          <w:marRight w:val="0"/>
          <w:marTop w:val="0"/>
          <w:marBottom w:val="0"/>
          <w:divBdr>
            <w:top w:val="none" w:sz="0" w:space="0" w:color="auto"/>
            <w:left w:val="none" w:sz="0" w:space="0" w:color="auto"/>
            <w:bottom w:val="none" w:sz="0" w:space="0" w:color="auto"/>
            <w:right w:val="none" w:sz="0" w:space="0" w:color="auto"/>
          </w:divBdr>
        </w:div>
        <w:div w:id="919022121">
          <w:marLeft w:val="480"/>
          <w:marRight w:val="0"/>
          <w:marTop w:val="0"/>
          <w:marBottom w:val="0"/>
          <w:divBdr>
            <w:top w:val="none" w:sz="0" w:space="0" w:color="auto"/>
            <w:left w:val="none" w:sz="0" w:space="0" w:color="auto"/>
            <w:bottom w:val="none" w:sz="0" w:space="0" w:color="auto"/>
            <w:right w:val="none" w:sz="0" w:space="0" w:color="auto"/>
          </w:divBdr>
        </w:div>
        <w:div w:id="1866865035">
          <w:marLeft w:val="480"/>
          <w:marRight w:val="0"/>
          <w:marTop w:val="0"/>
          <w:marBottom w:val="0"/>
          <w:divBdr>
            <w:top w:val="none" w:sz="0" w:space="0" w:color="auto"/>
            <w:left w:val="none" w:sz="0" w:space="0" w:color="auto"/>
            <w:bottom w:val="none" w:sz="0" w:space="0" w:color="auto"/>
            <w:right w:val="none" w:sz="0" w:space="0" w:color="auto"/>
          </w:divBdr>
        </w:div>
        <w:div w:id="107239254">
          <w:marLeft w:val="480"/>
          <w:marRight w:val="0"/>
          <w:marTop w:val="0"/>
          <w:marBottom w:val="0"/>
          <w:divBdr>
            <w:top w:val="none" w:sz="0" w:space="0" w:color="auto"/>
            <w:left w:val="none" w:sz="0" w:space="0" w:color="auto"/>
            <w:bottom w:val="none" w:sz="0" w:space="0" w:color="auto"/>
            <w:right w:val="none" w:sz="0" w:space="0" w:color="auto"/>
          </w:divBdr>
        </w:div>
        <w:div w:id="511336588">
          <w:marLeft w:val="480"/>
          <w:marRight w:val="0"/>
          <w:marTop w:val="0"/>
          <w:marBottom w:val="0"/>
          <w:divBdr>
            <w:top w:val="none" w:sz="0" w:space="0" w:color="auto"/>
            <w:left w:val="none" w:sz="0" w:space="0" w:color="auto"/>
            <w:bottom w:val="none" w:sz="0" w:space="0" w:color="auto"/>
            <w:right w:val="none" w:sz="0" w:space="0" w:color="auto"/>
          </w:divBdr>
        </w:div>
        <w:div w:id="1929465091">
          <w:marLeft w:val="480"/>
          <w:marRight w:val="0"/>
          <w:marTop w:val="0"/>
          <w:marBottom w:val="0"/>
          <w:divBdr>
            <w:top w:val="none" w:sz="0" w:space="0" w:color="auto"/>
            <w:left w:val="none" w:sz="0" w:space="0" w:color="auto"/>
            <w:bottom w:val="none" w:sz="0" w:space="0" w:color="auto"/>
            <w:right w:val="none" w:sz="0" w:space="0" w:color="auto"/>
          </w:divBdr>
        </w:div>
      </w:divsChild>
    </w:div>
    <w:div w:id="228270725">
      <w:bodyDiv w:val="1"/>
      <w:marLeft w:val="0"/>
      <w:marRight w:val="0"/>
      <w:marTop w:val="0"/>
      <w:marBottom w:val="0"/>
      <w:divBdr>
        <w:top w:val="none" w:sz="0" w:space="0" w:color="auto"/>
        <w:left w:val="none" w:sz="0" w:space="0" w:color="auto"/>
        <w:bottom w:val="none" w:sz="0" w:space="0" w:color="auto"/>
        <w:right w:val="none" w:sz="0" w:space="0" w:color="auto"/>
      </w:divBdr>
    </w:div>
    <w:div w:id="229004278">
      <w:bodyDiv w:val="1"/>
      <w:marLeft w:val="0"/>
      <w:marRight w:val="0"/>
      <w:marTop w:val="0"/>
      <w:marBottom w:val="0"/>
      <w:divBdr>
        <w:top w:val="none" w:sz="0" w:space="0" w:color="auto"/>
        <w:left w:val="none" w:sz="0" w:space="0" w:color="auto"/>
        <w:bottom w:val="none" w:sz="0" w:space="0" w:color="auto"/>
        <w:right w:val="none" w:sz="0" w:space="0" w:color="auto"/>
      </w:divBdr>
    </w:div>
    <w:div w:id="230579160">
      <w:bodyDiv w:val="1"/>
      <w:marLeft w:val="0"/>
      <w:marRight w:val="0"/>
      <w:marTop w:val="0"/>
      <w:marBottom w:val="0"/>
      <w:divBdr>
        <w:top w:val="none" w:sz="0" w:space="0" w:color="auto"/>
        <w:left w:val="none" w:sz="0" w:space="0" w:color="auto"/>
        <w:bottom w:val="none" w:sz="0" w:space="0" w:color="auto"/>
        <w:right w:val="none" w:sz="0" w:space="0" w:color="auto"/>
      </w:divBdr>
    </w:div>
    <w:div w:id="230584200">
      <w:bodyDiv w:val="1"/>
      <w:marLeft w:val="0"/>
      <w:marRight w:val="0"/>
      <w:marTop w:val="0"/>
      <w:marBottom w:val="0"/>
      <w:divBdr>
        <w:top w:val="none" w:sz="0" w:space="0" w:color="auto"/>
        <w:left w:val="none" w:sz="0" w:space="0" w:color="auto"/>
        <w:bottom w:val="none" w:sz="0" w:space="0" w:color="auto"/>
        <w:right w:val="none" w:sz="0" w:space="0" w:color="auto"/>
      </w:divBdr>
    </w:div>
    <w:div w:id="231474118">
      <w:bodyDiv w:val="1"/>
      <w:marLeft w:val="0"/>
      <w:marRight w:val="0"/>
      <w:marTop w:val="0"/>
      <w:marBottom w:val="0"/>
      <w:divBdr>
        <w:top w:val="none" w:sz="0" w:space="0" w:color="auto"/>
        <w:left w:val="none" w:sz="0" w:space="0" w:color="auto"/>
        <w:bottom w:val="none" w:sz="0" w:space="0" w:color="auto"/>
        <w:right w:val="none" w:sz="0" w:space="0" w:color="auto"/>
      </w:divBdr>
    </w:div>
    <w:div w:id="231548902">
      <w:bodyDiv w:val="1"/>
      <w:marLeft w:val="0"/>
      <w:marRight w:val="0"/>
      <w:marTop w:val="0"/>
      <w:marBottom w:val="0"/>
      <w:divBdr>
        <w:top w:val="none" w:sz="0" w:space="0" w:color="auto"/>
        <w:left w:val="none" w:sz="0" w:space="0" w:color="auto"/>
        <w:bottom w:val="none" w:sz="0" w:space="0" w:color="auto"/>
        <w:right w:val="none" w:sz="0" w:space="0" w:color="auto"/>
      </w:divBdr>
    </w:div>
    <w:div w:id="233053596">
      <w:bodyDiv w:val="1"/>
      <w:marLeft w:val="0"/>
      <w:marRight w:val="0"/>
      <w:marTop w:val="0"/>
      <w:marBottom w:val="0"/>
      <w:divBdr>
        <w:top w:val="none" w:sz="0" w:space="0" w:color="auto"/>
        <w:left w:val="none" w:sz="0" w:space="0" w:color="auto"/>
        <w:bottom w:val="none" w:sz="0" w:space="0" w:color="auto"/>
        <w:right w:val="none" w:sz="0" w:space="0" w:color="auto"/>
      </w:divBdr>
    </w:div>
    <w:div w:id="233783821">
      <w:bodyDiv w:val="1"/>
      <w:marLeft w:val="0"/>
      <w:marRight w:val="0"/>
      <w:marTop w:val="0"/>
      <w:marBottom w:val="0"/>
      <w:divBdr>
        <w:top w:val="none" w:sz="0" w:space="0" w:color="auto"/>
        <w:left w:val="none" w:sz="0" w:space="0" w:color="auto"/>
        <w:bottom w:val="none" w:sz="0" w:space="0" w:color="auto"/>
        <w:right w:val="none" w:sz="0" w:space="0" w:color="auto"/>
      </w:divBdr>
    </w:div>
    <w:div w:id="233861537">
      <w:bodyDiv w:val="1"/>
      <w:marLeft w:val="0"/>
      <w:marRight w:val="0"/>
      <w:marTop w:val="0"/>
      <w:marBottom w:val="0"/>
      <w:divBdr>
        <w:top w:val="none" w:sz="0" w:space="0" w:color="auto"/>
        <w:left w:val="none" w:sz="0" w:space="0" w:color="auto"/>
        <w:bottom w:val="none" w:sz="0" w:space="0" w:color="auto"/>
        <w:right w:val="none" w:sz="0" w:space="0" w:color="auto"/>
      </w:divBdr>
    </w:div>
    <w:div w:id="234168093">
      <w:bodyDiv w:val="1"/>
      <w:marLeft w:val="0"/>
      <w:marRight w:val="0"/>
      <w:marTop w:val="0"/>
      <w:marBottom w:val="0"/>
      <w:divBdr>
        <w:top w:val="none" w:sz="0" w:space="0" w:color="auto"/>
        <w:left w:val="none" w:sz="0" w:space="0" w:color="auto"/>
        <w:bottom w:val="none" w:sz="0" w:space="0" w:color="auto"/>
        <w:right w:val="none" w:sz="0" w:space="0" w:color="auto"/>
      </w:divBdr>
    </w:div>
    <w:div w:id="234322550">
      <w:bodyDiv w:val="1"/>
      <w:marLeft w:val="0"/>
      <w:marRight w:val="0"/>
      <w:marTop w:val="0"/>
      <w:marBottom w:val="0"/>
      <w:divBdr>
        <w:top w:val="none" w:sz="0" w:space="0" w:color="auto"/>
        <w:left w:val="none" w:sz="0" w:space="0" w:color="auto"/>
        <w:bottom w:val="none" w:sz="0" w:space="0" w:color="auto"/>
        <w:right w:val="none" w:sz="0" w:space="0" w:color="auto"/>
      </w:divBdr>
    </w:div>
    <w:div w:id="234895791">
      <w:bodyDiv w:val="1"/>
      <w:marLeft w:val="0"/>
      <w:marRight w:val="0"/>
      <w:marTop w:val="0"/>
      <w:marBottom w:val="0"/>
      <w:divBdr>
        <w:top w:val="none" w:sz="0" w:space="0" w:color="auto"/>
        <w:left w:val="none" w:sz="0" w:space="0" w:color="auto"/>
        <w:bottom w:val="none" w:sz="0" w:space="0" w:color="auto"/>
        <w:right w:val="none" w:sz="0" w:space="0" w:color="auto"/>
      </w:divBdr>
    </w:div>
    <w:div w:id="235172259">
      <w:bodyDiv w:val="1"/>
      <w:marLeft w:val="0"/>
      <w:marRight w:val="0"/>
      <w:marTop w:val="0"/>
      <w:marBottom w:val="0"/>
      <w:divBdr>
        <w:top w:val="none" w:sz="0" w:space="0" w:color="auto"/>
        <w:left w:val="none" w:sz="0" w:space="0" w:color="auto"/>
        <w:bottom w:val="none" w:sz="0" w:space="0" w:color="auto"/>
        <w:right w:val="none" w:sz="0" w:space="0" w:color="auto"/>
      </w:divBdr>
    </w:div>
    <w:div w:id="235239685">
      <w:bodyDiv w:val="1"/>
      <w:marLeft w:val="0"/>
      <w:marRight w:val="0"/>
      <w:marTop w:val="0"/>
      <w:marBottom w:val="0"/>
      <w:divBdr>
        <w:top w:val="none" w:sz="0" w:space="0" w:color="auto"/>
        <w:left w:val="none" w:sz="0" w:space="0" w:color="auto"/>
        <w:bottom w:val="none" w:sz="0" w:space="0" w:color="auto"/>
        <w:right w:val="none" w:sz="0" w:space="0" w:color="auto"/>
      </w:divBdr>
    </w:div>
    <w:div w:id="235433853">
      <w:bodyDiv w:val="1"/>
      <w:marLeft w:val="0"/>
      <w:marRight w:val="0"/>
      <w:marTop w:val="0"/>
      <w:marBottom w:val="0"/>
      <w:divBdr>
        <w:top w:val="none" w:sz="0" w:space="0" w:color="auto"/>
        <w:left w:val="none" w:sz="0" w:space="0" w:color="auto"/>
        <w:bottom w:val="none" w:sz="0" w:space="0" w:color="auto"/>
        <w:right w:val="none" w:sz="0" w:space="0" w:color="auto"/>
      </w:divBdr>
    </w:div>
    <w:div w:id="236936703">
      <w:bodyDiv w:val="1"/>
      <w:marLeft w:val="0"/>
      <w:marRight w:val="0"/>
      <w:marTop w:val="0"/>
      <w:marBottom w:val="0"/>
      <w:divBdr>
        <w:top w:val="none" w:sz="0" w:space="0" w:color="auto"/>
        <w:left w:val="none" w:sz="0" w:space="0" w:color="auto"/>
        <w:bottom w:val="none" w:sz="0" w:space="0" w:color="auto"/>
        <w:right w:val="none" w:sz="0" w:space="0" w:color="auto"/>
      </w:divBdr>
    </w:div>
    <w:div w:id="237859983">
      <w:bodyDiv w:val="1"/>
      <w:marLeft w:val="0"/>
      <w:marRight w:val="0"/>
      <w:marTop w:val="0"/>
      <w:marBottom w:val="0"/>
      <w:divBdr>
        <w:top w:val="none" w:sz="0" w:space="0" w:color="auto"/>
        <w:left w:val="none" w:sz="0" w:space="0" w:color="auto"/>
        <w:bottom w:val="none" w:sz="0" w:space="0" w:color="auto"/>
        <w:right w:val="none" w:sz="0" w:space="0" w:color="auto"/>
      </w:divBdr>
    </w:div>
    <w:div w:id="238834698">
      <w:bodyDiv w:val="1"/>
      <w:marLeft w:val="0"/>
      <w:marRight w:val="0"/>
      <w:marTop w:val="0"/>
      <w:marBottom w:val="0"/>
      <w:divBdr>
        <w:top w:val="none" w:sz="0" w:space="0" w:color="auto"/>
        <w:left w:val="none" w:sz="0" w:space="0" w:color="auto"/>
        <w:bottom w:val="none" w:sz="0" w:space="0" w:color="auto"/>
        <w:right w:val="none" w:sz="0" w:space="0" w:color="auto"/>
      </w:divBdr>
    </w:div>
    <w:div w:id="239415333">
      <w:bodyDiv w:val="1"/>
      <w:marLeft w:val="0"/>
      <w:marRight w:val="0"/>
      <w:marTop w:val="0"/>
      <w:marBottom w:val="0"/>
      <w:divBdr>
        <w:top w:val="none" w:sz="0" w:space="0" w:color="auto"/>
        <w:left w:val="none" w:sz="0" w:space="0" w:color="auto"/>
        <w:bottom w:val="none" w:sz="0" w:space="0" w:color="auto"/>
        <w:right w:val="none" w:sz="0" w:space="0" w:color="auto"/>
      </w:divBdr>
    </w:div>
    <w:div w:id="239754673">
      <w:bodyDiv w:val="1"/>
      <w:marLeft w:val="0"/>
      <w:marRight w:val="0"/>
      <w:marTop w:val="0"/>
      <w:marBottom w:val="0"/>
      <w:divBdr>
        <w:top w:val="none" w:sz="0" w:space="0" w:color="auto"/>
        <w:left w:val="none" w:sz="0" w:space="0" w:color="auto"/>
        <w:bottom w:val="none" w:sz="0" w:space="0" w:color="auto"/>
        <w:right w:val="none" w:sz="0" w:space="0" w:color="auto"/>
      </w:divBdr>
    </w:div>
    <w:div w:id="240605517">
      <w:bodyDiv w:val="1"/>
      <w:marLeft w:val="0"/>
      <w:marRight w:val="0"/>
      <w:marTop w:val="0"/>
      <w:marBottom w:val="0"/>
      <w:divBdr>
        <w:top w:val="none" w:sz="0" w:space="0" w:color="auto"/>
        <w:left w:val="none" w:sz="0" w:space="0" w:color="auto"/>
        <w:bottom w:val="none" w:sz="0" w:space="0" w:color="auto"/>
        <w:right w:val="none" w:sz="0" w:space="0" w:color="auto"/>
      </w:divBdr>
    </w:div>
    <w:div w:id="240649229">
      <w:bodyDiv w:val="1"/>
      <w:marLeft w:val="0"/>
      <w:marRight w:val="0"/>
      <w:marTop w:val="0"/>
      <w:marBottom w:val="0"/>
      <w:divBdr>
        <w:top w:val="none" w:sz="0" w:space="0" w:color="auto"/>
        <w:left w:val="none" w:sz="0" w:space="0" w:color="auto"/>
        <w:bottom w:val="none" w:sz="0" w:space="0" w:color="auto"/>
        <w:right w:val="none" w:sz="0" w:space="0" w:color="auto"/>
      </w:divBdr>
    </w:div>
    <w:div w:id="241260257">
      <w:bodyDiv w:val="1"/>
      <w:marLeft w:val="0"/>
      <w:marRight w:val="0"/>
      <w:marTop w:val="0"/>
      <w:marBottom w:val="0"/>
      <w:divBdr>
        <w:top w:val="none" w:sz="0" w:space="0" w:color="auto"/>
        <w:left w:val="none" w:sz="0" w:space="0" w:color="auto"/>
        <w:bottom w:val="none" w:sz="0" w:space="0" w:color="auto"/>
        <w:right w:val="none" w:sz="0" w:space="0" w:color="auto"/>
      </w:divBdr>
    </w:div>
    <w:div w:id="243145424">
      <w:bodyDiv w:val="1"/>
      <w:marLeft w:val="0"/>
      <w:marRight w:val="0"/>
      <w:marTop w:val="0"/>
      <w:marBottom w:val="0"/>
      <w:divBdr>
        <w:top w:val="none" w:sz="0" w:space="0" w:color="auto"/>
        <w:left w:val="none" w:sz="0" w:space="0" w:color="auto"/>
        <w:bottom w:val="none" w:sz="0" w:space="0" w:color="auto"/>
        <w:right w:val="none" w:sz="0" w:space="0" w:color="auto"/>
      </w:divBdr>
    </w:div>
    <w:div w:id="245115303">
      <w:bodyDiv w:val="1"/>
      <w:marLeft w:val="0"/>
      <w:marRight w:val="0"/>
      <w:marTop w:val="0"/>
      <w:marBottom w:val="0"/>
      <w:divBdr>
        <w:top w:val="none" w:sz="0" w:space="0" w:color="auto"/>
        <w:left w:val="none" w:sz="0" w:space="0" w:color="auto"/>
        <w:bottom w:val="none" w:sz="0" w:space="0" w:color="auto"/>
        <w:right w:val="none" w:sz="0" w:space="0" w:color="auto"/>
      </w:divBdr>
    </w:div>
    <w:div w:id="245311061">
      <w:bodyDiv w:val="1"/>
      <w:marLeft w:val="0"/>
      <w:marRight w:val="0"/>
      <w:marTop w:val="0"/>
      <w:marBottom w:val="0"/>
      <w:divBdr>
        <w:top w:val="none" w:sz="0" w:space="0" w:color="auto"/>
        <w:left w:val="none" w:sz="0" w:space="0" w:color="auto"/>
        <w:bottom w:val="none" w:sz="0" w:space="0" w:color="auto"/>
        <w:right w:val="none" w:sz="0" w:space="0" w:color="auto"/>
      </w:divBdr>
    </w:div>
    <w:div w:id="245459083">
      <w:bodyDiv w:val="1"/>
      <w:marLeft w:val="0"/>
      <w:marRight w:val="0"/>
      <w:marTop w:val="0"/>
      <w:marBottom w:val="0"/>
      <w:divBdr>
        <w:top w:val="none" w:sz="0" w:space="0" w:color="auto"/>
        <w:left w:val="none" w:sz="0" w:space="0" w:color="auto"/>
        <w:bottom w:val="none" w:sz="0" w:space="0" w:color="auto"/>
        <w:right w:val="none" w:sz="0" w:space="0" w:color="auto"/>
      </w:divBdr>
    </w:div>
    <w:div w:id="245841002">
      <w:bodyDiv w:val="1"/>
      <w:marLeft w:val="0"/>
      <w:marRight w:val="0"/>
      <w:marTop w:val="0"/>
      <w:marBottom w:val="0"/>
      <w:divBdr>
        <w:top w:val="none" w:sz="0" w:space="0" w:color="auto"/>
        <w:left w:val="none" w:sz="0" w:space="0" w:color="auto"/>
        <w:bottom w:val="none" w:sz="0" w:space="0" w:color="auto"/>
        <w:right w:val="none" w:sz="0" w:space="0" w:color="auto"/>
      </w:divBdr>
    </w:div>
    <w:div w:id="246547786">
      <w:bodyDiv w:val="1"/>
      <w:marLeft w:val="0"/>
      <w:marRight w:val="0"/>
      <w:marTop w:val="0"/>
      <w:marBottom w:val="0"/>
      <w:divBdr>
        <w:top w:val="none" w:sz="0" w:space="0" w:color="auto"/>
        <w:left w:val="none" w:sz="0" w:space="0" w:color="auto"/>
        <w:bottom w:val="none" w:sz="0" w:space="0" w:color="auto"/>
        <w:right w:val="none" w:sz="0" w:space="0" w:color="auto"/>
      </w:divBdr>
    </w:div>
    <w:div w:id="246765825">
      <w:bodyDiv w:val="1"/>
      <w:marLeft w:val="0"/>
      <w:marRight w:val="0"/>
      <w:marTop w:val="0"/>
      <w:marBottom w:val="0"/>
      <w:divBdr>
        <w:top w:val="none" w:sz="0" w:space="0" w:color="auto"/>
        <w:left w:val="none" w:sz="0" w:space="0" w:color="auto"/>
        <w:bottom w:val="none" w:sz="0" w:space="0" w:color="auto"/>
        <w:right w:val="none" w:sz="0" w:space="0" w:color="auto"/>
      </w:divBdr>
      <w:divsChild>
        <w:div w:id="2091853710">
          <w:marLeft w:val="480"/>
          <w:marRight w:val="0"/>
          <w:marTop w:val="0"/>
          <w:marBottom w:val="0"/>
          <w:divBdr>
            <w:top w:val="none" w:sz="0" w:space="0" w:color="auto"/>
            <w:left w:val="none" w:sz="0" w:space="0" w:color="auto"/>
            <w:bottom w:val="none" w:sz="0" w:space="0" w:color="auto"/>
            <w:right w:val="none" w:sz="0" w:space="0" w:color="auto"/>
          </w:divBdr>
        </w:div>
        <w:div w:id="385447370">
          <w:marLeft w:val="480"/>
          <w:marRight w:val="0"/>
          <w:marTop w:val="0"/>
          <w:marBottom w:val="0"/>
          <w:divBdr>
            <w:top w:val="none" w:sz="0" w:space="0" w:color="auto"/>
            <w:left w:val="none" w:sz="0" w:space="0" w:color="auto"/>
            <w:bottom w:val="none" w:sz="0" w:space="0" w:color="auto"/>
            <w:right w:val="none" w:sz="0" w:space="0" w:color="auto"/>
          </w:divBdr>
        </w:div>
        <w:div w:id="1751391872">
          <w:marLeft w:val="480"/>
          <w:marRight w:val="0"/>
          <w:marTop w:val="0"/>
          <w:marBottom w:val="0"/>
          <w:divBdr>
            <w:top w:val="none" w:sz="0" w:space="0" w:color="auto"/>
            <w:left w:val="none" w:sz="0" w:space="0" w:color="auto"/>
            <w:bottom w:val="none" w:sz="0" w:space="0" w:color="auto"/>
            <w:right w:val="none" w:sz="0" w:space="0" w:color="auto"/>
          </w:divBdr>
        </w:div>
        <w:div w:id="653341287">
          <w:marLeft w:val="480"/>
          <w:marRight w:val="0"/>
          <w:marTop w:val="0"/>
          <w:marBottom w:val="0"/>
          <w:divBdr>
            <w:top w:val="none" w:sz="0" w:space="0" w:color="auto"/>
            <w:left w:val="none" w:sz="0" w:space="0" w:color="auto"/>
            <w:bottom w:val="none" w:sz="0" w:space="0" w:color="auto"/>
            <w:right w:val="none" w:sz="0" w:space="0" w:color="auto"/>
          </w:divBdr>
        </w:div>
        <w:div w:id="790780480">
          <w:marLeft w:val="480"/>
          <w:marRight w:val="0"/>
          <w:marTop w:val="0"/>
          <w:marBottom w:val="0"/>
          <w:divBdr>
            <w:top w:val="none" w:sz="0" w:space="0" w:color="auto"/>
            <w:left w:val="none" w:sz="0" w:space="0" w:color="auto"/>
            <w:bottom w:val="none" w:sz="0" w:space="0" w:color="auto"/>
            <w:right w:val="none" w:sz="0" w:space="0" w:color="auto"/>
          </w:divBdr>
        </w:div>
        <w:div w:id="1878660849">
          <w:marLeft w:val="480"/>
          <w:marRight w:val="0"/>
          <w:marTop w:val="0"/>
          <w:marBottom w:val="0"/>
          <w:divBdr>
            <w:top w:val="none" w:sz="0" w:space="0" w:color="auto"/>
            <w:left w:val="none" w:sz="0" w:space="0" w:color="auto"/>
            <w:bottom w:val="none" w:sz="0" w:space="0" w:color="auto"/>
            <w:right w:val="none" w:sz="0" w:space="0" w:color="auto"/>
          </w:divBdr>
        </w:div>
        <w:div w:id="906494525">
          <w:marLeft w:val="480"/>
          <w:marRight w:val="0"/>
          <w:marTop w:val="0"/>
          <w:marBottom w:val="0"/>
          <w:divBdr>
            <w:top w:val="none" w:sz="0" w:space="0" w:color="auto"/>
            <w:left w:val="none" w:sz="0" w:space="0" w:color="auto"/>
            <w:bottom w:val="none" w:sz="0" w:space="0" w:color="auto"/>
            <w:right w:val="none" w:sz="0" w:space="0" w:color="auto"/>
          </w:divBdr>
        </w:div>
        <w:div w:id="1940678707">
          <w:marLeft w:val="480"/>
          <w:marRight w:val="0"/>
          <w:marTop w:val="0"/>
          <w:marBottom w:val="0"/>
          <w:divBdr>
            <w:top w:val="none" w:sz="0" w:space="0" w:color="auto"/>
            <w:left w:val="none" w:sz="0" w:space="0" w:color="auto"/>
            <w:bottom w:val="none" w:sz="0" w:space="0" w:color="auto"/>
            <w:right w:val="none" w:sz="0" w:space="0" w:color="auto"/>
          </w:divBdr>
        </w:div>
        <w:div w:id="262228266">
          <w:marLeft w:val="480"/>
          <w:marRight w:val="0"/>
          <w:marTop w:val="0"/>
          <w:marBottom w:val="0"/>
          <w:divBdr>
            <w:top w:val="none" w:sz="0" w:space="0" w:color="auto"/>
            <w:left w:val="none" w:sz="0" w:space="0" w:color="auto"/>
            <w:bottom w:val="none" w:sz="0" w:space="0" w:color="auto"/>
            <w:right w:val="none" w:sz="0" w:space="0" w:color="auto"/>
          </w:divBdr>
        </w:div>
        <w:div w:id="2050374566">
          <w:marLeft w:val="480"/>
          <w:marRight w:val="0"/>
          <w:marTop w:val="0"/>
          <w:marBottom w:val="0"/>
          <w:divBdr>
            <w:top w:val="none" w:sz="0" w:space="0" w:color="auto"/>
            <w:left w:val="none" w:sz="0" w:space="0" w:color="auto"/>
            <w:bottom w:val="none" w:sz="0" w:space="0" w:color="auto"/>
            <w:right w:val="none" w:sz="0" w:space="0" w:color="auto"/>
          </w:divBdr>
        </w:div>
        <w:div w:id="1441409728">
          <w:marLeft w:val="480"/>
          <w:marRight w:val="0"/>
          <w:marTop w:val="0"/>
          <w:marBottom w:val="0"/>
          <w:divBdr>
            <w:top w:val="none" w:sz="0" w:space="0" w:color="auto"/>
            <w:left w:val="none" w:sz="0" w:space="0" w:color="auto"/>
            <w:bottom w:val="none" w:sz="0" w:space="0" w:color="auto"/>
            <w:right w:val="none" w:sz="0" w:space="0" w:color="auto"/>
          </w:divBdr>
        </w:div>
        <w:div w:id="526256970">
          <w:marLeft w:val="480"/>
          <w:marRight w:val="0"/>
          <w:marTop w:val="0"/>
          <w:marBottom w:val="0"/>
          <w:divBdr>
            <w:top w:val="none" w:sz="0" w:space="0" w:color="auto"/>
            <w:left w:val="none" w:sz="0" w:space="0" w:color="auto"/>
            <w:bottom w:val="none" w:sz="0" w:space="0" w:color="auto"/>
            <w:right w:val="none" w:sz="0" w:space="0" w:color="auto"/>
          </w:divBdr>
        </w:div>
        <w:div w:id="804128147">
          <w:marLeft w:val="480"/>
          <w:marRight w:val="0"/>
          <w:marTop w:val="0"/>
          <w:marBottom w:val="0"/>
          <w:divBdr>
            <w:top w:val="none" w:sz="0" w:space="0" w:color="auto"/>
            <w:left w:val="none" w:sz="0" w:space="0" w:color="auto"/>
            <w:bottom w:val="none" w:sz="0" w:space="0" w:color="auto"/>
            <w:right w:val="none" w:sz="0" w:space="0" w:color="auto"/>
          </w:divBdr>
        </w:div>
        <w:div w:id="1400404690">
          <w:marLeft w:val="480"/>
          <w:marRight w:val="0"/>
          <w:marTop w:val="0"/>
          <w:marBottom w:val="0"/>
          <w:divBdr>
            <w:top w:val="none" w:sz="0" w:space="0" w:color="auto"/>
            <w:left w:val="none" w:sz="0" w:space="0" w:color="auto"/>
            <w:bottom w:val="none" w:sz="0" w:space="0" w:color="auto"/>
            <w:right w:val="none" w:sz="0" w:space="0" w:color="auto"/>
          </w:divBdr>
        </w:div>
        <w:div w:id="1738893592">
          <w:marLeft w:val="480"/>
          <w:marRight w:val="0"/>
          <w:marTop w:val="0"/>
          <w:marBottom w:val="0"/>
          <w:divBdr>
            <w:top w:val="none" w:sz="0" w:space="0" w:color="auto"/>
            <w:left w:val="none" w:sz="0" w:space="0" w:color="auto"/>
            <w:bottom w:val="none" w:sz="0" w:space="0" w:color="auto"/>
            <w:right w:val="none" w:sz="0" w:space="0" w:color="auto"/>
          </w:divBdr>
        </w:div>
        <w:div w:id="1442140769">
          <w:marLeft w:val="480"/>
          <w:marRight w:val="0"/>
          <w:marTop w:val="0"/>
          <w:marBottom w:val="0"/>
          <w:divBdr>
            <w:top w:val="none" w:sz="0" w:space="0" w:color="auto"/>
            <w:left w:val="none" w:sz="0" w:space="0" w:color="auto"/>
            <w:bottom w:val="none" w:sz="0" w:space="0" w:color="auto"/>
            <w:right w:val="none" w:sz="0" w:space="0" w:color="auto"/>
          </w:divBdr>
        </w:div>
        <w:div w:id="53702684">
          <w:marLeft w:val="480"/>
          <w:marRight w:val="0"/>
          <w:marTop w:val="0"/>
          <w:marBottom w:val="0"/>
          <w:divBdr>
            <w:top w:val="none" w:sz="0" w:space="0" w:color="auto"/>
            <w:left w:val="none" w:sz="0" w:space="0" w:color="auto"/>
            <w:bottom w:val="none" w:sz="0" w:space="0" w:color="auto"/>
            <w:right w:val="none" w:sz="0" w:space="0" w:color="auto"/>
          </w:divBdr>
        </w:div>
        <w:div w:id="330647553">
          <w:marLeft w:val="480"/>
          <w:marRight w:val="0"/>
          <w:marTop w:val="0"/>
          <w:marBottom w:val="0"/>
          <w:divBdr>
            <w:top w:val="none" w:sz="0" w:space="0" w:color="auto"/>
            <w:left w:val="none" w:sz="0" w:space="0" w:color="auto"/>
            <w:bottom w:val="none" w:sz="0" w:space="0" w:color="auto"/>
            <w:right w:val="none" w:sz="0" w:space="0" w:color="auto"/>
          </w:divBdr>
        </w:div>
        <w:div w:id="1948925670">
          <w:marLeft w:val="480"/>
          <w:marRight w:val="0"/>
          <w:marTop w:val="0"/>
          <w:marBottom w:val="0"/>
          <w:divBdr>
            <w:top w:val="none" w:sz="0" w:space="0" w:color="auto"/>
            <w:left w:val="none" w:sz="0" w:space="0" w:color="auto"/>
            <w:bottom w:val="none" w:sz="0" w:space="0" w:color="auto"/>
            <w:right w:val="none" w:sz="0" w:space="0" w:color="auto"/>
          </w:divBdr>
        </w:div>
        <w:div w:id="208613337">
          <w:marLeft w:val="480"/>
          <w:marRight w:val="0"/>
          <w:marTop w:val="0"/>
          <w:marBottom w:val="0"/>
          <w:divBdr>
            <w:top w:val="none" w:sz="0" w:space="0" w:color="auto"/>
            <w:left w:val="none" w:sz="0" w:space="0" w:color="auto"/>
            <w:bottom w:val="none" w:sz="0" w:space="0" w:color="auto"/>
            <w:right w:val="none" w:sz="0" w:space="0" w:color="auto"/>
          </w:divBdr>
        </w:div>
        <w:div w:id="726997624">
          <w:marLeft w:val="480"/>
          <w:marRight w:val="0"/>
          <w:marTop w:val="0"/>
          <w:marBottom w:val="0"/>
          <w:divBdr>
            <w:top w:val="none" w:sz="0" w:space="0" w:color="auto"/>
            <w:left w:val="none" w:sz="0" w:space="0" w:color="auto"/>
            <w:bottom w:val="none" w:sz="0" w:space="0" w:color="auto"/>
            <w:right w:val="none" w:sz="0" w:space="0" w:color="auto"/>
          </w:divBdr>
        </w:div>
        <w:div w:id="217670115">
          <w:marLeft w:val="480"/>
          <w:marRight w:val="0"/>
          <w:marTop w:val="0"/>
          <w:marBottom w:val="0"/>
          <w:divBdr>
            <w:top w:val="none" w:sz="0" w:space="0" w:color="auto"/>
            <w:left w:val="none" w:sz="0" w:space="0" w:color="auto"/>
            <w:bottom w:val="none" w:sz="0" w:space="0" w:color="auto"/>
            <w:right w:val="none" w:sz="0" w:space="0" w:color="auto"/>
          </w:divBdr>
        </w:div>
        <w:div w:id="1888832710">
          <w:marLeft w:val="480"/>
          <w:marRight w:val="0"/>
          <w:marTop w:val="0"/>
          <w:marBottom w:val="0"/>
          <w:divBdr>
            <w:top w:val="none" w:sz="0" w:space="0" w:color="auto"/>
            <w:left w:val="none" w:sz="0" w:space="0" w:color="auto"/>
            <w:bottom w:val="none" w:sz="0" w:space="0" w:color="auto"/>
            <w:right w:val="none" w:sz="0" w:space="0" w:color="auto"/>
          </w:divBdr>
        </w:div>
        <w:div w:id="1901012506">
          <w:marLeft w:val="480"/>
          <w:marRight w:val="0"/>
          <w:marTop w:val="0"/>
          <w:marBottom w:val="0"/>
          <w:divBdr>
            <w:top w:val="none" w:sz="0" w:space="0" w:color="auto"/>
            <w:left w:val="none" w:sz="0" w:space="0" w:color="auto"/>
            <w:bottom w:val="none" w:sz="0" w:space="0" w:color="auto"/>
            <w:right w:val="none" w:sz="0" w:space="0" w:color="auto"/>
          </w:divBdr>
        </w:div>
        <w:div w:id="1247182084">
          <w:marLeft w:val="480"/>
          <w:marRight w:val="0"/>
          <w:marTop w:val="0"/>
          <w:marBottom w:val="0"/>
          <w:divBdr>
            <w:top w:val="none" w:sz="0" w:space="0" w:color="auto"/>
            <w:left w:val="none" w:sz="0" w:space="0" w:color="auto"/>
            <w:bottom w:val="none" w:sz="0" w:space="0" w:color="auto"/>
            <w:right w:val="none" w:sz="0" w:space="0" w:color="auto"/>
          </w:divBdr>
        </w:div>
        <w:div w:id="498616700">
          <w:marLeft w:val="480"/>
          <w:marRight w:val="0"/>
          <w:marTop w:val="0"/>
          <w:marBottom w:val="0"/>
          <w:divBdr>
            <w:top w:val="none" w:sz="0" w:space="0" w:color="auto"/>
            <w:left w:val="none" w:sz="0" w:space="0" w:color="auto"/>
            <w:bottom w:val="none" w:sz="0" w:space="0" w:color="auto"/>
            <w:right w:val="none" w:sz="0" w:space="0" w:color="auto"/>
          </w:divBdr>
        </w:div>
        <w:div w:id="953250402">
          <w:marLeft w:val="480"/>
          <w:marRight w:val="0"/>
          <w:marTop w:val="0"/>
          <w:marBottom w:val="0"/>
          <w:divBdr>
            <w:top w:val="none" w:sz="0" w:space="0" w:color="auto"/>
            <w:left w:val="none" w:sz="0" w:space="0" w:color="auto"/>
            <w:bottom w:val="none" w:sz="0" w:space="0" w:color="auto"/>
            <w:right w:val="none" w:sz="0" w:space="0" w:color="auto"/>
          </w:divBdr>
        </w:div>
        <w:div w:id="1396507556">
          <w:marLeft w:val="480"/>
          <w:marRight w:val="0"/>
          <w:marTop w:val="0"/>
          <w:marBottom w:val="0"/>
          <w:divBdr>
            <w:top w:val="none" w:sz="0" w:space="0" w:color="auto"/>
            <w:left w:val="none" w:sz="0" w:space="0" w:color="auto"/>
            <w:bottom w:val="none" w:sz="0" w:space="0" w:color="auto"/>
            <w:right w:val="none" w:sz="0" w:space="0" w:color="auto"/>
          </w:divBdr>
        </w:div>
        <w:div w:id="1085152201">
          <w:marLeft w:val="480"/>
          <w:marRight w:val="0"/>
          <w:marTop w:val="0"/>
          <w:marBottom w:val="0"/>
          <w:divBdr>
            <w:top w:val="none" w:sz="0" w:space="0" w:color="auto"/>
            <w:left w:val="none" w:sz="0" w:space="0" w:color="auto"/>
            <w:bottom w:val="none" w:sz="0" w:space="0" w:color="auto"/>
            <w:right w:val="none" w:sz="0" w:space="0" w:color="auto"/>
          </w:divBdr>
        </w:div>
        <w:div w:id="168759892">
          <w:marLeft w:val="480"/>
          <w:marRight w:val="0"/>
          <w:marTop w:val="0"/>
          <w:marBottom w:val="0"/>
          <w:divBdr>
            <w:top w:val="none" w:sz="0" w:space="0" w:color="auto"/>
            <w:left w:val="none" w:sz="0" w:space="0" w:color="auto"/>
            <w:bottom w:val="none" w:sz="0" w:space="0" w:color="auto"/>
            <w:right w:val="none" w:sz="0" w:space="0" w:color="auto"/>
          </w:divBdr>
        </w:div>
        <w:div w:id="567569601">
          <w:marLeft w:val="480"/>
          <w:marRight w:val="0"/>
          <w:marTop w:val="0"/>
          <w:marBottom w:val="0"/>
          <w:divBdr>
            <w:top w:val="none" w:sz="0" w:space="0" w:color="auto"/>
            <w:left w:val="none" w:sz="0" w:space="0" w:color="auto"/>
            <w:bottom w:val="none" w:sz="0" w:space="0" w:color="auto"/>
            <w:right w:val="none" w:sz="0" w:space="0" w:color="auto"/>
          </w:divBdr>
        </w:div>
        <w:div w:id="1522666936">
          <w:marLeft w:val="480"/>
          <w:marRight w:val="0"/>
          <w:marTop w:val="0"/>
          <w:marBottom w:val="0"/>
          <w:divBdr>
            <w:top w:val="none" w:sz="0" w:space="0" w:color="auto"/>
            <w:left w:val="none" w:sz="0" w:space="0" w:color="auto"/>
            <w:bottom w:val="none" w:sz="0" w:space="0" w:color="auto"/>
            <w:right w:val="none" w:sz="0" w:space="0" w:color="auto"/>
          </w:divBdr>
        </w:div>
        <w:div w:id="1338844050">
          <w:marLeft w:val="480"/>
          <w:marRight w:val="0"/>
          <w:marTop w:val="0"/>
          <w:marBottom w:val="0"/>
          <w:divBdr>
            <w:top w:val="none" w:sz="0" w:space="0" w:color="auto"/>
            <w:left w:val="none" w:sz="0" w:space="0" w:color="auto"/>
            <w:bottom w:val="none" w:sz="0" w:space="0" w:color="auto"/>
            <w:right w:val="none" w:sz="0" w:space="0" w:color="auto"/>
          </w:divBdr>
        </w:div>
        <w:div w:id="866987761">
          <w:marLeft w:val="480"/>
          <w:marRight w:val="0"/>
          <w:marTop w:val="0"/>
          <w:marBottom w:val="0"/>
          <w:divBdr>
            <w:top w:val="none" w:sz="0" w:space="0" w:color="auto"/>
            <w:left w:val="none" w:sz="0" w:space="0" w:color="auto"/>
            <w:bottom w:val="none" w:sz="0" w:space="0" w:color="auto"/>
            <w:right w:val="none" w:sz="0" w:space="0" w:color="auto"/>
          </w:divBdr>
        </w:div>
        <w:div w:id="1628317229">
          <w:marLeft w:val="480"/>
          <w:marRight w:val="0"/>
          <w:marTop w:val="0"/>
          <w:marBottom w:val="0"/>
          <w:divBdr>
            <w:top w:val="none" w:sz="0" w:space="0" w:color="auto"/>
            <w:left w:val="none" w:sz="0" w:space="0" w:color="auto"/>
            <w:bottom w:val="none" w:sz="0" w:space="0" w:color="auto"/>
            <w:right w:val="none" w:sz="0" w:space="0" w:color="auto"/>
          </w:divBdr>
        </w:div>
        <w:div w:id="727461490">
          <w:marLeft w:val="480"/>
          <w:marRight w:val="0"/>
          <w:marTop w:val="0"/>
          <w:marBottom w:val="0"/>
          <w:divBdr>
            <w:top w:val="none" w:sz="0" w:space="0" w:color="auto"/>
            <w:left w:val="none" w:sz="0" w:space="0" w:color="auto"/>
            <w:bottom w:val="none" w:sz="0" w:space="0" w:color="auto"/>
            <w:right w:val="none" w:sz="0" w:space="0" w:color="auto"/>
          </w:divBdr>
        </w:div>
        <w:div w:id="1329865837">
          <w:marLeft w:val="480"/>
          <w:marRight w:val="0"/>
          <w:marTop w:val="0"/>
          <w:marBottom w:val="0"/>
          <w:divBdr>
            <w:top w:val="none" w:sz="0" w:space="0" w:color="auto"/>
            <w:left w:val="none" w:sz="0" w:space="0" w:color="auto"/>
            <w:bottom w:val="none" w:sz="0" w:space="0" w:color="auto"/>
            <w:right w:val="none" w:sz="0" w:space="0" w:color="auto"/>
          </w:divBdr>
        </w:div>
        <w:div w:id="225455799">
          <w:marLeft w:val="480"/>
          <w:marRight w:val="0"/>
          <w:marTop w:val="0"/>
          <w:marBottom w:val="0"/>
          <w:divBdr>
            <w:top w:val="none" w:sz="0" w:space="0" w:color="auto"/>
            <w:left w:val="none" w:sz="0" w:space="0" w:color="auto"/>
            <w:bottom w:val="none" w:sz="0" w:space="0" w:color="auto"/>
            <w:right w:val="none" w:sz="0" w:space="0" w:color="auto"/>
          </w:divBdr>
        </w:div>
        <w:div w:id="832600546">
          <w:marLeft w:val="480"/>
          <w:marRight w:val="0"/>
          <w:marTop w:val="0"/>
          <w:marBottom w:val="0"/>
          <w:divBdr>
            <w:top w:val="none" w:sz="0" w:space="0" w:color="auto"/>
            <w:left w:val="none" w:sz="0" w:space="0" w:color="auto"/>
            <w:bottom w:val="none" w:sz="0" w:space="0" w:color="auto"/>
            <w:right w:val="none" w:sz="0" w:space="0" w:color="auto"/>
          </w:divBdr>
        </w:div>
        <w:div w:id="25496035">
          <w:marLeft w:val="480"/>
          <w:marRight w:val="0"/>
          <w:marTop w:val="0"/>
          <w:marBottom w:val="0"/>
          <w:divBdr>
            <w:top w:val="none" w:sz="0" w:space="0" w:color="auto"/>
            <w:left w:val="none" w:sz="0" w:space="0" w:color="auto"/>
            <w:bottom w:val="none" w:sz="0" w:space="0" w:color="auto"/>
            <w:right w:val="none" w:sz="0" w:space="0" w:color="auto"/>
          </w:divBdr>
        </w:div>
        <w:div w:id="1303463683">
          <w:marLeft w:val="480"/>
          <w:marRight w:val="0"/>
          <w:marTop w:val="0"/>
          <w:marBottom w:val="0"/>
          <w:divBdr>
            <w:top w:val="none" w:sz="0" w:space="0" w:color="auto"/>
            <w:left w:val="none" w:sz="0" w:space="0" w:color="auto"/>
            <w:bottom w:val="none" w:sz="0" w:space="0" w:color="auto"/>
            <w:right w:val="none" w:sz="0" w:space="0" w:color="auto"/>
          </w:divBdr>
        </w:div>
        <w:div w:id="1665469499">
          <w:marLeft w:val="480"/>
          <w:marRight w:val="0"/>
          <w:marTop w:val="0"/>
          <w:marBottom w:val="0"/>
          <w:divBdr>
            <w:top w:val="none" w:sz="0" w:space="0" w:color="auto"/>
            <w:left w:val="none" w:sz="0" w:space="0" w:color="auto"/>
            <w:bottom w:val="none" w:sz="0" w:space="0" w:color="auto"/>
            <w:right w:val="none" w:sz="0" w:space="0" w:color="auto"/>
          </w:divBdr>
        </w:div>
        <w:div w:id="932083567">
          <w:marLeft w:val="480"/>
          <w:marRight w:val="0"/>
          <w:marTop w:val="0"/>
          <w:marBottom w:val="0"/>
          <w:divBdr>
            <w:top w:val="none" w:sz="0" w:space="0" w:color="auto"/>
            <w:left w:val="none" w:sz="0" w:space="0" w:color="auto"/>
            <w:bottom w:val="none" w:sz="0" w:space="0" w:color="auto"/>
            <w:right w:val="none" w:sz="0" w:space="0" w:color="auto"/>
          </w:divBdr>
        </w:div>
        <w:div w:id="303048454">
          <w:marLeft w:val="480"/>
          <w:marRight w:val="0"/>
          <w:marTop w:val="0"/>
          <w:marBottom w:val="0"/>
          <w:divBdr>
            <w:top w:val="none" w:sz="0" w:space="0" w:color="auto"/>
            <w:left w:val="none" w:sz="0" w:space="0" w:color="auto"/>
            <w:bottom w:val="none" w:sz="0" w:space="0" w:color="auto"/>
            <w:right w:val="none" w:sz="0" w:space="0" w:color="auto"/>
          </w:divBdr>
        </w:div>
        <w:div w:id="468985500">
          <w:marLeft w:val="480"/>
          <w:marRight w:val="0"/>
          <w:marTop w:val="0"/>
          <w:marBottom w:val="0"/>
          <w:divBdr>
            <w:top w:val="none" w:sz="0" w:space="0" w:color="auto"/>
            <w:left w:val="none" w:sz="0" w:space="0" w:color="auto"/>
            <w:bottom w:val="none" w:sz="0" w:space="0" w:color="auto"/>
            <w:right w:val="none" w:sz="0" w:space="0" w:color="auto"/>
          </w:divBdr>
        </w:div>
        <w:div w:id="1226801098">
          <w:marLeft w:val="480"/>
          <w:marRight w:val="0"/>
          <w:marTop w:val="0"/>
          <w:marBottom w:val="0"/>
          <w:divBdr>
            <w:top w:val="none" w:sz="0" w:space="0" w:color="auto"/>
            <w:left w:val="none" w:sz="0" w:space="0" w:color="auto"/>
            <w:bottom w:val="none" w:sz="0" w:space="0" w:color="auto"/>
            <w:right w:val="none" w:sz="0" w:space="0" w:color="auto"/>
          </w:divBdr>
        </w:div>
        <w:div w:id="482502129">
          <w:marLeft w:val="480"/>
          <w:marRight w:val="0"/>
          <w:marTop w:val="0"/>
          <w:marBottom w:val="0"/>
          <w:divBdr>
            <w:top w:val="none" w:sz="0" w:space="0" w:color="auto"/>
            <w:left w:val="none" w:sz="0" w:space="0" w:color="auto"/>
            <w:bottom w:val="none" w:sz="0" w:space="0" w:color="auto"/>
            <w:right w:val="none" w:sz="0" w:space="0" w:color="auto"/>
          </w:divBdr>
        </w:div>
        <w:div w:id="1805276010">
          <w:marLeft w:val="480"/>
          <w:marRight w:val="0"/>
          <w:marTop w:val="0"/>
          <w:marBottom w:val="0"/>
          <w:divBdr>
            <w:top w:val="none" w:sz="0" w:space="0" w:color="auto"/>
            <w:left w:val="none" w:sz="0" w:space="0" w:color="auto"/>
            <w:bottom w:val="none" w:sz="0" w:space="0" w:color="auto"/>
            <w:right w:val="none" w:sz="0" w:space="0" w:color="auto"/>
          </w:divBdr>
        </w:div>
        <w:div w:id="552271973">
          <w:marLeft w:val="480"/>
          <w:marRight w:val="0"/>
          <w:marTop w:val="0"/>
          <w:marBottom w:val="0"/>
          <w:divBdr>
            <w:top w:val="none" w:sz="0" w:space="0" w:color="auto"/>
            <w:left w:val="none" w:sz="0" w:space="0" w:color="auto"/>
            <w:bottom w:val="none" w:sz="0" w:space="0" w:color="auto"/>
            <w:right w:val="none" w:sz="0" w:space="0" w:color="auto"/>
          </w:divBdr>
        </w:div>
        <w:div w:id="625165459">
          <w:marLeft w:val="480"/>
          <w:marRight w:val="0"/>
          <w:marTop w:val="0"/>
          <w:marBottom w:val="0"/>
          <w:divBdr>
            <w:top w:val="none" w:sz="0" w:space="0" w:color="auto"/>
            <w:left w:val="none" w:sz="0" w:space="0" w:color="auto"/>
            <w:bottom w:val="none" w:sz="0" w:space="0" w:color="auto"/>
            <w:right w:val="none" w:sz="0" w:space="0" w:color="auto"/>
          </w:divBdr>
        </w:div>
        <w:div w:id="1352344394">
          <w:marLeft w:val="480"/>
          <w:marRight w:val="0"/>
          <w:marTop w:val="0"/>
          <w:marBottom w:val="0"/>
          <w:divBdr>
            <w:top w:val="none" w:sz="0" w:space="0" w:color="auto"/>
            <w:left w:val="none" w:sz="0" w:space="0" w:color="auto"/>
            <w:bottom w:val="none" w:sz="0" w:space="0" w:color="auto"/>
            <w:right w:val="none" w:sz="0" w:space="0" w:color="auto"/>
          </w:divBdr>
        </w:div>
        <w:div w:id="1690646418">
          <w:marLeft w:val="480"/>
          <w:marRight w:val="0"/>
          <w:marTop w:val="0"/>
          <w:marBottom w:val="0"/>
          <w:divBdr>
            <w:top w:val="none" w:sz="0" w:space="0" w:color="auto"/>
            <w:left w:val="none" w:sz="0" w:space="0" w:color="auto"/>
            <w:bottom w:val="none" w:sz="0" w:space="0" w:color="auto"/>
            <w:right w:val="none" w:sz="0" w:space="0" w:color="auto"/>
          </w:divBdr>
        </w:div>
        <w:div w:id="1683629593">
          <w:marLeft w:val="480"/>
          <w:marRight w:val="0"/>
          <w:marTop w:val="0"/>
          <w:marBottom w:val="0"/>
          <w:divBdr>
            <w:top w:val="none" w:sz="0" w:space="0" w:color="auto"/>
            <w:left w:val="none" w:sz="0" w:space="0" w:color="auto"/>
            <w:bottom w:val="none" w:sz="0" w:space="0" w:color="auto"/>
            <w:right w:val="none" w:sz="0" w:space="0" w:color="auto"/>
          </w:divBdr>
        </w:div>
      </w:divsChild>
    </w:div>
    <w:div w:id="247884174">
      <w:bodyDiv w:val="1"/>
      <w:marLeft w:val="0"/>
      <w:marRight w:val="0"/>
      <w:marTop w:val="0"/>
      <w:marBottom w:val="0"/>
      <w:divBdr>
        <w:top w:val="none" w:sz="0" w:space="0" w:color="auto"/>
        <w:left w:val="none" w:sz="0" w:space="0" w:color="auto"/>
        <w:bottom w:val="none" w:sz="0" w:space="0" w:color="auto"/>
        <w:right w:val="none" w:sz="0" w:space="0" w:color="auto"/>
      </w:divBdr>
    </w:div>
    <w:div w:id="248462739">
      <w:bodyDiv w:val="1"/>
      <w:marLeft w:val="0"/>
      <w:marRight w:val="0"/>
      <w:marTop w:val="0"/>
      <w:marBottom w:val="0"/>
      <w:divBdr>
        <w:top w:val="none" w:sz="0" w:space="0" w:color="auto"/>
        <w:left w:val="none" w:sz="0" w:space="0" w:color="auto"/>
        <w:bottom w:val="none" w:sz="0" w:space="0" w:color="auto"/>
        <w:right w:val="none" w:sz="0" w:space="0" w:color="auto"/>
      </w:divBdr>
    </w:div>
    <w:div w:id="251357703">
      <w:bodyDiv w:val="1"/>
      <w:marLeft w:val="0"/>
      <w:marRight w:val="0"/>
      <w:marTop w:val="0"/>
      <w:marBottom w:val="0"/>
      <w:divBdr>
        <w:top w:val="none" w:sz="0" w:space="0" w:color="auto"/>
        <w:left w:val="none" w:sz="0" w:space="0" w:color="auto"/>
        <w:bottom w:val="none" w:sz="0" w:space="0" w:color="auto"/>
        <w:right w:val="none" w:sz="0" w:space="0" w:color="auto"/>
      </w:divBdr>
    </w:div>
    <w:div w:id="252399386">
      <w:bodyDiv w:val="1"/>
      <w:marLeft w:val="0"/>
      <w:marRight w:val="0"/>
      <w:marTop w:val="0"/>
      <w:marBottom w:val="0"/>
      <w:divBdr>
        <w:top w:val="none" w:sz="0" w:space="0" w:color="auto"/>
        <w:left w:val="none" w:sz="0" w:space="0" w:color="auto"/>
        <w:bottom w:val="none" w:sz="0" w:space="0" w:color="auto"/>
        <w:right w:val="none" w:sz="0" w:space="0" w:color="auto"/>
      </w:divBdr>
    </w:div>
    <w:div w:id="253057930">
      <w:bodyDiv w:val="1"/>
      <w:marLeft w:val="0"/>
      <w:marRight w:val="0"/>
      <w:marTop w:val="0"/>
      <w:marBottom w:val="0"/>
      <w:divBdr>
        <w:top w:val="none" w:sz="0" w:space="0" w:color="auto"/>
        <w:left w:val="none" w:sz="0" w:space="0" w:color="auto"/>
        <w:bottom w:val="none" w:sz="0" w:space="0" w:color="auto"/>
        <w:right w:val="none" w:sz="0" w:space="0" w:color="auto"/>
      </w:divBdr>
    </w:div>
    <w:div w:id="253629616">
      <w:bodyDiv w:val="1"/>
      <w:marLeft w:val="0"/>
      <w:marRight w:val="0"/>
      <w:marTop w:val="0"/>
      <w:marBottom w:val="0"/>
      <w:divBdr>
        <w:top w:val="none" w:sz="0" w:space="0" w:color="auto"/>
        <w:left w:val="none" w:sz="0" w:space="0" w:color="auto"/>
        <w:bottom w:val="none" w:sz="0" w:space="0" w:color="auto"/>
        <w:right w:val="none" w:sz="0" w:space="0" w:color="auto"/>
      </w:divBdr>
    </w:div>
    <w:div w:id="254630593">
      <w:bodyDiv w:val="1"/>
      <w:marLeft w:val="0"/>
      <w:marRight w:val="0"/>
      <w:marTop w:val="0"/>
      <w:marBottom w:val="0"/>
      <w:divBdr>
        <w:top w:val="none" w:sz="0" w:space="0" w:color="auto"/>
        <w:left w:val="none" w:sz="0" w:space="0" w:color="auto"/>
        <w:bottom w:val="none" w:sz="0" w:space="0" w:color="auto"/>
        <w:right w:val="none" w:sz="0" w:space="0" w:color="auto"/>
      </w:divBdr>
    </w:div>
    <w:div w:id="255096196">
      <w:bodyDiv w:val="1"/>
      <w:marLeft w:val="0"/>
      <w:marRight w:val="0"/>
      <w:marTop w:val="0"/>
      <w:marBottom w:val="0"/>
      <w:divBdr>
        <w:top w:val="none" w:sz="0" w:space="0" w:color="auto"/>
        <w:left w:val="none" w:sz="0" w:space="0" w:color="auto"/>
        <w:bottom w:val="none" w:sz="0" w:space="0" w:color="auto"/>
        <w:right w:val="none" w:sz="0" w:space="0" w:color="auto"/>
      </w:divBdr>
    </w:div>
    <w:div w:id="255408686">
      <w:bodyDiv w:val="1"/>
      <w:marLeft w:val="0"/>
      <w:marRight w:val="0"/>
      <w:marTop w:val="0"/>
      <w:marBottom w:val="0"/>
      <w:divBdr>
        <w:top w:val="none" w:sz="0" w:space="0" w:color="auto"/>
        <w:left w:val="none" w:sz="0" w:space="0" w:color="auto"/>
        <w:bottom w:val="none" w:sz="0" w:space="0" w:color="auto"/>
        <w:right w:val="none" w:sz="0" w:space="0" w:color="auto"/>
      </w:divBdr>
    </w:div>
    <w:div w:id="258175814">
      <w:bodyDiv w:val="1"/>
      <w:marLeft w:val="0"/>
      <w:marRight w:val="0"/>
      <w:marTop w:val="0"/>
      <w:marBottom w:val="0"/>
      <w:divBdr>
        <w:top w:val="none" w:sz="0" w:space="0" w:color="auto"/>
        <w:left w:val="none" w:sz="0" w:space="0" w:color="auto"/>
        <w:bottom w:val="none" w:sz="0" w:space="0" w:color="auto"/>
        <w:right w:val="none" w:sz="0" w:space="0" w:color="auto"/>
      </w:divBdr>
    </w:div>
    <w:div w:id="258417752">
      <w:bodyDiv w:val="1"/>
      <w:marLeft w:val="0"/>
      <w:marRight w:val="0"/>
      <w:marTop w:val="0"/>
      <w:marBottom w:val="0"/>
      <w:divBdr>
        <w:top w:val="none" w:sz="0" w:space="0" w:color="auto"/>
        <w:left w:val="none" w:sz="0" w:space="0" w:color="auto"/>
        <w:bottom w:val="none" w:sz="0" w:space="0" w:color="auto"/>
        <w:right w:val="none" w:sz="0" w:space="0" w:color="auto"/>
      </w:divBdr>
    </w:div>
    <w:div w:id="259408423">
      <w:bodyDiv w:val="1"/>
      <w:marLeft w:val="0"/>
      <w:marRight w:val="0"/>
      <w:marTop w:val="0"/>
      <w:marBottom w:val="0"/>
      <w:divBdr>
        <w:top w:val="none" w:sz="0" w:space="0" w:color="auto"/>
        <w:left w:val="none" w:sz="0" w:space="0" w:color="auto"/>
        <w:bottom w:val="none" w:sz="0" w:space="0" w:color="auto"/>
        <w:right w:val="none" w:sz="0" w:space="0" w:color="auto"/>
      </w:divBdr>
    </w:div>
    <w:div w:id="259796566">
      <w:bodyDiv w:val="1"/>
      <w:marLeft w:val="0"/>
      <w:marRight w:val="0"/>
      <w:marTop w:val="0"/>
      <w:marBottom w:val="0"/>
      <w:divBdr>
        <w:top w:val="none" w:sz="0" w:space="0" w:color="auto"/>
        <w:left w:val="none" w:sz="0" w:space="0" w:color="auto"/>
        <w:bottom w:val="none" w:sz="0" w:space="0" w:color="auto"/>
        <w:right w:val="none" w:sz="0" w:space="0" w:color="auto"/>
      </w:divBdr>
    </w:div>
    <w:div w:id="259870981">
      <w:bodyDiv w:val="1"/>
      <w:marLeft w:val="0"/>
      <w:marRight w:val="0"/>
      <w:marTop w:val="0"/>
      <w:marBottom w:val="0"/>
      <w:divBdr>
        <w:top w:val="none" w:sz="0" w:space="0" w:color="auto"/>
        <w:left w:val="none" w:sz="0" w:space="0" w:color="auto"/>
        <w:bottom w:val="none" w:sz="0" w:space="0" w:color="auto"/>
        <w:right w:val="none" w:sz="0" w:space="0" w:color="auto"/>
      </w:divBdr>
    </w:div>
    <w:div w:id="260921676">
      <w:bodyDiv w:val="1"/>
      <w:marLeft w:val="0"/>
      <w:marRight w:val="0"/>
      <w:marTop w:val="0"/>
      <w:marBottom w:val="0"/>
      <w:divBdr>
        <w:top w:val="none" w:sz="0" w:space="0" w:color="auto"/>
        <w:left w:val="none" w:sz="0" w:space="0" w:color="auto"/>
        <w:bottom w:val="none" w:sz="0" w:space="0" w:color="auto"/>
        <w:right w:val="none" w:sz="0" w:space="0" w:color="auto"/>
      </w:divBdr>
    </w:div>
    <w:div w:id="261769021">
      <w:bodyDiv w:val="1"/>
      <w:marLeft w:val="0"/>
      <w:marRight w:val="0"/>
      <w:marTop w:val="0"/>
      <w:marBottom w:val="0"/>
      <w:divBdr>
        <w:top w:val="none" w:sz="0" w:space="0" w:color="auto"/>
        <w:left w:val="none" w:sz="0" w:space="0" w:color="auto"/>
        <w:bottom w:val="none" w:sz="0" w:space="0" w:color="auto"/>
        <w:right w:val="none" w:sz="0" w:space="0" w:color="auto"/>
      </w:divBdr>
    </w:div>
    <w:div w:id="261841807">
      <w:bodyDiv w:val="1"/>
      <w:marLeft w:val="0"/>
      <w:marRight w:val="0"/>
      <w:marTop w:val="0"/>
      <w:marBottom w:val="0"/>
      <w:divBdr>
        <w:top w:val="none" w:sz="0" w:space="0" w:color="auto"/>
        <w:left w:val="none" w:sz="0" w:space="0" w:color="auto"/>
        <w:bottom w:val="none" w:sz="0" w:space="0" w:color="auto"/>
        <w:right w:val="none" w:sz="0" w:space="0" w:color="auto"/>
      </w:divBdr>
    </w:div>
    <w:div w:id="262418534">
      <w:bodyDiv w:val="1"/>
      <w:marLeft w:val="0"/>
      <w:marRight w:val="0"/>
      <w:marTop w:val="0"/>
      <w:marBottom w:val="0"/>
      <w:divBdr>
        <w:top w:val="none" w:sz="0" w:space="0" w:color="auto"/>
        <w:left w:val="none" w:sz="0" w:space="0" w:color="auto"/>
        <w:bottom w:val="none" w:sz="0" w:space="0" w:color="auto"/>
        <w:right w:val="none" w:sz="0" w:space="0" w:color="auto"/>
      </w:divBdr>
    </w:div>
    <w:div w:id="266352724">
      <w:bodyDiv w:val="1"/>
      <w:marLeft w:val="0"/>
      <w:marRight w:val="0"/>
      <w:marTop w:val="0"/>
      <w:marBottom w:val="0"/>
      <w:divBdr>
        <w:top w:val="none" w:sz="0" w:space="0" w:color="auto"/>
        <w:left w:val="none" w:sz="0" w:space="0" w:color="auto"/>
        <w:bottom w:val="none" w:sz="0" w:space="0" w:color="auto"/>
        <w:right w:val="none" w:sz="0" w:space="0" w:color="auto"/>
      </w:divBdr>
    </w:div>
    <w:div w:id="268584868">
      <w:bodyDiv w:val="1"/>
      <w:marLeft w:val="0"/>
      <w:marRight w:val="0"/>
      <w:marTop w:val="0"/>
      <w:marBottom w:val="0"/>
      <w:divBdr>
        <w:top w:val="none" w:sz="0" w:space="0" w:color="auto"/>
        <w:left w:val="none" w:sz="0" w:space="0" w:color="auto"/>
        <w:bottom w:val="none" w:sz="0" w:space="0" w:color="auto"/>
        <w:right w:val="none" w:sz="0" w:space="0" w:color="auto"/>
      </w:divBdr>
    </w:div>
    <w:div w:id="268780342">
      <w:bodyDiv w:val="1"/>
      <w:marLeft w:val="0"/>
      <w:marRight w:val="0"/>
      <w:marTop w:val="0"/>
      <w:marBottom w:val="0"/>
      <w:divBdr>
        <w:top w:val="none" w:sz="0" w:space="0" w:color="auto"/>
        <w:left w:val="none" w:sz="0" w:space="0" w:color="auto"/>
        <w:bottom w:val="none" w:sz="0" w:space="0" w:color="auto"/>
        <w:right w:val="none" w:sz="0" w:space="0" w:color="auto"/>
      </w:divBdr>
    </w:div>
    <w:div w:id="268898779">
      <w:bodyDiv w:val="1"/>
      <w:marLeft w:val="0"/>
      <w:marRight w:val="0"/>
      <w:marTop w:val="0"/>
      <w:marBottom w:val="0"/>
      <w:divBdr>
        <w:top w:val="none" w:sz="0" w:space="0" w:color="auto"/>
        <w:left w:val="none" w:sz="0" w:space="0" w:color="auto"/>
        <w:bottom w:val="none" w:sz="0" w:space="0" w:color="auto"/>
        <w:right w:val="none" w:sz="0" w:space="0" w:color="auto"/>
      </w:divBdr>
    </w:div>
    <w:div w:id="270744901">
      <w:bodyDiv w:val="1"/>
      <w:marLeft w:val="0"/>
      <w:marRight w:val="0"/>
      <w:marTop w:val="0"/>
      <w:marBottom w:val="0"/>
      <w:divBdr>
        <w:top w:val="none" w:sz="0" w:space="0" w:color="auto"/>
        <w:left w:val="none" w:sz="0" w:space="0" w:color="auto"/>
        <w:bottom w:val="none" w:sz="0" w:space="0" w:color="auto"/>
        <w:right w:val="none" w:sz="0" w:space="0" w:color="auto"/>
      </w:divBdr>
    </w:div>
    <w:div w:id="272136714">
      <w:bodyDiv w:val="1"/>
      <w:marLeft w:val="0"/>
      <w:marRight w:val="0"/>
      <w:marTop w:val="0"/>
      <w:marBottom w:val="0"/>
      <w:divBdr>
        <w:top w:val="none" w:sz="0" w:space="0" w:color="auto"/>
        <w:left w:val="none" w:sz="0" w:space="0" w:color="auto"/>
        <w:bottom w:val="none" w:sz="0" w:space="0" w:color="auto"/>
        <w:right w:val="none" w:sz="0" w:space="0" w:color="auto"/>
      </w:divBdr>
      <w:divsChild>
        <w:div w:id="1393582993">
          <w:marLeft w:val="480"/>
          <w:marRight w:val="0"/>
          <w:marTop w:val="0"/>
          <w:marBottom w:val="0"/>
          <w:divBdr>
            <w:top w:val="none" w:sz="0" w:space="0" w:color="auto"/>
            <w:left w:val="none" w:sz="0" w:space="0" w:color="auto"/>
            <w:bottom w:val="none" w:sz="0" w:space="0" w:color="auto"/>
            <w:right w:val="none" w:sz="0" w:space="0" w:color="auto"/>
          </w:divBdr>
        </w:div>
        <w:div w:id="1723479774">
          <w:marLeft w:val="480"/>
          <w:marRight w:val="0"/>
          <w:marTop w:val="0"/>
          <w:marBottom w:val="0"/>
          <w:divBdr>
            <w:top w:val="none" w:sz="0" w:space="0" w:color="auto"/>
            <w:left w:val="none" w:sz="0" w:space="0" w:color="auto"/>
            <w:bottom w:val="none" w:sz="0" w:space="0" w:color="auto"/>
            <w:right w:val="none" w:sz="0" w:space="0" w:color="auto"/>
          </w:divBdr>
        </w:div>
        <w:div w:id="159200346">
          <w:marLeft w:val="480"/>
          <w:marRight w:val="0"/>
          <w:marTop w:val="0"/>
          <w:marBottom w:val="0"/>
          <w:divBdr>
            <w:top w:val="none" w:sz="0" w:space="0" w:color="auto"/>
            <w:left w:val="none" w:sz="0" w:space="0" w:color="auto"/>
            <w:bottom w:val="none" w:sz="0" w:space="0" w:color="auto"/>
            <w:right w:val="none" w:sz="0" w:space="0" w:color="auto"/>
          </w:divBdr>
        </w:div>
        <w:div w:id="50350543">
          <w:marLeft w:val="480"/>
          <w:marRight w:val="0"/>
          <w:marTop w:val="0"/>
          <w:marBottom w:val="0"/>
          <w:divBdr>
            <w:top w:val="none" w:sz="0" w:space="0" w:color="auto"/>
            <w:left w:val="none" w:sz="0" w:space="0" w:color="auto"/>
            <w:bottom w:val="none" w:sz="0" w:space="0" w:color="auto"/>
            <w:right w:val="none" w:sz="0" w:space="0" w:color="auto"/>
          </w:divBdr>
        </w:div>
        <w:div w:id="541746044">
          <w:marLeft w:val="480"/>
          <w:marRight w:val="0"/>
          <w:marTop w:val="0"/>
          <w:marBottom w:val="0"/>
          <w:divBdr>
            <w:top w:val="none" w:sz="0" w:space="0" w:color="auto"/>
            <w:left w:val="none" w:sz="0" w:space="0" w:color="auto"/>
            <w:bottom w:val="none" w:sz="0" w:space="0" w:color="auto"/>
            <w:right w:val="none" w:sz="0" w:space="0" w:color="auto"/>
          </w:divBdr>
        </w:div>
        <w:div w:id="769933772">
          <w:marLeft w:val="480"/>
          <w:marRight w:val="0"/>
          <w:marTop w:val="0"/>
          <w:marBottom w:val="0"/>
          <w:divBdr>
            <w:top w:val="none" w:sz="0" w:space="0" w:color="auto"/>
            <w:left w:val="none" w:sz="0" w:space="0" w:color="auto"/>
            <w:bottom w:val="none" w:sz="0" w:space="0" w:color="auto"/>
            <w:right w:val="none" w:sz="0" w:space="0" w:color="auto"/>
          </w:divBdr>
        </w:div>
        <w:div w:id="1026056279">
          <w:marLeft w:val="480"/>
          <w:marRight w:val="0"/>
          <w:marTop w:val="0"/>
          <w:marBottom w:val="0"/>
          <w:divBdr>
            <w:top w:val="none" w:sz="0" w:space="0" w:color="auto"/>
            <w:left w:val="none" w:sz="0" w:space="0" w:color="auto"/>
            <w:bottom w:val="none" w:sz="0" w:space="0" w:color="auto"/>
            <w:right w:val="none" w:sz="0" w:space="0" w:color="auto"/>
          </w:divBdr>
        </w:div>
        <w:div w:id="70012283">
          <w:marLeft w:val="480"/>
          <w:marRight w:val="0"/>
          <w:marTop w:val="0"/>
          <w:marBottom w:val="0"/>
          <w:divBdr>
            <w:top w:val="none" w:sz="0" w:space="0" w:color="auto"/>
            <w:left w:val="none" w:sz="0" w:space="0" w:color="auto"/>
            <w:bottom w:val="none" w:sz="0" w:space="0" w:color="auto"/>
            <w:right w:val="none" w:sz="0" w:space="0" w:color="auto"/>
          </w:divBdr>
        </w:div>
        <w:div w:id="387991893">
          <w:marLeft w:val="480"/>
          <w:marRight w:val="0"/>
          <w:marTop w:val="0"/>
          <w:marBottom w:val="0"/>
          <w:divBdr>
            <w:top w:val="none" w:sz="0" w:space="0" w:color="auto"/>
            <w:left w:val="none" w:sz="0" w:space="0" w:color="auto"/>
            <w:bottom w:val="none" w:sz="0" w:space="0" w:color="auto"/>
            <w:right w:val="none" w:sz="0" w:space="0" w:color="auto"/>
          </w:divBdr>
        </w:div>
        <w:div w:id="1525481775">
          <w:marLeft w:val="480"/>
          <w:marRight w:val="0"/>
          <w:marTop w:val="0"/>
          <w:marBottom w:val="0"/>
          <w:divBdr>
            <w:top w:val="none" w:sz="0" w:space="0" w:color="auto"/>
            <w:left w:val="none" w:sz="0" w:space="0" w:color="auto"/>
            <w:bottom w:val="none" w:sz="0" w:space="0" w:color="auto"/>
            <w:right w:val="none" w:sz="0" w:space="0" w:color="auto"/>
          </w:divBdr>
        </w:div>
        <w:div w:id="1564290735">
          <w:marLeft w:val="480"/>
          <w:marRight w:val="0"/>
          <w:marTop w:val="0"/>
          <w:marBottom w:val="0"/>
          <w:divBdr>
            <w:top w:val="none" w:sz="0" w:space="0" w:color="auto"/>
            <w:left w:val="none" w:sz="0" w:space="0" w:color="auto"/>
            <w:bottom w:val="none" w:sz="0" w:space="0" w:color="auto"/>
            <w:right w:val="none" w:sz="0" w:space="0" w:color="auto"/>
          </w:divBdr>
        </w:div>
        <w:div w:id="297615729">
          <w:marLeft w:val="480"/>
          <w:marRight w:val="0"/>
          <w:marTop w:val="0"/>
          <w:marBottom w:val="0"/>
          <w:divBdr>
            <w:top w:val="none" w:sz="0" w:space="0" w:color="auto"/>
            <w:left w:val="none" w:sz="0" w:space="0" w:color="auto"/>
            <w:bottom w:val="none" w:sz="0" w:space="0" w:color="auto"/>
            <w:right w:val="none" w:sz="0" w:space="0" w:color="auto"/>
          </w:divBdr>
        </w:div>
        <w:div w:id="870189565">
          <w:marLeft w:val="480"/>
          <w:marRight w:val="0"/>
          <w:marTop w:val="0"/>
          <w:marBottom w:val="0"/>
          <w:divBdr>
            <w:top w:val="none" w:sz="0" w:space="0" w:color="auto"/>
            <w:left w:val="none" w:sz="0" w:space="0" w:color="auto"/>
            <w:bottom w:val="none" w:sz="0" w:space="0" w:color="auto"/>
            <w:right w:val="none" w:sz="0" w:space="0" w:color="auto"/>
          </w:divBdr>
        </w:div>
        <w:div w:id="1062219251">
          <w:marLeft w:val="480"/>
          <w:marRight w:val="0"/>
          <w:marTop w:val="0"/>
          <w:marBottom w:val="0"/>
          <w:divBdr>
            <w:top w:val="none" w:sz="0" w:space="0" w:color="auto"/>
            <w:left w:val="none" w:sz="0" w:space="0" w:color="auto"/>
            <w:bottom w:val="none" w:sz="0" w:space="0" w:color="auto"/>
            <w:right w:val="none" w:sz="0" w:space="0" w:color="auto"/>
          </w:divBdr>
        </w:div>
        <w:div w:id="1189296932">
          <w:marLeft w:val="480"/>
          <w:marRight w:val="0"/>
          <w:marTop w:val="0"/>
          <w:marBottom w:val="0"/>
          <w:divBdr>
            <w:top w:val="none" w:sz="0" w:space="0" w:color="auto"/>
            <w:left w:val="none" w:sz="0" w:space="0" w:color="auto"/>
            <w:bottom w:val="none" w:sz="0" w:space="0" w:color="auto"/>
            <w:right w:val="none" w:sz="0" w:space="0" w:color="auto"/>
          </w:divBdr>
        </w:div>
        <w:div w:id="1869562909">
          <w:marLeft w:val="480"/>
          <w:marRight w:val="0"/>
          <w:marTop w:val="0"/>
          <w:marBottom w:val="0"/>
          <w:divBdr>
            <w:top w:val="none" w:sz="0" w:space="0" w:color="auto"/>
            <w:left w:val="none" w:sz="0" w:space="0" w:color="auto"/>
            <w:bottom w:val="none" w:sz="0" w:space="0" w:color="auto"/>
            <w:right w:val="none" w:sz="0" w:space="0" w:color="auto"/>
          </w:divBdr>
        </w:div>
        <w:div w:id="765462387">
          <w:marLeft w:val="480"/>
          <w:marRight w:val="0"/>
          <w:marTop w:val="0"/>
          <w:marBottom w:val="0"/>
          <w:divBdr>
            <w:top w:val="none" w:sz="0" w:space="0" w:color="auto"/>
            <w:left w:val="none" w:sz="0" w:space="0" w:color="auto"/>
            <w:bottom w:val="none" w:sz="0" w:space="0" w:color="auto"/>
            <w:right w:val="none" w:sz="0" w:space="0" w:color="auto"/>
          </w:divBdr>
        </w:div>
        <w:div w:id="1053769261">
          <w:marLeft w:val="480"/>
          <w:marRight w:val="0"/>
          <w:marTop w:val="0"/>
          <w:marBottom w:val="0"/>
          <w:divBdr>
            <w:top w:val="none" w:sz="0" w:space="0" w:color="auto"/>
            <w:left w:val="none" w:sz="0" w:space="0" w:color="auto"/>
            <w:bottom w:val="none" w:sz="0" w:space="0" w:color="auto"/>
            <w:right w:val="none" w:sz="0" w:space="0" w:color="auto"/>
          </w:divBdr>
        </w:div>
        <w:div w:id="1493914008">
          <w:marLeft w:val="480"/>
          <w:marRight w:val="0"/>
          <w:marTop w:val="0"/>
          <w:marBottom w:val="0"/>
          <w:divBdr>
            <w:top w:val="none" w:sz="0" w:space="0" w:color="auto"/>
            <w:left w:val="none" w:sz="0" w:space="0" w:color="auto"/>
            <w:bottom w:val="none" w:sz="0" w:space="0" w:color="auto"/>
            <w:right w:val="none" w:sz="0" w:space="0" w:color="auto"/>
          </w:divBdr>
        </w:div>
        <w:div w:id="1734085666">
          <w:marLeft w:val="480"/>
          <w:marRight w:val="0"/>
          <w:marTop w:val="0"/>
          <w:marBottom w:val="0"/>
          <w:divBdr>
            <w:top w:val="none" w:sz="0" w:space="0" w:color="auto"/>
            <w:left w:val="none" w:sz="0" w:space="0" w:color="auto"/>
            <w:bottom w:val="none" w:sz="0" w:space="0" w:color="auto"/>
            <w:right w:val="none" w:sz="0" w:space="0" w:color="auto"/>
          </w:divBdr>
        </w:div>
        <w:div w:id="207303373">
          <w:marLeft w:val="480"/>
          <w:marRight w:val="0"/>
          <w:marTop w:val="0"/>
          <w:marBottom w:val="0"/>
          <w:divBdr>
            <w:top w:val="none" w:sz="0" w:space="0" w:color="auto"/>
            <w:left w:val="none" w:sz="0" w:space="0" w:color="auto"/>
            <w:bottom w:val="none" w:sz="0" w:space="0" w:color="auto"/>
            <w:right w:val="none" w:sz="0" w:space="0" w:color="auto"/>
          </w:divBdr>
        </w:div>
        <w:div w:id="1963225865">
          <w:marLeft w:val="480"/>
          <w:marRight w:val="0"/>
          <w:marTop w:val="0"/>
          <w:marBottom w:val="0"/>
          <w:divBdr>
            <w:top w:val="none" w:sz="0" w:space="0" w:color="auto"/>
            <w:left w:val="none" w:sz="0" w:space="0" w:color="auto"/>
            <w:bottom w:val="none" w:sz="0" w:space="0" w:color="auto"/>
            <w:right w:val="none" w:sz="0" w:space="0" w:color="auto"/>
          </w:divBdr>
        </w:div>
        <w:div w:id="1517957254">
          <w:marLeft w:val="480"/>
          <w:marRight w:val="0"/>
          <w:marTop w:val="0"/>
          <w:marBottom w:val="0"/>
          <w:divBdr>
            <w:top w:val="none" w:sz="0" w:space="0" w:color="auto"/>
            <w:left w:val="none" w:sz="0" w:space="0" w:color="auto"/>
            <w:bottom w:val="none" w:sz="0" w:space="0" w:color="auto"/>
            <w:right w:val="none" w:sz="0" w:space="0" w:color="auto"/>
          </w:divBdr>
        </w:div>
        <w:div w:id="759446572">
          <w:marLeft w:val="480"/>
          <w:marRight w:val="0"/>
          <w:marTop w:val="0"/>
          <w:marBottom w:val="0"/>
          <w:divBdr>
            <w:top w:val="none" w:sz="0" w:space="0" w:color="auto"/>
            <w:left w:val="none" w:sz="0" w:space="0" w:color="auto"/>
            <w:bottom w:val="none" w:sz="0" w:space="0" w:color="auto"/>
            <w:right w:val="none" w:sz="0" w:space="0" w:color="auto"/>
          </w:divBdr>
        </w:div>
        <w:div w:id="1880587867">
          <w:marLeft w:val="480"/>
          <w:marRight w:val="0"/>
          <w:marTop w:val="0"/>
          <w:marBottom w:val="0"/>
          <w:divBdr>
            <w:top w:val="none" w:sz="0" w:space="0" w:color="auto"/>
            <w:left w:val="none" w:sz="0" w:space="0" w:color="auto"/>
            <w:bottom w:val="none" w:sz="0" w:space="0" w:color="auto"/>
            <w:right w:val="none" w:sz="0" w:space="0" w:color="auto"/>
          </w:divBdr>
        </w:div>
        <w:div w:id="534734194">
          <w:marLeft w:val="480"/>
          <w:marRight w:val="0"/>
          <w:marTop w:val="0"/>
          <w:marBottom w:val="0"/>
          <w:divBdr>
            <w:top w:val="none" w:sz="0" w:space="0" w:color="auto"/>
            <w:left w:val="none" w:sz="0" w:space="0" w:color="auto"/>
            <w:bottom w:val="none" w:sz="0" w:space="0" w:color="auto"/>
            <w:right w:val="none" w:sz="0" w:space="0" w:color="auto"/>
          </w:divBdr>
        </w:div>
        <w:div w:id="2077513172">
          <w:marLeft w:val="480"/>
          <w:marRight w:val="0"/>
          <w:marTop w:val="0"/>
          <w:marBottom w:val="0"/>
          <w:divBdr>
            <w:top w:val="none" w:sz="0" w:space="0" w:color="auto"/>
            <w:left w:val="none" w:sz="0" w:space="0" w:color="auto"/>
            <w:bottom w:val="none" w:sz="0" w:space="0" w:color="auto"/>
            <w:right w:val="none" w:sz="0" w:space="0" w:color="auto"/>
          </w:divBdr>
        </w:div>
        <w:div w:id="970552040">
          <w:marLeft w:val="480"/>
          <w:marRight w:val="0"/>
          <w:marTop w:val="0"/>
          <w:marBottom w:val="0"/>
          <w:divBdr>
            <w:top w:val="none" w:sz="0" w:space="0" w:color="auto"/>
            <w:left w:val="none" w:sz="0" w:space="0" w:color="auto"/>
            <w:bottom w:val="none" w:sz="0" w:space="0" w:color="auto"/>
            <w:right w:val="none" w:sz="0" w:space="0" w:color="auto"/>
          </w:divBdr>
        </w:div>
        <w:div w:id="1649506716">
          <w:marLeft w:val="480"/>
          <w:marRight w:val="0"/>
          <w:marTop w:val="0"/>
          <w:marBottom w:val="0"/>
          <w:divBdr>
            <w:top w:val="none" w:sz="0" w:space="0" w:color="auto"/>
            <w:left w:val="none" w:sz="0" w:space="0" w:color="auto"/>
            <w:bottom w:val="none" w:sz="0" w:space="0" w:color="auto"/>
            <w:right w:val="none" w:sz="0" w:space="0" w:color="auto"/>
          </w:divBdr>
        </w:div>
        <w:div w:id="1991787403">
          <w:marLeft w:val="480"/>
          <w:marRight w:val="0"/>
          <w:marTop w:val="0"/>
          <w:marBottom w:val="0"/>
          <w:divBdr>
            <w:top w:val="none" w:sz="0" w:space="0" w:color="auto"/>
            <w:left w:val="none" w:sz="0" w:space="0" w:color="auto"/>
            <w:bottom w:val="none" w:sz="0" w:space="0" w:color="auto"/>
            <w:right w:val="none" w:sz="0" w:space="0" w:color="auto"/>
          </w:divBdr>
        </w:div>
        <w:div w:id="1397165217">
          <w:marLeft w:val="480"/>
          <w:marRight w:val="0"/>
          <w:marTop w:val="0"/>
          <w:marBottom w:val="0"/>
          <w:divBdr>
            <w:top w:val="none" w:sz="0" w:space="0" w:color="auto"/>
            <w:left w:val="none" w:sz="0" w:space="0" w:color="auto"/>
            <w:bottom w:val="none" w:sz="0" w:space="0" w:color="auto"/>
            <w:right w:val="none" w:sz="0" w:space="0" w:color="auto"/>
          </w:divBdr>
        </w:div>
        <w:div w:id="297809828">
          <w:marLeft w:val="480"/>
          <w:marRight w:val="0"/>
          <w:marTop w:val="0"/>
          <w:marBottom w:val="0"/>
          <w:divBdr>
            <w:top w:val="none" w:sz="0" w:space="0" w:color="auto"/>
            <w:left w:val="none" w:sz="0" w:space="0" w:color="auto"/>
            <w:bottom w:val="none" w:sz="0" w:space="0" w:color="auto"/>
            <w:right w:val="none" w:sz="0" w:space="0" w:color="auto"/>
          </w:divBdr>
        </w:div>
        <w:div w:id="959340791">
          <w:marLeft w:val="480"/>
          <w:marRight w:val="0"/>
          <w:marTop w:val="0"/>
          <w:marBottom w:val="0"/>
          <w:divBdr>
            <w:top w:val="none" w:sz="0" w:space="0" w:color="auto"/>
            <w:left w:val="none" w:sz="0" w:space="0" w:color="auto"/>
            <w:bottom w:val="none" w:sz="0" w:space="0" w:color="auto"/>
            <w:right w:val="none" w:sz="0" w:space="0" w:color="auto"/>
          </w:divBdr>
        </w:div>
        <w:div w:id="2086296749">
          <w:marLeft w:val="480"/>
          <w:marRight w:val="0"/>
          <w:marTop w:val="0"/>
          <w:marBottom w:val="0"/>
          <w:divBdr>
            <w:top w:val="none" w:sz="0" w:space="0" w:color="auto"/>
            <w:left w:val="none" w:sz="0" w:space="0" w:color="auto"/>
            <w:bottom w:val="none" w:sz="0" w:space="0" w:color="auto"/>
            <w:right w:val="none" w:sz="0" w:space="0" w:color="auto"/>
          </w:divBdr>
        </w:div>
        <w:div w:id="1861159517">
          <w:marLeft w:val="480"/>
          <w:marRight w:val="0"/>
          <w:marTop w:val="0"/>
          <w:marBottom w:val="0"/>
          <w:divBdr>
            <w:top w:val="none" w:sz="0" w:space="0" w:color="auto"/>
            <w:left w:val="none" w:sz="0" w:space="0" w:color="auto"/>
            <w:bottom w:val="none" w:sz="0" w:space="0" w:color="auto"/>
            <w:right w:val="none" w:sz="0" w:space="0" w:color="auto"/>
          </w:divBdr>
        </w:div>
        <w:div w:id="450562312">
          <w:marLeft w:val="480"/>
          <w:marRight w:val="0"/>
          <w:marTop w:val="0"/>
          <w:marBottom w:val="0"/>
          <w:divBdr>
            <w:top w:val="none" w:sz="0" w:space="0" w:color="auto"/>
            <w:left w:val="none" w:sz="0" w:space="0" w:color="auto"/>
            <w:bottom w:val="none" w:sz="0" w:space="0" w:color="auto"/>
            <w:right w:val="none" w:sz="0" w:space="0" w:color="auto"/>
          </w:divBdr>
        </w:div>
        <w:div w:id="292755169">
          <w:marLeft w:val="480"/>
          <w:marRight w:val="0"/>
          <w:marTop w:val="0"/>
          <w:marBottom w:val="0"/>
          <w:divBdr>
            <w:top w:val="none" w:sz="0" w:space="0" w:color="auto"/>
            <w:left w:val="none" w:sz="0" w:space="0" w:color="auto"/>
            <w:bottom w:val="none" w:sz="0" w:space="0" w:color="auto"/>
            <w:right w:val="none" w:sz="0" w:space="0" w:color="auto"/>
          </w:divBdr>
        </w:div>
        <w:div w:id="866259938">
          <w:marLeft w:val="480"/>
          <w:marRight w:val="0"/>
          <w:marTop w:val="0"/>
          <w:marBottom w:val="0"/>
          <w:divBdr>
            <w:top w:val="none" w:sz="0" w:space="0" w:color="auto"/>
            <w:left w:val="none" w:sz="0" w:space="0" w:color="auto"/>
            <w:bottom w:val="none" w:sz="0" w:space="0" w:color="auto"/>
            <w:right w:val="none" w:sz="0" w:space="0" w:color="auto"/>
          </w:divBdr>
        </w:div>
        <w:div w:id="1296640359">
          <w:marLeft w:val="480"/>
          <w:marRight w:val="0"/>
          <w:marTop w:val="0"/>
          <w:marBottom w:val="0"/>
          <w:divBdr>
            <w:top w:val="none" w:sz="0" w:space="0" w:color="auto"/>
            <w:left w:val="none" w:sz="0" w:space="0" w:color="auto"/>
            <w:bottom w:val="none" w:sz="0" w:space="0" w:color="auto"/>
            <w:right w:val="none" w:sz="0" w:space="0" w:color="auto"/>
          </w:divBdr>
        </w:div>
        <w:div w:id="2039425310">
          <w:marLeft w:val="480"/>
          <w:marRight w:val="0"/>
          <w:marTop w:val="0"/>
          <w:marBottom w:val="0"/>
          <w:divBdr>
            <w:top w:val="none" w:sz="0" w:space="0" w:color="auto"/>
            <w:left w:val="none" w:sz="0" w:space="0" w:color="auto"/>
            <w:bottom w:val="none" w:sz="0" w:space="0" w:color="auto"/>
            <w:right w:val="none" w:sz="0" w:space="0" w:color="auto"/>
          </w:divBdr>
        </w:div>
        <w:div w:id="2082868173">
          <w:marLeft w:val="480"/>
          <w:marRight w:val="0"/>
          <w:marTop w:val="0"/>
          <w:marBottom w:val="0"/>
          <w:divBdr>
            <w:top w:val="none" w:sz="0" w:space="0" w:color="auto"/>
            <w:left w:val="none" w:sz="0" w:space="0" w:color="auto"/>
            <w:bottom w:val="none" w:sz="0" w:space="0" w:color="auto"/>
            <w:right w:val="none" w:sz="0" w:space="0" w:color="auto"/>
          </w:divBdr>
        </w:div>
        <w:div w:id="1294020179">
          <w:marLeft w:val="480"/>
          <w:marRight w:val="0"/>
          <w:marTop w:val="0"/>
          <w:marBottom w:val="0"/>
          <w:divBdr>
            <w:top w:val="none" w:sz="0" w:space="0" w:color="auto"/>
            <w:left w:val="none" w:sz="0" w:space="0" w:color="auto"/>
            <w:bottom w:val="none" w:sz="0" w:space="0" w:color="auto"/>
            <w:right w:val="none" w:sz="0" w:space="0" w:color="auto"/>
          </w:divBdr>
        </w:div>
        <w:div w:id="1029525373">
          <w:marLeft w:val="480"/>
          <w:marRight w:val="0"/>
          <w:marTop w:val="0"/>
          <w:marBottom w:val="0"/>
          <w:divBdr>
            <w:top w:val="none" w:sz="0" w:space="0" w:color="auto"/>
            <w:left w:val="none" w:sz="0" w:space="0" w:color="auto"/>
            <w:bottom w:val="none" w:sz="0" w:space="0" w:color="auto"/>
            <w:right w:val="none" w:sz="0" w:space="0" w:color="auto"/>
          </w:divBdr>
        </w:div>
        <w:div w:id="333845596">
          <w:marLeft w:val="480"/>
          <w:marRight w:val="0"/>
          <w:marTop w:val="0"/>
          <w:marBottom w:val="0"/>
          <w:divBdr>
            <w:top w:val="none" w:sz="0" w:space="0" w:color="auto"/>
            <w:left w:val="none" w:sz="0" w:space="0" w:color="auto"/>
            <w:bottom w:val="none" w:sz="0" w:space="0" w:color="auto"/>
            <w:right w:val="none" w:sz="0" w:space="0" w:color="auto"/>
          </w:divBdr>
        </w:div>
        <w:div w:id="389231718">
          <w:marLeft w:val="480"/>
          <w:marRight w:val="0"/>
          <w:marTop w:val="0"/>
          <w:marBottom w:val="0"/>
          <w:divBdr>
            <w:top w:val="none" w:sz="0" w:space="0" w:color="auto"/>
            <w:left w:val="none" w:sz="0" w:space="0" w:color="auto"/>
            <w:bottom w:val="none" w:sz="0" w:space="0" w:color="auto"/>
            <w:right w:val="none" w:sz="0" w:space="0" w:color="auto"/>
          </w:divBdr>
        </w:div>
        <w:div w:id="921719797">
          <w:marLeft w:val="480"/>
          <w:marRight w:val="0"/>
          <w:marTop w:val="0"/>
          <w:marBottom w:val="0"/>
          <w:divBdr>
            <w:top w:val="none" w:sz="0" w:space="0" w:color="auto"/>
            <w:left w:val="none" w:sz="0" w:space="0" w:color="auto"/>
            <w:bottom w:val="none" w:sz="0" w:space="0" w:color="auto"/>
            <w:right w:val="none" w:sz="0" w:space="0" w:color="auto"/>
          </w:divBdr>
        </w:div>
        <w:div w:id="47731216">
          <w:marLeft w:val="480"/>
          <w:marRight w:val="0"/>
          <w:marTop w:val="0"/>
          <w:marBottom w:val="0"/>
          <w:divBdr>
            <w:top w:val="none" w:sz="0" w:space="0" w:color="auto"/>
            <w:left w:val="none" w:sz="0" w:space="0" w:color="auto"/>
            <w:bottom w:val="none" w:sz="0" w:space="0" w:color="auto"/>
            <w:right w:val="none" w:sz="0" w:space="0" w:color="auto"/>
          </w:divBdr>
        </w:div>
        <w:div w:id="1348940954">
          <w:marLeft w:val="480"/>
          <w:marRight w:val="0"/>
          <w:marTop w:val="0"/>
          <w:marBottom w:val="0"/>
          <w:divBdr>
            <w:top w:val="none" w:sz="0" w:space="0" w:color="auto"/>
            <w:left w:val="none" w:sz="0" w:space="0" w:color="auto"/>
            <w:bottom w:val="none" w:sz="0" w:space="0" w:color="auto"/>
            <w:right w:val="none" w:sz="0" w:space="0" w:color="auto"/>
          </w:divBdr>
        </w:div>
        <w:div w:id="360938982">
          <w:marLeft w:val="480"/>
          <w:marRight w:val="0"/>
          <w:marTop w:val="0"/>
          <w:marBottom w:val="0"/>
          <w:divBdr>
            <w:top w:val="none" w:sz="0" w:space="0" w:color="auto"/>
            <w:left w:val="none" w:sz="0" w:space="0" w:color="auto"/>
            <w:bottom w:val="none" w:sz="0" w:space="0" w:color="auto"/>
            <w:right w:val="none" w:sz="0" w:space="0" w:color="auto"/>
          </w:divBdr>
        </w:div>
        <w:div w:id="245189330">
          <w:marLeft w:val="480"/>
          <w:marRight w:val="0"/>
          <w:marTop w:val="0"/>
          <w:marBottom w:val="0"/>
          <w:divBdr>
            <w:top w:val="none" w:sz="0" w:space="0" w:color="auto"/>
            <w:left w:val="none" w:sz="0" w:space="0" w:color="auto"/>
            <w:bottom w:val="none" w:sz="0" w:space="0" w:color="auto"/>
            <w:right w:val="none" w:sz="0" w:space="0" w:color="auto"/>
          </w:divBdr>
        </w:div>
        <w:div w:id="1777023660">
          <w:marLeft w:val="480"/>
          <w:marRight w:val="0"/>
          <w:marTop w:val="0"/>
          <w:marBottom w:val="0"/>
          <w:divBdr>
            <w:top w:val="none" w:sz="0" w:space="0" w:color="auto"/>
            <w:left w:val="none" w:sz="0" w:space="0" w:color="auto"/>
            <w:bottom w:val="none" w:sz="0" w:space="0" w:color="auto"/>
            <w:right w:val="none" w:sz="0" w:space="0" w:color="auto"/>
          </w:divBdr>
        </w:div>
        <w:div w:id="1631084773">
          <w:marLeft w:val="480"/>
          <w:marRight w:val="0"/>
          <w:marTop w:val="0"/>
          <w:marBottom w:val="0"/>
          <w:divBdr>
            <w:top w:val="none" w:sz="0" w:space="0" w:color="auto"/>
            <w:left w:val="none" w:sz="0" w:space="0" w:color="auto"/>
            <w:bottom w:val="none" w:sz="0" w:space="0" w:color="auto"/>
            <w:right w:val="none" w:sz="0" w:space="0" w:color="auto"/>
          </w:divBdr>
        </w:div>
        <w:div w:id="1303385216">
          <w:marLeft w:val="480"/>
          <w:marRight w:val="0"/>
          <w:marTop w:val="0"/>
          <w:marBottom w:val="0"/>
          <w:divBdr>
            <w:top w:val="none" w:sz="0" w:space="0" w:color="auto"/>
            <w:left w:val="none" w:sz="0" w:space="0" w:color="auto"/>
            <w:bottom w:val="none" w:sz="0" w:space="0" w:color="auto"/>
            <w:right w:val="none" w:sz="0" w:space="0" w:color="auto"/>
          </w:divBdr>
        </w:div>
        <w:div w:id="328291588">
          <w:marLeft w:val="480"/>
          <w:marRight w:val="0"/>
          <w:marTop w:val="0"/>
          <w:marBottom w:val="0"/>
          <w:divBdr>
            <w:top w:val="none" w:sz="0" w:space="0" w:color="auto"/>
            <w:left w:val="none" w:sz="0" w:space="0" w:color="auto"/>
            <w:bottom w:val="none" w:sz="0" w:space="0" w:color="auto"/>
            <w:right w:val="none" w:sz="0" w:space="0" w:color="auto"/>
          </w:divBdr>
        </w:div>
      </w:divsChild>
    </w:div>
    <w:div w:id="273440264">
      <w:bodyDiv w:val="1"/>
      <w:marLeft w:val="0"/>
      <w:marRight w:val="0"/>
      <w:marTop w:val="0"/>
      <w:marBottom w:val="0"/>
      <w:divBdr>
        <w:top w:val="none" w:sz="0" w:space="0" w:color="auto"/>
        <w:left w:val="none" w:sz="0" w:space="0" w:color="auto"/>
        <w:bottom w:val="none" w:sz="0" w:space="0" w:color="auto"/>
        <w:right w:val="none" w:sz="0" w:space="0" w:color="auto"/>
      </w:divBdr>
    </w:div>
    <w:div w:id="274825075">
      <w:bodyDiv w:val="1"/>
      <w:marLeft w:val="0"/>
      <w:marRight w:val="0"/>
      <w:marTop w:val="0"/>
      <w:marBottom w:val="0"/>
      <w:divBdr>
        <w:top w:val="none" w:sz="0" w:space="0" w:color="auto"/>
        <w:left w:val="none" w:sz="0" w:space="0" w:color="auto"/>
        <w:bottom w:val="none" w:sz="0" w:space="0" w:color="auto"/>
        <w:right w:val="none" w:sz="0" w:space="0" w:color="auto"/>
      </w:divBdr>
    </w:div>
    <w:div w:id="275214049">
      <w:bodyDiv w:val="1"/>
      <w:marLeft w:val="0"/>
      <w:marRight w:val="0"/>
      <w:marTop w:val="0"/>
      <w:marBottom w:val="0"/>
      <w:divBdr>
        <w:top w:val="none" w:sz="0" w:space="0" w:color="auto"/>
        <w:left w:val="none" w:sz="0" w:space="0" w:color="auto"/>
        <w:bottom w:val="none" w:sz="0" w:space="0" w:color="auto"/>
        <w:right w:val="none" w:sz="0" w:space="0" w:color="auto"/>
      </w:divBdr>
    </w:div>
    <w:div w:id="276525986">
      <w:bodyDiv w:val="1"/>
      <w:marLeft w:val="0"/>
      <w:marRight w:val="0"/>
      <w:marTop w:val="0"/>
      <w:marBottom w:val="0"/>
      <w:divBdr>
        <w:top w:val="none" w:sz="0" w:space="0" w:color="auto"/>
        <w:left w:val="none" w:sz="0" w:space="0" w:color="auto"/>
        <w:bottom w:val="none" w:sz="0" w:space="0" w:color="auto"/>
        <w:right w:val="none" w:sz="0" w:space="0" w:color="auto"/>
      </w:divBdr>
    </w:div>
    <w:div w:id="276832839">
      <w:bodyDiv w:val="1"/>
      <w:marLeft w:val="0"/>
      <w:marRight w:val="0"/>
      <w:marTop w:val="0"/>
      <w:marBottom w:val="0"/>
      <w:divBdr>
        <w:top w:val="none" w:sz="0" w:space="0" w:color="auto"/>
        <w:left w:val="none" w:sz="0" w:space="0" w:color="auto"/>
        <w:bottom w:val="none" w:sz="0" w:space="0" w:color="auto"/>
        <w:right w:val="none" w:sz="0" w:space="0" w:color="auto"/>
      </w:divBdr>
    </w:div>
    <w:div w:id="276914004">
      <w:bodyDiv w:val="1"/>
      <w:marLeft w:val="0"/>
      <w:marRight w:val="0"/>
      <w:marTop w:val="0"/>
      <w:marBottom w:val="0"/>
      <w:divBdr>
        <w:top w:val="none" w:sz="0" w:space="0" w:color="auto"/>
        <w:left w:val="none" w:sz="0" w:space="0" w:color="auto"/>
        <w:bottom w:val="none" w:sz="0" w:space="0" w:color="auto"/>
        <w:right w:val="none" w:sz="0" w:space="0" w:color="auto"/>
      </w:divBdr>
    </w:div>
    <w:div w:id="277370480">
      <w:bodyDiv w:val="1"/>
      <w:marLeft w:val="0"/>
      <w:marRight w:val="0"/>
      <w:marTop w:val="0"/>
      <w:marBottom w:val="0"/>
      <w:divBdr>
        <w:top w:val="none" w:sz="0" w:space="0" w:color="auto"/>
        <w:left w:val="none" w:sz="0" w:space="0" w:color="auto"/>
        <w:bottom w:val="none" w:sz="0" w:space="0" w:color="auto"/>
        <w:right w:val="none" w:sz="0" w:space="0" w:color="auto"/>
      </w:divBdr>
    </w:div>
    <w:div w:id="280261455">
      <w:bodyDiv w:val="1"/>
      <w:marLeft w:val="0"/>
      <w:marRight w:val="0"/>
      <w:marTop w:val="0"/>
      <w:marBottom w:val="0"/>
      <w:divBdr>
        <w:top w:val="none" w:sz="0" w:space="0" w:color="auto"/>
        <w:left w:val="none" w:sz="0" w:space="0" w:color="auto"/>
        <w:bottom w:val="none" w:sz="0" w:space="0" w:color="auto"/>
        <w:right w:val="none" w:sz="0" w:space="0" w:color="auto"/>
      </w:divBdr>
    </w:div>
    <w:div w:id="280305496">
      <w:bodyDiv w:val="1"/>
      <w:marLeft w:val="0"/>
      <w:marRight w:val="0"/>
      <w:marTop w:val="0"/>
      <w:marBottom w:val="0"/>
      <w:divBdr>
        <w:top w:val="none" w:sz="0" w:space="0" w:color="auto"/>
        <w:left w:val="none" w:sz="0" w:space="0" w:color="auto"/>
        <w:bottom w:val="none" w:sz="0" w:space="0" w:color="auto"/>
        <w:right w:val="none" w:sz="0" w:space="0" w:color="auto"/>
      </w:divBdr>
    </w:div>
    <w:div w:id="280919666">
      <w:bodyDiv w:val="1"/>
      <w:marLeft w:val="0"/>
      <w:marRight w:val="0"/>
      <w:marTop w:val="0"/>
      <w:marBottom w:val="0"/>
      <w:divBdr>
        <w:top w:val="none" w:sz="0" w:space="0" w:color="auto"/>
        <w:left w:val="none" w:sz="0" w:space="0" w:color="auto"/>
        <w:bottom w:val="none" w:sz="0" w:space="0" w:color="auto"/>
        <w:right w:val="none" w:sz="0" w:space="0" w:color="auto"/>
      </w:divBdr>
    </w:div>
    <w:div w:id="282082722">
      <w:bodyDiv w:val="1"/>
      <w:marLeft w:val="0"/>
      <w:marRight w:val="0"/>
      <w:marTop w:val="0"/>
      <w:marBottom w:val="0"/>
      <w:divBdr>
        <w:top w:val="none" w:sz="0" w:space="0" w:color="auto"/>
        <w:left w:val="none" w:sz="0" w:space="0" w:color="auto"/>
        <w:bottom w:val="none" w:sz="0" w:space="0" w:color="auto"/>
        <w:right w:val="none" w:sz="0" w:space="0" w:color="auto"/>
      </w:divBdr>
    </w:div>
    <w:div w:id="282230125">
      <w:bodyDiv w:val="1"/>
      <w:marLeft w:val="0"/>
      <w:marRight w:val="0"/>
      <w:marTop w:val="0"/>
      <w:marBottom w:val="0"/>
      <w:divBdr>
        <w:top w:val="none" w:sz="0" w:space="0" w:color="auto"/>
        <w:left w:val="none" w:sz="0" w:space="0" w:color="auto"/>
        <w:bottom w:val="none" w:sz="0" w:space="0" w:color="auto"/>
        <w:right w:val="none" w:sz="0" w:space="0" w:color="auto"/>
      </w:divBdr>
    </w:div>
    <w:div w:id="288128216">
      <w:bodyDiv w:val="1"/>
      <w:marLeft w:val="0"/>
      <w:marRight w:val="0"/>
      <w:marTop w:val="0"/>
      <w:marBottom w:val="0"/>
      <w:divBdr>
        <w:top w:val="none" w:sz="0" w:space="0" w:color="auto"/>
        <w:left w:val="none" w:sz="0" w:space="0" w:color="auto"/>
        <w:bottom w:val="none" w:sz="0" w:space="0" w:color="auto"/>
        <w:right w:val="none" w:sz="0" w:space="0" w:color="auto"/>
      </w:divBdr>
    </w:div>
    <w:div w:id="289022612">
      <w:bodyDiv w:val="1"/>
      <w:marLeft w:val="0"/>
      <w:marRight w:val="0"/>
      <w:marTop w:val="0"/>
      <w:marBottom w:val="0"/>
      <w:divBdr>
        <w:top w:val="none" w:sz="0" w:space="0" w:color="auto"/>
        <w:left w:val="none" w:sz="0" w:space="0" w:color="auto"/>
        <w:bottom w:val="none" w:sz="0" w:space="0" w:color="auto"/>
        <w:right w:val="none" w:sz="0" w:space="0" w:color="auto"/>
      </w:divBdr>
    </w:div>
    <w:div w:id="289483863">
      <w:bodyDiv w:val="1"/>
      <w:marLeft w:val="0"/>
      <w:marRight w:val="0"/>
      <w:marTop w:val="0"/>
      <w:marBottom w:val="0"/>
      <w:divBdr>
        <w:top w:val="none" w:sz="0" w:space="0" w:color="auto"/>
        <w:left w:val="none" w:sz="0" w:space="0" w:color="auto"/>
        <w:bottom w:val="none" w:sz="0" w:space="0" w:color="auto"/>
        <w:right w:val="none" w:sz="0" w:space="0" w:color="auto"/>
      </w:divBdr>
    </w:div>
    <w:div w:id="289669794">
      <w:bodyDiv w:val="1"/>
      <w:marLeft w:val="0"/>
      <w:marRight w:val="0"/>
      <w:marTop w:val="0"/>
      <w:marBottom w:val="0"/>
      <w:divBdr>
        <w:top w:val="none" w:sz="0" w:space="0" w:color="auto"/>
        <w:left w:val="none" w:sz="0" w:space="0" w:color="auto"/>
        <w:bottom w:val="none" w:sz="0" w:space="0" w:color="auto"/>
        <w:right w:val="none" w:sz="0" w:space="0" w:color="auto"/>
      </w:divBdr>
    </w:div>
    <w:div w:id="289945622">
      <w:bodyDiv w:val="1"/>
      <w:marLeft w:val="0"/>
      <w:marRight w:val="0"/>
      <w:marTop w:val="0"/>
      <w:marBottom w:val="0"/>
      <w:divBdr>
        <w:top w:val="none" w:sz="0" w:space="0" w:color="auto"/>
        <w:left w:val="none" w:sz="0" w:space="0" w:color="auto"/>
        <w:bottom w:val="none" w:sz="0" w:space="0" w:color="auto"/>
        <w:right w:val="none" w:sz="0" w:space="0" w:color="auto"/>
      </w:divBdr>
    </w:div>
    <w:div w:id="291403679">
      <w:bodyDiv w:val="1"/>
      <w:marLeft w:val="0"/>
      <w:marRight w:val="0"/>
      <w:marTop w:val="0"/>
      <w:marBottom w:val="0"/>
      <w:divBdr>
        <w:top w:val="none" w:sz="0" w:space="0" w:color="auto"/>
        <w:left w:val="none" w:sz="0" w:space="0" w:color="auto"/>
        <w:bottom w:val="none" w:sz="0" w:space="0" w:color="auto"/>
        <w:right w:val="none" w:sz="0" w:space="0" w:color="auto"/>
      </w:divBdr>
    </w:div>
    <w:div w:id="295599969">
      <w:bodyDiv w:val="1"/>
      <w:marLeft w:val="0"/>
      <w:marRight w:val="0"/>
      <w:marTop w:val="0"/>
      <w:marBottom w:val="0"/>
      <w:divBdr>
        <w:top w:val="none" w:sz="0" w:space="0" w:color="auto"/>
        <w:left w:val="none" w:sz="0" w:space="0" w:color="auto"/>
        <w:bottom w:val="none" w:sz="0" w:space="0" w:color="auto"/>
        <w:right w:val="none" w:sz="0" w:space="0" w:color="auto"/>
      </w:divBdr>
    </w:div>
    <w:div w:id="296644967">
      <w:bodyDiv w:val="1"/>
      <w:marLeft w:val="0"/>
      <w:marRight w:val="0"/>
      <w:marTop w:val="0"/>
      <w:marBottom w:val="0"/>
      <w:divBdr>
        <w:top w:val="none" w:sz="0" w:space="0" w:color="auto"/>
        <w:left w:val="none" w:sz="0" w:space="0" w:color="auto"/>
        <w:bottom w:val="none" w:sz="0" w:space="0" w:color="auto"/>
        <w:right w:val="none" w:sz="0" w:space="0" w:color="auto"/>
      </w:divBdr>
      <w:divsChild>
        <w:div w:id="1800487575">
          <w:marLeft w:val="480"/>
          <w:marRight w:val="0"/>
          <w:marTop w:val="0"/>
          <w:marBottom w:val="0"/>
          <w:divBdr>
            <w:top w:val="none" w:sz="0" w:space="0" w:color="auto"/>
            <w:left w:val="none" w:sz="0" w:space="0" w:color="auto"/>
            <w:bottom w:val="none" w:sz="0" w:space="0" w:color="auto"/>
            <w:right w:val="none" w:sz="0" w:space="0" w:color="auto"/>
          </w:divBdr>
        </w:div>
        <w:div w:id="1068958246">
          <w:marLeft w:val="480"/>
          <w:marRight w:val="0"/>
          <w:marTop w:val="0"/>
          <w:marBottom w:val="0"/>
          <w:divBdr>
            <w:top w:val="none" w:sz="0" w:space="0" w:color="auto"/>
            <w:left w:val="none" w:sz="0" w:space="0" w:color="auto"/>
            <w:bottom w:val="none" w:sz="0" w:space="0" w:color="auto"/>
            <w:right w:val="none" w:sz="0" w:space="0" w:color="auto"/>
          </w:divBdr>
        </w:div>
        <w:div w:id="1989629786">
          <w:marLeft w:val="480"/>
          <w:marRight w:val="0"/>
          <w:marTop w:val="0"/>
          <w:marBottom w:val="0"/>
          <w:divBdr>
            <w:top w:val="none" w:sz="0" w:space="0" w:color="auto"/>
            <w:left w:val="none" w:sz="0" w:space="0" w:color="auto"/>
            <w:bottom w:val="none" w:sz="0" w:space="0" w:color="auto"/>
            <w:right w:val="none" w:sz="0" w:space="0" w:color="auto"/>
          </w:divBdr>
        </w:div>
        <w:div w:id="1265070648">
          <w:marLeft w:val="480"/>
          <w:marRight w:val="0"/>
          <w:marTop w:val="0"/>
          <w:marBottom w:val="0"/>
          <w:divBdr>
            <w:top w:val="none" w:sz="0" w:space="0" w:color="auto"/>
            <w:left w:val="none" w:sz="0" w:space="0" w:color="auto"/>
            <w:bottom w:val="none" w:sz="0" w:space="0" w:color="auto"/>
            <w:right w:val="none" w:sz="0" w:space="0" w:color="auto"/>
          </w:divBdr>
        </w:div>
        <w:div w:id="1959332323">
          <w:marLeft w:val="480"/>
          <w:marRight w:val="0"/>
          <w:marTop w:val="0"/>
          <w:marBottom w:val="0"/>
          <w:divBdr>
            <w:top w:val="none" w:sz="0" w:space="0" w:color="auto"/>
            <w:left w:val="none" w:sz="0" w:space="0" w:color="auto"/>
            <w:bottom w:val="none" w:sz="0" w:space="0" w:color="auto"/>
            <w:right w:val="none" w:sz="0" w:space="0" w:color="auto"/>
          </w:divBdr>
        </w:div>
        <w:div w:id="1293443974">
          <w:marLeft w:val="480"/>
          <w:marRight w:val="0"/>
          <w:marTop w:val="0"/>
          <w:marBottom w:val="0"/>
          <w:divBdr>
            <w:top w:val="none" w:sz="0" w:space="0" w:color="auto"/>
            <w:left w:val="none" w:sz="0" w:space="0" w:color="auto"/>
            <w:bottom w:val="none" w:sz="0" w:space="0" w:color="auto"/>
            <w:right w:val="none" w:sz="0" w:space="0" w:color="auto"/>
          </w:divBdr>
        </w:div>
        <w:div w:id="628781523">
          <w:marLeft w:val="480"/>
          <w:marRight w:val="0"/>
          <w:marTop w:val="0"/>
          <w:marBottom w:val="0"/>
          <w:divBdr>
            <w:top w:val="none" w:sz="0" w:space="0" w:color="auto"/>
            <w:left w:val="none" w:sz="0" w:space="0" w:color="auto"/>
            <w:bottom w:val="none" w:sz="0" w:space="0" w:color="auto"/>
            <w:right w:val="none" w:sz="0" w:space="0" w:color="auto"/>
          </w:divBdr>
        </w:div>
        <w:div w:id="1721708178">
          <w:marLeft w:val="480"/>
          <w:marRight w:val="0"/>
          <w:marTop w:val="0"/>
          <w:marBottom w:val="0"/>
          <w:divBdr>
            <w:top w:val="none" w:sz="0" w:space="0" w:color="auto"/>
            <w:left w:val="none" w:sz="0" w:space="0" w:color="auto"/>
            <w:bottom w:val="none" w:sz="0" w:space="0" w:color="auto"/>
            <w:right w:val="none" w:sz="0" w:space="0" w:color="auto"/>
          </w:divBdr>
        </w:div>
        <w:div w:id="529414043">
          <w:marLeft w:val="480"/>
          <w:marRight w:val="0"/>
          <w:marTop w:val="0"/>
          <w:marBottom w:val="0"/>
          <w:divBdr>
            <w:top w:val="none" w:sz="0" w:space="0" w:color="auto"/>
            <w:left w:val="none" w:sz="0" w:space="0" w:color="auto"/>
            <w:bottom w:val="none" w:sz="0" w:space="0" w:color="auto"/>
            <w:right w:val="none" w:sz="0" w:space="0" w:color="auto"/>
          </w:divBdr>
        </w:div>
        <w:div w:id="1365641771">
          <w:marLeft w:val="480"/>
          <w:marRight w:val="0"/>
          <w:marTop w:val="0"/>
          <w:marBottom w:val="0"/>
          <w:divBdr>
            <w:top w:val="none" w:sz="0" w:space="0" w:color="auto"/>
            <w:left w:val="none" w:sz="0" w:space="0" w:color="auto"/>
            <w:bottom w:val="none" w:sz="0" w:space="0" w:color="auto"/>
            <w:right w:val="none" w:sz="0" w:space="0" w:color="auto"/>
          </w:divBdr>
        </w:div>
        <w:div w:id="818956030">
          <w:marLeft w:val="480"/>
          <w:marRight w:val="0"/>
          <w:marTop w:val="0"/>
          <w:marBottom w:val="0"/>
          <w:divBdr>
            <w:top w:val="none" w:sz="0" w:space="0" w:color="auto"/>
            <w:left w:val="none" w:sz="0" w:space="0" w:color="auto"/>
            <w:bottom w:val="none" w:sz="0" w:space="0" w:color="auto"/>
            <w:right w:val="none" w:sz="0" w:space="0" w:color="auto"/>
          </w:divBdr>
        </w:div>
        <w:div w:id="364062994">
          <w:marLeft w:val="480"/>
          <w:marRight w:val="0"/>
          <w:marTop w:val="0"/>
          <w:marBottom w:val="0"/>
          <w:divBdr>
            <w:top w:val="none" w:sz="0" w:space="0" w:color="auto"/>
            <w:left w:val="none" w:sz="0" w:space="0" w:color="auto"/>
            <w:bottom w:val="none" w:sz="0" w:space="0" w:color="auto"/>
            <w:right w:val="none" w:sz="0" w:space="0" w:color="auto"/>
          </w:divBdr>
        </w:div>
        <w:div w:id="714934396">
          <w:marLeft w:val="480"/>
          <w:marRight w:val="0"/>
          <w:marTop w:val="0"/>
          <w:marBottom w:val="0"/>
          <w:divBdr>
            <w:top w:val="none" w:sz="0" w:space="0" w:color="auto"/>
            <w:left w:val="none" w:sz="0" w:space="0" w:color="auto"/>
            <w:bottom w:val="none" w:sz="0" w:space="0" w:color="auto"/>
            <w:right w:val="none" w:sz="0" w:space="0" w:color="auto"/>
          </w:divBdr>
        </w:div>
      </w:divsChild>
    </w:div>
    <w:div w:id="297533601">
      <w:bodyDiv w:val="1"/>
      <w:marLeft w:val="0"/>
      <w:marRight w:val="0"/>
      <w:marTop w:val="0"/>
      <w:marBottom w:val="0"/>
      <w:divBdr>
        <w:top w:val="none" w:sz="0" w:space="0" w:color="auto"/>
        <w:left w:val="none" w:sz="0" w:space="0" w:color="auto"/>
        <w:bottom w:val="none" w:sz="0" w:space="0" w:color="auto"/>
        <w:right w:val="none" w:sz="0" w:space="0" w:color="auto"/>
      </w:divBdr>
    </w:div>
    <w:div w:id="297607422">
      <w:bodyDiv w:val="1"/>
      <w:marLeft w:val="0"/>
      <w:marRight w:val="0"/>
      <w:marTop w:val="0"/>
      <w:marBottom w:val="0"/>
      <w:divBdr>
        <w:top w:val="none" w:sz="0" w:space="0" w:color="auto"/>
        <w:left w:val="none" w:sz="0" w:space="0" w:color="auto"/>
        <w:bottom w:val="none" w:sz="0" w:space="0" w:color="auto"/>
        <w:right w:val="none" w:sz="0" w:space="0" w:color="auto"/>
      </w:divBdr>
    </w:div>
    <w:div w:id="297884568">
      <w:bodyDiv w:val="1"/>
      <w:marLeft w:val="0"/>
      <w:marRight w:val="0"/>
      <w:marTop w:val="0"/>
      <w:marBottom w:val="0"/>
      <w:divBdr>
        <w:top w:val="none" w:sz="0" w:space="0" w:color="auto"/>
        <w:left w:val="none" w:sz="0" w:space="0" w:color="auto"/>
        <w:bottom w:val="none" w:sz="0" w:space="0" w:color="auto"/>
        <w:right w:val="none" w:sz="0" w:space="0" w:color="auto"/>
      </w:divBdr>
    </w:div>
    <w:div w:id="298921920">
      <w:bodyDiv w:val="1"/>
      <w:marLeft w:val="0"/>
      <w:marRight w:val="0"/>
      <w:marTop w:val="0"/>
      <w:marBottom w:val="0"/>
      <w:divBdr>
        <w:top w:val="none" w:sz="0" w:space="0" w:color="auto"/>
        <w:left w:val="none" w:sz="0" w:space="0" w:color="auto"/>
        <w:bottom w:val="none" w:sz="0" w:space="0" w:color="auto"/>
        <w:right w:val="none" w:sz="0" w:space="0" w:color="auto"/>
      </w:divBdr>
    </w:div>
    <w:div w:id="299962481">
      <w:bodyDiv w:val="1"/>
      <w:marLeft w:val="0"/>
      <w:marRight w:val="0"/>
      <w:marTop w:val="0"/>
      <w:marBottom w:val="0"/>
      <w:divBdr>
        <w:top w:val="none" w:sz="0" w:space="0" w:color="auto"/>
        <w:left w:val="none" w:sz="0" w:space="0" w:color="auto"/>
        <w:bottom w:val="none" w:sz="0" w:space="0" w:color="auto"/>
        <w:right w:val="none" w:sz="0" w:space="0" w:color="auto"/>
      </w:divBdr>
    </w:div>
    <w:div w:id="300156677">
      <w:bodyDiv w:val="1"/>
      <w:marLeft w:val="0"/>
      <w:marRight w:val="0"/>
      <w:marTop w:val="0"/>
      <w:marBottom w:val="0"/>
      <w:divBdr>
        <w:top w:val="none" w:sz="0" w:space="0" w:color="auto"/>
        <w:left w:val="none" w:sz="0" w:space="0" w:color="auto"/>
        <w:bottom w:val="none" w:sz="0" w:space="0" w:color="auto"/>
        <w:right w:val="none" w:sz="0" w:space="0" w:color="auto"/>
      </w:divBdr>
    </w:div>
    <w:div w:id="300814857">
      <w:bodyDiv w:val="1"/>
      <w:marLeft w:val="0"/>
      <w:marRight w:val="0"/>
      <w:marTop w:val="0"/>
      <w:marBottom w:val="0"/>
      <w:divBdr>
        <w:top w:val="none" w:sz="0" w:space="0" w:color="auto"/>
        <w:left w:val="none" w:sz="0" w:space="0" w:color="auto"/>
        <w:bottom w:val="none" w:sz="0" w:space="0" w:color="auto"/>
        <w:right w:val="none" w:sz="0" w:space="0" w:color="auto"/>
      </w:divBdr>
    </w:div>
    <w:div w:id="302732187">
      <w:bodyDiv w:val="1"/>
      <w:marLeft w:val="0"/>
      <w:marRight w:val="0"/>
      <w:marTop w:val="0"/>
      <w:marBottom w:val="0"/>
      <w:divBdr>
        <w:top w:val="none" w:sz="0" w:space="0" w:color="auto"/>
        <w:left w:val="none" w:sz="0" w:space="0" w:color="auto"/>
        <w:bottom w:val="none" w:sz="0" w:space="0" w:color="auto"/>
        <w:right w:val="none" w:sz="0" w:space="0" w:color="auto"/>
      </w:divBdr>
    </w:div>
    <w:div w:id="302926187">
      <w:bodyDiv w:val="1"/>
      <w:marLeft w:val="0"/>
      <w:marRight w:val="0"/>
      <w:marTop w:val="0"/>
      <w:marBottom w:val="0"/>
      <w:divBdr>
        <w:top w:val="none" w:sz="0" w:space="0" w:color="auto"/>
        <w:left w:val="none" w:sz="0" w:space="0" w:color="auto"/>
        <w:bottom w:val="none" w:sz="0" w:space="0" w:color="auto"/>
        <w:right w:val="none" w:sz="0" w:space="0" w:color="auto"/>
      </w:divBdr>
    </w:div>
    <w:div w:id="305086146">
      <w:bodyDiv w:val="1"/>
      <w:marLeft w:val="0"/>
      <w:marRight w:val="0"/>
      <w:marTop w:val="0"/>
      <w:marBottom w:val="0"/>
      <w:divBdr>
        <w:top w:val="none" w:sz="0" w:space="0" w:color="auto"/>
        <w:left w:val="none" w:sz="0" w:space="0" w:color="auto"/>
        <w:bottom w:val="none" w:sz="0" w:space="0" w:color="auto"/>
        <w:right w:val="none" w:sz="0" w:space="0" w:color="auto"/>
      </w:divBdr>
    </w:div>
    <w:div w:id="305474449">
      <w:bodyDiv w:val="1"/>
      <w:marLeft w:val="0"/>
      <w:marRight w:val="0"/>
      <w:marTop w:val="0"/>
      <w:marBottom w:val="0"/>
      <w:divBdr>
        <w:top w:val="none" w:sz="0" w:space="0" w:color="auto"/>
        <w:left w:val="none" w:sz="0" w:space="0" w:color="auto"/>
        <w:bottom w:val="none" w:sz="0" w:space="0" w:color="auto"/>
        <w:right w:val="none" w:sz="0" w:space="0" w:color="auto"/>
      </w:divBdr>
    </w:div>
    <w:div w:id="307176848">
      <w:bodyDiv w:val="1"/>
      <w:marLeft w:val="0"/>
      <w:marRight w:val="0"/>
      <w:marTop w:val="0"/>
      <w:marBottom w:val="0"/>
      <w:divBdr>
        <w:top w:val="none" w:sz="0" w:space="0" w:color="auto"/>
        <w:left w:val="none" w:sz="0" w:space="0" w:color="auto"/>
        <w:bottom w:val="none" w:sz="0" w:space="0" w:color="auto"/>
        <w:right w:val="none" w:sz="0" w:space="0" w:color="auto"/>
      </w:divBdr>
    </w:div>
    <w:div w:id="308050292">
      <w:bodyDiv w:val="1"/>
      <w:marLeft w:val="0"/>
      <w:marRight w:val="0"/>
      <w:marTop w:val="0"/>
      <w:marBottom w:val="0"/>
      <w:divBdr>
        <w:top w:val="none" w:sz="0" w:space="0" w:color="auto"/>
        <w:left w:val="none" w:sz="0" w:space="0" w:color="auto"/>
        <w:bottom w:val="none" w:sz="0" w:space="0" w:color="auto"/>
        <w:right w:val="none" w:sz="0" w:space="0" w:color="auto"/>
      </w:divBdr>
    </w:div>
    <w:div w:id="308553512">
      <w:bodyDiv w:val="1"/>
      <w:marLeft w:val="0"/>
      <w:marRight w:val="0"/>
      <w:marTop w:val="0"/>
      <w:marBottom w:val="0"/>
      <w:divBdr>
        <w:top w:val="none" w:sz="0" w:space="0" w:color="auto"/>
        <w:left w:val="none" w:sz="0" w:space="0" w:color="auto"/>
        <w:bottom w:val="none" w:sz="0" w:space="0" w:color="auto"/>
        <w:right w:val="none" w:sz="0" w:space="0" w:color="auto"/>
      </w:divBdr>
      <w:divsChild>
        <w:div w:id="394356887">
          <w:marLeft w:val="480"/>
          <w:marRight w:val="0"/>
          <w:marTop w:val="0"/>
          <w:marBottom w:val="0"/>
          <w:divBdr>
            <w:top w:val="none" w:sz="0" w:space="0" w:color="auto"/>
            <w:left w:val="none" w:sz="0" w:space="0" w:color="auto"/>
            <w:bottom w:val="none" w:sz="0" w:space="0" w:color="auto"/>
            <w:right w:val="none" w:sz="0" w:space="0" w:color="auto"/>
          </w:divBdr>
        </w:div>
        <w:div w:id="2143575304">
          <w:marLeft w:val="480"/>
          <w:marRight w:val="0"/>
          <w:marTop w:val="0"/>
          <w:marBottom w:val="0"/>
          <w:divBdr>
            <w:top w:val="none" w:sz="0" w:space="0" w:color="auto"/>
            <w:left w:val="none" w:sz="0" w:space="0" w:color="auto"/>
            <w:bottom w:val="none" w:sz="0" w:space="0" w:color="auto"/>
            <w:right w:val="none" w:sz="0" w:space="0" w:color="auto"/>
          </w:divBdr>
        </w:div>
        <w:div w:id="496773794">
          <w:marLeft w:val="480"/>
          <w:marRight w:val="0"/>
          <w:marTop w:val="0"/>
          <w:marBottom w:val="0"/>
          <w:divBdr>
            <w:top w:val="none" w:sz="0" w:space="0" w:color="auto"/>
            <w:left w:val="none" w:sz="0" w:space="0" w:color="auto"/>
            <w:bottom w:val="none" w:sz="0" w:space="0" w:color="auto"/>
            <w:right w:val="none" w:sz="0" w:space="0" w:color="auto"/>
          </w:divBdr>
        </w:div>
        <w:div w:id="626279596">
          <w:marLeft w:val="480"/>
          <w:marRight w:val="0"/>
          <w:marTop w:val="0"/>
          <w:marBottom w:val="0"/>
          <w:divBdr>
            <w:top w:val="none" w:sz="0" w:space="0" w:color="auto"/>
            <w:left w:val="none" w:sz="0" w:space="0" w:color="auto"/>
            <w:bottom w:val="none" w:sz="0" w:space="0" w:color="auto"/>
            <w:right w:val="none" w:sz="0" w:space="0" w:color="auto"/>
          </w:divBdr>
        </w:div>
        <w:div w:id="580145721">
          <w:marLeft w:val="480"/>
          <w:marRight w:val="0"/>
          <w:marTop w:val="0"/>
          <w:marBottom w:val="0"/>
          <w:divBdr>
            <w:top w:val="none" w:sz="0" w:space="0" w:color="auto"/>
            <w:left w:val="none" w:sz="0" w:space="0" w:color="auto"/>
            <w:bottom w:val="none" w:sz="0" w:space="0" w:color="auto"/>
            <w:right w:val="none" w:sz="0" w:space="0" w:color="auto"/>
          </w:divBdr>
        </w:div>
        <w:div w:id="2120492614">
          <w:marLeft w:val="480"/>
          <w:marRight w:val="0"/>
          <w:marTop w:val="0"/>
          <w:marBottom w:val="0"/>
          <w:divBdr>
            <w:top w:val="none" w:sz="0" w:space="0" w:color="auto"/>
            <w:left w:val="none" w:sz="0" w:space="0" w:color="auto"/>
            <w:bottom w:val="none" w:sz="0" w:space="0" w:color="auto"/>
            <w:right w:val="none" w:sz="0" w:space="0" w:color="auto"/>
          </w:divBdr>
        </w:div>
        <w:div w:id="1400667939">
          <w:marLeft w:val="480"/>
          <w:marRight w:val="0"/>
          <w:marTop w:val="0"/>
          <w:marBottom w:val="0"/>
          <w:divBdr>
            <w:top w:val="none" w:sz="0" w:space="0" w:color="auto"/>
            <w:left w:val="none" w:sz="0" w:space="0" w:color="auto"/>
            <w:bottom w:val="none" w:sz="0" w:space="0" w:color="auto"/>
            <w:right w:val="none" w:sz="0" w:space="0" w:color="auto"/>
          </w:divBdr>
        </w:div>
        <w:div w:id="477694457">
          <w:marLeft w:val="480"/>
          <w:marRight w:val="0"/>
          <w:marTop w:val="0"/>
          <w:marBottom w:val="0"/>
          <w:divBdr>
            <w:top w:val="none" w:sz="0" w:space="0" w:color="auto"/>
            <w:left w:val="none" w:sz="0" w:space="0" w:color="auto"/>
            <w:bottom w:val="none" w:sz="0" w:space="0" w:color="auto"/>
            <w:right w:val="none" w:sz="0" w:space="0" w:color="auto"/>
          </w:divBdr>
        </w:div>
        <w:div w:id="476649966">
          <w:marLeft w:val="480"/>
          <w:marRight w:val="0"/>
          <w:marTop w:val="0"/>
          <w:marBottom w:val="0"/>
          <w:divBdr>
            <w:top w:val="none" w:sz="0" w:space="0" w:color="auto"/>
            <w:left w:val="none" w:sz="0" w:space="0" w:color="auto"/>
            <w:bottom w:val="none" w:sz="0" w:space="0" w:color="auto"/>
            <w:right w:val="none" w:sz="0" w:space="0" w:color="auto"/>
          </w:divBdr>
        </w:div>
        <w:div w:id="1010720489">
          <w:marLeft w:val="480"/>
          <w:marRight w:val="0"/>
          <w:marTop w:val="0"/>
          <w:marBottom w:val="0"/>
          <w:divBdr>
            <w:top w:val="none" w:sz="0" w:space="0" w:color="auto"/>
            <w:left w:val="none" w:sz="0" w:space="0" w:color="auto"/>
            <w:bottom w:val="none" w:sz="0" w:space="0" w:color="auto"/>
            <w:right w:val="none" w:sz="0" w:space="0" w:color="auto"/>
          </w:divBdr>
        </w:div>
        <w:div w:id="1013535124">
          <w:marLeft w:val="480"/>
          <w:marRight w:val="0"/>
          <w:marTop w:val="0"/>
          <w:marBottom w:val="0"/>
          <w:divBdr>
            <w:top w:val="none" w:sz="0" w:space="0" w:color="auto"/>
            <w:left w:val="none" w:sz="0" w:space="0" w:color="auto"/>
            <w:bottom w:val="none" w:sz="0" w:space="0" w:color="auto"/>
            <w:right w:val="none" w:sz="0" w:space="0" w:color="auto"/>
          </w:divBdr>
        </w:div>
        <w:div w:id="817310780">
          <w:marLeft w:val="480"/>
          <w:marRight w:val="0"/>
          <w:marTop w:val="0"/>
          <w:marBottom w:val="0"/>
          <w:divBdr>
            <w:top w:val="none" w:sz="0" w:space="0" w:color="auto"/>
            <w:left w:val="none" w:sz="0" w:space="0" w:color="auto"/>
            <w:bottom w:val="none" w:sz="0" w:space="0" w:color="auto"/>
            <w:right w:val="none" w:sz="0" w:space="0" w:color="auto"/>
          </w:divBdr>
        </w:div>
        <w:div w:id="360470778">
          <w:marLeft w:val="480"/>
          <w:marRight w:val="0"/>
          <w:marTop w:val="0"/>
          <w:marBottom w:val="0"/>
          <w:divBdr>
            <w:top w:val="none" w:sz="0" w:space="0" w:color="auto"/>
            <w:left w:val="none" w:sz="0" w:space="0" w:color="auto"/>
            <w:bottom w:val="none" w:sz="0" w:space="0" w:color="auto"/>
            <w:right w:val="none" w:sz="0" w:space="0" w:color="auto"/>
          </w:divBdr>
        </w:div>
        <w:div w:id="356195792">
          <w:marLeft w:val="480"/>
          <w:marRight w:val="0"/>
          <w:marTop w:val="0"/>
          <w:marBottom w:val="0"/>
          <w:divBdr>
            <w:top w:val="none" w:sz="0" w:space="0" w:color="auto"/>
            <w:left w:val="none" w:sz="0" w:space="0" w:color="auto"/>
            <w:bottom w:val="none" w:sz="0" w:space="0" w:color="auto"/>
            <w:right w:val="none" w:sz="0" w:space="0" w:color="auto"/>
          </w:divBdr>
        </w:div>
        <w:div w:id="1386371521">
          <w:marLeft w:val="480"/>
          <w:marRight w:val="0"/>
          <w:marTop w:val="0"/>
          <w:marBottom w:val="0"/>
          <w:divBdr>
            <w:top w:val="none" w:sz="0" w:space="0" w:color="auto"/>
            <w:left w:val="none" w:sz="0" w:space="0" w:color="auto"/>
            <w:bottom w:val="none" w:sz="0" w:space="0" w:color="auto"/>
            <w:right w:val="none" w:sz="0" w:space="0" w:color="auto"/>
          </w:divBdr>
        </w:div>
        <w:div w:id="1694575428">
          <w:marLeft w:val="480"/>
          <w:marRight w:val="0"/>
          <w:marTop w:val="0"/>
          <w:marBottom w:val="0"/>
          <w:divBdr>
            <w:top w:val="none" w:sz="0" w:space="0" w:color="auto"/>
            <w:left w:val="none" w:sz="0" w:space="0" w:color="auto"/>
            <w:bottom w:val="none" w:sz="0" w:space="0" w:color="auto"/>
            <w:right w:val="none" w:sz="0" w:space="0" w:color="auto"/>
          </w:divBdr>
        </w:div>
        <w:div w:id="1631789527">
          <w:marLeft w:val="480"/>
          <w:marRight w:val="0"/>
          <w:marTop w:val="0"/>
          <w:marBottom w:val="0"/>
          <w:divBdr>
            <w:top w:val="none" w:sz="0" w:space="0" w:color="auto"/>
            <w:left w:val="none" w:sz="0" w:space="0" w:color="auto"/>
            <w:bottom w:val="none" w:sz="0" w:space="0" w:color="auto"/>
            <w:right w:val="none" w:sz="0" w:space="0" w:color="auto"/>
          </w:divBdr>
        </w:div>
        <w:div w:id="895509595">
          <w:marLeft w:val="480"/>
          <w:marRight w:val="0"/>
          <w:marTop w:val="0"/>
          <w:marBottom w:val="0"/>
          <w:divBdr>
            <w:top w:val="none" w:sz="0" w:space="0" w:color="auto"/>
            <w:left w:val="none" w:sz="0" w:space="0" w:color="auto"/>
            <w:bottom w:val="none" w:sz="0" w:space="0" w:color="auto"/>
            <w:right w:val="none" w:sz="0" w:space="0" w:color="auto"/>
          </w:divBdr>
        </w:div>
        <w:div w:id="611280518">
          <w:marLeft w:val="480"/>
          <w:marRight w:val="0"/>
          <w:marTop w:val="0"/>
          <w:marBottom w:val="0"/>
          <w:divBdr>
            <w:top w:val="none" w:sz="0" w:space="0" w:color="auto"/>
            <w:left w:val="none" w:sz="0" w:space="0" w:color="auto"/>
            <w:bottom w:val="none" w:sz="0" w:space="0" w:color="auto"/>
            <w:right w:val="none" w:sz="0" w:space="0" w:color="auto"/>
          </w:divBdr>
        </w:div>
        <w:div w:id="966356472">
          <w:marLeft w:val="480"/>
          <w:marRight w:val="0"/>
          <w:marTop w:val="0"/>
          <w:marBottom w:val="0"/>
          <w:divBdr>
            <w:top w:val="none" w:sz="0" w:space="0" w:color="auto"/>
            <w:left w:val="none" w:sz="0" w:space="0" w:color="auto"/>
            <w:bottom w:val="none" w:sz="0" w:space="0" w:color="auto"/>
            <w:right w:val="none" w:sz="0" w:space="0" w:color="auto"/>
          </w:divBdr>
        </w:div>
        <w:div w:id="1686402244">
          <w:marLeft w:val="480"/>
          <w:marRight w:val="0"/>
          <w:marTop w:val="0"/>
          <w:marBottom w:val="0"/>
          <w:divBdr>
            <w:top w:val="none" w:sz="0" w:space="0" w:color="auto"/>
            <w:left w:val="none" w:sz="0" w:space="0" w:color="auto"/>
            <w:bottom w:val="none" w:sz="0" w:space="0" w:color="auto"/>
            <w:right w:val="none" w:sz="0" w:space="0" w:color="auto"/>
          </w:divBdr>
        </w:div>
        <w:div w:id="578834933">
          <w:marLeft w:val="480"/>
          <w:marRight w:val="0"/>
          <w:marTop w:val="0"/>
          <w:marBottom w:val="0"/>
          <w:divBdr>
            <w:top w:val="none" w:sz="0" w:space="0" w:color="auto"/>
            <w:left w:val="none" w:sz="0" w:space="0" w:color="auto"/>
            <w:bottom w:val="none" w:sz="0" w:space="0" w:color="auto"/>
            <w:right w:val="none" w:sz="0" w:space="0" w:color="auto"/>
          </w:divBdr>
        </w:div>
        <w:div w:id="1375540708">
          <w:marLeft w:val="480"/>
          <w:marRight w:val="0"/>
          <w:marTop w:val="0"/>
          <w:marBottom w:val="0"/>
          <w:divBdr>
            <w:top w:val="none" w:sz="0" w:space="0" w:color="auto"/>
            <w:left w:val="none" w:sz="0" w:space="0" w:color="auto"/>
            <w:bottom w:val="none" w:sz="0" w:space="0" w:color="auto"/>
            <w:right w:val="none" w:sz="0" w:space="0" w:color="auto"/>
          </w:divBdr>
        </w:div>
        <w:div w:id="1547137196">
          <w:marLeft w:val="480"/>
          <w:marRight w:val="0"/>
          <w:marTop w:val="0"/>
          <w:marBottom w:val="0"/>
          <w:divBdr>
            <w:top w:val="none" w:sz="0" w:space="0" w:color="auto"/>
            <w:left w:val="none" w:sz="0" w:space="0" w:color="auto"/>
            <w:bottom w:val="none" w:sz="0" w:space="0" w:color="auto"/>
            <w:right w:val="none" w:sz="0" w:space="0" w:color="auto"/>
          </w:divBdr>
        </w:div>
        <w:div w:id="288821717">
          <w:marLeft w:val="480"/>
          <w:marRight w:val="0"/>
          <w:marTop w:val="0"/>
          <w:marBottom w:val="0"/>
          <w:divBdr>
            <w:top w:val="none" w:sz="0" w:space="0" w:color="auto"/>
            <w:left w:val="none" w:sz="0" w:space="0" w:color="auto"/>
            <w:bottom w:val="none" w:sz="0" w:space="0" w:color="auto"/>
            <w:right w:val="none" w:sz="0" w:space="0" w:color="auto"/>
          </w:divBdr>
        </w:div>
        <w:div w:id="694964012">
          <w:marLeft w:val="480"/>
          <w:marRight w:val="0"/>
          <w:marTop w:val="0"/>
          <w:marBottom w:val="0"/>
          <w:divBdr>
            <w:top w:val="none" w:sz="0" w:space="0" w:color="auto"/>
            <w:left w:val="none" w:sz="0" w:space="0" w:color="auto"/>
            <w:bottom w:val="none" w:sz="0" w:space="0" w:color="auto"/>
            <w:right w:val="none" w:sz="0" w:space="0" w:color="auto"/>
          </w:divBdr>
        </w:div>
        <w:div w:id="1585187816">
          <w:marLeft w:val="480"/>
          <w:marRight w:val="0"/>
          <w:marTop w:val="0"/>
          <w:marBottom w:val="0"/>
          <w:divBdr>
            <w:top w:val="none" w:sz="0" w:space="0" w:color="auto"/>
            <w:left w:val="none" w:sz="0" w:space="0" w:color="auto"/>
            <w:bottom w:val="none" w:sz="0" w:space="0" w:color="auto"/>
            <w:right w:val="none" w:sz="0" w:space="0" w:color="auto"/>
          </w:divBdr>
        </w:div>
        <w:div w:id="1528450984">
          <w:marLeft w:val="480"/>
          <w:marRight w:val="0"/>
          <w:marTop w:val="0"/>
          <w:marBottom w:val="0"/>
          <w:divBdr>
            <w:top w:val="none" w:sz="0" w:space="0" w:color="auto"/>
            <w:left w:val="none" w:sz="0" w:space="0" w:color="auto"/>
            <w:bottom w:val="none" w:sz="0" w:space="0" w:color="auto"/>
            <w:right w:val="none" w:sz="0" w:space="0" w:color="auto"/>
          </w:divBdr>
        </w:div>
        <w:div w:id="77950412">
          <w:marLeft w:val="480"/>
          <w:marRight w:val="0"/>
          <w:marTop w:val="0"/>
          <w:marBottom w:val="0"/>
          <w:divBdr>
            <w:top w:val="none" w:sz="0" w:space="0" w:color="auto"/>
            <w:left w:val="none" w:sz="0" w:space="0" w:color="auto"/>
            <w:bottom w:val="none" w:sz="0" w:space="0" w:color="auto"/>
            <w:right w:val="none" w:sz="0" w:space="0" w:color="auto"/>
          </w:divBdr>
        </w:div>
        <w:div w:id="1560243693">
          <w:marLeft w:val="480"/>
          <w:marRight w:val="0"/>
          <w:marTop w:val="0"/>
          <w:marBottom w:val="0"/>
          <w:divBdr>
            <w:top w:val="none" w:sz="0" w:space="0" w:color="auto"/>
            <w:left w:val="none" w:sz="0" w:space="0" w:color="auto"/>
            <w:bottom w:val="none" w:sz="0" w:space="0" w:color="auto"/>
            <w:right w:val="none" w:sz="0" w:space="0" w:color="auto"/>
          </w:divBdr>
        </w:div>
        <w:div w:id="877355394">
          <w:marLeft w:val="480"/>
          <w:marRight w:val="0"/>
          <w:marTop w:val="0"/>
          <w:marBottom w:val="0"/>
          <w:divBdr>
            <w:top w:val="none" w:sz="0" w:space="0" w:color="auto"/>
            <w:left w:val="none" w:sz="0" w:space="0" w:color="auto"/>
            <w:bottom w:val="none" w:sz="0" w:space="0" w:color="auto"/>
            <w:right w:val="none" w:sz="0" w:space="0" w:color="auto"/>
          </w:divBdr>
        </w:div>
        <w:div w:id="1797143168">
          <w:marLeft w:val="480"/>
          <w:marRight w:val="0"/>
          <w:marTop w:val="0"/>
          <w:marBottom w:val="0"/>
          <w:divBdr>
            <w:top w:val="none" w:sz="0" w:space="0" w:color="auto"/>
            <w:left w:val="none" w:sz="0" w:space="0" w:color="auto"/>
            <w:bottom w:val="none" w:sz="0" w:space="0" w:color="auto"/>
            <w:right w:val="none" w:sz="0" w:space="0" w:color="auto"/>
          </w:divBdr>
        </w:div>
        <w:div w:id="1239441573">
          <w:marLeft w:val="480"/>
          <w:marRight w:val="0"/>
          <w:marTop w:val="0"/>
          <w:marBottom w:val="0"/>
          <w:divBdr>
            <w:top w:val="none" w:sz="0" w:space="0" w:color="auto"/>
            <w:left w:val="none" w:sz="0" w:space="0" w:color="auto"/>
            <w:bottom w:val="none" w:sz="0" w:space="0" w:color="auto"/>
            <w:right w:val="none" w:sz="0" w:space="0" w:color="auto"/>
          </w:divBdr>
        </w:div>
        <w:div w:id="803620756">
          <w:marLeft w:val="480"/>
          <w:marRight w:val="0"/>
          <w:marTop w:val="0"/>
          <w:marBottom w:val="0"/>
          <w:divBdr>
            <w:top w:val="none" w:sz="0" w:space="0" w:color="auto"/>
            <w:left w:val="none" w:sz="0" w:space="0" w:color="auto"/>
            <w:bottom w:val="none" w:sz="0" w:space="0" w:color="auto"/>
            <w:right w:val="none" w:sz="0" w:space="0" w:color="auto"/>
          </w:divBdr>
        </w:div>
        <w:div w:id="192350090">
          <w:marLeft w:val="480"/>
          <w:marRight w:val="0"/>
          <w:marTop w:val="0"/>
          <w:marBottom w:val="0"/>
          <w:divBdr>
            <w:top w:val="none" w:sz="0" w:space="0" w:color="auto"/>
            <w:left w:val="none" w:sz="0" w:space="0" w:color="auto"/>
            <w:bottom w:val="none" w:sz="0" w:space="0" w:color="auto"/>
            <w:right w:val="none" w:sz="0" w:space="0" w:color="auto"/>
          </w:divBdr>
        </w:div>
        <w:div w:id="1058086317">
          <w:marLeft w:val="480"/>
          <w:marRight w:val="0"/>
          <w:marTop w:val="0"/>
          <w:marBottom w:val="0"/>
          <w:divBdr>
            <w:top w:val="none" w:sz="0" w:space="0" w:color="auto"/>
            <w:left w:val="none" w:sz="0" w:space="0" w:color="auto"/>
            <w:bottom w:val="none" w:sz="0" w:space="0" w:color="auto"/>
            <w:right w:val="none" w:sz="0" w:space="0" w:color="auto"/>
          </w:divBdr>
        </w:div>
        <w:div w:id="263198390">
          <w:marLeft w:val="480"/>
          <w:marRight w:val="0"/>
          <w:marTop w:val="0"/>
          <w:marBottom w:val="0"/>
          <w:divBdr>
            <w:top w:val="none" w:sz="0" w:space="0" w:color="auto"/>
            <w:left w:val="none" w:sz="0" w:space="0" w:color="auto"/>
            <w:bottom w:val="none" w:sz="0" w:space="0" w:color="auto"/>
            <w:right w:val="none" w:sz="0" w:space="0" w:color="auto"/>
          </w:divBdr>
        </w:div>
        <w:div w:id="1654093273">
          <w:marLeft w:val="480"/>
          <w:marRight w:val="0"/>
          <w:marTop w:val="0"/>
          <w:marBottom w:val="0"/>
          <w:divBdr>
            <w:top w:val="none" w:sz="0" w:space="0" w:color="auto"/>
            <w:left w:val="none" w:sz="0" w:space="0" w:color="auto"/>
            <w:bottom w:val="none" w:sz="0" w:space="0" w:color="auto"/>
            <w:right w:val="none" w:sz="0" w:space="0" w:color="auto"/>
          </w:divBdr>
        </w:div>
        <w:div w:id="682896548">
          <w:marLeft w:val="480"/>
          <w:marRight w:val="0"/>
          <w:marTop w:val="0"/>
          <w:marBottom w:val="0"/>
          <w:divBdr>
            <w:top w:val="none" w:sz="0" w:space="0" w:color="auto"/>
            <w:left w:val="none" w:sz="0" w:space="0" w:color="auto"/>
            <w:bottom w:val="none" w:sz="0" w:space="0" w:color="auto"/>
            <w:right w:val="none" w:sz="0" w:space="0" w:color="auto"/>
          </w:divBdr>
        </w:div>
        <w:div w:id="838542606">
          <w:marLeft w:val="480"/>
          <w:marRight w:val="0"/>
          <w:marTop w:val="0"/>
          <w:marBottom w:val="0"/>
          <w:divBdr>
            <w:top w:val="none" w:sz="0" w:space="0" w:color="auto"/>
            <w:left w:val="none" w:sz="0" w:space="0" w:color="auto"/>
            <w:bottom w:val="none" w:sz="0" w:space="0" w:color="auto"/>
            <w:right w:val="none" w:sz="0" w:space="0" w:color="auto"/>
          </w:divBdr>
        </w:div>
        <w:div w:id="451217675">
          <w:marLeft w:val="480"/>
          <w:marRight w:val="0"/>
          <w:marTop w:val="0"/>
          <w:marBottom w:val="0"/>
          <w:divBdr>
            <w:top w:val="none" w:sz="0" w:space="0" w:color="auto"/>
            <w:left w:val="none" w:sz="0" w:space="0" w:color="auto"/>
            <w:bottom w:val="none" w:sz="0" w:space="0" w:color="auto"/>
            <w:right w:val="none" w:sz="0" w:space="0" w:color="auto"/>
          </w:divBdr>
        </w:div>
        <w:div w:id="19018018">
          <w:marLeft w:val="480"/>
          <w:marRight w:val="0"/>
          <w:marTop w:val="0"/>
          <w:marBottom w:val="0"/>
          <w:divBdr>
            <w:top w:val="none" w:sz="0" w:space="0" w:color="auto"/>
            <w:left w:val="none" w:sz="0" w:space="0" w:color="auto"/>
            <w:bottom w:val="none" w:sz="0" w:space="0" w:color="auto"/>
            <w:right w:val="none" w:sz="0" w:space="0" w:color="auto"/>
          </w:divBdr>
        </w:div>
        <w:div w:id="2036688159">
          <w:marLeft w:val="480"/>
          <w:marRight w:val="0"/>
          <w:marTop w:val="0"/>
          <w:marBottom w:val="0"/>
          <w:divBdr>
            <w:top w:val="none" w:sz="0" w:space="0" w:color="auto"/>
            <w:left w:val="none" w:sz="0" w:space="0" w:color="auto"/>
            <w:bottom w:val="none" w:sz="0" w:space="0" w:color="auto"/>
            <w:right w:val="none" w:sz="0" w:space="0" w:color="auto"/>
          </w:divBdr>
        </w:div>
        <w:div w:id="1870022404">
          <w:marLeft w:val="480"/>
          <w:marRight w:val="0"/>
          <w:marTop w:val="0"/>
          <w:marBottom w:val="0"/>
          <w:divBdr>
            <w:top w:val="none" w:sz="0" w:space="0" w:color="auto"/>
            <w:left w:val="none" w:sz="0" w:space="0" w:color="auto"/>
            <w:bottom w:val="none" w:sz="0" w:space="0" w:color="auto"/>
            <w:right w:val="none" w:sz="0" w:space="0" w:color="auto"/>
          </w:divBdr>
        </w:div>
        <w:div w:id="50035961">
          <w:marLeft w:val="480"/>
          <w:marRight w:val="0"/>
          <w:marTop w:val="0"/>
          <w:marBottom w:val="0"/>
          <w:divBdr>
            <w:top w:val="none" w:sz="0" w:space="0" w:color="auto"/>
            <w:left w:val="none" w:sz="0" w:space="0" w:color="auto"/>
            <w:bottom w:val="none" w:sz="0" w:space="0" w:color="auto"/>
            <w:right w:val="none" w:sz="0" w:space="0" w:color="auto"/>
          </w:divBdr>
        </w:div>
        <w:div w:id="2001036844">
          <w:marLeft w:val="480"/>
          <w:marRight w:val="0"/>
          <w:marTop w:val="0"/>
          <w:marBottom w:val="0"/>
          <w:divBdr>
            <w:top w:val="none" w:sz="0" w:space="0" w:color="auto"/>
            <w:left w:val="none" w:sz="0" w:space="0" w:color="auto"/>
            <w:bottom w:val="none" w:sz="0" w:space="0" w:color="auto"/>
            <w:right w:val="none" w:sz="0" w:space="0" w:color="auto"/>
          </w:divBdr>
        </w:div>
        <w:div w:id="1201438096">
          <w:marLeft w:val="480"/>
          <w:marRight w:val="0"/>
          <w:marTop w:val="0"/>
          <w:marBottom w:val="0"/>
          <w:divBdr>
            <w:top w:val="none" w:sz="0" w:space="0" w:color="auto"/>
            <w:left w:val="none" w:sz="0" w:space="0" w:color="auto"/>
            <w:bottom w:val="none" w:sz="0" w:space="0" w:color="auto"/>
            <w:right w:val="none" w:sz="0" w:space="0" w:color="auto"/>
          </w:divBdr>
        </w:div>
        <w:div w:id="920604393">
          <w:marLeft w:val="480"/>
          <w:marRight w:val="0"/>
          <w:marTop w:val="0"/>
          <w:marBottom w:val="0"/>
          <w:divBdr>
            <w:top w:val="none" w:sz="0" w:space="0" w:color="auto"/>
            <w:left w:val="none" w:sz="0" w:space="0" w:color="auto"/>
            <w:bottom w:val="none" w:sz="0" w:space="0" w:color="auto"/>
            <w:right w:val="none" w:sz="0" w:space="0" w:color="auto"/>
          </w:divBdr>
        </w:div>
        <w:div w:id="1481727899">
          <w:marLeft w:val="480"/>
          <w:marRight w:val="0"/>
          <w:marTop w:val="0"/>
          <w:marBottom w:val="0"/>
          <w:divBdr>
            <w:top w:val="none" w:sz="0" w:space="0" w:color="auto"/>
            <w:left w:val="none" w:sz="0" w:space="0" w:color="auto"/>
            <w:bottom w:val="none" w:sz="0" w:space="0" w:color="auto"/>
            <w:right w:val="none" w:sz="0" w:space="0" w:color="auto"/>
          </w:divBdr>
        </w:div>
        <w:div w:id="1561819328">
          <w:marLeft w:val="480"/>
          <w:marRight w:val="0"/>
          <w:marTop w:val="0"/>
          <w:marBottom w:val="0"/>
          <w:divBdr>
            <w:top w:val="none" w:sz="0" w:space="0" w:color="auto"/>
            <w:left w:val="none" w:sz="0" w:space="0" w:color="auto"/>
            <w:bottom w:val="none" w:sz="0" w:space="0" w:color="auto"/>
            <w:right w:val="none" w:sz="0" w:space="0" w:color="auto"/>
          </w:divBdr>
        </w:div>
        <w:div w:id="2034577318">
          <w:marLeft w:val="480"/>
          <w:marRight w:val="0"/>
          <w:marTop w:val="0"/>
          <w:marBottom w:val="0"/>
          <w:divBdr>
            <w:top w:val="none" w:sz="0" w:space="0" w:color="auto"/>
            <w:left w:val="none" w:sz="0" w:space="0" w:color="auto"/>
            <w:bottom w:val="none" w:sz="0" w:space="0" w:color="auto"/>
            <w:right w:val="none" w:sz="0" w:space="0" w:color="auto"/>
          </w:divBdr>
        </w:div>
      </w:divsChild>
    </w:div>
    <w:div w:id="308630205">
      <w:bodyDiv w:val="1"/>
      <w:marLeft w:val="0"/>
      <w:marRight w:val="0"/>
      <w:marTop w:val="0"/>
      <w:marBottom w:val="0"/>
      <w:divBdr>
        <w:top w:val="none" w:sz="0" w:space="0" w:color="auto"/>
        <w:left w:val="none" w:sz="0" w:space="0" w:color="auto"/>
        <w:bottom w:val="none" w:sz="0" w:space="0" w:color="auto"/>
        <w:right w:val="none" w:sz="0" w:space="0" w:color="auto"/>
      </w:divBdr>
    </w:div>
    <w:div w:id="309018187">
      <w:bodyDiv w:val="1"/>
      <w:marLeft w:val="0"/>
      <w:marRight w:val="0"/>
      <w:marTop w:val="0"/>
      <w:marBottom w:val="0"/>
      <w:divBdr>
        <w:top w:val="none" w:sz="0" w:space="0" w:color="auto"/>
        <w:left w:val="none" w:sz="0" w:space="0" w:color="auto"/>
        <w:bottom w:val="none" w:sz="0" w:space="0" w:color="auto"/>
        <w:right w:val="none" w:sz="0" w:space="0" w:color="auto"/>
      </w:divBdr>
    </w:div>
    <w:div w:id="309330957">
      <w:bodyDiv w:val="1"/>
      <w:marLeft w:val="0"/>
      <w:marRight w:val="0"/>
      <w:marTop w:val="0"/>
      <w:marBottom w:val="0"/>
      <w:divBdr>
        <w:top w:val="none" w:sz="0" w:space="0" w:color="auto"/>
        <w:left w:val="none" w:sz="0" w:space="0" w:color="auto"/>
        <w:bottom w:val="none" w:sz="0" w:space="0" w:color="auto"/>
        <w:right w:val="none" w:sz="0" w:space="0" w:color="auto"/>
      </w:divBdr>
    </w:div>
    <w:div w:id="309555468">
      <w:bodyDiv w:val="1"/>
      <w:marLeft w:val="0"/>
      <w:marRight w:val="0"/>
      <w:marTop w:val="0"/>
      <w:marBottom w:val="0"/>
      <w:divBdr>
        <w:top w:val="none" w:sz="0" w:space="0" w:color="auto"/>
        <w:left w:val="none" w:sz="0" w:space="0" w:color="auto"/>
        <w:bottom w:val="none" w:sz="0" w:space="0" w:color="auto"/>
        <w:right w:val="none" w:sz="0" w:space="0" w:color="auto"/>
      </w:divBdr>
    </w:div>
    <w:div w:id="311181106">
      <w:bodyDiv w:val="1"/>
      <w:marLeft w:val="0"/>
      <w:marRight w:val="0"/>
      <w:marTop w:val="0"/>
      <w:marBottom w:val="0"/>
      <w:divBdr>
        <w:top w:val="none" w:sz="0" w:space="0" w:color="auto"/>
        <w:left w:val="none" w:sz="0" w:space="0" w:color="auto"/>
        <w:bottom w:val="none" w:sz="0" w:space="0" w:color="auto"/>
        <w:right w:val="none" w:sz="0" w:space="0" w:color="auto"/>
      </w:divBdr>
    </w:div>
    <w:div w:id="311524016">
      <w:bodyDiv w:val="1"/>
      <w:marLeft w:val="0"/>
      <w:marRight w:val="0"/>
      <w:marTop w:val="0"/>
      <w:marBottom w:val="0"/>
      <w:divBdr>
        <w:top w:val="none" w:sz="0" w:space="0" w:color="auto"/>
        <w:left w:val="none" w:sz="0" w:space="0" w:color="auto"/>
        <w:bottom w:val="none" w:sz="0" w:space="0" w:color="auto"/>
        <w:right w:val="none" w:sz="0" w:space="0" w:color="auto"/>
      </w:divBdr>
    </w:div>
    <w:div w:id="312148396">
      <w:bodyDiv w:val="1"/>
      <w:marLeft w:val="0"/>
      <w:marRight w:val="0"/>
      <w:marTop w:val="0"/>
      <w:marBottom w:val="0"/>
      <w:divBdr>
        <w:top w:val="none" w:sz="0" w:space="0" w:color="auto"/>
        <w:left w:val="none" w:sz="0" w:space="0" w:color="auto"/>
        <w:bottom w:val="none" w:sz="0" w:space="0" w:color="auto"/>
        <w:right w:val="none" w:sz="0" w:space="0" w:color="auto"/>
      </w:divBdr>
    </w:div>
    <w:div w:id="316307506">
      <w:bodyDiv w:val="1"/>
      <w:marLeft w:val="0"/>
      <w:marRight w:val="0"/>
      <w:marTop w:val="0"/>
      <w:marBottom w:val="0"/>
      <w:divBdr>
        <w:top w:val="none" w:sz="0" w:space="0" w:color="auto"/>
        <w:left w:val="none" w:sz="0" w:space="0" w:color="auto"/>
        <w:bottom w:val="none" w:sz="0" w:space="0" w:color="auto"/>
        <w:right w:val="none" w:sz="0" w:space="0" w:color="auto"/>
      </w:divBdr>
    </w:div>
    <w:div w:id="317273026">
      <w:bodyDiv w:val="1"/>
      <w:marLeft w:val="0"/>
      <w:marRight w:val="0"/>
      <w:marTop w:val="0"/>
      <w:marBottom w:val="0"/>
      <w:divBdr>
        <w:top w:val="none" w:sz="0" w:space="0" w:color="auto"/>
        <w:left w:val="none" w:sz="0" w:space="0" w:color="auto"/>
        <w:bottom w:val="none" w:sz="0" w:space="0" w:color="auto"/>
        <w:right w:val="none" w:sz="0" w:space="0" w:color="auto"/>
      </w:divBdr>
    </w:div>
    <w:div w:id="317684940">
      <w:bodyDiv w:val="1"/>
      <w:marLeft w:val="0"/>
      <w:marRight w:val="0"/>
      <w:marTop w:val="0"/>
      <w:marBottom w:val="0"/>
      <w:divBdr>
        <w:top w:val="none" w:sz="0" w:space="0" w:color="auto"/>
        <w:left w:val="none" w:sz="0" w:space="0" w:color="auto"/>
        <w:bottom w:val="none" w:sz="0" w:space="0" w:color="auto"/>
        <w:right w:val="none" w:sz="0" w:space="0" w:color="auto"/>
      </w:divBdr>
    </w:div>
    <w:div w:id="318272690">
      <w:bodyDiv w:val="1"/>
      <w:marLeft w:val="0"/>
      <w:marRight w:val="0"/>
      <w:marTop w:val="0"/>
      <w:marBottom w:val="0"/>
      <w:divBdr>
        <w:top w:val="none" w:sz="0" w:space="0" w:color="auto"/>
        <w:left w:val="none" w:sz="0" w:space="0" w:color="auto"/>
        <w:bottom w:val="none" w:sz="0" w:space="0" w:color="auto"/>
        <w:right w:val="none" w:sz="0" w:space="0" w:color="auto"/>
      </w:divBdr>
    </w:div>
    <w:div w:id="318508257">
      <w:bodyDiv w:val="1"/>
      <w:marLeft w:val="0"/>
      <w:marRight w:val="0"/>
      <w:marTop w:val="0"/>
      <w:marBottom w:val="0"/>
      <w:divBdr>
        <w:top w:val="none" w:sz="0" w:space="0" w:color="auto"/>
        <w:left w:val="none" w:sz="0" w:space="0" w:color="auto"/>
        <w:bottom w:val="none" w:sz="0" w:space="0" w:color="auto"/>
        <w:right w:val="none" w:sz="0" w:space="0" w:color="auto"/>
      </w:divBdr>
    </w:div>
    <w:div w:id="319315031">
      <w:bodyDiv w:val="1"/>
      <w:marLeft w:val="0"/>
      <w:marRight w:val="0"/>
      <w:marTop w:val="0"/>
      <w:marBottom w:val="0"/>
      <w:divBdr>
        <w:top w:val="none" w:sz="0" w:space="0" w:color="auto"/>
        <w:left w:val="none" w:sz="0" w:space="0" w:color="auto"/>
        <w:bottom w:val="none" w:sz="0" w:space="0" w:color="auto"/>
        <w:right w:val="none" w:sz="0" w:space="0" w:color="auto"/>
      </w:divBdr>
    </w:div>
    <w:div w:id="320275244">
      <w:bodyDiv w:val="1"/>
      <w:marLeft w:val="0"/>
      <w:marRight w:val="0"/>
      <w:marTop w:val="0"/>
      <w:marBottom w:val="0"/>
      <w:divBdr>
        <w:top w:val="none" w:sz="0" w:space="0" w:color="auto"/>
        <w:left w:val="none" w:sz="0" w:space="0" w:color="auto"/>
        <w:bottom w:val="none" w:sz="0" w:space="0" w:color="auto"/>
        <w:right w:val="none" w:sz="0" w:space="0" w:color="auto"/>
      </w:divBdr>
    </w:div>
    <w:div w:id="320888500">
      <w:bodyDiv w:val="1"/>
      <w:marLeft w:val="0"/>
      <w:marRight w:val="0"/>
      <w:marTop w:val="0"/>
      <w:marBottom w:val="0"/>
      <w:divBdr>
        <w:top w:val="none" w:sz="0" w:space="0" w:color="auto"/>
        <w:left w:val="none" w:sz="0" w:space="0" w:color="auto"/>
        <w:bottom w:val="none" w:sz="0" w:space="0" w:color="auto"/>
        <w:right w:val="none" w:sz="0" w:space="0" w:color="auto"/>
      </w:divBdr>
      <w:divsChild>
        <w:div w:id="1140339757">
          <w:marLeft w:val="480"/>
          <w:marRight w:val="0"/>
          <w:marTop w:val="0"/>
          <w:marBottom w:val="0"/>
          <w:divBdr>
            <w:top w:val="none" w:sz="0" w:space="0" w:color="auto"/>
            <w:left w:val="none" w:sz="0" w:space="0" w:color="auto"/>
            <w:bottom w:val="none" w:sz="0" w:space="0" w:color="auto"/>
            <w:right w:val="none" w:sz="0" w:space="0" w:color="auto"/>
          </w:divBdr>
        </w:div>
        <w:div w:id="526867294">
          <w:marLeft w:val="480"/>
          <w:marRight w:val="0"/>
          <w:marTop w:val="0"/>
          <w:marBottom w:val="0"/>
          <w:divBdr>
            <w:top w:val="none" w:sz="0" w:space="0" w:color="auto"/>
            <w:left w:val="none" w:sz="0" w:space="0" w:color="auto"/>
            <w:bottom w:val="none" w:sz="0" w:space="0" w:color="auto"/>
            <w:right w:val="none" w:sz="0" w:space="0" w:color="auto"/>
          </w:divBdr>
        </w:div>
        <w:div w:id="700786753">
          <w:marLeft w:val="480"/>
          <w:marRight w:val="0"/>
          <w:marTop w:val="0"/>
          <w:marBottom w:val="0"/>
          <w:divBdr>
            <w:top w:val="none" w:sz="0" w:space="0" w:color="auto"/>
            <w:left w:val="none" w:sz="0" w:space="0" w:color="auto"/>
            <w:bottom w:val="none" w:sz="0" w:space="0" w:color="auto"/>
            <w:right w:val="none" w:sz="0" w:space="0" w:color="auto"/>
          </w:divBdr>
        </w:div>
        <w:div w:id="574975696">
          <w:marLeft w:val="480"/>
          <w:marRight w:val="0"/>
          <w:marTop w:val="0"/>
          <w:marBottom w:val="0"/>
          <w:divBdr>
            <w:top w:val="none" w:sz="0" w:space="0" w:color="auto"/>
            <w:left w:val="none" w:sz="0" w:space="0" w:color="auto"/>
            <w:bottom w:val="none" w:sz="0" w:space="0" w:color="auto"/>
            <w:right w:val="none" w:sz="0" w:space="0" w:color="auto"/>
          </w:divBdr>
        </w:div>
        <w:div w:id="186870913">
          <w:marLeft w:val="480"/>
          <w:marRight w:val="0"/>
          <w:marTop w:val="0"/>
          <w:marBottom w:val="0"/>
          <w:divBdr>
            <w:top w:val="none" w:sz="0" w:space="0" w:color="auto"/>
            <w:left w:val="none" w:sz="0" w:space="0" w:color="auto"/>
            <w:bottom w:val="none" w:sz="0" w:space="0" w:color="auto"/>
            <w:right w:val="none" w:sz="0" w:space="0" w:color="auto"/>
          </w:divBdr>
        </w:div>
        <w:div w:id="1424909140">
          <w:marLeft w:val="480"/>
          <w:marRight w:val="0"/>
          <w:marTop w:val="0"/>
          <w:marBottom w:val="0"/>
          <w:divBdr>
            <w:top w:val="none" w:sz="0" w:space="0" w:color="auto"/>
            <w:left w:val="none" w:sz="0" w:space="0" w:color="auto"/>
            <w:bottom w:val="none" w:sz="0" w:space="0" w:color="auto"/>
            <w:right w:val="none" w:sz="0" w:space="0" w:color="auto"/>
          </w:divBdr>
        </w:div>
        <w:div w:id="598607600">
          <w:marLeft w:val="480"/>
          <w:marRight w:val="0"/>
          <w:marTop w:val="0"/>
          <w:marBottom w:val="0"/>
          <w:divBdr>
            <w:top w:val="none" w:sz="0" w:space="0" w:color="auto"/>
            <w:left w:val="none" w:sz="0" w:space="0" w:color="auto"/>
            <w:bottom w:val="none" w:sz="0" w:space="0" w:color="auto"/>
            <w:right w:val="none" w:sz="0" w:space="0" w:color="auto"/>
          </w:divBdr>
        </w:div>
        <w:div w:id="1956787266">
          <w:marLeft w:val="480"/>
          <w:marRight w:val="0"/>
          <w:marTop w:val="0"/>
          <w:marBottom w:val="0"/>
          <w:divBdr>
            <w:top w:val="none" w:sz="0" w:space="0" w:color="auto"/>
            <w:left w:val="none" w:sz="0" w:space="0" w:color="auto"/>
            <w:bottom w:val="none" w:sz="0" w:space="0" w:color="auto"/>
            <w:right w:val="none" w:sz="0" w:space="0" w:color="auto"/>
          </w:divBdr>
        </w:div>
        <w:div w:id="433064100">
          <w:marLeft w:val="480"/>
          <w:marRight w:val="0"/>
          <w:marTop w:val="0"/>
          <w:marBottom w:val="0"/>
          <w:divBdr>
            <w:top w:val="none" w:sz="0" w:space="0" w:color="auto"/>
            <w:left w:val="none" w:sz="0" w:space="0" w:color="auto"/>
            <w:bottom w:val="none" w:sz="0" w:space="0" w:color="auto"/>
            <w:right w:val="none" w:sz="0" w:space="0" w:color="auto"/>
          </w:divBdr>
        </w:div>
        <w:div w:id="978455880">
          <w:marLeft w:val="480"/>
          <w:marRight w:val="0"/>
          <w:marTop w:val="0"/>
          <w:marBottom w:val="0"/>
          <w:divBdr>
            <w:top w:val="none" w:sz="0" w:space="0" w:color="auto"/>
            <w:left w:val="none" w:sz="0" w:space="0" w:color="auto"/>
            <w:bottom w:val="none" w:sz="0" w:space="0" w:color="auto"/>
            <w:right w:val="none" w:sz="0" w:space="0" w:color="auto"/>
          </w:divBdr>
        </w:div>
        <w:div w:id="894659432">
          <w:marLeft w:val="480"/>
          <w:marRight w:val="0"/>
          <w:marTop w:val="0"/>
          <w:marBottom w:val="0"/>
          <w:divBdr>
            <w:top w:val="none" w:sz="0" w:space="0" w:color="auto"/>
            <w:left w:val="none" w:sz="0" w:space="0" w:color="auto"/>
            <w:bottom w:val="none" w:sz="0" w:space="0" w:color="auto"/>
            <w:right w:val="none" w:sz="0" w:space="0" w:color="auto"/>
          </w:divBdr>
        </w:div>
        <w:div w:id="1392268458">
          <w:marLeft w:val="480"/>
          <w:marRight w:val="0"/>
          <w:marTop w:val="0"/>
          <w:marBottom w:val="0"/>
          <w:divBdr>
            <w:top w:val="none" w:sz="0" w:space="0" w:color="auto"/>
            <w:left w:val="none" w:sz="0" w:space="0" w:color="auto"/>
            <w:bottom w:val="none" w:sz="0" w:space="0" w:color="auto"/>
            <w:right w:val="none" w:sz="0" w:space="0" w:color="auto"/>
          </w:divBdr>
        </w:div>
        <w:div w:id="1625381270">
          <w:marLeft w:val="480"/>
          <w:marRight w:val="0"/>
          <w:marTop w:val="0"/>
          <w:marBottom w:val="0"/>
          <w:divBdr>
            <w:top w:val="none" w:sz="0" w:space="0" w:color="auto"/>
            <w:left w:val="none" w:sz="0" w:space="0" w:color="auto"/>
            <w:bottom w:val="none" w:sz="0" w:space="0" w:color="auto"/>
            <w:right w:val="none" w:sz="0" w:space="0" w:color="auto"/>
          </w:divBdr>
        </w:div>
        <w:div w:id="2038236195">
          <w:marLeft w:val="480"/>
          <w:marRight w:val="0"/>
          <w:marTop w:val="0"/>
          <w:marBottom w:val="0"/>
          <w:divBdr>
            <w:top w:val="none" w:sz="0" w:space="0" w:color="auto"/>
            <w:left w:val="none" w:sz="0" w:space="0" w:color="auto"/>
            <w:bottom w:val="none" w:sz="0" w:space="0" w:color="auto"/>
            <w:right w:val="none" w:sz="0" w:space="0" w:color="auto"/>
          </w:divBdr>
        </w:div>
        <w:div w:id="1535071495">
          <w:marLeft w:val="480"/>
          <w:marRight w:val="0"/>
          <w:marTop w:val="0"/>
          <w:marBottom w:val="0"/>
          <w:divBdr>
            <w:top w:val="none" w:sz="0" w:space="0" w:color="auto"/>
            <w:left w:val="none" w:sz="0" w:space="0" w:color="auto"/>
            <w:bottom w:val="none" w:sz="0" w:space="0" w:color="auto"/>
            <w:right w:val="none" w:sz="0" w:space="0" w:color="auto"/>
          </w:divBdr>
        </w:div>
      </w:divsChild>
    </w:div>
    <w:div w:id="322199630">
      <w:bodyDiv w:val="1"/>
      <w:marLeft w:val="0"/>
      <w:marRight w:val="0"/>
      <w:marTop w:val="0"/>
      <w:marBottom w:val="0"/>
      <w:divBdr>
        <w:top w:val="none" w:sz="0" w:space="0" w:color="auto"/>
        <w:left w:val="none" w:sz="0" w:space="0" w:color="auto"/>
        <w:bottom w:val="none" w:sz="0" w:space="0" w:color="auto"/>
        <w:right w:val="none" w:sz="0" w:space="0" w:color="auto"/>
      </w:divBdr>
    </w:div>
    <w:div w:id="322510133">
      <w:bodyDiv w:val="1"/>
      <w:marLeft w:val="0"/>
      <w:marRight w:val="0"/>
      <w:marTop w:val="0"/>
      <w:marBottom w:val="0"/>
      <w:divBdr>
        <w:top w:val="none" w:sz="0" w:space="0" w:color="auto"/>
        <w:left w:val="none" w:sz="0" w:space="0" w:color="auto"/>
        <w:bottom w:val="none" w:sz="0" w:space="0" w:color="auto"/>
        <w:right w:val="none" w:sz="0" w:space="0" w:color="auto"/>
      </w:divBdr>
      <w:divsChild>
        <w:div w:id="114451318">
          <w:marLeft w:val="480"/>
          <w:marRight w:val="0"/>
          <w:marTop w:val="0"/>
          <w:marBottom w:val="0"/>
          <w:divBdr>
            <w:top w:val="none" w:sz="0" w:space="0" w:color="auto"/>
            <w:left w:val="none" w:sz="0" w:space="0" w:color="auto"/>
            <w:bottom w:val="none" w:sz="0" w:space="0" w:color="auto"/>
            <w:right w:val="none" w:sz="0" w:space="0" w:color="auto"/>
          </w:divBdr>
        </w:div>
        <w:div w:id="955257258">
          <w:marLeft w:val="480"/>
          <w:marRight w:val="0"/>
          <w:marTop w:val="0"/>
          <w:marBottom w:val="0"/>
          <w:divBdr>
            <w:top w:val="none" w:sz="0" w:space="0" w:color="auto"/>
            <w:left w:val="none" w:sz="0" w:space="0" w:color="auto"/>
            <w:bottom w:val="none" w:sz="0" w:space="0" w:color="auto"/>
            <w:right w:val="none" w:sz="0" w:space="0" w:color="auto"/>
          </w:divBdr>
        </w:div>
        <w:div w:id="973753838">
          <w:marLeft w:val="480"/>
          <w:marRight w:val="0"/>
          <w:marTop w:val="0"/>
          <w:marBottom w:val="0"/>
          <w:divBdr>
            <w:top w:val="none" w:sz="0" w:space="0" w:color="auto"/>
            <w:left w:val="none" w:sz="0" w:space="0" w:color="auto"/>
            <w:bottom w:val="none" w:sz="0" w:space="0" w:color="auto"/>
            <w:right w:val="none" w:sz="0" w:space="0" w:color="auto"/>
          </w:divBdr>
        </w:div>
        <w:div w:id="805388918">
          <w:marLeft w:val="480"/>
          <w:marRight w:val="0"/>
          <w:marTop w:val="0"/>
          <w:marBottom w:val="0"/>
          <w:divBdr>
            <w:top w:val="none" w:sz="0" w:space="0" w:color="auto"/>
            <w:left w:val="none" w:sz="0" w:space="0" w:color="auto"/>
            <w:bottom w:val="none" w:sz="0" w:space="0" w:color="auto"/>
            <w:right w:val="none" w:sz="0" w:space="0" w:color="auto"/>
          </w:divBdr>
        </w:div>
        <w:div w:id="1424186449">
          <w:marLeft w:val="480"/>
          <w:marRight w:val="0"/>
          <w:marTop w:val="0"/>
          <w:marBottom w:val="0"/>
          <w:divBdr>
            <w:top w:val="none" w:sz="0" w:space="0" w:color="auto"/>
            <w:left w:val="none" w:sz="0" w:space="0" w:color="auto"/>
            <w:bottom w:val="none" w:sz="0" w:space="0" w:color="auto"/>
            <w:right w:val="none" w:sz="0" w:space="0" w:color="auto"/>
          </w:divBdr>
        </w:div>
        <w:div w:id="927348855">
          <w:marLeft w:val="480"/>
          <w:marRight w:val="0"/>
          <w:marTop w:val="0"/>
          <w:marBottom w:val="0"/>
          <w:divBdr>
            <w:top w:val="none" w:sz="0" w:space="0" w:color="auto"/>
            <w:left w:val="none" w:sz="0" w:space="0" w:color="auto"/>
            <w:bottom w:val="none" w:sz="0" w:space="0" w:color="auto"/>
            <w:right w:val="none" w:sz="0" w:space="0" w:color="auto"/>
          </w:divBdr>
        </w:div>
        <w:div w:id="1430344645">
          <w:marLeft w:val="480"/>
          <w:marRight w:val="0"/>
          <w:marTop w:val="0"/>
          <w:marBottom w:val="0"/>
          <w:divBdr>
            <w:top w:val="none" w:sz="0" w:space="0" w:color="auto"/>
            <w:left w:val="none" w:sz="0" w:space="0" w:color="auto"/>
            <w:bottom w:val="none" w:sz="0" w:space="0" w:color="auto"/>
            <w:right w:val="none" w:sz="0" w:space="0" w:color="auto"/>
          </w:divBdr>
        </w:div>
        <w:div w:id="1142234555">
          <w:marLeft w:val="480"/>
          <w:marRight w:val="0"/>
          <w:marTop w:val="0"/>
          <w:marBottom w:val="0"/>
          <w:divBdr>
            <w:top w:val="none" w:sz="0" w:space="0" w:color="auto"/>
            <w:left w:val="none" w:sz="0" w:space="0" w:color="auto"/>
            <w:bottom w:val="none" w:sz="0" w:space="0" w:color="auto"/>
            <w:right w:val="none" w:sz="0" w:space="0" w:color="auto"/>
          </w:divBdr>
        </w:div>
        <w:div w:id="731197926">
          <w:marLeft w:val="480"/>
          <w:marRight w:val="0"/>
          <w:marTop w:val="0"/>
          <w:marBottom w:val="0"/>
          <w:divBdr>
            <w:top w:val="none" w:sz="0" w:space="0" w:color="auto"/>
            <w:left w:val="none" w:sz="0" w:space="0" w:color="auto"/>
            <w:bottom w:val="none" w:sz="0" w:space="0" w:color="auto"/>
            <w:right w:val="none" w:sz="0" w:space="0" w:color="auto"/>
          </w:divBdr>
        </w:div>
        <w:div w:id="1651404480">
          <w:marLeft w:val="480"/>
          <w:marRight w:val="0"/>
          <w:marTop w:val="0"/>
          <w:marBottom w:val="0"/>
          <w:divBdr>
            <w:top w:val="none" w:sz="0" w:space="0" w:color="auto"/>
            <w:left w:val="none" w:sz="0" w:space="0" w:color="auto"/>
            <w:bottom w:val="none" w:sz="0" w:space="0" w:color="auto"/>
            <w:right w:val="none" w:sz="0" w:space="0" w:color="auto"/>
          </w:divBdr>
        </w:div>
        <w:div w:id="1900629969">
          <w:marLeft w:val="480"/>
          <w:marRight w:val="0"/>
          <w:marTop w:val="0"/>
          <w:marBottom w:val="0"/>
          <w:divBdr>
            <w:top w:val="none" w:sz="0" w:space="0" w:color="auto"/>
            <w:left w:val="none" w:sz="0" w:space="0" w:color="auto"/>
            <w:bottom w:val="none" w:sz="0" w:space="0" w:color="auto"/>
            <w:right w:val="none" w:sz="0" w:space="0" w:color="auto"/>
          </w:divBdr>
        </w:div>
        <w:div w:id="780538887">
          <w:marLeft w:val="480"/>
          <w:marRight w:val="0"/>
          <w:marTop w:val="0"/>
          <w:marBottom w:val="0"/>
          <w:divBdr>
            <w:top w:val="none" w:sz="0" w:space="0" w:color="auto"/>
            <w:left w:val="none" w:sz="0" w:space="0" w:color="auto"/>
            <w:bottom w:val="none" w:sz="0" w:space="0" w:color="auto"/>
            <w:right w:val="none" w:sz="0" w:space="0" w:color="auto"/>
          </w:divBdr>
        </w:div>
        <w:div w:id="1434013041">
          <w:marLeft w:val="480"/>
          <w:marRight w:val="0"/>
          <w:marTop w:val="0"/>
          <w:marBottom w:val="0"/>
          <w:divBdr>
            <w:top w:val="none" w:sz="0" w:space="0" w:color="auto"/>
            <w:left w:val="none" w:sz="0" w:space="0" w:color="auto"/>
            <w:bottom w:val="none" w:sz="0" w:space="0" w:color="auto"/>
            <w:right w:val="none" w:sz="0" w:space="0" w:color="auto"/>
          </w:divBdr>
        </w:div>
        <w:div w:id="77947444">
          <w:marLeft w:val="480"/>
          <w:marRight w:val="0"/>
          <w:marTop w:val="0"/>
          <w:marBottom w:val="0"/>
          <w:divBdr>
            <w:top w:val="none" w:sz="0" w:space="0" w:color="auto"/>
            <w:left w:val="none" w:sz="0" w:space="0" w:color="auto"/>
            <w:bottom w:val="none" w:sz="0" w:space="0" w:color="auto"/>
            <w:right w:val="none" w:sz="0" w:space="0" w:color="auto"/>
          </w:divBdr>
        </w:div>
        <w:div w:id="456217256">
          <w:marLeft w:val="480"/>
          <w:marRight w:val="0"/>
          <w:marTop w:val="0"/>
          <w:marBottom w:val="0"/>
          <w:divBdr>
            <w:top w:val="none" w:sz="0" w:space="0" w:color="auto"/>
            <w:left w:val="none" w:sz="0" w:space="0" w:color="auto"/>
            <w:bottom w:val="none" w:sz="0" w:space="0" w:color="auto"/>
            <w:right w:val="none" w:sz="0" w:space="0" w:color="auto"/>
          </w:divBdr>
        </w:div>
        <w:div w:id="344211406">
          <w:marLeft w:val="480"/>
          <w:marRight w:val="0"/>
          <w:marTop w:val="0"/>
          <w:marBottom w:val="0"/>
          <w:divBdr>
            <w:top w:val="none" w:sz="0" w:space="0" w:color="auto"/>
            <w:left w:val="none" w:sz="0" w:space="0" w:color="auto"/>
            <w:bottom w:val="none" w:sz="0" w:space="0" w:color="auto"/>
            <w:right w:val="none" w:sz="0" w:space="0" w:color="auto"/>
          </w:divBdr>
        </w:div>
        <w:div w:id="1366560006">
          <w:marLeft w:val="480"/>
          <w:marRight w:val="0"/>
          <w:marTop w:val="0"/>
          <w:marBottom w:val="0"/>
          <w:divBdr>
            <w:top w:val="none" w:sz="0" w:space="0" w:color="auto"/>
            <w:left w:val="none" w:sz="0" w:space="0" w:color="auto"/>
            <w:bottom w:val="none" w:sz="0" w:space="0" w:color="auto"/>
            <w:right w:val="none" w:sz="0" w:space="0" w:color="auto"/>
          </w:divBdr>
        </w:div>
        <w:div w:id="516163458">
          <w:marLeft w:val="480"/>
          <w:marRight w:val="0"/>
          <w:marTop w:val="0"/>
          <w:marBottom w:val="0"/>
          <w:divBdr>
            <w:top w:val="none" w:sz="0" w:space="0" w:color="auto"/>
            <w:left w:val="none" w:sz="0" w:space="0" w:color="auto"/>
            <w:bottom w:val="none" w:sz="0" w:space="0" w:color="auto"/>
            <w:right w:val="none" w:sz="0" w:space="0" w:color="auto"/>
          </w:divBdr>
        </w:div>
        <w:div w:id="120617324">
          <w:marLeft w:val="480"/>
          <w:marRight w:val="0"/>
          <w:marTop w:val="0"/>
          <w:marBottom w:val="0"/>
          <w:divBdr>
            <w:top w:val="none" w:sz="0" w:space="0" w:color="auto"/>
            <w:left w:val="none" w:sz="0" w:space="0" w:color="auto"/>
            <w:bottom w:val="none" w:sz="0" w:space="0" w:color="auto"/>
            <w:right w:val="none" w:sz="0" w:space="0" w:color="auto"/>
          </w:divBdr>
        </w:div>
        <w:div w:id="1550067735">
          <w:marLeft w:val="480"/>
          <w:marRight w:val="0"/>
          <w:marTop w:val="0"/>
          <w:marBottom w:val="0"/>
          <w:divBdr>
            <w:top w:val="none" w:sz="0" w:space="0" w:color="auto"/>
            <w:left w:val="none" w:sz="0" w:space="0" w:color="auto"/>
            <w:bottom w:val="none" w:sz="0" w:space="0" w:color="auto"/>
            <w:right w:val="none" w:sz="0" w:space="0" w:color="auto"/>
          </w:divBdr>
        </w:div>
        <w:div w:id="404452708">
          <w:marLeft w:val="480"/>
          <w:marRight w:val="0"/>
          <w:marTop w:val="0"/>
          <w:marBottom w:val="0"/>
          <w:divBdr>
            <w:top w:val="none" w:sz="0" w:space="0" w:color="auto"/>
            <w:left w:val="none" w:sz="0" w:space="0" w:color="auto"/>
            <w:bottom w:val="none" w:sz="0" w:space="0" w:color="auto"/>
            <w:right w:val="none" w:sz="0" w:space="0" w:color="auto"/>
          </w:divBdr>
        </w:div>
        <w:div w:id="770277227">
          <w:marLeft w:val="480"/>
          <w:marRight w:val="0"/>
          <w:marTop w:val="0"/>
          <w:marBottom w:val="0"/>
          <w:divBdr>
            <w:top w:val="none" w:sz="0" w:space="0" w:color="auto"/>
            <w:left w:val="none" w:sz="0" w:space="0" w:color="auto"/>
            <w:bottom w:val="none" w:sz="0" w:space="0" w:color="auto"/>
            <w:right w:val="none" w:sz="0" w:space="0" w:color="auto"/>
          </w:divBdr>
        </w:div>
        <w:div w:id="1723628653">
          <w:marLeft w:val="480"/>
          <w:marRight w:val="0"/>
          <w:marTop w:val="0"/>
          <w:marBottom w:val="0"/>
          <w:divBdr>
            <w:top w:val="none" w:sz="0" w:space="0" w:color="auto"/>
            <w:left w:val="none" w:sz="0" w:space="0" w:color="auto"/>
            <w:bottom w:val="none" w:sz="0" w:space="0" w:color="auto"/>
            <w:right w:val="none" w:sz="0" w:space="0" w:color="auto"/>
          </w:divBdr>
        </w:div>
        <w:div w:id="249049975">
          <w:marLeft w:val="480"/>
          <w:marRight w:val="0"/>
          <w:marTop w:val="0"/>
          <w:marBottom w:val="0"/>
          <w:divBdr>
            <w:top w:val="none" w:sz="0" w:space="0" w:color="auto"/>
            <w:left w:val="none" w:sz="0" w:space="0" w:color="auto"/>
            <w:bottom w:val="none" w:sz="0" w:space="0" w:color="auto"/>
            <w:right w:val="none" w:sz="0" w:space="0" w:color="auto"/>
          </w:divBdr>
        </w:div>
        <w:div w:id="1959336977">
          <w:marLeft w:val="480"/>
          <w:marRight w:val="0"/>
          <w:marTop w:val="0"/>
          <w:marBottom w:val="0"/>
          <w:divBdr>
            <w:top w:val="none" w:sz="0" w:space="0" w:color="auto"/>
            <w:left w:val="none" w:sz="0" w:space="0" w:color="auto"/>
            <w:bottom w:val="none" w:sz="0" w:space="0" w:color="auto"/>
            <w:right w:val="none" w:sz="0" w:space="0" w:color="auto"/>
          </w:divBdr>
        </w:div>
        <w:div w:id="1305963556">
          <w:marLeft w:val="480"/>
          <w:marRight w:val="0"/>
          <w:marTop w:val="0"/>
          <w:marBottom w:val="0"/>
          <w:divBdr>
            <w:top w:val="none" w:sz="0" w:space="0" w:color="auto"/>
            <w:left w:val="none" w:sz="0" w:space="0" w:color="auto"/>
            <w:bottom w:val="none" w:sz="0" w:space="0" w:color="auto"/>
            <w:right w:val="none" w:sz="0" w:space="0" w:color="auto"/>
          </w:divBdr>
        </w:div>
        <w:div w:id="1054700958">
          <w:marLeft w:val="480"/>
          <w:marRight w:val="0"/>
          <w:marTop w:val="0"/>
          <w:marBottom w:val="0"/>
          <w:divBdr>
            <w:top w:val="none" w:sz="0" w:space="0" w:color="auto"/>
            <w:left w:val="none" w:sz="0" w:space="0" w:color="auto"/>
            <w:bottom w:val="none" w:sz="0" w:space="0" w:color="auto"/>
            <w:right w:val="none" w:sz="0" w:space="0" w:color="auto"/>
          </w:divBdr>
        </w:div>
        <w:div w:id="1537428371">
          <w:marLeft w:val="480"/>
          <w:marRight w:val="0"/>
          <w:marTop w:val="0"/>
          <w:marBottom w:val="0"/>
          <w:divBdr>
            <w:top w:val="none" w:sz="0" w:space="0" w:color="auto"/>
            <w:left w:val="none" w:sz="0" w:space="0" w:color="auto"/>
            <w:bottom w:val="none" w:sz="0" w:space="0" w:color="auto"/>
            <w:right w:val="none" w:sz="0" w:space="0" w:color="auto"/>
          </w:divBdr>
        </w:div>
        <w:div w:id="1410269566">
          <w:marLeft w:val="480"/>
          <w:marRight w:val="0"/>
          <w:marTop w:val="0"/>
          <w:marBottom w:val="0"/>
          <w:divBdr>
            <w:top w:val="none" w:sz="0" w:space="0" w:color="auto"/>
            <w:left w:val="none" w:sz="0" w:space="0" w:color="auto"/>
            <w:bottom w:val="none" w:sz="0" w:space="0" w:color="auto"/>
            <w:right w:val="none" w:sz="0" w:space="0" w:color="auto"/>
          </w:divBdr>
        </w:div>
        <w:div w:id="1250504301">
          <w:marLeft w:val="480"/>
          <w:marRight w:val="0"/>
          <w:marTop w:val="0"/>
          <w:marBottom w:val="0"/>
          <w:divBdr>
            <w:top w:val="none" w:sz="0" w:space="0" w:color="auto"/>
            <w:left w:val="none" w:sz="0" w:space="0" w:color="auto"/>
            <w:bottom w:val="none" w:sz="0" w:space="0" w:color="auto"/>
            <w:right w:val="none" w:sz="0" w:space="0" w:color="auto"/>
          </w:divBdr>
        </w:div>
        <w:div w:id="752433836">
          <w:marLeft w:val="480"/>
          <w:marRight w:val="0"/>
          <w:marTop w:val="0"/>
          <w:marBottom w:val="0"/>
          <w:divBdr>
            <w:top w:val="none" w:sz="0" w:space="0" w:color="auto"/>
            <w:left w:val="none" w:sz="0" w:space="0" w:color="auto"/>
            <w:bottom w:val="none" w:sz="0" w:space="0" w:color="auto"/>
            <w:right w:val="none" w:sz="0" w:space="0" w:color="auto"/>
          </w:divBdr>
        </w:div>
        <w:div w:id="1663581653">
          <w:marLeft w:val="480"/>
          <w:marRight w:val="0"/>
          <w:marTop w:val="0"/>
          <w:marBottom w:val="0"/>
          <w:divBdr>
            <w:top w:val="none" w:sz="0" w:space="0" w:color="auto"/>
            <w:left w:val="none" w:sz="0" w:space="0" w:color="auto"/>
            <w:bottom w:val="none" w:sz="0" w:space="0" w:color="auto"/>
            <w:right w:val="none" w:sz="0" w:space="0" w:color="auto"/>
          </w:divBdr>
        </w:div>
        <w:div w:id="747727891">
          <w:marLeft w:val="480"/>
          <w:marRight w:val="0"/>
          <w:marTop w:val="0"/>
          <w:marBottom w:val="0"/>
          <w:divBdr>
            <w:top w:val="none" w:sz="0" w:space="0" w:color="auto"/>
            <w:left w:val="none" w:sz="0" w:space="0" w:color="auto"/>
            <w:bottom w:val="none" w:sz="0" w:space="0" w:color="auto"/>
            <w:right w:val="none" w:sz="0" w:space="0" w:color="auto"/>
          </w:divBdr>
        </w:div>
        <w:div w:id="1179008000">
          <w:marLeft w:val="480"/>
          <w:marRight w:val="0"/>
          <w:marTop w:val="0"/>
          <w:marBottom w:val="0"/>
          <w:divBdr>
            <w:top w:val="none" w:sz="0" w:space="0" w:color="auto"/>
            <w:left w:val="none" w:sz="0" w:space="0" w:color="auto"/>
            <w:bottom w:val="none" w:sz="0" w:space="0" w:color="auto"/>
            <w:right w:val="none" w:sz="0" w:space="0" w:color="auto"/>
          </w:divBdr>
        </w:div>
        <w:div w:id="1483044206">
          <w:marLeft w:val="480"/>
          <w:marRight w:val="0"/>
          <w:marTop w:val="0"/>
          <w:marBottom w:val="0"/>
          <w:divBdr>
            <w:top w:val="none" w:sz="0" w:space="0" w:color="auto"/>
            <w:left w:val="none" w:sz="0" w:space="0" w:color="auto"/>
            <w:bottom w:val="none" w:sz="0" w:space="0" w:color="auto"/>
            <w:right w:val="none" w:sz="0" w:space="0" w:color="auto"/>
          </w:divBdr>
        </w:div>
        <w:div w:id="761223130">
          <w:marLeft w:val="480"/>
          <w:marRight w:val="0"/>
          <w:marTop w:val="0"/>
          <w:marBottom w:val="0"/>
          <w:divBdr>
            <w:top w:val="none" w:sz="0" w:space="0" w:color="auto"/>
            <w:left w:val="none" w:sz="0" w:space="0" w:color="auto"/>
            <w:bottom w:val="none" w:sz="0" w:space="0" w:color="auto"/>
            <w:right w:val="none" w:sz="0" w:space="0" w:color="auto"/>
          </w:divBdr>
        </w:div>
        <w:div w:id="1456681482">
          <w:marLeft w:val="480"/>
          <w:marRight w:val="0"/>
          <w:marTop w:val="0"/>
          <w:marBottom w:val="0"/>
          <w:divBdr>
            <w:top w:val="none" w:sz="0" w:space="0" w:color="auto"/>
            <w:left w:val="none" w:sz="0" w:space="0" w:color="auto"/>
            <w:bottom w:val="none" w:sz="0" w:space="0" w:color="auto"/>
            <w:right w:val="none" w:sz="0" w:space="0" w:color="auto"/>
          </w:divBdr>
        </w:div>
        <w:div w:id="1196575705">
          <w:marLeft w:val="480"/>
          <w:marRight w:val="0"/>
          <w:marTop w:val="0"/>
          <w:marBottom w:val="0"/>
          <w:divBdr>
            <w:top w:val="none" w:sz="0" w:space="0" w:color="auto"/>
            <w:left w:val="none" w:sz="0" w:space="0" w:color="auto"/>
            <w:bottom w:val="none" w:sz="0" w:space="0" w:color="auto"/>
            <w:right w:val="none" w:sz="0" w:space="0" w:color="auto"/>
          </w:divBdr>
        </w:div>
        <w:div w:id="1708287849">
          <w:marLeft w:val="480"/>
          <w:marRight w:val="0"/>
          <w:marTop w:val="0"/>
          <w:marBottom w:val="0"/>
          <w:divBdr>
            <w:top w:val="none" w:sz="0" w:space="0" w:color="auto"/>
            <w:left w:val="none" w:sz="0" w:space="0" w:color="auto"/>
            <w:bottom w:val="none" w:sz="0" w:space="0" w:color="auto"/>
            <w:right w:val="none" w:sz="0" w:space="0" w:color="auto"/>
          </w:divBdr>
        </w:div>
        <w:div w:id="1298680653">
          <w:marLeft w:val="480"/>
          <w:marRight w:val="0"/>
          <w:marTop w:val="0"/>
          <w:marBottom w:val="0"/>
          <w:divBdr>
            <w:top w:val="none" w:sz="0" w:space="0" w:color="auto"/>
            <w:left w:val="none" w:sz="0" w:space="0" w:color="auto"/>
            <w:bottom w:val="none" w:sz="0" w:space="0" w:color="auto"/>
            <w:right w:val="none" w:sz="0" w:space="0" w:color="auto"/>
          </w:divBdr>
        </w:div>
        <w:div w:id="1597977931">
          <w:marLeft w:val="480"/>
          <w:marRight w:val="0"/>
          <w:marTop w:val="0"/>
          <w:marBottom w:val="0"/>
          <w:divBdr>
            <w:top w:val="none" w:sz="0" w:space="0" w:color="auto"/>
            <w:left w:val="none" w:sz="0" w:space="0" w:color="auto"/>
            <w:bottom w:val="none" w:sz="0" w:space="0" w:color="auto"/>
            <w:right w:val="none" w:sz="0" w:space="0" w:color="auto"/>
          </w:divBdr>
        </w:div>
        <w:div w:id="362943822">
          <w:marLeft w:val="480"/>
          <w:marRight w:val="0"/>
          <w:marTop w:val="0"/>
          <w:marBottom w:val="0"/>
          <w:divBdr>
            <w:top w:val="none" w:sz="0" w:space="0" w:color="auto"/>
            <w:left w:val="none" w:sz="0" w:space="0" w:color="auto"/>
            <w:bottom w:val="none" w:sz="0" w:space="0" w:color="auto"/>
            <w:right w:val="none" w:sz="0" w:space="0" w:color="auto"/>
          </w:divBdr>
        </w:div>
        <w:div w:id="1588998141">
          <w:marLeft w:val="480"/>
          <w:marRight w:val="0"/>
          <w:marTop w:val="0"/>
          <w:marBottom w:val="0"/>
          <w:divBdr>
            <w:top w:val="none" w:sz="0" w:space="0" w:color="auto"/>
            <w:left w:val="none" w:sz="0" w:space="0" w:color="auto"/>
            <w:bottom w:val="none" w:sz="0" w:space="0" w:color="auto"/>
            <w:right w:val="none" w:sz="0" w:space="0" w:color="auto"/>
          </w:divBdr>
        </w:div>
        <w:div w:id="473372927">
          <w:marLeft w:val="480"/>
          <w:marRight w:val="0"/>
          <w:marTop w:val="0"/>
          <w:marBottom w:val="0"/>
          <w:divBdr>
            <w:top w:val="none" w:sz="0" w:space="0" w:color="auto"/>
            <w:left w:val="none" w:sz="0" w:space="0" w:color="auto"/>
            <w:bottom w:val="none" w:sz="0" w:space="0" w:color="auto"/>
            <w:right w:val="none" w:sz="0" w:space="0" w:color="auto"/>
          </w:divBdr>
        </w:div>
        <w:div w:id="1975792323">
          <w:marLeft w:val="480"/>
          <w:marRight w:val="0"/>
          <w:marTop w:val="0"/>
          <w:marBottom w:val="0"/>
          <w:divBdr>
            <w:top w:val="none" w:sz="0" w:space="0" w:color="auto"/>
            <w:left w:val="none" w:sz="0" w:space="0" w:color="auto"/>
            <w:bottom w:val="none" w:sz="0" w:space="0" w:color="auto"/>
            <w:right w:val="none" w:sz="0" w:space="0" w:color="auto"/>
          </w:divBdr>
        </w:div>
        <w:div w:id="1994025156">
          <w:marLeft w:val="480"/>
          <w:marRight w:val="0"/>
          <w:marTop w:val="0"/>
          <w:marBottom w:val="0"/>
          <w:divBdr>
            <w:top w:val="none" w:sz="0" w:space="0" w:color="auto"/>
            <w:left w:val="none" w:sz="0" w:space="0" w:color="auto"/>
            <w:bottom w:val="none" w:sz="0" w:space="0" w:color="auto"/>
            <w:right w:val="none" w:sz="0" w:space="0" w:color="auto"/>
          </w:divBdr>
        </w:div>
        <w:div w:id="1448505859">
          <w:marLeft w:val="480"/>
          <w:marRight w:val="0"/>
          <w:marTop w:val="0"/>
          <w:marBottom w:val="0"/>
          <w:divBdr>
            <w:top w:val="none" w:sz="0" w:space="0" w:color="auto"/>
            <w:left w:val="none" w:sz="0" w:space="0" w:color="auto"/>
            <w:bottom w:val="none" w:sz="0" w:space="0" w:color="auto"/>
            <w:right w:val="none" w:sz="0" w:space="0" w:color="auto"/>
          </w:divBdr>
        </w:div>
        <w:div w:id="96022127">
          <w:marLeft w:val="480"/>
          <w:marRight w:val="0"/>
          <w:marTop w:val="0"/>
          <w:marBottom w:val="0"/>
          <w:divBdr>
            <w:top w:val="none" w:sz="0" w:space="0" w:color="auto"/>
            <w:left w:val="none" w:sz="0" w:space="0" w:color="auto"/>
            <w:bottom w:val="none" w:sz="0" w:space="0" w:color="auto"/>
            <w:right w:val="none" w:sz="0" w:space="0" w:color="auto"/>
          </w:divBdr>
        </w:div>
        <w:div w:id="2041514867">
          <w:marLeft w:val="480"/>
          <w:marRight w:val="0"/>
          <w:marTop w:val="0"/>
          <w:marBottom w:val="0"/>
          <w:divBdr>
            <w:top w:val="none" w:sz="0" w:space="0" w:color="auto"/>
            <w:left w:val="none" w:sz="0" w:space="0" w:color="auto"/>
            <w:bottom w:val="none" w:sz="0" w:space="0" w:color="auto"/>
            <w:right w:val="none" w:sz="0" w:space="0" w:color="auto"/>
          </w:divBdr>
        </w:div>
        <w:div w:id="1146435626">
          <w:marLeft w:val="480"/>
          <w:marRight w:val="0"/>
          <w:marTop w:val="0"/>
          <w:marBottom w:val="0"/>
          <w:divBdr>
            <w:top w:val="none" w:sz="0" w:space="0" w:color="auto"/>
            <w:left w:val="none" w:sz="0" w:space="0" w:color="auto"/>
            <w:bottom w:val="none" w:sz="0" w:space="0" w:color="auto"/>
            <w:right w:val="none" w:sz="0" w:space="0" w:color="auto"/>
          </w:divBdr>
        </w:div>
        <w:div w:id="1274248209">
          <w:marLeft w:val="480"/>
          <w:marRight w:val="0"/>
          <w:marTop w:val="0"/>
          <w:marBottom w:val="0"/>
          <w:divBdr>
            <w:top w:val="none" w:sz="0" w:space="0" w:color="auto"/>
            <w:left w:val="none" w:sz="0" w:space="0" w:color="auto"/>
            <w:bottom w:val="none" w:sz="0" w:space="0" w:color="auto"/>
            <w:right w:val="none" w:sz="0" w:space="0" w:color="auto"/>
          </w:divBdr>
        </w:div>
        <w:div w:id="1296646526">
          <w:marLeft w:val="480"/>
          <w:marRight w:val="0"/>
          <w:marTop w:val="0"/>
          <w:marBottom w:val="0"/>
          <w:divBdr>
            <w:top w:val="none" w:sz="0" w:space="0" w:color="auto"/>
            <w:left w:val="none" w:sz="0" w:space="0" w:color="auto"/>
            <w:bottom w:val="none" w:sz="0" w:space="0" w:color="auto"/>
            <w:right w:val="none" w:sz="0" w:space="0" w:color="auto"/>
          </w:divBdr>
        </w:div>
        <w:div w:id="598948354">
          <w:marLeft w:val="480"/>
          <w:marRight w:val="0"/>
          <w:marTop w:val="0"/>
          <w:marBottom w:val="0"/>
          <w:divBdr>
            <w:top w:val="none" w:sz="0" w:space="0" w:color="auto"/>
            <w:left w:val="none" w:sz="0" w:space="0" w:color="auto"/>
            <w:bottom w:val="none" w:sz="0" w:space="0" w:color="auto"/>
            <w:right w:val="none" w:sz="0" w:space="0" w:color="auto"/>
          </w:divBdr>
        </w:div>
        <w:div w:id="2030180064">
          <w:marLeft w:val="480"/>
          <w:marRight w:val="0"/>
          <w:marTop w:val="0"/>
          <w:marBottom w:val="0"/>
          <w:divBdr>
            <w:top w:val="none" w:sz="0" w:space="0" w:color="auto"/>
            <w:left w:val="none" w:sz="0" w:space="0" w:color="auto"/>
            <w:bottom w:val="none" w:sz="0" w:space="0" w:color="auto"/>
            <w:right w:val="none" w:sz="0" w:space="0" w:color="auto"/>
          </w:divBdr>
        </w:div>
      </w:divsChild>
    </w:div>
    <w:div w:id="323507473">
      <w:bodyDiv w:val="1"/>
      <w:marLeft w:val="0"/>
      <w:marRight w:val="0"/>
      <w:marTop w:val="0"/>
      <w:marBottom w:val="0"/>
      <w:divBdr>
        <w:top w:val="none" w:sz="0" w:space="0" w:color="auto"/>
        <w:left w:val="none" w:sz="0" w:space="0" w:color="auto"/>
        <w:bottom w:val="none" w:sz="0" w:space="0" w:color="auto"/>
        <w:right w:val="none" w:sz="0" w:space="0" w:color="auto"/>
      </w:divBdr>
      <w:divsChild>
        <w:div w:id="574706260">
          <w:marLeft w:val="480"/>
          <w:marRight w:val="0"/>
          <w:marTop w:val="0"/>
          <w:marBottom w:val="0"/>
          <w:divBdr>
            <w:top w:val="none" w:sz="0" w:space="0" w:color="auto"/>
            <w:left w:val="none" w:sz="0" w:space="0" w:color="auto"/>
            <w:bottom w:val="none" w:sz="0" w:space="0" w:color="auto"/>
            <w:right w:val="none" w:sz="0" w:space="0" w:color="auto"/>
          </w:divBdr>
        </w:div>
        <w:div w:id="84811213">
          <w:marLeft w:val="480"/>
          <w:marRight w:val="0"/>
          <w:marTop w:val="0"/>
          <w:marBottom w:val="0"/>
          <w:divBdr>
            <w:top w:val="none" w:sz="0" w:space="0" w:color="auto"/>
            <w:left w:val="none" w:sz="0" w:space="0" w:color="auto"/>
            <w:bottom w:val="none" w:sz="0" w:space="0" w:color="auto"/>
            <w:right w:val="none" w:sz="0" w:space="0" w:color="auto"/>
          </w:divBdr>
        </w:div>
        <w:div w:id="1269436345">
          <w:marLeft w:val="480"/>
          <w:marRight w:val="0"/>
          <w:marTop w:val="0"/>
          <w:marBottom w:val="0"/>
          <w:divBdr>
            <w:top w:val="none" w:sz="0" w:space="0" w:color="auto"/>
            <w:left w:val="none" w:sz="0" w:space="0" w:color="auto"/>
            <w:bottom w:val="none" w:sz="0" w:space="0" w:color="auto"/>
            <w:right w:val="none" w:sz="0" w:space="0" w:color="auto"/>
          </w:divBdr>
        </w:div>
        <w:div w:id="914318515">
          <w:marLeft w:val="480"/>
          <w:marRight w:val="0"/>
          <w:marTop w:val="0"/>
          <w:marBottom w:val="0"/>
          <w:divBdr>
            <w:top w:val="none" w:sz="0" w:space="0" w:color="auto"/>
            <w:left w:val="none" w:sz="0" w:space="0" w:color="auto"/>
            <w:bottom w:val="none" w:sz="0" w:space="0" w:color="auto"/>
            <w:right w:val="none" w:sz="0" w:space="0" w:color="auto"/>
          </w:divBdr>
        </w:div>
        <w:div w:id="1276593846">
          <w:marLeft w:val="480"/>
          <w:marRight w:val="0"/>
          <w:marTop w:val="0"/>
          <w:marBottom w:val="0"/>
          <w:divBdr>
            <w:top w:val="none" w:sz="0" w:space="0" w:color="auto"/>
            <w:left w:val="none" w:sz="0" w:space="0" w:color="auto"/>
            <w:bottom w:val="none" w:sz="0" w:space="0" w:color="auto"/>
            <w:right w:val="none" w:sz="0" w:space="0" w:color="auto"/>
          </w:divBdr>
        </w:div>
        <w:div w:id="1533106810">
          <w:marLeft w:val="480"/>
          <w:marRight w:val="0"/>
          <w:marTop w:val="0"/>
          <w:marBottom w:val="0"/>
          <w:divBdr>
            <w:top w:val="none" w:sz="0" w:space="0" w:color="auto"/>
            <w:left w:val="none" w:sz="0" w:space="0" w:color="auto"/>
            <w:bottom w:val="none" w:sz="0" w:space="0" w:color="auto"/>
            <w:right w:val="none" w:sz="0" w:space="0" w:color="auto"/>
          </w:divBdr>
        </w:div>
        <w:div w:id="286742272">
          <w:marLeft w:val="480"/>
          <w:marRight w:val="0"/>
          <w:marTop w:val="0"/>
          <w:marBottom w:val="0"/>
          <w:divBdr>
            <w:top w:val="none" w:sz="0" w:space="0" w:color="auto"/>
            <w:left w:val="none" w:sz="0" w:space="0" w:color="auto"/>
            <w:bottom w:val="none" w:sz="0" w:space="0" w:color="auto"/>
            <w:right w:val="none" w:sz="0" w:space="0" w:color="auto"/>
          </w:divBdr>
        </w:div>
        <w:div w:id="1078788467">
          <w:marLeft w:val="480"/>
          <w:marRight w:val="0"/>
          <w:marTop w:val="0"/>
          <w:marBottom w:val="0"/>
          <w:divBdr>
            <w:top w:val="none" w:sz="0" w:space="0" w:color="auto"/>
            <w:left w:val="none" w:sz="0" w:space="0" w:color="auto"/>
            <w:bottom w:val="none" w:sz="0" w:space="0" w:color="auto"/>
            <w:right w:val="none" w:sz="0" w:space="0" w:color="auto"/>
          </w:divBdr>
        </w:div>
        <w:div w:id="433399924">
          <w:marLeft w:val="480"/>
          <w:marRight w:val="0"/>
          <w:marTop w:val="0"/>
          <w:marBottom w:val="0"/>
          <w:divBdr>
            <w:top w:val="none" w:sz="0" w:space="0" w:color="auto"/>
            <w:left w:val="none" w:sz="0" w:space="0" w:color="auto"/>
            <w:bottom w:val="none" w:sz="0" w:space="0" w:color="auto"/>
            <w:right w:val="none" w:sz="0" w:space="0" w:color="auto"/>
          </w:divBdr>
        </w:div>
        <w:div w:id="264509188">
          <w:marLeft w:val="480"/>
          <w:marRight w:val="0"/>
          <w:marTop w:val="0"/>
          <w:marBottom w:val="0"/>
          <w:divBdr>
            <w:top w:val="none" w:sz="0" w:space="0" w:color="auto"/>
            <w:left w:val="none" w:sz="0" w:space="0" w:color="auto"/>
            <w:bottom w:val="none" w:sz="0" w:space="0" w:color="auto"/>
            <w:right w:val="none" w:sz="0" w:space="0" w:color="auto"/>
          </w:divBdr>
        </w:div>
        <w:div w:id="1942373609">
          <w:marLeft w:val="480"/>
          <w:marRight w:val="0"/>
          <w:marTop w:val="0"/>
          <w:marBottom w:val="0"/>
          <w:divBdr>
            <w:top w:val="none" w:sz="0" w:space="0" w:color="auto"/>
            <w:left w:val="none" w:sz="0" w:space="0" w:color="auto"/>
            <w:bottom w:val="none" w:sz="0" w:space="0" w:color="auto"/>
            <w:right w:val="none" w:sz="0" w:space="0" w:color="auto"/>
          </w:divBdr>
        </w:div>
        <w:div w:id="996765081">
          <w:marLeft w:val="480"/>
          <w:marRight w:val="0"/>
          <w:marTop w:val="0"/>
          <w:marBottom w:val="0"/>
          <w:divBdr>
            <w:top w:val="none" w:sz="0" w:space="0" w:color="auto"/>
            <w:left w:val="none" w:sz="0" w:space="0" w:color="auto"/>
            <w:bottom w:val="none" w:sz="0" w:space="0" w:color="auto"/>
            <w:right w:val="none" w:sz="0" w:space="0" w:color="auto"/>
          </w:divBdr>
        </w:div>
        <w:div w:id="485828509">
          <w:marLeft w:val="480"/>
          <w:marRight w:val="0"/>
          <w:marTop w:val="0"/>
          <w:marBottom w:val="0"/>
          <w:divBdr>
            <w:top w:val="none" w:sz="0" w:space="0" w:color="auto"/>
            <w:left w:val="none" w:sz="0" w:space="0" w:color="auto"/>
            <w:bottom w:val="none" w:sz="0" w:space="0" w:color="auto"/>
            <w:right w:val="none" w:sz="0" w:space="0" w:color="auto"/>
          </w:divBdr>
        </w:div>
        <w:div w:id="1460417612">
          <w:marLeft w:val="480"/>
          <w:marRight w:val="0"/>
          <w:marTop w:val="0"/>
          <w:marBottom w:val="0"/>
          <w:divBdr>
            <w:top w:val="none" w:sz="0" w:space="0" w:color="auto"/>
            <w:left w:val="none" w:sz="0" w:space="0" w:color="auto"/>
            <w:bottom w:val="none" w:sz="0" w:space="0" w:color="auto"/>
            <w:right w:val="none" w:sz="0" w:space="0" w:color="auto"/>
          </w:divBdr>
        </w:div>
        <w:div w:id="1465583251">
          <w:marLeft w:val="480"/>
          <w:marRight w:val="0"/>
          <w:marTop w:val="0"/>
          <w:marBottom w:val="0"/>
          <w:divBdr>
            <w:top w:val="none" w:sz="0" w:space="0" w:color="auto"/>
            <w:left w:val="none" w:sz="0" w:space="0" w:color="auto"/>
            <w:bottom w:val="none" w:sz="0" w:space="0" w:color="auto"/>
            <w:right w:val="none" w:sz="0" w:space="0" w:color="auto"/>
          </w:divBdr>
        </w:div>
        <w:div w:id="1332221367">
          <w:marLeft w:val="480"/>
          <w:marRight w:val="0"/>
          <w:marTop w:val="0"/>
          <w:marBottom w:val="0"/>
          <w:divBdr>
            <w:top w:val="none" w:sz="0" w:space="0" w:color="auto"/>
            <w:left w:val="none" w:sz="0" w:space="0" w:color="auto"/>
            <w:bottom w:val="none" w:sz="0" w:space="0" w:color="auto"/>
            <w:right w:val="none" w:sz="0" w:space="0" w:color="auto"/>
          </w:divBdr>
        </w:div>
        <w:div w:id="718821927">
          <w:marLeft w:val="480"/>
          <w:marRight w:val="0"/>
          <w:marTop w:val="0"/>
          <w:marBottom w:val="0"/>
          <w:divBdr>
            <w:top w:val="none" w:sz="0" w:space="0" w:color="auto"/>
            <w:left w:val="none" w:sz="0" w:space="0" w:color="auto"/>
            <w:bottom w:val="none" w:sz="0" w:space="0" w:color="auto"/>
            <w:right w:val="none" w:sz="0" w:space="0" w:color="auto"/>
          </w:divBdr>
        </w:div>
        <w:div w:id="830603813">
          <w:marLeft w:val="480"/>
          <w:marRight w:val="0"/>
          <w:marTop w:val="0"/>
          <w:marBottom w:val="0"/>
          <w:divBdr>
            <w:top w:val="none" w:sz="0" w:space="0" w:color="auto"/>
            <w:left w:val="none" w:sz="0" w:space="0" w:color="auto"/>
            <w:bottom w:val="none" w:sz="0" w:space="0" w:color="auto"/>
            <w:right w:val="none" w:sz="0" w:space="0" w:color="auto"/>
          </w:divBdr>
        </w:div>
        <w:div w:id="1533835021">
          <w:marLeft w:val="480"/>
          <w:marRight w:val="0"/>
          <w:marTop w:val="0"/>
          <w:marBottom w:val="0"/>
          <w:divBdr>
            <w:top w:val="none" w:sz="0" w:space="0" w:color="auto"/>
            <w:left w:val="none" w:sz="0" w:space="0" w:color="auto"/>
            <w:bottom w:val="none" w:sz="0" w:space="0" w:color="auto"/>
            <w:right w:val="none" w:sz="0" w:space="0" w:color="auto"/>
          </w:divBdr>
        </w:div>
        <w:div w:id="1214851769">
          <w:marLeft w:val="480"/>
          <w:marRight w:val="0"/>
          <w:marTop w:val="0"/>
          <w:marBottom w:val="0"/>
          <w:divBdr>
            <w:top w:val="none" w:sz="0" w:space="0" w:color="auto"/>
            <w:left w:val="none" w:sz="0" w:space="0" w:color="auto"/>
            <w:bottom w:val="none" w:sz="0" w:space="0" w:color="auto"/>
            <w:right w:val="none" w:sz="0" w:space="0" w:color="auto"/>
          </w:divBdr>
        </w:div>
      </w:divsChild>
    </w:div>
    <w:div w:id="323629984">
      <w:bodyDiv w:val="1"/>
      <w:marLeft w:val="0"/>
      <w:marRight w:val="0"/>
      <w:marTop w:val="0"/>
      <w:marBottom w:val="0"/>
      <w:divBdr>
        <w:top w:val="none" w:sz="0" w:space="0" w:color="auto"/>
        <w:left w:val="none" w:sz="0" w:space="0" w:color="auto"/>
        <w:bottom w:val="none" w:sz="0" w:space="0" w:color="auto"/>
        <w:right w:val="none" w:sz="0" w:space="0" w:color="auto"/>
      </w:divBdr>
      <w:divsChild>
        <w:div w:id="1456824247">
          <w:marLeft w:val="480"/>
          <w:marRight w:val="0"/>
          <w:marTop w:val="0"/>
          <w:marBottom w:val="0"/>
          <w:divBdr>
            <w:top w:val="none" w:sz="0" w:space="0" w:color="auto"/>
            <w:left w:val="none" w:sz="0" w:space="0" w:color="auto"/>
            <w:bottom w:val="none" w:sz="0" w:space="0" w:color="auto"/>
            <w:right w:val="none" w:sz="0" w:space="0" w:color="auto"/>
          </w:divBdr>
        </w:div>
        <w:div w:id="62917034">
          <w:marLeft w:val="480"/>
          <w:marRight w:val="0"/>
          <w:marTop w:val="0"/>
          <w:marBottom w:val="0"/>
          <w:divBdr>
            <w:top w:val="none" w:sz="0" w:space="0" w:color="auto"/>
            <w:left w:val="none" w:sz="0" w:space="0" w:color="auto"/>
            <w:bottom w:val="none" w:sz="0" w:space="0" w:color="auto"/>
            <w:right w:val="none" w:sz="0" w:space="0" w:color="auto"/>
          </w:divBdr>
        </w:div>
        <w:div w:id="1434012744">
          <w:marLeft w:val="480"/>
          <w:marRight w:val="0"/>
          <w:marTop w:val="0"/>
          <w:marBottom w:val="0"/>
          <w:divBdr>
            <w:top w:val="none" w:sz="0" w:space="0" w:color="auto"/>
            <w:left w:val="none" w:sz="0" w:space="0" w:color="auto"/>
            <w:bottom w:val="none" w:sz="0" w:space="0" w:color="auto"/>
            <w:right w:val="none" w:sz="0" w:space="0" w:color="auto"/>
          </w:divBdr>
        </w:div>
        <w:div w:id="2094162990">
          <w:marLeft w:val="480"/>
          <w:marRight w:val="0"/>
          <w:marTop w:val="0"/>
          <w:marBottom w:val="0"/>
          <w:divBdr>
            <w:top w:val="none" w:sz="0" w:space="0" w:color="auto"/>
            <w:left w:val="none" w:sz="0" w:space="0" w:color="auto"/>
            <w:bottom w:val="none" w:sz="0" w:space="0" w:color="auto"/>
            <w:right w:val="none" w:sz="0" w:space="0" w:color="auto"/>
          </w:divBdr>
        </w:div>
        <w:div w:id="1442842111">
          <w:marLeft w:val="480"/>
          <w:marRight w:val="0"/>
          <w:marTop w:val="0"/>
          <w:marBottom w:val="0"/>
          <w:divBdr>
            <w:top w:val="none" w:sz="0" w:space="0" w:color="auto"/>
            <w:left w:val="none" w:sz="0" w:space="0" w:color="auto"/>
            <w:bottom w:val="none" w:sz="0" w:space="0" w:color="auto"/>
            <w:right w:val="none" w:sz="0" w:space="0" w:color="auto"/>
          </w:divBdr>
        </w:div>
        <w:div w:id="321588222">
          <w:marLeft w:val="480"/>
          <w:marRight w:val="0"/>
          <w:marTop w:val="0"/>
          <w:marBottom w:val="0"/>
          <w:divBdr>
            <w:top w:val="none" w:sz="0" w:space="0" w:color="auto"/>
            <w:left w:val="none" w:sz="0" w:space="0" w:color="auto"/>
            <w:bottom w:val="none" w:sz="0" w:space="0" w:color="auto"/>
            <w:right w:val="none" w:sz="0" w:space="0" w:color="auto"/>
          </w:divBdr>
        </w:div>
        <w:div w:id="483621565">
          <w:marLeft w:val="480"/>
          <w:marRight w:val="0"/>
          <w:marTop w:val="0"/>
          <w:marBottom w:val="0"/>
          <w:divBdr>
            <w:top w:val="none" w:sz="0" w:space="0" w:color="auto"/>
            <w:left w:val="none" w:sz="0" w:space="0" w:color="auto"/>
            <w:bottom w:val="none" w:sz="0" w:space="0" w:color="auto"/>
            <w:right w:val="none" w:sz="0" w:space="0" w:color="auto"/>
          </w:divBdr>
        </w:div>
        <w:div w:id="1201626170">
          <w:marLeft w:val="480"/>
          <w:marRight w:val="0"/>
          <w:marTop w:val="0"/>
          <w:marBottom w:val="0"/>
          <w:divBdr>
            <w:top w:val="none" w:sz="0" w:space="0" w:color="auto"/>
            <w:left w:val="none" w:sz="0" w:space="0" w:color="auto"/>
            <w:bottom w:val="none" w:sz="0" w:space="0" w:color="auto"/>
            <w:right w:val="none" w:sz="0" w:space="0" w:color="auto"/>
          </w:divBdr>
        </w:div>
        <w:div w:id="1053698025">
          <w:marLeft w:val="480"/>
          <w:marRight w:val="0"/>
          <w:marTop w:val="0"/>
          <w:marBottom w:val="0"/>
          <w:divBdr>
            <w:top w:val="none" w:sz="0" w:space="0" w:color="auto"/>
            <w:left w:val="none" w:sz="0" w:space="0" w:color="auto"/>
            <w:bottom w:val="none" w:sz="0" w:space="0" w:color="auto"/>
            <w:right w:val="none" w:sz="0" w:space="0" w:color="auto"/>
          </w:divBdr>
        </w:div>
        <w:div w:id="822888824">
          <w:marLeft w:val="480"/>
          <w:marRight w:val="0"/>
          <w:marTop w:val="0"/>
          <w:marBottom w:val="0"/>
          <w:divBdr>
            <w:top w:val="none" w:sz="0" w:space="0" w:color="auto"/>
            <w:left w:val="none" w:sz="0" w:space="0" w:color="auto"/>
            <w:bottom w:val="none" w:sz="0" w:space="0" w:color="auto"/>
            <w:right w:val="none" w:sz="0" w:space="0" w:color="auto"/>
          </w:divBdr>
        </w:div>
        <w:div w:id="753866650">
          <w:marLeft w:val="480"/>
          <w:marRight w:val="0"/>
          <w:marTop w:val="0"/>
          <w:marBottom w:val="0"/>
          <w:divBdr>
            <w:top w:val="none" w:sz="0" w:space="0" w:color="auto"/>
            <w:left w:val="none" w:sz="0" w:space="0" w:color="auto"/>
            <w:bottom w:val="none" w:sz="0" w:space="0" w:color="auto"/>
            <w:right w:val="none" w:sz="0" w:space="0" w:color="auto"/>
          </w:divBdr>
        </w:div>
        <w:div w:id="222639333">
          <w:marLeft w:val="480"/>
          <w:marRight w:val="0"/>
          <w:marTop w:val="0"/>
          <w:marBottom w:val="0"/>
          <w:divBdr>
            <w:top w:val="none" w:sz="0" w:space="0" w:color="auto"/>
            <w:left w:val="none" w:sz="0" w:space="0" w:color="auto"/>
            <w:bottom w:val="none" w:sz="0" w:space="0" w:color="auto"/>
            <w:right w:val="none" w:sz="0" w:space="0" w:color="auto"/>
          </w:divBdr>
        </w:div>
        <w:div w:id="969019615">
          <w:marLeft w:val="480"/>
          <w:marRight w:val="0"/>
          <w:marTop w:val="0"/>
          <w:marBottom w:val="0"/>
          <w:divBdr>
            <w:top w:val="none" w:sz="0" w:space="0" w:color="auto"/>
            <w:left w:val="none" w:sz="0" w:space="0" w:color="auto"/>
            <w:bottom w:val="none" w:sz="0" w:space="0" w:color="auto"/>
            <w:right w:val="none" w:sz="0" w:space="0" w:color="auto"/>
          </w:divBdr>
        </w:div>
        <w:div w:id="1271282286">
          <w:marLeft w:val="480"/>
          <w:marRight w:val="0"/>
          <w:marTop w:val="0"/>
          <w:marBottom w:val="0"/>
          <w:divBdr>
            <w:top w:val="none" w:sz="0" w:space="0" w:color="auto"/>
            <w:left w:val="none" w:sz="0" w:space="0" w:color="auto"/>
            <w:bottom w:val="none" w:sz="0" w:space="0" w:color="auto"/>
            <w:right w:val="none" w:sz="0" w:space="0" w:color="auto"/>
          </w:divBdr>
        </w:div>
        <w:div w:id="462695443">
          <w:marLeft w:val="480"/>
          <w:marRight w:val="0"/>
          <w:marTop w:val="0"/>
          <w:marBottom w:val="0"/>
          <w:divBdr>
            <w:top w:val="none" w:sz="0" w:space="0" w:color="auto"/>
            <w:left w:val="none" w:sz="0" w:space="0" w:color="auto"/>
            <w:bottom w:val="none" w:sz="0" w:space="0" w:color="auto"/>
            <w:right w:val="none" w:sz="0" w:space="0" w:color="auto"/>
          </w:divBdr>
        </w:div>
        <w:div w:id="2054765125">
          <w:marLeft w:val="480"/>
          <w:marRight w:val="0"/>
          <w:marTop w:val="0"/>
          <w:marBottom w:val="0"/>
          <w:divBdr>
            <w:top w:val="none" w:sz="0" w:space="0" w:color="auto"/>
            <w:left w:val="none" w:sz="0" w:space="0" w:color="auto"/>
            <w:bottom w:val="none" w:sz="0" w:space="0" w:color="auto"/>
            <w:right w:val="none" w:sz="0" w:space="0" w:color="auto"/>
          </w:divBdr>
        </w:div>
        <w:div w:id="188837981">
          <w:marLeft w:val="480"/>
          <w:marRight w:val="0"/>
          <w:marTop w:val="0"/>
          <w:marBottom w:val="0"/>
          <w:divBdr>
            <w:top w:val="none" w:sz="0" w:space="0" w:color="auto"/>
            <w:left w:val="none" w:sz="0" w:space="0" w:color="auto"/>
            <w:bottom w:val="none" w:sz="0" w:space="0" w:color="auto"/>
            <w:right w:val="none" w:sz="0" w:space="0" w:color="auto"/>
          </w:divBdr>
        </w:div>
        <w:div w:id="1217550809">
          <w:marLeft w:val="480"/>
          <w:marRight w:val="0"/>
          <w:marTop w:val="0"/>
          <w:marBottom w:val="0"/>
          <w:divBdr>
            <w:top w:val="none" w:sz="0" w:space="0" w:color="auto"/>
            <w:left w:val="none" w:sz="0" w:space="0" w:color="auto"/>
            <w:bottom w:val="none" w:sz="0" w:space="0" w:color="auto"/>
            <w:right w:val="none" w:sz="0" w:space="0" w:color="auto"/>
          </w:divBdr>
        </w:div>
        <w:div w:id="196360050">
          <w:marLeft w:val="480"/>
          <w:marRight w:val="0"/>
          <w:marTop w:val="0"/>
          <w:marBottom w:val="0"/>
          <w:divBdr>
            <w:top w:val="none" w:sz="0" w:space="0" w:color="auto"/>
            <w:left w:val="none" w:sz="0" w:space="0" w:color="auto"/>
            <w:bottom w:val="none" w:sz="0" w:space="0" w:color="auto"/>
            <w:right w:val="none" w:sz="0" w:space="0" w:color="auto"/>
          </w:divBdr>
        </w:div>
        <w:div w:id="634870740">
          <w:marLeft w:val="480"/>
          <w:marRight w:val="0"/>
          <w:marTop w:val="0"/>
          <w:marBottom w:val="0"/>
          <w:divBdr>
            <w:top w:val="none" w:sz="0" w:space="0" w:color="auto"/>
            <w:left w:val="none" w:sz="0" w:space="0" w:color="auto"/>
            <w:bottom w:val="none" w:sz="0" w:space="0" w:color="auto"/>
            <w:right w:val="none" w:sz="0" w:space="0" w:color="auto"/>
          </w:divBdr>
        </w:div>
        <w:div w:id="1770735501">
          <w:marLeft w:val="480"/>
          <w:marRight w:val="0"/>
          <w:marTop w:val="0"/>
          <w:marBottom w:val="0"/>
          <w:divBdr>
            <w:top w:val="none" w:sz="0" w:space="0" w:color="auto"/>
            <w:left w:val="none" w:sz="0" w:space="0" w:color="auto"/>
            <w:bottom w:val="none" w:sz="0" w:space="0" w:color="auto"/>
            <w:right w:val="none" w:sz="0" w:space="0" w:color="auto"/>
          </w:divBdr>
        </w:div>
        <w:div w:id="444085720">
          <w:marLeft w:val="480"/>
          <w:marRight w:val="0"/>
          <w:marTop w:val="0"/>
          <w:marBottom w:val="0"/>
          <w:divBdr>
            <w:top w:val="none" w:sz="0" w:space="0" w:color="auto"/>
            <w:left w:val="none" w:sz="0" w:space="0" w:color="auto"/>
            <w:bottom w:val="none" w:sz="0" w:space="0" w:color="auto"/>
            <w:right w:val="none" w:sz="0" w:space="0" w:color="auto"/>
          </w:divBdr>
        </w:div>
        <w:div w:id="1247763555">
          <w:marLeft w:val="480"/>
          <w:marRight w:val="0"/>
          <w:marTop w:val="0"/>
          <w:marBottom w:val="0"/>
          <w:divBdr>
            <w:top w:val="none" w:sz="0" w:space="0" w:color="auto"/>
            <w:left w:val="none" w:sz="0" w:space="0" w:color="auto"/>
            <w:bottom w:val="none" w:sz="0" w:space="0" w:color="auto"/>
            <w:right w:val="none" w:sz="0" w:space="0" w:color="auto"/>
          </w:divBdr>
        </w:div>
        <w:div w:id="1613322355">
          <w:marLeft w:val="480"/>
          <w:marRight w:val="0"/>
          <w:marTop w:val="0"/>
          <w:marBottom w:val="0"/>
          <w:divBdr>
            <w:top w:val="none" w:sz="0" w:space="0" w:color="auto"/>
            <w:left w:val="none" w:sz="0" w:space="0" w:color="auto"/>
            <w:bottom w:val="none" w:sz="0" w:space="0" w:color="auto"/>
            <w:right w:val="none" w:sz="0" w:space="0" w:color="auto"/>
          </w:divBdr>
        </w:div>
        <w:div w:id="1656760477">
          <w:marLeft w:val="480"/>
          <w:marRight w:val="0"/>
          <w:marTop w:val="0"/>
          <w:marBottom w:val="0"/>
          <w:divBdr>
            <w:top w:val="none" w:sz="0" w:space="0" w:color="auto"/>
            <w:left w:val="none" w:sz="0" w:space="0" w:color="auto"/>
            <w:bottom w:val="none" w:sz="0" w:space="0" w:color="auto"/>
            <w:right w:val="none" w:sz="0" w:space="0" w:color="auto"/>
          </w:divBdr>
        </w:div>
        <w:div w:id="449053304">
          <w:marLeft w:val="480"/>
          <w:marRight w:val="0"/>
          <w:marTop w:val="0"/>
          <w:marBottom w:val="0"/>
          <w:divBdr>
            <w:top w:val="none" w:sz="0" w:space="0" w:color="auto"/>
            <w:left w:val="none" w:sz="0" w:space="0" w:color="auto"/>
            <w:bottom w:val="none" w:sz="0" w:space="0" w:color="auto"/>
            <w:right w:val="none" w:sz="0" w:space="0" w:color="auto"/>
          </w:divBdr>
        </w:div>
        <w:div w:id="929578883">
          <w:marLeft w:val="480"/>
          <w:marRight w:val="0"/>
          <w:marTop w:val="0"/>
          <w:marBottom w:val="0"/>
          <w:divBdr>
            <w:top w:val="none" w:sz="0" w:space="0" w:color="auto"/>
            <w:left w:val="none" w:sz="0" w:space="0" w:color="auto"/>
            <w:bottom w:val="none" w:sz="0" w:space="0" w:color="auto"/>
            <w:right w:val="none" w:sz="0" w:space="0" w:color="auto"/>
          </w:divBdr>
        </w:div>
        <w:div w:id="214389359">
          <w:marLeft w:val="480"/>
          <w:marRight w:val="0"/>
          <w:marTop w:val="0"/>
          <w:marBottom w:val="0"/>
          <w:divBdr>
            <w:top w:val="none" w:sz="0" w:space="0" w:color="auto"/>
            <w:left w:val="none" w:sz="0" w:space="0" w:color="auto"/>
            <w:bottom w:val="none" w:sz="0" w:space="0" w:color="auto"/>
            <w:right w:val="none" w:sz="0" w:space="0" w:color="auto"/>
          </w:divBdr>
        </w:div>
        <w:div w:id="468205199">
          <w:marLeft w:val="480"/>
          <w:marRight w:val="0"/>
          <w:marTop w:val="0"/>
          <w:marBottom w:val="0"/>
          <w:divBdr>
            <w:top w:val="none" w:sz="0" w:space="0" w:color="auto"/>
            <w:left w:val="none" w:sz="0" w:space="0" w:color="auto"/>
            <w:bottom w:val="none" w:sz="0" w:space="0" w:color="auto"/>
            <w:right w:val="none" w:sz="0" w:space="0" w:color="auto"/>
          </w:divBdr>
        </w:div>
        <w:div w:id="445589604">
          <w:marLeft w:val="480"/>
          <w:marRight w:val="0"/>
          <w:marTop w:val="0"/>
          <w:marBottom w:val="0"/>
          <w:divBdr>
            <w:top w:val="none" w:sz="0" w:space="0" w:color="auto"/>
            <w:left w:val="none" w:sz="0" w:space="0" w:color="auto"/>
            <w:bottom w:val="none" w:sz="0" w:space="0" w:color="auto"/>
            <w:right w:val="none" w:sz="0" w:space="0" w:color="auto"/>
          </w:divBdr>
        </w:div>
        <w:div w:id="108548066">
          <w:marLeft w:val="480"/>
          <w:marRight w:val="0"/>
          <w:marTop w:val="0"/>
          <w:marBottom w:val="0"/>
          <w:divBdr>
            <w:top w:val="none" w:sz="0" w:space="0" w:color="auto"/>
            <w:left w:val="none" w:sz="0" w:space="0" w:color="auto"/>
            <w:bottom w:val="none" w:sz="0" w:space="0" w:color="auto"/>
            <w:right w:val="none" w:sz="0" w:space="0" w:color="auto"/>
          </w:divBdr>
        </w:div>
        <w:div w:id="1081373274">
          <w:marLeft w:val="480"/>
          <w:marRight w:val="0"/>
          <w:marTop w:val="0"/>
          <w:marBottom w:val="0"/>
          <w:divBdr>
            <w:top w:val="none" w:sz="0" w:space="0" w:color="auto"/>
            <w:left w:val="none" w:sz="0" w:space="0" w:color="auto"/>
            <w:bottom w:val="none" w:sz="0" w:space="0" w:color="auto"/>
            <w:right w:val="none" w:sz="0" w:space="0" w:color="auto"/>
          </w:divBdr>
        </w:div>
        <w:div w:id="494877764">
          <w:marLeft w:val="480"/>
          <w:marRight w:val="0"/>
          <w:marTop w:val="0"/>
          <w:marBottom w:val="0"/>
          <w:divBdr>
            <w:top w:val="none" w:sz="0" w:space="0" w:color="auto"/>
            <w:left w:val="none" w:sz="0" w:space="0" w:color="auto"/>
            <w:bottom w:val="none" w:sz="0" w:space="0" w:color="auto"/>
            <w:right w:val="none" w:sz="0" w:space="0" w:color="auto"/>
          </w:divBdr>
        </w:div>
        <w:div w:id="185562568">
          <w:marLeft w:val="480"/>
          <w:marRight w:val="0"/>
          <w:marTop w:val="0"/>
          <w:marBottom w:val="0"/>
          <w:divBdr>
            <w:top w:val="none" w:sz="0" w:space="0" w:color="auto"/>
            <w:left w:val="none" w:sz="0" w:space="0" w:color="auto"/>
            <w:bottom w:val="none" w:sz="0" w:space="0" w:color="auto"/>
            <w:right w:val="none" w:sz="0" w:space="0" w:color="auto"/>
          </w:divBdr>
        </w:div>
        <w:div w:id="476263052">
          <w:marLeft w:val="480"/>
          <w:marRight w:val="0"/>
          <w:marTop w:val="0"/>
          <w:marBottom w:val="0"/>
          <w:divBdr>
            <w:top w:val="none" w:sz="0" w:space="0" w:color="auto"/>
            <w:left w:val="none" w:sz="0" w:space="0" w:color="auto"/>
            <w:bottom w:val="none" w:sz="0" w:space="0" w:color="auto"/>
            <w:right w:val="none" w:sz="0" w:space="0" w:color="auto"/>
          </w:divBdr>
        </w:div>
        <w:div w:id="726610302">
          <w:marLeft w:val="480"/>
          <w:marRight w:val="0"/>
          <w:marTop w:val="0"/>
          <w:marBottom w:val="0"/>
          <w:divBdr>
            <w:top w:val="none" w:sz="0" w:space="0" w:color="auto"/>
            <w:left w:val="none" w:sz="0" w:space="0" w:color="auto"/>
            <w:bottom w:val="none" w:sz="0" w:space="0" w:color="auto"/>
            <w:right w:val="none" w:sz="0" w:space="0" w:color="auto"/>
          </w:divBdr>
        </w:div>
        <w:div w:id="1022392106">
          <w:marLeft w:val="480"/>
          <w:marRight w:val="0"/>
          <w:marTop w:val="0"/>
          <w:marBottom w:val="0"/>
          <w:divBdr>
            <w:top w:val="none" w:sz="0" w:space="0" w:color="auto"/>
            <w:left w:val="none" w:sz="0" w:space="0" w:color="auto"/>
            <w:bottom w:val="none" w:sz="0" w:space="0" w:color="auto"/>
            <w:right w:val="none" w:sz="0" w:space="0" w:color="auto"/>
          </w:divBdr>
        </w:div>
        <w:div w:id="1154028071">
          <w:marLeft w:val="480"/>
          <w:marRight w:val="0"/>
          <w:marTop w:val="0"/>
          <w:marBottom w:val="0"/>
          <w:divBdr>
            <w:top w:val="none" w:sz="0" w:space="0" w:color="auto"/>
            <w:left w:val="none" w:sz="0" w:space="0" w:color="auto"/>
            <w:bottom w:val="none" w:sz="0" w:space="0" w:color="auto"/>
            <w:right w:val="none" w:sz="0" w:space="0" w:color="auto"/>
          </w:divBdr>
        </w:div>
        <w:div w:id="1859850800">
          <w:marLeft w:val="480"/>
          <w:marRight w:val="0"/>
          <w:marTop w:val="0"/>
          <w:marBottom w:val="0"/>
          <w:divBdr>
            <w:top w:val="none" w:sz="0" w:space="0" w:color="auto"/>
            <w:left w:val="none" w:sz="0" w:space="0" w:color="auto"/>
            <w:bottom w:val="none" w:sz="0" w:space="0" w:color="auto"/>
            <w:right w:val="none" w:sz="0" w:space="0" w:color="auto"/>
          </w:divBdr>
        </w:div>
        <w:div w:id="1182016322">
          <w:marLeft w:val="480"/>
          <w:marRight w:val="0"/>
          <w:marTop w:val="0"/>
          <w:marBottom w:val="0"/>
          <w:divBdr>
            <w:top w:val="none" w:sz="0" w:space="0" w:color="auto"/>
            <w:left w:val="none" w:sz="0" w:space="0" w:color="auto"/>
            <w:bottom w:val="none" w:sz="0" w:space="0" w:color="auto"/>
            <w:right w:val="none" w:sz="0" w:space="0" w:color="auto"/>
          </w:divBdr>
        </w:div>
        <w:div w:id="617569432">
          <w:marLeft w:val="480"/>
          <w:marRight w:val="0"/>
          <w:marTop w:val="0"/>
          <w:marBottom w:val="0"/>
          <w:divBdr>
            <w:top w:val="none" w:sz="0" w:space="0" w:color="auto"/>
            <w:left w:val="none" w:sz="0" w:space="0" w:color="auto"/>
            <w:bottom w:val="none" w:sz="0" w:space="0" w:color="auto"/>
            <w:right w:val="none" w:sz="0" w:space="0" w:color="auto"/>
          </w:divBdr>
        </w:div>
        <w:div w:id="1303539234">
          <w:marLeft w:val="480"/>
          <w:marRight w:val="0"/>
          <w:marTop w:val="0"/>
          <w:marBottom w:val="0"/>
          <w:divBdr>
            <w:top w:val="none" w:sz="0" w:space="0" w:color="auto"/>
            <w:left w:val="none" w:sz="0" w:space="0" w:color="auto"/>
            <w:bottom w:val="none" w:sz="0" w:space="0" w:color="auto"/>
            <w:right w:val="none" w:sz="0" w:space="0" w:color="auto"/>
          </w:divBdr>
        </w:div>
        <w:div w:id="720862801">
          <w:marLeft w:val="480"/>
          <w:marRight w:val="0"/>
          <w:marTop w:val="0"/>
          <w:marBottom w:val="0"/>
          <w:divBdr>
            <w:top w:val="none" w:sz="0" w:space="0" w:color="auto"/>
            <w:left w:val="none" w:sz="0" w:space="0" w:color="auto"/>
            <w:bottom w:val="none" w:sz="0" w:space="0" w:color="auto"/>
            <w:right w:val="none" w:sz="0" w:space="0" w:color="auto"/>
          </w:divBdr>
        </w:div>
      </w:divsChild>
    </w:div>
    <w:div w:id="327756444">
      <w:bodyDiv w:val="1"/>
      <w:marLeft w:val="0"/>
      <w:marRight w:val="0"/>
      <w:marTop w:val="0"/>
      <w:marBottom w:val="0"/>
      <w:divBdr>
        <w:top w:val="none" w:sz="0" w:space="0" w:color="auto"/>
        <w:left w:val="none" w:sz="0" w:space="0" w:color="auto"/>
        <w:bottom w:val="none" w:sz="0" w:space="0" w:color="auto"/>
        <w:right w:val="none" w:sz="0" w:space="0" w:color="auto"/>
      </w:divBdr>
    </w:div>
    <w:div w:id="330253901">
      <w:bodyDiv w:val="1"/>
      <w:marLeft w:val="0"/>
      <w:marRight w:val="0"/>
      <w:marTop w:val="0"/>
      <w:marBottom w:val="0"/>
      <w:divBdr>
        <w:top w:val="none" w:sz="0" w:space="0" w:color="auto"/>
        <w:left w:val="none" w:sz="0" w:space="0" w:color="auto"/>
        <w:bottom w:val="none" w:sz="0" w:space="0" w:color="auto"/>
        <w:right w:val="none" w:sz="0" w:space="0" w:color="auto"/>
      </w:divBdr>
    </w:div>
    <w:div w:id="330261290">
      <w:bodyDiv w:val="1"/>
      <w:marLeft w:val="0"/>
      <w:marRight w:val="0"/>
      <w:marTop w:val="0"/>
      <w:marBottom w:val="0"/>
      <w:divBdr>
        <w:top w:val="none" w:sz="0" w:space="0" w:color="auto"/>
        <w:left w:val="none" w:sz="0" w:space="0" w:color="auto"/>
        <w:bottom w:val="none" w:sz="0" w:space="0" w:color="auto"/>
        <w:right w:val="none" w:sz="0" w:space="0" w:color="auto"/>
      </w:divBdr>
    </w:div>
    <w:div w:id="331757549">
      <w:bodyDiv w:val="1"/>
      <w:marLeft w:val="0"/>
      <w:marRight w:val="0"/>
      <w:marTop w:val="0"/>
      <w:marBottom w:val="0"/>
      <w:divBdr>
        <w:top w:val="none" w:sz="0" w:space="0" w:color="auto"/>
        <w:left w:val="none" w:sz="0" w:space="0" w:color="auto"/>
        <w:bottom w:val="none" w:sz="0" w:space="0" w:color="auto"/>
        <w:right w:val="none" w:sz="0" w:space="0" w:color="auto"/>
      </w:divBdr>
    </w:div>
    <w:div w:id="332075846">
      <w:bodyDiv w:val="1"/>
      <w:marLeft w:val="0"/>
      <w:marRight w:val="0"/>
      <w:marTop w:val="0"/>
      <w:marBottom w:val="0"/>
      <w:divBdr>
        <w:top w:val="none" w:sz="0" w:space="0" w:color="auto"/>
        <w:left w:val="none" w:sz="0" w:space="0" w:color="auto"/>
        <w:bottom w:val="none" w:sz="0" w:space="0" w:color="auto"/>
        <w:right w:val="none" w:sz="0" w:space="0" w:color="auto"/>
      </w:divBdr>
    </w:div>
    <w:div w:id="333607456">
      <w:bodyDiv w:val="1"/>
      <w:marLeft w:val="0"/>
      <w:marRight w:val="0"/>
      <w:marTop w:val="0"/>
      <w:marBottom w:val="0"/>
      <w:divBdr>
        <w:top w:val="none" w:sz="0" w:space="0" w:color="auto"/>
        <w:left w:val="none" w:sz="0" w:space="0" w:color="auto"/>
        <w:bottom w:val="none" w:sz="0" w:space="0" w:color="auto"/>
        <w:right w:val="none" w:sz="0" w:space="0" w:color="auto"/>
      </w:divBdr>
    </w:div>
    <w:div w:id="336420399">
      <w:bodyDiv w:val="1"/>
      <w:marLeft w:val="0"/>
      <w:marRight w:val="0"/>
      <w:marTop w:val="0"/>
      <w:marBottom w:val="0"/>
      <w:divBdr>
        <w:top w:val="none" w:sz="0" w:space="0" w:color="auto"/>
        <w:left w:val="none" w:sz="0" w:space="0" w:color="auto"/>
        <w:bottom w:val="none" w:sz="0" w:space="0" w:color="auto"/>
        <w:right w:val="none" w:sz="0" w:space="0" w:color="auto"/>
      </w:divBdr>
    </w:div>
    <w:div w:id="337081565">
      <w:bodyDiv w:val="1"/>
      <w:marLeft w:val="0"/>
      <w:marRight w:val="0"/>
      <w:marTop w:val="0"/>
      <w:marBottom w:val="0"/>
      <w:divBdr>
        <w:top w:val="none" w:sz="0" w:space="0" w:color="auto"/>
        <w:left w:val="none" w:sz="0" w:space="0" w:color="auto"/>
        <w:bottom w:val="none" w:sz="0" w:space="0" w:color="auto"/>
        <w:right w:val="none" w:sz="0" w:space="0" w:color="auto"/>
      </w:divBdr>
    </w:div>
    <w:div w:id="338507790">
      <w:bodyDiv w:val="1"/>
      <w:marLeft w:val="0"/>
      <w:marRight w:val="0"/>
      <w:marTop w:val="0"/>
      <w:marBottom w:val="0"/>
      <w:divBdr>
        <w:top w:val="none" w:sz="0" w:space="0" w:color="auto"/>
        <w:left w:val="none" w:sz="0" w:space="0" w:color="auto"/>
        <w:bottom w:val="none" w:sz="0" w:space="0" w:color="auto"/>
        <w:right w:val="none" w:sz="0" w:space="0" w:color="auto"/>
      </w:divBdr>
    </w:div>
    <w:div w:id="338579069">
      <w:bodyDiv w:val="1"/>
      <w:marLeft w:val="0"/>
      <w:marRight w:val="0"/>
      <w:marTop w:val="0"/>
      <w:marBottom w:val="0"/>
      <w:divBdr>
        <w:top w:val="none" w:sz="0" w:space="0" w:color="auto"/>
        <w:left w:val="none" w:sz="0" w:space="0" w:color="auto"/>
        <w:bottom w:val="none" w:sz="0" w:space="0" w:color="auto"/>
        <w:right w:val="none" w:sz="0" w:space="0" w:color="auto"/>
      </w:divBdr>
    </w:div>
    <w:div w:id="341468260">
      <w:bodyDiv w:val="1"/>
      <w:marLeft w:val="0"/>
      <w:marRight w:val="0"/>
      <w:marTop w:val="0"/>
      <w:marBottom w:val="0"/>
      <w:divBdr>
        <w:top w:val="none" w:sz="0" w:space="0" w:color="auto"/>
        <w:left w:val="none" w:sz="0" w:space="0" w:color="auto"/>
        <w:bottom w:val="none" w:sz="0" w:space="0" w:color="auto"/>
        <w:right w:val="none" w:sz="0" w:space="0" w:color="auto"/>
      </w:divBdr>
    </w:div>
    <w:div w:id="341590777">
      <w:bodyDiv w:val="1"/>
      <w:marLeft w:val="0"/>
      <w:marRight w:val="0"/>
      <w:marTop w:val="0"/>
      <w:marBottom w:val="0"/>
      <w:divBdr>
        <w:top w:val="none" w:sz="0" w:space="0" w:color="auto"/>
        <w:left w:val="none" w:sz="0" w:space="0" w:color="auto"/>
        <w:bottom w:val="none" w:sz="0" w:space="0" w:color="auto"/>
        <w:right w:val="none" w:sz="0" w:space="0" w:color="auto"/>
      </w:divBdr>
    </w:div>
    <w:div w:id="342363624">
      <w:bodyDiv w:val="1"/>
      <w:marLeft w:val="0"/>
      <w:marRight w:val="0"/>
      <w:marTop w:val="0"/>
      <w:marBottom w:val="0"/>
      <w:divBdr>
        <w:top w:val="none" w:sz="0" w:space="0" w:color="auto"/>
        <w:left w:val="none" w:sz="0" w:space="0" w:color="auto"/>
        <w:bottom w:val="none" w:sz="0" w:space="0" w:color="auto"/>
        <w:right w:val="none" w:sz="0" w:space="0" w:color="auto"/>
      </w:divBdr>
    </w:div>
    <w:div w:id="342633073">
      <w:bodyDiv w:val="1"/>
      <w:marLeft w:val="0"/>
      <w:marRight w:val="0"/>
      <w:marTop w:val="0"/>
      <w:marBottom w:val="0"/>
      <w:divBdr>
        <w:top w:val="none" w:sz="0" w:space="0" w:color="auto"/>
        <w:left w:val="none" w:sz="0" w:space="0" w:color="auto"/>
        <w:bottom w:val="none" w:sz="0" w:space="0" w:color="auto"/>
        <w:right w:val="none" w:sz="0" w:space="0" w:color="auto"/>
      </w:divBdr>
    </w:div>
    <w:div w:id="343017254">
      <w:bodyDiv w:val="1"/>
      <w:marLeft w:val="0"/>
      <w:marRight w:val="0"/>
      <w:marTop w:val="0"/>
      <w:marBottom w:val="0"/>
      <w:divBdr>
        <w:top w:val="none" w:sz="0" w:space="0" w:color="auto"/>
        <w:left w:val="none" w:sz="0" w:space="0" w:color="auto"/>
        <w:bottom w:val="none" w:sz="0" w:space="0" w:color="auto"/>
        <w:right w:val="none" w:sz="0" w:space="0" w:color="auto"/>
      </w:divBdr>
    </w:div>
    <w:div w:id="343091541">
      <w:bodyDiv w:val="1"/>
      <w:marLeft w:val="0"/>
      <w:marRight w:val="0"/>
      <w:marTop w:val="0"/>
      <w:marBottom w:val="0"/>
      <w:divBdr>
        <w:top w:val="none" w:sz="0" w:space="0" w:color="auto"/>
        <w:left w:val="none" w:sz="0" w:space="0" w:color="auto"/>
        <w:bottom w:val="none" w:sz="0" w:space="0" w:color="auto"/>
        <w:right w:val="none" w:sz="0" w:space="0" w:color="auto"/>
      </w:divBdr>
    </w:div>
    <w:div w:id="343479135">
      <w:bodyDiv w:val="1"/>
      <w:marLeft w:val="0"/>
      <w:marRight w:val="0"/>
      <w:marTop w:val="0"/>
      <w:marBottom w:val="0"/>
      <w:divBdr>
        <w:top w:val="none" w:sz="0" w:space="0" w:color="auto"/>
        <w:left w:val="none" w:sz="0" w:space="0" w:color="auto"/>
        <w:bottom w:val="none" w:sz="0" w:space="0" w:color="auto"/>
        <w:right w:val="none" w:sz="0" w:space="0" w:color="auto"/>
      </w:divBdr>
    </w:div>
    <w:div w:id="343480248">
      <w:bodyDiv w:val="1"/>
      <w:marLeft w:val="0"/>
      <w:marRight w:val="0"/>
      <w:marTop w:val="0"/>
      <w:marBottom w:val="0"/>
      <w:divBdr>
        <w:top w:val="none" w:sz="0" w:space="0" w:color="auto"/>
        <w:left w:val="none" w:sz="0" w:space="0" w:color="auto"/>
        <w:bottom w:val="none" w:sz="0" w:space="0" w:color="auto"/>
        <w:right w:val="none" w:sz="0" w:space="0" w:color="auto"/>
      </w:divBdr>
    </w:div>
    <w:div w:id="343899498">
      <w:bodyDiv w:val="1"/>
      <w:marLeft w:val="0"/>
      <w:marRight w:val="0"/>
      <w:marTop w:val="0"/>
      <w:marBottom w:val="0"/>
      <w:divBdr>
        <w:top w:val="none" w:sz="0" w:space="0" w:color="auto"/>
        <w:left w:val="none" w:sz="0" w:space="0" w:color="auto"/>
        <w:bottom w:val="none" w:sz="0" w:space="0" w:color="auto"/>
        <w:right w:val="none" w:sz="0" w:space="0" w:color="auto"/>
      </w:divBdr>
    </w:div>
    <w:div w:id="344596995">
      <w:bodyDiv w:val="1"/>
      <w:marLeft w:val="0"/>
      <w:marRight w:val="0"/>
      <w:marTop w:val="0"/>
      <w:marBottom w:val="0"/>
      <w:divBdr>
        <w:top w:val="none" w:sz="0" w:space="0" w:color="auto"/>
        <w:left w:val="none" w:sz="0" w:space="0" w:color="auto"/>
        <w:bottom w:val="none" w:sz="0" w:space="0" w:color="auto"/>
        <w:right w:val="none" w:sz="0" w:space="0" w:color="auto"/>
      </w:divBdr>
    </w:div>
    <w:div w:id="345208688">
      <w:bodyDiv w:val="1"/>
      <w:marLeft w:val="0"/>
      <w:marRight w:val="0"/>
      <w:marTop w:val="0"/>
      <w:marBottom w:val="0"/>
      <w:divBdr>
        <w:top w:val="none" w:sz="0" w:space="0" w:color="auto"/>
        <w:left w:val="none" w:sz="0" w:space="0" w:color="auto"/>
        <w:bottom w:val="none" w:sz="0" w:space="0" w:color="auto"/>
        <w:right w:val="none" w:sz="0" w:space="0" w:color="auto"/>
      </w:divBdr>
    </w:div>
    <w:div w:id="347296017">
      <w:bodyDiv w:val="1"/>
      <w:marLeft w:val="0"/>
      <w:marRight w:val="0"/>
      <w:marTop w:val="0"/>
      <w:marBottom w:val="0"/>
      <w:divBdr>
        <w:top w:val="none" w:sz="0" w:space="0" w:color="auto"/>
        <w:left w:val="none" w:sz="0" w:space="0" w:color="auto"/>
        <w:bottom w:val="none" w:sz="0" w:space="0" w:color="auto"/>
        <w:right w:val="none" w:sz="0" w:space="0" w:color="auto"/>
      </w:divBdr>
    </w:div>
    <w:div w:id="347413669">
      <w:bodyDiv w:val="1"/>
      <w:marLeft w:val="0"/>
      <w:marRight w:val="0"/>
      <w:marTop w:val="0"/>
      <w:marBottom w:val="0"/>
      <w:divBdr>
        <w:top w:val="none" w:sz="0" w:space="0" w:color="auto"/>
        <w:left w:val="none" w:sz="0" w:space="0" w:color="auto"/>
        <w:bottom w:val="none" w:sz="0" w:space="0" w:color="auto"/>
        <w:right w:val="none" w:sz="0" w:space="0" w:color="auto"/>
      </w:divBdr>
    </w:div>
    <w:div w:id="347559872">
      <w:bodyDiv w:val="1"/>
      <w:marLeft w:val="0"/>
      <w:marRight w:val="0"/>
      <w:marTop w:val="0"/>
      <w:marBottom w:val="0"/>
      <w:divBdr>
        <w:top w:val="none" w:sz="0" w:space="0" w:color="auto"/>
        <w:left w:val="none" w:sz="0" w:space="0" w:color="auto"/>
        <w:bottom w:val="none" w:sz="0" w:space="0" w:color="auto"/>
        <w:right w:val="none" w:sz="0" w:space="0" w:color="auto"/>
      </w:divBdr>
    </w:div>
    <w:div w:id="348680195">
      <w:bodyDiv w:val="1"/>
      <w:marLeft w:val="0"/>
      <w:marRight w:val="0"/>
      <w:marTop w:val="0"/>
      <w:marBottom w:val="0"/>
      <w:divBdr>
        <w:top w:val="none" w:sz="0" w:space="0" w:color="auto"/>
        <w:left w:val="none" w:sz="0" w:space="0" w:color="auto"/>
        <w:bottom w:val="none" w:sz="0" w:space="0" w:color="auto"/>
        <w:right w:val="none" w:sz="0" w:space="0" w:color="auto"/>
      </w:divBdr>
    </w:div>
    <w:div w:id="352805391">
      <w:bodyDiv w:val="1"/>
      <w:marLeft w:val="0"/>
      <w:marRight w:val="0"/>
      <w:marTop w:val="0"/>
      <w:marBottom w:val="0"/>
      <w:divBdr>
        <w:top w:val="none" w:sz="0" w:space="0" w:color="auto"/>
        <w:left w:val="none" w:sz="0" w:space="0" w:color="auto"/>
        <w:bottom w:val="none" w:sz="0" w:space="0" w:color="auto"/>
        <w:right w:val="none" w:sz="0" w:space="0" w:color="auto"/>
      </w:divBdr>
    </w:div>
    <w:div w:id="352919022">
      <w:bodyDiv w:val="1"/>
      <w:marLeft w:val="0"/>
      <w:marRight w:val="0"/>
      <w:marTop w:val="0"/>
      <w:marBottom w:val="0"/>
      <w:divBdr>
        <w:top w:val="none" w:sz="0" w:space="0" w:color="auto"/>
        <w:left w:val="none" w:sz="0" w:space="0" w:color="auto"/>
        <w:bottom w:val="none" w:sz="0" w:space="0" w:color="auto"/>
        <w:right w:val="none" w:sz="0" w:space="0" w:color="auto"/>
      </w:divBdr>
    </w:div>
    <w:div w:id="353381737">
      <w:bodyDiv w:val="1"/>
      <w:marLeft w:val="0"/>
      <w:marRight w:val="0"/>
      <w:marTop w:val="0"/>
      <w:marBottom w:val="0"/>
      <w:divBdr>
        <w:top w:val="none" w:sz="0" w:space="0" w:color="auto"/>
        <w:left w:val="none" w:sz="0" w:space="0" w:color="auto"/>
        <w:bottom w:val="none" w:sz="0" w:space="0" w:color="auto"/>
        <w:right w:val="none" w:sz="0" w:space="0" w:color="auto"/>
      </w:divBdr>
    </w:div>
    <w:div w:id="353848321">
      <w:bodyDiv w:val="1"/>
      <w:marLeft w:val="0"/>
      <w:marRight w:val="0"/>
      <w:marTop w:val="0"/>
      <w:marBottom w:val="0"/>
      <w:divBdr>
        <w:top w:val="none" w:sz="0" w:space="0" w:color="auto"/>
        <w:left w:val="none" w:sz="0" w:space="0" w:color="auto"/>
        <w:bottom w:val="none" w:sz="0" w:space="0" w:color="auto"/>
        <w:right w:val="none" w:sz="0" w:space="0" w:color="auto"/>
      </w:divBdr>
    </w:div>
    <w:div w:id="355422566">
      <w:bodyDiv w:val="1"/>
      <w:marLeft w:val="0"/>
      <w:marRight w:val="0"/>
      <w:marTop w:val="0"/>
      <w:marBottom w:val="0"/>
      <w:divBdr>
        <w:top w:val="none" w:sz="0" w:space="0" w:color="auto"/>
        <w:left w:val="none" w:sz="0" w:space="0" w:color="auto"/>
        <w:bottom w:val="none" w:sz="0" w:space="0" w:color="auto"/>
        <w:right w:val="none" w:sz="0" w:space="0" w:color="auto"/>
      </w:divBdr>
    </w:div>
    <w:div w:id="358316672">
      <w:bodyDiv w:val="1"/>
      <w:marLeft w:val="0"/>
      <w:marRight w:val="0"/>
      <w:marTop w:val="0"/>
      <w:marBottom w:val="0"/>
      <w:divBdr>
        <w:top w:val="none" w:sz="0" w:space="0" w:color="auto"/>
        <w:left w:val="none" w:sz="0" w:space="0" w:color="auto"/>
        <w:bottom w:val="none" w:sz="0" w:space="0" w:color="auto"/>
        <w:right w:val="none" w:sz="0" w:space="0" w:color="auto"/>
      </w:divBdr>
    </w:div>
    <w:div w:id="358943326">
      <w:bodyDiv w:val="1"/>
      <w:marLeft w:val="0"/>
      <w:marRight w:val="0"/>
      <w:marTop w:val="0"/>
      <w:marBottom w:val="0"/>
      <w:divBdr>
        <w:top w:val="none" w:sz="0" w:space="0" w:color="auto"/>
        <w:left w:val="none" w:sz="0" w:space="0" w:color="auto"/>
        <w:bottom w:val="none" w:sz="0" w:space="0" w:color="auto"/>
        <w:right w:val="none" w:sz="0" w:space="0" w:color="auto"/>
      </w:divBdr>
    </w:div>
    <w:div w:id="362024148">
      <w:bodyDiv w:val="1"/>
      <w:marLeft w:val="0"/>
      <w:marRight w:val="0"/>
      <w:marTop w:val="0"/>
      <w:marBottom w:val="0"/>
      <w:divBdr>
        <w:top w:val="none" w:sz="0" w:space="0" w:color="auto"/>
        <w:left w:val="none" w:sz="0" w:space="0" w:color="auto"/>
        <w:bottom w:val="none" w:sz="0" w:space="0" w:color="auto"/>
        <w:right w:val="none" w:sz="0" w:space="0" w:color="auto"/>
      </w:divBdr>
    </w:div>
    <w:div w:id="363754590">
      <w:bodyDiv w:val="1"/>
      <w:marLeft w:val="0"/>
      <w:marRight w:val="0"/>
      <w:marTop w:val="0"/>
      <w:marBottom w:val="0"/>
      <w:divBdr>
        <w:top w:val="none" w:sz="0" w:space="0" w:color="auto"/>
        <w:left w:val="none" w:sz="0" w:space="0" w:color="auto"/>
        <w:bottom w:val="none" w:sz="0" w:space="0" w:color="auto"/>
        <w:right w:val="none" w:sz="0" w:space="0" w:color="auto"/>
      </w:divBdr>
    </w:div>
    <w:div w:id="363869186">
      <w:bodyDiv w:val="1"/>
      <w:marLeft w:val="0"/>
      <w:marRight w:val="0"/>
      <w:marTop w:val="0"/>
      <w:marBottom w:val="0"/>
      <w:divBdr>
        <w:top w:val="none" w:sz="0" w:space="0" w:color="auto"/>
        <w:left w:val="none" w:sz="0" w:space="0" w:color="auto"/>
        <w:bottom w:val="none" w:sz="0" w:space="0" w:color="auto"/>
        <w:right w:val="none" w:sz="0" w:space="0" w:color="auto"/>
      </w:divBdr>
    </w:div>
    <w:div w:id="365329720">
      <w:bodyDiv w:val="1"/>
      <w:marLeft w:val="0"/>
      <w:marRight w:val="0"/>
      <w:marTop w:val="0"/>
      <w:marBottom w:val="0"/>
      <w:divBdr>
        <w:top w:val="none" w:sz="0" w:space="0" w:color="auto"/>
        <w:left w:val="none" w:sz="0" w:space="0" w:color="auto"/>
        <w:bottom w:val="none" w:sz="0" w:space="0" w:color="auto"/>
        <w:right w:val="none" w:sz="0" w:space="0" w:color="auto"/>
      </w:divBdr>
    </w:div>
    <w:div w:id="367754933">
      <w:bodyDiv w:val="1"/>
      <w:marLeft w:val="0"/>
      <w:marRight w:val="0"/>
      <w:marTop w:val="0"/>
      <w:marBottom w:val="0"/>
      <w:divBdr>
        <w:top w:val="none" w:sz="0" w:space="0" w:color="auto"/>
        <w:left w:val="none" w:sz="0" w:space="0" w:color="auto"/>
        <w:bottom w:val="none" w:sz="0" w:space="0" w:color="auto"/>
        <w:right w:val="none" w:sz="0" w:space="0" w:color="auto"/>
      </w:divBdr>
    </w:div>
    <w:div w:id="368841896">
      <w:bodyDiv w:val="1"/>
      <w:marLeft w:val="0"/>
      <w:marRight w:val="0"/>
      <w:marTop w:val="0"/>
      <w:marBottom w:val="0"/>
      <w:divBdr>
        <w:top w:val="none" w:sz="0" w:space="0" w:color="auto"/>
        <w:left w:val="none" w:sz="0" w:space="0" w:color="auto"/>
        <w:bottom w:val="none" w:sz="0" w:space="0" w:color="auto"/>
        <w:right w:val="none" w:sz="0" w:space="0" w:color="auto"/>
      </w:divBdr>
    </w:div>
    <w:div w:id="369844939">
      <w:bodyDiv w:val="1"/>
      <w:marLeft w:val="0"/>
      <w:marRight w:val="0"/>
      <w:marTop w:val="0"/>
      <w:marBottom w:val="0"/>
      <w:divBdr>
        <w:top w:val="none" w:sz="0" w:space="0" w:color="auto"/>
        <w:left w:val="none" w:sz="0" w:space="0" w:color="auto"/>
        <w:bottom w:val="none" w:sz="0" w:space="0" w:color="auto"/>
        <w:right w:val="none" w:sz="0" w:space="0" w:color="auto"/>
      </w:divBdr>
    </w:div>
    <w:div w:id="373046450">
      <w:bodyDiv w:val="1"/>
      <w:marLeft w:val="0"/>
      <w:marRight w:val="0"/>
      <w:marTop w:val="0"/>
      <w:marBottom w:val="0"/>
      <w:divBdr>
        <w:top w:val="none" w:sz="0" w:space="0" w:color="auto"/>
        <w:left w:val="none" w:sz="0" w:space="0" w:color="auto"/>
        <w:bottom w:val="none" w:sz="0" w:space="0" w:color="auto"/>
        <w:right w:val="none" w:sz="0" w:space="0" w:color="auto"/>
      </w:divBdr>
    </w:div>
    <w:div w:id="373122344">
      <w:bodyDiv w:val="1"/>
      <w:marLeft w:val="0"/>
      <w:marRight w:val="0"/>
      <w:marTop w:val="0"/>
      <w:marBottom w:val="0"/>
      <w:divBdr>
        <w:top w:val="none" w:sz="0" w:space="0" w:color="auto"/>
        <w:left w:val="none" w:sz="0" w:space="0" w:color="auto"/>
        <w:bottom w:val="none" w:sz="0" w:space="0" w:color="auto"/>
        <w:right w:val="none" w:sz="0" w:space="0" w:color="auto"/>
      </w:divBdr>
    </w:div>
    <w:div w:id="374549473">
      <w:bodyDiv w:val="1"/>
      <w:marLeft w:val="0"/>
      <w:marRight w:val="0"/>
      <w:marTop w:val="0"/>
      <w:marBottom w:val="0"/>
      <w:divBdr>
        <w:top w:val="none" w:sz="0" w:space="0" w:color="auto"/>
        <w:left w:val="none" w:sz="0" w:space="0" w:color="auto"/>
        <w:bottom w:val="none" w:sz="0" w:space="0" w:color="auto"/>
        <w:right w:val="none" w:sz="0" w:space="0" w:color="auto"/>
      </w:divBdr>
    </w:div>
    <w:div w:id="375007412">
      <w:bodyDiv w:val="1"/>
      <w:marLeft w:val="0"/>
      <w:marRight w:val="0"/>
      <w:marTop w:val="0"/>
      <w:marBottom w:val="0"/>
      <w:divBdr>
        <w:top w:val="none" w:sz="0" w:space="0" w:color="auto"/>
        <w:left w:val="none" w:sz="0" w:space="0" w:color="auto"/>
        <w:bottom w:val="none" w:sz="0" w:space="0" w:color="auto"/>
        <w:right w:val="none" w:sz="0" w:space="0" w:color="auto"/>
      </w:divBdr>
    </w:div>
    <w:div w:id="375355475">
      <w:bodyDiv w:val="1"/>
      <w:marLeft w:val="0"/>
      <w:marRight w:val="0"/>
      <w:marTop w:val="0"/>
      <w:marBottom w:val="0"/>
      <w:divBdr>
        <w:top w:val="none" w:sz="0" w:space="0" w:color="auto"/>
        <w:left w:val="none" w:sz="0" w:space="0" w:color="auto"/>
        <w:bottom w:val="none" w:sz="0" w:space="0" w:color="auto"/>
        <w:right w:val="none" w:sz="0" w:space="0" w:color="auto"/>
      </w:divBdr>
    </w:div>
    <w:div w:id="376515010">
      <w:bodyDiv w:val="1"/>
      <w:marLeft w:val="0"/>
      <w:marRight w:val="0"/>
      <w:marTop w:val="0"/>
      <w:marBottom w:val="0"/>
      <w:divBdr>
        <w:top w:val="none" w:sz="0" w:space="0" w:color="auto"/>
        <w:left w:val="none" w:sz="0" w:space="0" w:color="auto"/>
        <w:bottom w:val="none" w:sz="0" w:space="0" w:color="auto"/>
        <w:right w:val="none" w:sz="0" w:space="0" w:color="auto"/>
      </w:divBdr>
    </w:div>
    <w:div w:id="376778571">
      <w:bodyDiv w:val="1"/>
      <w:marLeft w:val="0"/>
      <w:marRight w:val="0"/>
      <w:marTop w:val="0"/>
      <w:marBottom w:val="0"/>
      <w:divBdr>
        <w:top w:val="none" w:sz="0" w:space="0" w:color="auto"/>
        <w:left w:val="none" w:sz="0" w:space="0" w:color="auto"/>
        <w:bottom w:val="none" w:sz="0" w:space="0" w:color="auto"/>
        <w:right w:val="none" w:sz="0" w:space="0" w:color="auto"/>
      </w:divBdr>
    </w:div>
    <w:div w:id="376853015">
      <w:bodyDiv w:val="1"/>
      <w:marLeft w:val="0"/>
      <w:marRight w:val="0"/>
      <w:marTop w:val="0"/>
      <w:marBottom w:val="0"/>
      <w:divBdr>
        <w:top w:val="none" w:sz="0" w:space="0" w:color="auto"/>
        <w:left w:val="none" w:sz="0" w:space="0" w:color="auto"/>
        <w:bottom w:val="none" w:sz="0" w:space="0" w:color="auto"/>
        <w:right w:val="none" w:sz="0" w:space="0" w:color="auto"/>
      </w:divBdr>
    </w:div>
    <w:div w:id="377051023">
      <w:bodyDiv w:val="1"/>
      <w:marLeft w:val="0"/>
      <w:marRight w:val="0"/>
      <w:marTop w:val="0"/>
      <w:marBottom w:val="0"/>
      <w:divBdr>
        <w:top w:val="none" w:sz="0" w:space="0" w:color="auto"/>
        <w:left w:val="none" w:sz="0" w:space="0" w:color="auto"/>
        <w:bottom w:val="none" w:sz="0" w:space="0" w:color="auto"/>
        <w:right w:val="none" w:sz="0" w:space="0" w:color="auto"/>
      </w:divBdr>
    </w:div>
    <w:div w:id="385758412">
      <w:bodyDiv w:val="1"/>
      <w:marLeft w:val="0"/>
      <w:marRight w:val="0"/>
      <w:marTop w:val="0"/>
      <w:marBottom w:val="0"/>
      <w:divBdr>
        <w:top w:val="none" w:sz="0" w:space="0" w:color="auto"/>
        <w:left w:val="none" w:sz="0" w:space="0" w:color="auto"/>
        <w:bottom w:val="none" w:sz="0" w:space="0" w:color="auto"/>
        <w:right w:val="none" w:sz="0" w:space="0" w:color="auto"/>
      </w:divBdr>
    </w:div>
    <w:div w:id="388919262">
      <w:bodyDiv w:val="1"/>
      <w:marLeft w:val="0"/>
      <w:marRight w:val="0"/>
      <w:marTop w:val="0"/>
      <w:marBottom w:val="0"/>
      <w:divBdr>
        <w:top w:val="none" w:sz="0" w:space="0" w:color="auto"/>
        <w:left w:val="none" w:sz="0" w:space="0" w:color="auto"/>
        <w:bottom w:val="none" w:sz="0" w:space="0" w:color="auto"/>
        <w:right w:val="none" w:sz="0" w:space="0" w:color="auto"/>
      </w:divBdr>
    </w:div>
    <w:div w:id="389960065">
      <w:bodyDiv w:val="1"/>
      <w:marLeft w:val="0"/>
      <w:marRight w:val="0"/>
      <w:marTop w:val="0"/>
      <w:marBottom w:val="0"/>
      <w:divBdr>
        <w:top w:val="none" w:sz="0" w:space="0" w:color="auto"/>
        <w:left w:val="none" w:sz="0" w:space="0" w:color="auto"/>
        <w:bottom w:val="none" w:sz="0" w:space="0" w:color="auto"/>
        <w:right w:val="none" w:sz="0" w:space="0" w:color="auto"/>
      </w:divBdr>
    </w:div>
    <w:div w:id="390661963">
      <w:bodyDiv w:val="1"/>
      <w:marLeft w:val="0"/>
      <w:marRight w:val="0"/>
      <w:marTop w:val="0"/>
      <w:marBottom w:val="0"/>
      <w:divBdr>
        <w:top w:val="none" w:sz="0" w:space="0" w:color="auto"/>
        <w:left w:val="none" w:sz="0" w:space="0" w:color="auto"/>
        <w:bottom w:val="none" w:sz="0" w:space="0" w:color="auto"/>
        <w:right w:val="none" w:sz="0" w:space="0" w:color="auto"/>
      </w:divBdr>
    </w:div>
    <w:div w:id="391320013">
      <w:bodyDiv w:val="1"/>
      <w:marLeft w:val="0"/>
      <w:marRight w:val="0"/>
      <w:marTop w:val="0"/>
      <w:marBottom w:val="0"/>
      <w:divBdr>
        <w:top w:val="none" w:sz="0" w:space="0" w:color="auto"/>
        <w:left w:val="none" w:sz="0" w:space="0" w:color="auto"/>
        <w:bottom w:val="none" w:sz="0" w:space="0" w:color="auto"/>
        <w:right w:val="none" w:sz="0" w:space="0" w:color="auto"/>
      </w:divBdr>
    </w:div>
    <w:div w:id="394011904">
      <w:bodyDiv w:val="1"/>
      <w:marLeft w:val="0"/>
      <w:marRight w:val="0"/>
      <w:marTop w:val="0"/>
      <w:marBottom w:val="0"/>
      <w:divBdr>
        <w:top w:val="none" w:sz="0" w:space="0" w:color="auto"/>
        <w:left w:val="none" w:sz="0" w:space="0" w:color="auto"/>
        <w:bottom w:val="none" w:sz="0" w:space="0" w:color="auto"/>
        <w:right w:val="none" w:sz="0" w:space="0" w:color="auto"/>
      </w:divBdr>
    </w:div>
    <w:div w:id="394205173">
      <w:bodyDiv w:val="1"/>
      <w:marLeft w:val="0"/>
      <w:marRight w:val="0"/>
      <w:marTop w:val="0"/>
      <w:marBottom w:val="0"/>
      <w:divBdr>
        <w:top w:val="none" w:sz="0" w:space="0" w:color="auto"/>
        <w:left w:val="none" w:sz="0" w:space="0" w:color="auto"/>
        <w:bottom w:val="none" w:sz="0" w:space="0" w:color="auto"/>
        <w:right w:val="none" w:sz="0" w:space="0" w:color="auto"/>
      </w:divBdr>
    </w:div>
    <w:div w:id="394861978">
      <w:bodyDiv w:val="1"/>
      <w:marLeft w:val="0"/>
      <w:marRight w:val="0"/>
      <w:marTop w:val="0"/>
      <w:marBottom w:val="0"/>
      <w:divBdr>
        <w:top w:val="none" w:sz="0" w:space="0" w:color="auto"/>
        <w:left w:val="none" w:sz="0" w:space="0" w:color="auto"/>
        <w:bottom w:val="none" w:sz="0" w:space="0" w:color="auto"/>
        <w:right w:val="none" w:sz="0" w:space="0" w:color="auto"/>
      </w:divBdr>
    </w:div>
    <w:div w:id="394934795">
      <w:bodyDiv w:val="1"/>
      <w:marLeft w:val="0"/>
      <w:marRight w:val="0"/>
      <w:marTop w:val="0"/>
      <w:marBottom w:val="0"/>
      <w:divBdr>
        <w:top w:val="none" w:sz="0" w:space="0" w:color="auto"/>
        <w:left w:val="none" w:sz="0" w:space="0" w:color="auto"/>
        <w:bottom w:val="none" w:sz="0" w:space="0" w:color="auto"/>
        <w:right w:val="none" w:sz="0" w:space="0" w:color="auto"/>
      </w:divBdr>
    </w:div>
    <w:div w:id="395864420">
      <w:bodyDiv w:val="1"/>
      <w:marLeft w:val="0"/>
      <w:marRight w:val="0"/>
      <w:marTop w:val="0"/>
      <w:marBottom w:val="0"/>
      <w:divBdr>
        <w:top w:val="none" w:sz="0" w:space="0" w:color="auto"/>
        <w:left w:val="none" w:sz="0" w:space="0" w:color="auto"/>
        <w:bottom w:val="none" w:sz="0" w:space="0" w:color="auto"/>
        <w:right w:val="none" w:sz="0" w:space="0" w:color="auto"/>
      </w:divBdr>
    </w:div>
    <w:div w:id="397023032">
      <w:bodyDiv w:val="1"/>
      <w:marLeft w:val="0"/>
      <w:marRight w:val="0"/>
      <w:marTop w:val="0"/>
      <w:marBottom w:val="0"/>
      <w:divBdr>
        <w:top w:val="none" w:sz="0" w:space="0" w:color="auto"/>
        <w:left w:val="none" w:sz="0" w:space="0" w:color="auto"/>
        <w:bottom w:val="none" w:sz="0" w:space="0" w:color="auto"/>
        <w:right w:val="none" w:sz="0" w:space="0" w:color="auto"/>
      </w:divBdr>
    </w:div>
    <w:div w:id="398091635">
      <w:bodyDiv w:val="1"/>
      <w:marLeft w:val="0"/>
      <w:marRight w:val="0"/>
      <w:marTop w:val="0"/>
      <w:marBottom w:val="0"/>
      <w:divBdr>
        <w:top w:val="none" w:sz="0" w:space="0" w:color="auto"/>
        <w:left w:val="none" w:sz="0" w:space="0" w:color="auto"/>
        <w:bottom w:val="none" w:sz="0" w:space="0" w:color="auto"/>
        <w:right w:val="none" w:sz="0" w:space="0" w:color="auto"/>
      </w:divBdr>
    </w:div>
    <w:div w:id="399525231">
      <w:bodyDiv w:val="1"/>
      <w:marLeft w:val="0"/>
      <w:marRight w:val="0"/>
      <w:marTop w:val="0"/>
      <w:marBottom w:val="0"/>
      <w:divBdr>
        <w:top w:val="none" w:sz="0" w:space="0" w:color="auto"/>
        <w:left w:val="none" w:sz="0" w:space="0" w:color="auto"/>
        <w:bottom w:val="none" w:sz="0" w:space="0" w:color="auto"/>
        <w:right w:val="none" w:sz="0" w:space="0" w:color="auto"/>
      </w:divBdr>
    </w:div>
    <w:div w:id="399593317">
      <w:bodyDiv w:val="1"/>
      <w:marLeft w:val="0"/>
      <w:marRight w:val="0"/>
      <w:marTop w:val="0"/>
      <w:marBottom w:val="0"/>
      <w:divBdr>
        <w:top w:val="none" w:sz="0" w:space="0" w:color="auto"/>
        <w:left w:val="none" w:sz="0" w:space="0" w:color="auto"/>
        <w:bottom w:val="none" w:sz="0" w:space="0" w:color="auto"/>
        <w:right w:val="none" w:sz="0" w:space="0" w:color="auto"/>
      </w:divBdr>
    </w:div>
    <w:div w:id="399714959">
      <w:bodyDiv w:val="1"/>
      <w:marLeft w:val="0"/>
      <w:marRight w:val="0"/>
      <w:marTop w:val="0"/>
      <w:marBottom w:val="0"/>
      <w:divBdr>
        <w:top w:val="none" w:sz="0" w:space="0" w:color="auto"/>
        <w:left w:val="none" w:sz="0" w:space="0" w:color="auto"/>
        <w:bottom w:val="none" w:sz="0" w:space="0" w:color="auto"/>
        <w:right w:val="none" w:sz="0" w:space="0" w:color="auto"/>
      </w:divBdr>
    </w:div>
    <w:div w:id="400325385">
      <w:bodyDiv w:val="1"/>
      <w:marLeft w:val="0"/>
      <w:marRight w:val="0"/>
      <w:marTop w:val="0"/>
      <w:marBottom w:val="0"/>
      <w:divBdr>
        <w:top w:val="none" w:sz="0" w:space="0" w:color="auto"/>
        <w:left w:val="none" w:sz="0" w:space="0" w:color="auto"/>
        <w:bottom w:val="none" w:sz="0" w:space="0" w:color="auto"/>
        <w:right w:val="none" w:sz="0" w:space="0" w:color="auto"/>
      </w:divBdr>
    </w:div>
    <w:div w:id="400565629">
      <w:bodyDiv w:val="1"/>
      <w:marLeft w:val="0"/>
      <w:marRight w:val="0"/>
      <w:marTop w:val="0"/>
      <w:marBottom w:val="0"/>
      <w:divBdr>
        <w:top w:val="none" w:sz="0" w:space="0" w:color="auto"/>
        <w:left w:val="none" w:sz="0" w:space="0" w:color="auto"/>
        <w:bottom w:val="none" w:sz="0" w:space="0" w:color="auto"/>
        <w:right w:val="none" w:sz="0" w:space="0" w:color="auto"/>
      </w:divBdr>
    </w:div>
    <w:div w:id="402459504">
      <w:bodyDiv w:val="1"/>
      <w:marLeft w:val="0"/>
      <w:marRight w:val="0"/>
      <w:marTop w:val="0"/>
      <w:marBottom w:val="0"/>
      <w:divBdr>
        <w:top w:val="none" w:sz="0" w:space="0" w:color="auto"/>
        <w:left w:val="none" w:sz="0" w:space="0" w:color="auto"/>
        <w:bottom w:val="none" w:sz="0" w:space="0" w:color="auto"/>
        <w:right w:val="none" w:sz="0" w:space="0" w:color="auto"/>
      </w:divBdr>
    </w:div>
    <w:div w:id="403796469">
      <w:bodyDiv w:val="1"/>
      <w:marLeft w:val="0"/>
      <w:marRight w:val="0"/>
      <w:marTop w:val="0"/>
      <w:marBottom w:val="0"/>
      <w:divBdr>
        <w:top w:val="none" w:sz="0" w:space="0" w:color="auto"/>
        <w:left w:val="none" w:sz="0" w:space="0" w:color="auto"/>
        <w:bottom w:val="none" w:sz="0" w:space="0" w:color="auto"/>
        <w:right w:val="none" w:sz="0" w:space="0" w:color="auto"/>
      </w:divBdr>
    </w:div>
    <w:div w:id="404450551">
      <w:bodyDiv w:val="1"/>
      <w:marLeft w:val="0"/>
      <w:marRight w:val="0"/>
      <w:marTop w:val="0"/>
      <w:marBottom w:val="0"/>
      <w:divBdr>
        <w:top w:val="none" w:sz="0" w:space="0" w:color="auto"/>
        <w:left w:val="none" w:sz="0" w:space="0" w:color="auto"/>
        <w:bottom w:val="none" w:sz="0" w:space="0" w:color="auto"/>
        <w:right w:val="none" w:sz="0" w:space="0" w:color="auto"/>
      </w:divBdr>
    </w:div>
    <w:div w:id="404842357">
      <w:bodyDiv w:val="1"/>
      <w:marLeft w:val="0"/>
      <w:marRight w:val="0"/>
      <w:marTop w:val="0"/>
      <w:marBottom w:val="0"/>
      <w:divBdr>
        <w:top w:val="none" w:sz="0" w:space="0" w:color="auto"/>
        <w:left w:val="none" w:sz="0" w:space="0" w:color="auto"/>
        <w:bottom w:val="none" w:sz="0" w:space="0" w:color="auto"/>
        <w:right w:val="none" w:sz="0" w:space="0" w:color="auto"/>
      </w:divBdr>
    </w:div>
    <w:div w:id="405227390">
      <w:bodyDiv w:val="1"/>
      <w:marLeft w:val="0"/>
      <w:marRight w:val="0"/>
      <w:marTop w:val="0"/>
      <w:marBottom w:val="0"/>
      <w:divBdr>
        <w:top w:val="none" w:sz="0" w:space="0" w:color="auto"/>
        <w:left w:val="none" w:sz="0" w:space="0" w:color="auto"/>
        <w:bottom w:val="none" w:sz="0" w:space="0" w:color="auto"/>
        <w:right w:val="none" w:sz="0" w:space="0" w:color="auto"/>
      </w:divBdr>
    </w:div>
    <w:div w:id="405347956">
      <w:bodyDiv w:val="1"/>
      <w:marLeft w:val="0"/>
      <w:marRight w:val="0"/>
      <w:marTop w:val="0"/>
      <w:marBottom w:val="0"/>
      <w:divBdr>
        <w:top w:val="none" w:sz="0" w:space="0" w:color="auto"/>
        <w:left w:val="none" w:sz="0" w:space="0" w:color="auto"/>
        <w:bottom w:val="none" w:sz="0" w:space="0" w:color="auto"/>
        <w:right w:val="none" w:sz="0" w:space="0" w:color="auto"/>
      </w:divBdr>
    </w:div>
    <w:div w:id="406735541">
      <w:bodyDiv w:val="1"/>
      <w:marLeft w:val="0"/>
      <w:marRight w:val="0"/>
      <w:marTop w:val="0"/>
      <w:marBottom w:val="0"/>
      <w:divBdr>
        <w:top w:val="none" w:sz="0" w:space="0" w:color="auto"/>
        <w:left w:val="none" w:sz="0" w:space="0" w:color="auto"/>
        <w:bottom w:val="none" w:sz="0" w:space="0" w:color="auto"/>
        <w:right w:val="none" w:sz="0" w:space="0" w:color="auto"/>
      </w:divBdr>
    </w:div>
    <w:div w:id="407532456">
      <w:bodyDiv w:val="1"/>
      <w:marLeft w:val="0"/>
      <w:marRight w:val="0"/>
      <w:marTop w:val="0"/>
      <w:marBottom w:val="0"/>
      <w:divBdr>
        <w:top w:val="none" w:sz="0" w:space="0" w:color="auto"/>
        <w:left w:val="none" w:sz="0" w:space="0" w:color="auto"/>
        <w:bottom w:val="none" w:sz="0" w:space="0" w:color="auto"/>
        <w:right w:val="none" w:sz="0" w:space="0" w:color="auto"/>
      </w:divBdr>
    </w:div>
    <w:div w:id="407583317">
      <w:bodyDiv w:val="1"/>
      <w:marLeft w:val="0"/>
      <w:marRight w:val="0"/>
      <w:marTop w:val="0"/>
      <w:marBottom w:val="0"/>
      <w:divBdr>
        <w:top w:val="none" w:sz="0" w:space="0" w:color="auto"/>
        <w:left w:val="none" w:sz="0" w:space="0" w:color="auto"/>
        <w:bottom w:val="none" w:sz="0" w:space="0" w:color="auto"/>
        <w:right w:val="none" w:sz="0" w:space="0" w:color="auto"/>
      </w:divBdr>
    </w:div>
    <w:div w:id="407653860">
      <w:bodyDiv w:val="1"/>
      <w:marLeft w:val="0"/>
      <w:marRight w:val="0"/>
      <w:marTop w:val="0"/>
      <w:marBottom w:val="0"/>
      <w:divBdr>
        <w:top w:val="none" w:sz="0" w:space="0" w:color="auto"/>
        <w:left w:val="none" w:sz="0" w:space="0" w:color="auto"/>
        <w:bottom w:val="none" w:sz="0" w:space="0" w:color="auto"/>
        <w:right w:val="none" w:sz="0" w:space="0" w:color="auto"/>
      </w:divBdr>
    </w:div>
    <w:div w:id="408037888">
      <w:bodyDiv w:val="1"/>
      <w:marLeft w:val="0"/>
      <w:marRight w:val="0"/>
      <w:marTop w:val="0"/>
      <w:marBottom w:val="0"/>
      <w:divBdr>
        <w:top w:val="none" w:sz="0" w:space="0" w:color="auto"/>
        <w:left w:val="none" w:sz="0" w:space="0" w:color="auto"/>
        <w:bottom w:val="none" w:sz="0" w:space="0" w:color="auto"/>
        <w:right w:val="none" w:sz="0" w:space="0" w:color="auto"/>
      </w:divBdr>
    </w:div>
    <w:div w:id="408119101">
      <w:bodyDiv w:val="1"/>
      <w:marLeft w:val="0"/>
      <w:marRight w:val="0"/>
      <w:marTop w:val="0"/>
      <w:marBottom w:val="0"/>
      <w:divBdr>
        <w:top w:val="none" w:sz="0" w:space="0" w:color="auto"/>
        <w:left w:val="none" w:sz="0" w:space="0" w:color="auto"/>
        <w:bottom w:val="none" w:sz="0" w:space="0" w:color="auto"/>
        <w:right w:val="none" w:sz="0" w:space="0" w:color="auto"/>
      </w:divBdr>
    </w:div>
    <w:div w:id="409086489">
      <w:bodyDiv w:val="1"/>
      <w:marLeft w:val="0"/>
      <w:marRight w:val="0"/>
      <w:marTop w:val="0"/>
      <w:marBottom w:val="0"/>
      <w:divBdr>
        <w:top w:val="none" w:sz="0" w:space="0" w:color="auto"/>
        <w:left w:val="none" w:sz="0" w:space="0" w:color="auto"/>
        <w:bottom w:val="none" w:sz="0" w:space="0" w:color="auto"/>
        <w:right w:val="none" w:sz="0" w:space="0" w:color="auto"/>
      </w:divBdr>
    </w:div>
    <w:div w:id="409156723">
      <w:bodyDiv w:val="1"/>
      <w:marLeft w:val="0"/>
      <w:marRight w:val="0"/>
      <w:marTop w:val="0"/>
      <w:marBottom w:val="0"/>
      <w:divBdr>
        <w:top w:val="none" w:sz="0" w:space="0" w:color="auto"/>
        <w:left w:val="none" w:sz="0" w:space="0" w:color="auto"/>
        <w:bottom w:val="none" w:sz="0" w:space="0" w:color="auto"/>
        <w:right w:val="none" w:sz="0" w:space="0" w:color="auto"/>
      </w:divBdr>
    </w:div>
    <w:div w:id="410087114">
      <w:bodyDiv w:val="1"/>
      <w:marLeft w:val="0"/>
      <w:marRight w:val="0"/>
      <w:marTop w:val="0"/>
      <w:marBottom w:val="0"/>
      <w:divBdr>
        <w:top w:val="none" w:sz="0" w:space="0" w:color="auto"/>
        <w:left w:val="none" w:sz="0" w:space="0" w:color="auto"/>
        <w:bottom w:val="none" w:sz="0" w:space="0" w:color="auto"/>
        <w:right w:val="none" w:sz="0" w:space="0" w:color="auto"/>
      </w:divBdr>
    </w:div>
    <w:div w:id="410395058">
      <w:bodyDiv w:val="1"/>
      <w:marLeft w:val="0"/>
      <w:marRight w:val="0"/>
      <w:marTop w:val="0"/>
      <w:marBottom w:val="0"/>
      <w:divBdr>
        <w:top w:val="none" w:sz="0" w:space="0" w:color="auto"/>
        <w:left w:val="none" w:sz="0" w:space="0" w:color="auto"/>
        <w:bottom w:val="none" w:sz="0" w:space="0" w:color="auto"/>
        <w:right w:val="none" w:sz="0" w:space="0" w:color="auto"/>
      </w:divBdr>
    </w:div>
    <w:div w:id="412507695">
      <w:bodyDiv w:val="1"/>
      <w:marLeft w:val="0"/>
      <w:marRight w:val="0"/>
      <w:marTop w:val="0"/>
      <w:marBottom w:val="0"/>
      <w:divBdr>
        <w:top w:val="none" w:sz="0" w:space="0" w:color="auto"/>
        <w:left w:val="none" w:sz="0" w:space="0" w:color="auto"/>
        <w:bottom w:val="none" w:sz="0" w:space="0" w:color="auto"/>
        <w:right w:val="none" w:sz="0" w:space="0" w:color="auto"/>
      </w:divBdr>
    </w:div>
    <w:div w:id="413665301">
      <w:bodyDiv w:val="1"/>
      <w:marLeft w:val="0"/>
      <w:marRight w:val="0"/>
      <w:marTop w:val="0"/>
      <w:marBottom w:val="0"/>
      <w:divBdr>
        <w:top w:val="none" w:sz="0" w:space="0" w:color="auto"/>
        <w:left w:val="none" w:sz="0" w:space="0" w:color="auto"/>
        <w:bottom w:val="none" w:sz="0" w:space="0" w:color="auto"/>
        <w:right w:val="none" w:sz="0" w:space="0" w:color="auto"/>
      </w:divBdr>
    </w:div>
    <w:div w:id="414281006">
      <w:bodyDiv w:val="1"/>
      <w:marLeft w:val="0"/>
      <w:marRight w:val="0"/>
      <w:marTop w:val="0"/>
      <w:marBottom w:val="0"/>
      <w:divBdr>
        <w:top w:val="none" w:sz="0" w:space="0" w:color="auto"/>
        <w:left w:val="none" w:sz="0" w:space="0" w:color="auto"/>
        <w:bottom w:val="none" w:sz="0" w:space="0" w:color="auto"/>
        <w:right w:val="none" w:sz="0" w:space="0" w:color="auto"/>
      </w:divBdr>
    </w:div>
    <w:div w:id="414594155">
      <w:bodyDiv w:val="1"/>
      <w:marLeft w:val="0"/>
      <w:marRight w:val="0"/>
      <w:marTop w:val="0"/>
      <w:marBottom w:val="0"/>
      <w:divBdr>
        <w:top w:val="none" w:sz="0" w:space="0" w:color="auto"/>
        <w:left w:val="none" w:sz="0" w:space="0" w:color="auto"/>
        <w:bottom w:val="none" w:sz="0" w:space="0" w:color="auto"/>
        <w:right w:val="none" w:sz="0" w:space="0" w:color="auto"/>
      </w:divBdr>
    </w:div>
    <w:div w:id="415520007">
      <w:bodyDiv w:val="1"/>
      <w:marLeft w:val="0"/>
      <w:marRight w:val="0"/>
      <w:marTop w:val="0"/>
      <w:marBottom w:val="0"/>
      <w:divBdr>
        <w:top w:val="none" w:sz="0" w:space="0" w:color="auto"/>
        <w:left w:val="none" w:sz="0" w:space="0" w:color="auto"/>
        <w:bottom w:val="none" w:sz="0" w:space="0" w:color="auto"/>
        <w:right w:val="none" w:sz="0" w:space="0" w:color="auto"/>
      </w:divBdr>
    </w:div>
    <w:div w:id="418525728">
      <w:bodyDiv w:val="1"/>
      <w:marLeft w:val="0"/>
      <w:marRight w:val="0"/>
      <w:marTop w:val="0"/>
      <w:marBottom w:val="0"/>
      <w:divBdr>
        <w:top w:val="none" w:sz="0" w:space="0" w:color="auto"/>
        <w:left w:val="none" w:sz="0" w:space="0" w:color="auto"/>
        <w:bottom w:val="none" w:sz="0" w:space="0" w:color="auto"/>
        <w:right w:val="none" w:sz="0" w:space="0" w:color="auto"/>
      </w:divBdr>
    </w:div>
    <w:div w:id="419065489">
      <w:bodyDiv w:val="1"/>
      <w:marLeft w:val="0"/>
      <w:marRight w:val="0"/>
      <w:marTop w:val="0"/>
      <w:marBottom w:val="0"/>
      <w:divBdr>
        <w:top w:val="none" w:sz="0" w:space="0" w:color="auto"/>
        <w:left w:val="none" w:sz="0" w:space="0" w:color="auto"/>
        <w:bottom w:val="none" w:sz="0" w:space="0" w:color="auto"/>
        <w:right w:val="none" w:sz="0" w:space="0" w:color="auto"/>
      </w:divBdr>
    </w:div>
    <w:div w:id="419104901">
      <w:bodyDiv w:val="1"/>
      <w:marLeft w:val="0"/>
      <w:marRight w:val="0"/>
      <w:marTop w:val="0"/>
      <w:marBottom w:val="0"/>
      <w:divBdr>
        <w:top w:val="none" w:sz="0" w:space="0" w:color="auto"/>
        <w:left w:val="none" w:sz="0" w:space="0" w:color="auto"/>
        <w:bottom w:val="none" w:sz="0" w:space="0" w:color="auto"/>
        <w:right w:val="none" w:sz="0" w:space="0" w:color="auto"/>
      </w:divBdr>
    </w:div>
    <w:div w:id="421493960">
      <w:bodyDiv w:val="1"/>
      <w:marLeft w:val="0"/>
      <w:marRight w:val="0"/>
      <w:marTop w:val="0"/>
      <w:marBottom w:val="0"/>
      <w:divBdr>
        <w:top w:val="none" w:sz="0" w:space="0" w:color="auto"/>
        <w:left w:val="none" w:sz="0" w:space="0" w:color="auto"/>
        <w:bottom w:val="none" w:sz="0" w:space="0" w:color="auto"/>
        <w:right w:val="none" w:sz="0" w:space="0" w:color="auto"/>
      </w:divBdr>
      <w:divsChild>
        <w:div w:id="1009987223">
          <w:marLeft w:val="480"/>
          <w:marRight w:val="0"/>
          <w:marTop w:val="0"/>
          <w:marBottom w:val="0"/>
          <w:divBdr>
            <w:top w:val="none" w:sz="0" w:space="0" w:color="auto"/>
            <w:left w:val="none" w:sz="0" w:space="0" w:color="auto"/>
            <w:bottom w:val="none" w:sz="0" w:space="0" w:color="auto"/>
            <w:right w:val="none" w:sz="0" w:space="0" w:color="auto"/>
          </w:divBdr>
        </w:div>
        <w:div w:id="1269508395">
          <w:marLeft w:val="480"/>
          <w:marRight w:val="0"/>
          <w:marTop w:val="0"/>
          <w:marBottom w:val="0"/>
          <w:divBdr>
            <w:top w:val="none" w:sz="0" w:space="0" w:color="auto"/>
            <w:left w:val="none" w:sz="0" w:space="0" w:color="auto"/>
            <w:bottom w:val="none" w:sz="0" w:space="0" w:color="auto"/>
            <w:right w:val="none" w:sz="0" w:space="0" w:color="auto"/>
          </w:divBdr>
        </w:div>
        <w:div w:id="1215045108">
          <w:marLeft w:val="480"/>
          <w:marRight w:val="0"/>
          <w:marTop w:val="0"/>
          <w:marBottom w:val="0"/>
          <w:divBdr>
            <w:top w:val="none" w:sz="0" w:space="0" w:color="auto"/>
            <w:left w:val="none" w:sz="0" w:space="0" w:color="auto"/>
            <w:bottom w:val="none" w:sz="0" w:space="0" w:color="auto"/>
            <w:right w:val="none" w:sz="0" w:space="0" w:color="auto"/>
          </w:divBdr>
        </w:div>
        <w:div w:id="690691897">
          <w:marLeft w:val="480"/>
          <w:marRight w:val="0"/>
          <w:marTop w:val="0"/>
          <w:marBottom w:val="0"/>
          <w:divBdr>
            <w:top w:val="none" w:sz="0" w:space="0" w:color="auto"/>
            <w:left w:val="none" w:sz="0" w:space="0" w:color="auto"/>
            <w:bottom w:val="none" w:sz="0" w:space="0" w:color="auto"/>
            <w:right w:val="none" w:sz="0" w:space="0" w:color="auto"/>
          </w:divBdr>
        </w:div>
        <w:div w:id="90780776">
          <w:marLeft w:val="480"/>
          <w:marRight w:val="0"/>
          <w:marTop w:val="0"/>
          <w:marBottom w:val="0"/>
          <w:divBdr>
            <w:top w:val="none" w:sz="0" w:space="0" w:color="auto"/>
            <w:left w:val="none" w:sz="0" w:space="0" w:color="auto"/>
            <w:bottom w:val="none" w:sz="0" w:space="0" w:color="auto"/>
            <w:right w:val="none" w:sz="0" w:space="0" w:color="auto"/>
          </w:divBdr>
        </w:div>
        <w:div w:id="1580288345">
          <w:marLeft w:val="480"/>
          <w:marRight w:val="0"/>
          <w:marTop w:val="0"/>
          <w:marBottom w:val="0"/>
          <w:divBdr>
            <w:top w:val="none" w:sz="0" w:space="0" w:color="auto"/>
            <w:left w:val="none" w:sz="0" w:space="0" w:color="auto"/>
            <w:bottom w:val="none" w:sz="0" w:space="0" w:color="auto"/>
            <w:right w:val="none" w:sz="0" w:space="0" w:color="auto"/>
          </w:divBdr>
        </w:div>
        <w:div w:id="1056660199">
          <w:marLeft w:val="480"/>
          <w:marRight w:val="0"/>
          <w:marTop w:val="0"/>
          <w:marBottom w:val="0"/>
          <w:divBdr>
            <w:top w:val="none" w:sz="0" w:space="0" w:color="auto"/>
            <w:left w:val="none" w:sz="0" w:space="0" w:color="auto"/>
            <w:bottom w:val="none" w:sz="0" w:space="0" w:color="auto"/>
            <w:right w:val="none" w:sz="0" w:space="0" w:color="auto"/>
          </w:divBdr>
        </w:div>
        <w:div w:id="442695921">
          <w:marLeft w:val="480"/>
          <w:marRight w:val="0"/>
          <w:marTop w:val="0"/>
          <w:marBottom w:val="0"/>
          <w:divBdr>
            <w:top w:val="none" w:sz="0" w:space="0" w:color="auto"/>
            <w:left w:val="none" w:sz="0" w:space="0" w:color="auto"/>
            <w:bottom w:val="none" w:sz="0" w:space="0" w:color="auto"/>
            <w:right w:val="none" w:sz="0" w:space="0" w:color="auto"/>
          </w:divBdr>
        </w:div>
        <w:div w:id="1193297860">
          <w:marLeft w:val="480"/>
          <w:marRight w:val="0"/>
          <w:marTop w:val="0"/>
          <w:marBottom w:val="0"/>
          <w:divBdr>
            <w:top w:val="none" w:sz="0" w:space="0" w:color="auto"/>
            <w:left w:val="none" w:sz="0" w:space="0" w:color="auto"/>
            <w:bottom w:val="none" w:sz="0" w:space="0" w:color="auto"/>
            <w:right w:val="none" w:sz="0" w:space="0" w:color="auto"/>
          </w:divBdr>
        </w:div>
        <w:div w:id="1553693839">
          <w:marLeft w:val="480"/>
          <w:marRight w:val="0"/>
          <w:marTop w:val="0"/>
          <w:marBottom w:val="0"/>
          <w:divBdr>
            <w:top w:val="none" w:sz="0" w:space="0" w:color="auto"/>
            <w:left w:val="none" w:sz="0" w:space="0" w:color="auto"/>
            <w:bottom w:val="none" w:sz="0" w:space="0" w:color="auto"/>
            <w:right w:val="none" w:sz="0" w:space="0" w:color="auto"/>
          </w:divBdr>
        </w:div>
        <w:div w:id="1373532761">
          <w:marLeft w:val="480"/>
          <w:marRight w:val="0"/>
          <w:marTop w:val="0"/>
          <w:marBottom w:val="0"/>
          <w:divBdr>
            <w:top w:val="none" w:sz="0" w:space="0" w:color="auto"/>
            <w:left w:val="none" w:sz="0" w:space="0" w:color="auto"/>
            <w:bottom w:val="none" w:sz="0" w:space="0" w:color="auto"/>
            <w:right w:val="none" w:sz="0" w:space="0" w:color="auto"/>
          </w:divBdr>
        </w:div>
        <w:div w:id="1073239155">
          <w:marLeft w:val="480"/>
          <w:marRight w:val="0"/>
          <w:marTop w:val="0"/>
          <w:marBottom w:val="0"/>
          <w:divBdr>
            <w:top w:val="none" w:sz="0" w:space="0" w:color="auto"/>
            <w:left w:val="none" w:sz="0" w:space="0" w:color="auto"/>
            <w:bottom w:val="none" w:sz="0" w:space="0" w:color="auto"/>
            <w:right w:val="none" w:sz="0" w:space="0" w:color="auto"/>
          </w:divBdr>
        </w:div>
        <w:div w:id="1816332975">
          <w:marLeft w:val="480"/>
          <w:marRight w:val="0"/>
          <w:marTop w:val="0"/>
          <w:marBottom w:val="0"/>
          <w:divBdr>
            <w:top w:val="none" w:sz="0" w:space="0" w:color="auto"/>
            <w:left w:val="none" w:sz="0" w:space="0" w:color="auto"/>
            <w:bottom w:val="none" w:sz="0" w:space="0" w:color="auto"/>
            <w:right w:val="none" w:sz="0" w:space="0" w:color="auto"/>
          </w:divBdr>
        </w:div>
        <w:div w:id="848954092">
          <w:marLeft w:val="480"/>
          <w:marRight w:val="0"/>
          <w:marTop w:val="0"/>
          <w:marBottom w:val="0"/>
          <w:divBdr>
            <w:top w:val="none" w:sz="0" w:space="0" w:color="auto"/>
            <w:left w:val="none" w:sz="0" w:space="0" w:color="auto"/>
            <w:bottom w:val="none" w:sz="0" w:space="0" w:color="auto"/>
            <w:right w:val="none" w:sz="0" w:space="0" w:color="auto"/>
          </w:divBdr>
        </w:div>
        <w:div w:id="1592394460">
          <w:marLeft w:val="480"/>
          <w:marRight w:val="0"/>
          <w:marTop w:val="0"/>
          <w:marBottom w:val="0"/>
          <w:divBdr>
            <w:top w:val="none" w:sz="0" w:space="0" w:color="auto"/>
            <w:left w:val="none" w:sz="0" w:space="0" w:color="auto"/>
            <w:bottom w:val="none" w:sz="0" w:space="0" w:color="auto"/>
            <w:right w:val="none" w:sz="0" w:space="0" w:color="auto"/>
          </w:divBdr>
        </w:div>
      </w:divsChild>
    </w:div>
    <w:div w:id="426461096">
      <w:bodyDiv w:val="1"/>
      <w:marLeft w:val="0"/>
      <w:marRight w:val="0"/>
      <w:marTop w:val="0"/>
      <w:marBottom w:val="0"/>
      <w:divBdr>
        <w:top w:val="none" w:sz="0" w:space="0" w:color="auto"/>
        <w:left w:val="none" w:sz="0" w:space="0" w:color="auto"/>
        <w:bottom w:val="none" w:sz="0" w:space="0" w:color="auto"/>
        <w:right w:val="none" w:sz="0" w:space="0" w:color="auto"/>
      </w:divBdr>
    </w:div>
    <w:div w:id="432821928">
      <w:bodyDiv w:val="1"/>
      <w:marLeft w:val="0"/>
      <w:marRight w:val="0"/>
      <w:marTop w:val="0"/>
      <w:marBottom w:val="0"/>
      <w:divBdr>
        <w:top w:val="none" w:sz="0" w:space="0" w:color="auto"/>
        <w:left w:val="none" w:sz="0" w:space="0" w:color="auto"/>
        <w:bottom w:val="none" w:sz="0" w:space="0" w:color="auto"/>
        <w:right w:val="none" w:sz="0" w:space="0" w:color="auto"/>
      </w:divBdr>
    </w:div>
    <w:div w:id="434447338">
      <w:bodyDiv w:val="1"/>
      <w:marLeft w:val="0"/>
      <w:marRight w:val="0"/>
      <w:marTop w:val="0"/>
      <w:marBottom w:val="0"/>
      <w:divBdr>
        <w:top w:val="none" w:sz="0" w:space="0" w:color="auto"/>
        <w:left w:val="none" w:sz="0" w:space="0" w:color="auto"/>
        <w:bottom w:val="none" w:sz="0" w:space="0" w:color="auto"/>
        <w:right w:val="none" w:sz="0" w:space="0" w:color="auto"/>
      </w:divBdr>
    </w:div>
    <w:div w:id="434523979">
      <w:bodyDiv w:val="1"/>
      <w:marLeft w:val="0"/>
      <w:marRight w:val="0"/>
      <w:marTop w:val="0"/>
      <w:marBottom w:val="0"/>
      <w:divBdr>
        <w:top w:val="none" w:sz="0" w:space="0" w:color="auto"/>
        <w:left w:val="none" w:sz="0" w:space="0" w:color="auto"/>
        <w:bottom w:val="none" w:sz="0" w:space="0" w:color="auto"/>
        <w:right w:val="none" w:sz="0" w:space="0" w:color="auto"/>
      </w:divBdr>
    </w:div>
    <w:div w:id="435172636">
      <w:bodyDiv w:val="1"/>
      <w:marLeft w:val="0"/>
      <w:marRight w:val="0"/>
      <w:marTop w:val="0"/>
      <w:marBottom w:val="0"/>
      <w:divBdr>
        <w:top w:val="none" w:sz="0" w:space="0" w:color="auto"/>
        <w:left w:val="none" w:sz="0" w:space="0" w:color="auto"/>
        <w:bottom w:val="none" w:sz="0" w:space="0" w:color="auto"/>
        <w:right w:val="none" w:sz="0" w:space="0" w:color="auto"/>
      </w:divBdr>
    </w:div>
    <w:div w:id="435252423">
      <w:bodyDiv w:val="1"/>
      <w:marLeft w:val="0"/>
      <w:marRight w:val="0"/>
      <w:marTop w:val="0"/>
      <w:marBottom w:val="0"/>
      <w:divBdr>
        <w:top w:val="none" w:sz="0" w:space="0" w:color="auto"/>
        <w:left w:val="none" w:sz="0" w:space="0" w:color="auto"/>
        <w:bottom w:val="none" w:sz="0" w:space="0" w:color="auto"/>
        <w:right w:val="none" w:sz="0" w:space="0" w:color="auto"/>
      </w:divBdr>
    </w:div>
    <w:div w:id="435642581">
      <w:bodyDiv w:val="1"/>
      <w:marLeft w:val="0"/>
      <w:marRight w:val="0"/>
      <w:marTop w:val="0"/>
      <w:marBottom w:val="0"/>
      <w:divBdr>
        <w:top w:val="none" w:sz="0" w:space="0" w:color="auto"/>
        <w:left w:val="none" w:sz="0" w:space="0" w:color="auto"/>
        <w:bottom w:val="none" w:sz="0" w:space="0" w:color="auto"/>
        <w:right w:val="none" w:sz="0" w:space="0" w:color="auto"/>
      </w:divBdr>
    </w:div>
    <w:div w:id="437022793">
      <w:bodyDiv w:val="1"/>
      <w:marLeft w:val="0"/>
      <w:marRight w:val="0"/>
      <w:marTop w:val="0"/>
      <w:marBottom w:val="0"/>
      <w:divBdr>
        <w:top w:val="none" w:sz="0" w:space="0" w:color="auto"/>
        <w:left w:val="none" w:sz="0" w:space="0" w:color="auto"/>
        <w:bottom w:val="none" w:sz="0" w:space="0" w:color="auto"/>
        <w:right w:val="none" w:sz="0" w:space="0" w:color="auto"/>
      </w:divBdr>
    </w:div>
    <w:div w:id="438305172">
      <w:bodyDiv w:val="1"/>
      <w:marLeft w:val="0"/>
      <w:marRight w:val="0"/>
      <w:marTop w:val="0"/>
      <w:marBottom w:val="0"/>
      <w:divBdr>
        <w:top w:val="none" w:sz="0" w:space="0" w:color="auto"/>
        <w:left w:val="none" w:sz="0" w:space="0" w:color="auto"/>
        <w:bottom w:val="none" w:sz="0" w:space="0" w:color="auto"/>
        <w:right w:val="none" w:sz="0" w:space="0" w:color="auto"/>
      </w:divBdr>
    </w:div>
    <w:div w:id="438531937">
      <w:bodyDiv w:val="1"/>
      <w:marLeft w:val="0"/>
      <w:marRight w:val="0"/>
      <w:marTop w:val="0"/>
      <w:marBottom w:val="0"/>
      <w:divBdr>
        <w:top w:val="none" w:sz="0" w:space="0" w:color="auto"/>
        <w:left w:val="none" w:sz="0" w:space="0" w:color="auto"/>
        <w:bottom w:val="none" w:sz="0" w:space="0" w:color="auto"/>
        <w:right w:val="none" w:sz="0" w:space="0" w:color="auto"/>
      </w:divBdr>
    </w:div>
    <w:div w:id="440957573">
      <w:bodyDiv w:val="1"/>
      <w:marLeft w:val="0"/>
      <w:marRight w:val="0"/>
      <w:marTop w:val="0"/>
      <w:marBottom w:val="0"/>
      <w:divBdr>
        <w:top w:val="none" w:sz="0" w:space="0" w:color="auto"/>
        <w:left w:val="none" w:sz="0" w:space="0" w:color="auto"/>
        <w:bottom w:val="none" w:sz="0" w:space="0" w:color="auto"/>
        <w:right w:val="none" w:sz="0" w:space="0" w:color="auto"/>
      </w:divBdr>
      <w:divsChild>
        <w:div w:id="216094956">
          <w:marLeft w:val="480"/>
          <w:marRight w:val="0"/>
          <w:marTop w:val="0"/>
          <w:marBottom w:val="0"/>
          <w:divBdr>
            <w:top w:val="none" w:sz="0" w:space="0" w:color="auto"/>
            <w:left w:val="none" w:sz="0" w:space="0" w:color="auto"/>
            <w:bottom w:val="none" w:sz="0" w:space="0" w:color="auto"/>
            <w:right w:val="none" w:sz="0" w:space="0" w:color="auto"/>
          </w:divBdr>
        </w:div>
        <w:div w:id="2102221150">
          <w:marLeft w:val="480"/>
          <w:marRight w:val="0"/>
          <w:marTop w:val="0"/>
          <w:marBottom w:val="0"/>
          <w:divBdr>
            <w:top w:val="none" w:sz="0" w:space="0" w:color="auto"/>
            <w:left w:val="none" w:sz="0" w:space="0" w:color="auto"/>
            <w:bottom w:val="none" w:sz="0" w:space="0" w:color="auto"/>
            <w:right w:val="none" w:sz="0" w:space="0" w:color="auto"/>
          </w:divBdr>
        </w:div>
        <w:div w:id="270744017">
          <w:marLeft w:val="480"/>
          <w:marRight w:val="0"/>
          <w:marTop w:val="0"/>
          <w:marBottom w:val="0"/>
          <w:divBdr>
            <w:top w:val="none" w:sz="0" w:space="0" w:color="auto"/>
            <w:left w:val="none" w:sz="0" w:space="0" w:color="auto"/>
            <w:bottom w:val="none" w:sz="0" w:space="0" w:color="auto"/>
            <w:right w:val="none" w:sz="0" w:space="0" w:color="auto"/>
          </w:divBdr>
        </w:div>
        <w:div w:id="382558193">
          <w:marLeft w:val="480"/>
          <w:marRight w:val="0"/>
          <w:marTop w:val="0"/>
          <w:marBottom w:val="0"/>
          <w:divBdr>
            <w:top w:val="none" w:sz="0" w:space="0" w:color="auto"/>
            <w:left w:val="none" w:sz="0" w:space="0" w:color="auto"/>
            <w:bottom w:val="none" w:sz="0" w:space="0" w:color="auto"/>
            <w:right w:val="none" w:sz="0" w:space="0" w:color="auto"/>
          </w:divBdr>
        </w:div>
        <w:div w:id="1345325337">
          <w:marLeft w:val="480"/>
          <w:marRight w:val="0"/>
          <w:marTop w:val="0"/>
          <w:marBottom w:val="0"/>
          <w:divBdr>
            <w:top w:val="none" w:sz="0" w:space="0" w:color="auto"/>
            <w:left w:val="none" w:sz="0" w:space="0" w:color="auto"/>
            <w:bottom w:val="none" w:sz="0" w:space="0" w:color="auto"/>
            <w:right w:val="none" w:sz="0" w:space="0" w:color="auto"/>
          </w:divBdr>
        </w:div>
        <w:div w:id="432556487">
          <w:marLeft w:val="480"/>
          <w:marRight w:val="0"/>
          <w:marTop w:val="0"/>
          <w:marBottom w:val="0"/>
          <w:divBdr>
            <w:top w:val="none" w:sz="0" w:space="0" w:color="auto"/>
            <w:left w:val="none" w:sz="0" w:space="0" w:color="auto"/>
            <w:bottom w:val="none" w:sz="0" w:space="0" w:color="auto"/>
            <w:right w:val="none" w:sz="0" w:space="0" w:color="auto"/>
          </w:divBdr>
        </w:div>
        <w:div w:id="1750079055">
          <w:marLeft w:val="480"/>
          <w:marRight w:val="0"/>
          <w:marTop w:val="0"/>
          <w:marBottom w:val="0"/>
          <w:divBdr>
            <w:top w:val="none" w:sz="0" w:space="0" w:color="auto"/>
            <w:left w:val="none" w:sz="0" w:space="0" w:color="auto"/>
            <w:bottom w:val="none" w:sz="0" w:space="0" w:color="auto"/>
            <w:right w:val="none" w:sz="0" w:space="0" w:color="auto"/>
          </w:divBdr>
        </w:div>
        <w:div w:id="1411847366">
          <w:marLeft w:val="480"/>
          <w:marRight w:val="0"/>
          <w:marTop w:val="0"/>
          <w:marBottom w:val="0"/>
          <w:divBdr>
            <w:top w:val="none" w:sz="0" w:space="0" w:color="auto"/>
            <w:left w:val="none" w:sz="0" w:space="0" w:color="auto"/>
            <w:bottom w:val="none" w:sz="0" w:space="0" w:color="auto"/>
            <w:right w:val="none" w:sz="0" w:space="0" w:color="auto"/>
          </w:divBdr>
        </w:div>
        <w:div w:id="145636126">
          <w:marLeft w:val="480"/>
          <w:marRight w:val="0"/>
          <w:marTop w:val="0"/>
          <w:marBottom w:val="0"/>
          <w:divBdr>
            <w:top w:val="none" w:sz="0" w:space="0" w:color="auto"/>
            <w:left w:val="none" w:sz="0" w:space="0" w:color="auto"/>
            <w:bottom w:val="none" w:sz="0" w:space="0" w:color="auto"/>
            <w:right w:val="none" w:sz="0" w:space="0" w:color="auto"/>
          </w:divBdr>
        </w:div>
        <w:div w:id="31728743">
          <w:marLeft w:val="480"/>
          <w:marRight w:val="0"/>
          <w:marTop w:val="0"/>
          <w:marBottom w:val="0"/>
          <w:divBdr>
            <w:top w:val="none" w:sz="0" w:space="0" w:color="auto"/>
            <w:left w:val="none" w:sz="0" w:space="0" w:color="auto"/>
            <w:bottom w:val="none" w:sz="0" w:space="0" w:color="auto"/>
            <w:right w:val="none" w:sz="0" w:space="0" w:color="auto"/>
          </w:divBdr>
        </w:div>
        <w:div w:id="136604705">
          <w:marLeft w:val="480"/>
          <w:marRight w:val="0"/>
          <w:marTop w:val="0"/>
          <w:marBottom w:val="0"/>
          <w:divBdr>
            <w:top w:val="none" w:sz="0" w:space="0" w:color="auto"/>
            <w:left w:val="none" w:sz="0" w:space="0" w:color="auto"/>
            <w:bottom w:val="none" w:sz="0" w:space="0" w:color="auto"/>
            <w:right w:val="none" w:sz="0" w:space="0" w:color="auto"/>
          </w:divBdr>
        </w:div>
        <w:div w:id="1265264191">
          <w:marLeft w:val="480"/>
          <w:marRight w:val="0"/>
          <w:marTop w:val="0"/>
          <w:marBottom w:val="0"/>
          <w:divBdr>
            <w:top w:val="none" w:sz="0" w:space="0" w:color="auto"/>
            <w:left w:val="none" w:sz="0" w:space="0" w:color="auto"/>
            <w:bottom w:val="none" w:sz="0" w:space="0" w:color="auto"/>
            <w:right w:val="none" w:sz="0" w:space="0" w:color="auto"/>
          </w:divBdr>
        </w:div>
        <w:div w:id="407962735">
          <w:marLeft w:val="480"/>
          <w:marRight w:val="0"/>
          <w:marTop w:val="0"/>
          <w:marBottom w:val="0"/>
          <w:divBdr>
            <w:top w:val="none" w:sz="0" w:space="0" w:color="auto"/>
            <w:left w:val="none" w:sz="0" w:space="0" w:color="auto"/>
            <w:bottom w:val="none" w:sz="0" w:space="0" w:color="auto"/>
            <w:right w:val="none" w:sz="0" w:space="0" w:color="auto"/>
          </w:divBdr>
        </w:div>
      </w:divsChild>
    </w:div>
    <w:div w:id="441219832">
      <w:bodyDiv w:val="1"/>
      <w:marLeft w:val="0"/>
      <w:marRight w:val="0"/>
      <w:marTop w:val="0"/>
      <w:marBottom w:val="0"/>
      <w:divBdr>
        <w:top w:val="none" w:sz="0" w:space="0" w:color="auto"/>
        <w:left w:val="none" w:sz="0" w:space="0" w:color="auto"/>
        <w:bottom w:val="none" w:sz="0" w:space="0" w:color="auto"/>
        <w:right w:val="none" w:sz="0" w:space="0" w:color="auto"/>
      </w:divBdr>
      <w:divsChild>
        <w:div w:id="177668483">
          <w:marLeft w:val="480"/>
          <w:marRight w:val="0"/>
          <w:marTop w:val="0"/>
          <w:marBottom w:val="0"/>
          <w:divBdr>
            <w:top w:val="none" w:sz="0" w:space="0" w:color="auto"/>
            <w:left w:val="none" w:sz="0" w:space="0" w:color="auto"/>
            <w:bottom w:val="none" w:sz="0" w:space="0" w:color="auto"/>
            <w:right w:val="none" w:sz="0" w:space="0" w:color="auto"/>
          </w:divBdr>
        </w:div>
        <w:div w:id="1975407764">
          <w:marLeft w:val="480"/>
          <w:marRight w:val="0"/>
          <w:marTop w:val="0"/>
          <w:marBottom w:val="0"/>
          <w:divBdr>
            <w:top w:val="none" w:sz="0" w:space="0" w:color="auto"/>
            <w:left w:val="none" w:sz="0" w:space="0" w:color="auto"/>
            <w:bottom w:val="none" w:sz="0" w:space="0" w:color="auto"/>
            <w:right w:val="none" w:sz="0" w:space="0" w:color="auto"/>
          </w:divBdr>
        </w:div>
        <w:div w:id="1708724277">
          <w:marLeft w:val="480"/>
          <w:marRight w:val="0"/>
          <w:marTop w:val="0"/>
          <w:marBottom w:val="0"/>
          <w:divBdr>
            <w:top w:val="none" w:sz="0" w:space="0" w:color="auto"/>
            <w:left w:val="none" w:sz="0" w:space="0" w:color="auto"/>
            <w:bottom w:val="none" w:sz="0" w:space="0" w:color="auto"/>
            <w:right w:val="none" w:sz="0" w:space="0" w:color="auto"/>
          </w:divBdr>
        </w:div>
        <w:div w:id="1603804680">
          <w:marLeft w:val="480"/>
          <w:marRight w:val="0"/>
          <w:marTop w:val="0"/>
          <w:marBottom w:val="0"/>
          <w:divBdr>
            <w:top w:val="none" w:sz="0" w:space="0" w:color="auto"/>
            <w:left w:val="none" w:sz="0" w:space="0" w:color="auto"/>
            <w:bottom w:val="none" w:sz="0" w:space="0" w:color="auto"/>
            <w:right w:val="none" w:sz="0" w:space="0" w:color="auto"/>
          </w:divBdr>
        </w:div>
        <w:div w:id="885219014">
          <w:marLeft w:val="480"/>
          <w:marRight w:val="0"/>
          <w:marTop w:val="0"/>
          <w:marBottom w:val="0"/>
          <w:divBdr>
            <w:top w:val="none" w:sz="0" w:space="0" w:color="auto"/>
            <w:left w:val="none" w:sz="0" w:space="0" w:color="auto"/>
            <w:bottom w:val="none" w:sz="0" w:space="0" w:color="auto"/>
            <w:right w:val="none" w:sz="0" w:space="0" w:color="auto"/>
          </w:divBdr>
        </w:div>
        <w:div w:id="2026857548">
          <w:marLeft w:val="480"/>
          <w:marRight w:val="0"/>
          <w:marTop w:val="0"/>
          <w:marBottom w:val="0"/>
          <w:divBdr>
            <w:top w:val="none" w:sz="0" w:space="0" w:color="auto"/>
            <w:left w:val="none" w:sz="0" w:space="0" w:color="auto"/>
            <w:bottom w:val="none" w:sz="0" w:space="0" w:color="auto"/>
            <w:right w:val="none" w:sz="0" w:space="0" w:color="auto"/>
          </w:divBdr>
        </w:div>
        <w:div w:id="1430084509">
          <w:marLeft w:val="480"/>
          <w:marRight w:val="0"/>
          <w:marTop w:val="0"/>
          <w:marBottom w:val="0"/>
          <w:divBdr>
            <w:top w:val="none" w:sz="0" w:space="0" w:color="auto"/>
            <w:left w:val="none" w:sz="0" w:space="0" w:color="auto"/>
            <w:bottom w:val="none" w:sz="0" w:space="0" w:color="auto"/>
            <w:right w:val="none" w:sz="0" w:space="0" w:color="auto"/>
          </w:divBdr>
        </w:div>
        <w:div w:id="1005863555">
          <w:marLeft w:val="480"/>
          <w:marRight w:val="0"/>
          <w:marTop w:val="0"/>
          <w:marBottom w:val="0"/>
          <w:divBdr>
            <w:top w:val="none" w:sz="0" w:space="0" w:color="auto"/>
            <w:left w:val="none" w:sz="0" w:space="0" w:color="auto"/>
            <w:bottom w:val="none" w:sz="0" w:space="0" w:color="auto"/>
            <w:right w:val="none" w:sz="0" w:space="0" w:color="auto"/>
          </w:divBdr>
        </w:div>
        <w:div w:id="1143427273">
          <w:marLeft w:val="480"/>
          <w:marRight w:val="0"/>
          <w:marTop w:val="0"/>
          <w:marBottom w:val="0"/>
          <w:divBdr>
            <w:top w:val="none" w:sz="0" w:space="0" w:color="auto"/>
            <w:left w:val="none" w:sz="0" w:space="0" w:color="auto"/>
            <w:bottom w:val="none" w:sz="0" w:space="0" w:color="auto"/>
            <w:right w:val="none" w:sz="0" w:space="0" w:color="auto"/>
          </w:divBdr>
        </w:div>
        <w:div w:id="1580479209">
          <w:marLeft w:val="480"/>
          <w:marRight w:val="0"/>
          <w:marTop w:val="0"/>
          <w:marBottom w:val="0"/>
          <w:divBdr>
            <w:top w:val="none" w:sz="0" w:space="0" w:color="auto"/>
            <w:left w:val="none" w:sz="0" w:space="0" w:color="auto"/>
            <w:bottom w:val="none" w:sz="0" w:space="0" w:color="auto"/>
            <w:right w:val="none" w:sz="0" w:space="0" w:color="auto"/>
          </w:divBdr>
        </w:div>
        <w:div w:id="690645035">
          <w:marLeft w:val="480"/>
          <w:marRight w:val="0"/>
          <w:marTop w:val="0"/>
          <w:marBottom w:val="0"/>
          <w:divBdr>
            <w:top w:val="none" w:sz="0" w:space="0" w:color="auto"/>
            <w:left w:val="none" w:sz="0" w:space="0" w:color="auto"/>
            <w:bottom w:val="none" w:sz="0" w:space="0" w:color="auto"/>
            <w:right w:val="none" w:sz="0" w:space="0" w:color="auto"/>
          </w:divBdr>
        </w:div>
        <w:div w:id="1857226526">
          <w:marLeft w:val="480"/>
          <w:marRight w:val="0"/>
          <w:marTop w:val="0"/>
          <w:marBottom w:val="0"/>
          <w:divBdr>
            <w:top w:val="none" w:sz="0" w:space="0" w:color="auto"/>
            <w:left w:val="none" w:sz="0" w:space="0" w:color="auto"/>
            <w:bottom w:val="none" w:sz="0" w:space="0" w:color="auto"/>
            <w:right w:val="none" w:sz="0" w:space="0" w:color="auto"/>
          </w:divBdr>
        </w:div>
        <w:div w:id="606809576">
          <w:marLeft w:val="480"/>
          <w:marRight w:val="0"/>
          <w:marTop w:val="0"/>
          <w:marBottom w:val="0"/>
          <w:divBdr>
            <w:top w:val="none" w:sz="0" w:space="0" w:color="auto"/>
            <w:left w:val="none" w:sz="0" w:space="0" w:color="auto"/>
            <w:bottom w:val="none" w:sz="0" w:space="0" w:color="auto"/>
            <w:right w:val="none" w:sz="0" w:space="0" w:color="auto"/>
          </w:divBdr>
        </w:div>
        <w:div w:id="1084379042">
          <w:marLeft w:val="480"/>
          <w:marRight w:val="0"/>
          <w:marTop w:val="0"/>
          <w:marBottom w:val="0"/>
          <w:divBdr>
            <w:top w:val="none" w:sz="0" w:space="0" w:color="auto"/>
            <w:left w:val="none" w:sz="0" w:space="0" w:color="auto"/>
            <w:bottom w:val="none" w:sz="0" w:space="0" w:color="auto"/>
            <w:right w:val="none" w:sz="0" w:space="0" w:color="auto"/>
          </w:divBdr>
        </w:div>
        <w:div w:id="714503592">
          <w:marLeft w:val="480"/>
          <w:marRight w:val="0"/>
          <w:marTop w:val="0"/>
          <w:marBottom w:val="0"/>
          <w:divBdr>
            <w:top w:val="none" w:sz="0" w:space="0" w:color="auto"/>
            <w:left w:val="none" w:sz="0" w:space="0" w:color="auto"/>
            <w:bottom w:val="none" w:sz="0" w:space="0" w:color="auto"/>
            <w:right w:val="none" w:sz="0" w:space="0" w:color="auto"/>
          </w:divBdr>
        </w:div>
        <w:div w:id="1713849256">
          <w:marLeft w:val="480"/>
          <w:marRight w:val="0"/>
          <w:marTop w:val="0"/>
          <w:marBottom w:val="0"/>
          <w:divBdr>
            <w:top w:val="none" w:sz="0" w:space="0" w:color="auto"/>
            <w:left w:val="none" w:sz="0" w:space="0" w:color="auto"/>
            <w:bottom w:val="none" w:sz="0" w:space="0" w:color="auto"/>
            <w:right w:val="none" w:sz="0" w:space="0" w:color="auto"/>
          </w:divBdr>
        </w:div>
        <w:div w:id="532380468">
          <w:marLeft w:val="480"/>
          <w:marRight w:val="0"/>
          <w:marTop w:val="0"/>
          <w:marBottom w:val="0"/>
          <w:divBdr>
            <w:top w:val="none" w:sz="0" w:space="0" w:color="auto"/>
            <w:left w:val="none" w:sz="0" w:space="0" w:color="auto"/>
            <w:bottom w:val="none" w:sz="0" w:space="0" w:color="auto"/>
            <w:right w:val="none" w:sz="0" w:space="0" w:color="auto"/>
          </w:divBdr>
        </w:div>
        <w:div w:id="626743219">
          <w:marLeft w:val="480"/>
          <w:marRight w:val="0"/>
          <w:marTop w:val="0"/>
          <w:marBottom w:val="0"/>
          <w:divBdr>
            <w:top w:val="none" w:sz="0" w:space="0" w:color="auto"/>
            <w:left w:val="none" w:sz="0" w:space="0" w:color="auto"/>
            <w:bottom w:val="none" w:sz="0" w:space="0" w:color="auto"/>
            <w:right w:val="none" w:sz="0" w:space="0" w:color="auto"/>
          </w:divBdr>
        </w:div>
        <w:div w:id="332488694">
          <w:marLeft w:val="480"/>
          <w:marRight w:val="0"/>
          <w:marTop w:val="0"/>
          <w:marBottom w:val="0"/>
          <w:divBdr>
            <w:top w:val="none" w:sz="0" w:space="0" w:color="auto"/>
            <w:left w:val="none" w:sz="0" w:space="0" w:color="auto"/>
            <w:bottom w:val="none" w:sz="0" w:space="0" w:color="auto"/>
            <w:right w:val="none" w:sz="0" w:space="0" w:color="auto"/>
          </w:divBdr>
        </w:div>
        <w:div w:id="2030402231">
          <w:marLeft w:val="480"/>
          <w:marRight w:val="0"/>
          <w:marTop w:val="0"/>
          <w:marBottom w:val="0"/>
          <w:divBdr>
            <w:top w:val="none" w:sz="0" w:space="0" w:color="auto"/>
            <w:left w:val="none" w:sz="0" w:space="0" w:color="auto"/>
            <w:bottom w:val="none" w:sz="0" w:space="0" w:color="auto"/>
            <w:right w:val="none" w:sz="0" w:space="0" w:color="auto"/>
          </w:divBdr>
        </w:div>
        <w:div w:id="2030521517">
          <w:marLeft w:val="480"/>
          <w:marRight w:val="0"/>
          <w:marTop w:val="0"/>
          <w:marBottom w:val="0"/>
          <w:divBdr>
            <w:top w:val="none" w:sz="0" w:space="0" w:color="auto"/>
            <w:left w:val="none" w:sz="0" w:space="0" w:color="auto"/>
            <w:bottom w:val="none" w:sz="0" w:space="0" w:color="auto"/>
            <w:right w:val="none" w:sz="0" w:space="0" w:color="auto"/>
          </w:divBdr>
        </w:div>
      </w:divsChild>
    </w:div>
    <w:div w:id="441608754">
      <w:bodyDiv w:val="1"/>
      <w:marLeft w:val="0"/>
      <w:marRight w:val="0"/>
      <w:marTop w:val="0"/>
      <w:marBottom w:val="0"/>
      <w:divBdr>
        <w:top w:val="none" w:sz="0" w:space="0" w:color="auto"/>
        <w:left w:val="none" w:sz="0" w:space="0" w:color="auto"/>
        <w:bottom w:val="none" w:sz="0" w:space="0" w:color="auto"/>
        <w:right w:val="none" w:sz="0" w:space="0" w:color="auto"/>
      </w:divBdr>
    </w:div>
    <w:div w:id="442118669">
      <w:bodyDiv w:val="1"/>
      <w:marLeft w:val="0"/>
      <w:marRight w:val="0"/>
      <w:marTop w:val="0"/>
      <w:marBottom w:val="0"/>
      <w:divBdr>
        <w:top w:val="none" w:sz="0" w:space="0" w:color="auto"/>
        <w:left w:val="none" w:sz="0" w:space="0" w:color="auto"/>
        <w:bottom w:val="none" w:sz="0" w:space="0" w:color="auto"/>
        <w:right w:val="none" w:sz="0" w:space="0" w:color="auto"/>
      </w:divBdr>
    </w:div>
    <w:div w:id="443884924">
      <w:bodyDiv w:val="1"/>
      <w:marLeft w:val="0"/>
      <w:marRight w:val="0"/>
      <w:marTop w:val="0"/>
      <w:marBottom w:val="0"/>
      <w:divBdr>
        <w:top w:val="none" w:sz="0" w:space="0" w:color="auto"/>
        <w:left w:val="none" w:sz="0" w:space="0" w:color="auto"/>
        <w:bottom w:val="none" w:sz="0" w:space="0" w:color="auto"/>
        <w:right w:val="none" w:sz="0" w:space="0" w:color="auto"/>
      </w:divBdr>
    </w:div>
    <w:div w:id="445660653">
      <w:bodyDiv w:val="1"/>
      <w:marLeft w:val="0"/>
      <w:marRight w:val="0"/>
      <w:marTop w:val="0"/>
      <w:marBottom w:val="0"/>
      <w:divBdr>
        <w:top w:val="none" w:sz="0" w:space="0" w:color="auto"/>
        <w:left w:val="none" w:sz="0" w:space="0" w:color="auto"/>
        <w:bottom w:val="none" w:sz="0" w:space="0" w:color="auto"/>
        <w:right w:val="none" w:sz="0" w:space="0" w:color="auto"/>
      </w:divBdr>
    </w:div>
    <w:div w:id="445849829">
      <w:bodyDiv w:val="1"/>
      <w:marLeft w:val="0"/>
      <w:marRight w:val="0"/>
      <w:marTop w:val="0"/>
      <w:marBottom w:val="0"/>
      <w:divBdr>
        <w:top w:val="none" w:sz="0" w:space="0" w:color="auto"/>
        <w:left w:val="none" w:sz="0" w:space="0" w:color="auto"/>
        <w:bottom w:val="none" w:sz="0" w:space="0" w:color="auto"/>
        <w:right w:val="none" w:sz="0" w:space="0" w:color="auto"/>
      </w:divBdr>
    </w:div>
    <w:div w:id="446658267">
      <w:bodyDiv w:val="1"/>
      <w:marLeft w:val="0"/>
      <w:marRight w:val="0"/>
      <w:marTop w:val="0"/>
      <w:marBottom w:val="0"/>
      <w:divBdr>
        <w:top w:val="none" w:sz="0" w:space="0" w:color="auto"/>
        <w:left w:val="none" w:sz="0" w:space="0" w:color="auto"/>
        <w:bottom w:val="none" w:sz="0" w:space="0" w:color="auto"/>
        <w:right w:val="none" w:sz="0" w:space="0" w:color="auto"/>
      </w:divBdr>
    </w:div>
    <w:div w:id="446969776">
      <w:bodyDiv w:val="1"/>
      <w:marLeft w:val="0"/>
      <w:marRight w:val="0"/>
      <w:marTop w:val="0"/>
      <w:marBottom w:val="0"/>
      <w:divBdr>
        <w:top w:val="none" w:sz="0" w:space="0" w:color="auto"/>
        <w:left w:val="none" w:sz="0" w:space="0" w:color="auto"/>
        <w:bottom w:val="none" w:sz="0" w:space="0" w:color="auto"/>
        <w:right w:val="none" w:sz="0" w:space="0" w:color="auto"/>
      </w:divBdr>
    </w:div>
    <w:div w:id="447242776">
      <w:bodyDiv w:val="1"/>
      <w:marLeft w:val="0"/>
      <w:marRight w:val="0"/>
      <w:marTop w:val="0"/>
      <w:marBottom w:val="0"/>
      <w:divBdr>
        <w:top w:val="none" w:sz="0" w:space="0" w:color="auto"/>
        <w:left w:val="none" w:sz="0" w:space="0" w:color="auto"/>
        <w:bottom w:val="none" w:sz="0" w:space="0" w:color="auto"/>
        <w:right w:val="none" w:sz="0" w:space="0" w:color="auto"/>
      </w:divBdr>
    </w:div>
    <w:div w:id="447548682">
      <w:bodyDiv w:val="1"/>
      <w:marLeft w:val="0"/>
      <w:marRight w:val="0"/>
      <w:marTop w:val="0"/>
      <w:marBottom w:val="0"/>
      <w:divBdr>
        <w:top w:val="none" w:sz="0" w:space="0" w:color="auto"/>
        <w:left w:val="none" w:sz="0" w:space="0" w:color="auto"/>
        <w:bottom w:val="none" w:sz="0" w:space="0" w:color="auto"/>
        <w:right w:val="none" w:sz="0" w:space="0" w:color="auto"/>
      </w:divBdr>
    </w:div>
    <w:div w:id="447630585">
      <w:bodyDiv w:val="1"/>
      <w:marLeft w:val="0"/>
      <w:marRight w:val="0"/>
      <w:marTop w:val="0"/>
      <w:marBottom w:val="0"/>
      <w:divBdr>
        <w:top w:val="none" w:sz="0" w:space="0" w:color="auto"/>
        <w:left w:val="none" w:sz="0" w:space="0" w:color="auto"/>
        <w:bottom w:val="none" w:sz="0" w:space="0" w:color="auto"/>
        <w:right w:val="none" w:sz="0" w:space="0" w:color="auto"/>
      </w:divBdr>
    </w:div>
    <w:div w:id="448009927">
      <w:bodyDiv w:val="1"/>
      <w:marLeft w:val="0"/>
      <w:marRight w:val="0"/>
      <w:marTop w:val="0"/>
      <w:marBottom w:val="0"/>
      <w:divBdr>
        <w:top w:val="none" w:sz="0" w:space="0" w:color="auto"/>
        <w:left w:val="none" w:sz="0" w:space="0" w:color="auto"/>
        <w:bottom w:val="none" w:sz="0" w:space="0" w:color="auto"/>
        <w:right w:val="none" w:sz="0" w:space="0" w:color="auto"/>
      </w:divBdr>
    </w:div>
    <w:div w:id="448743579">
      <w:bodyDiv w:val="1"/>
      <w:marLeft w:val="0"/>
      <w:marRight w:val="0"/>
      <w:marTop w:val="0"/>
      <w:marBottom w:val="0"/>
      <w:divBdr>
        <w:top w:val="none" w:sz="0" w:space="0" w:color="auto"/>
        <w:left w:val="none" w:sz="0" w:space="0" w:color="auto"/>
        <w:bottom w:val="none" w:sz="0" w:space="0" w:color="auto"/>
        <w:right w:val="none" w:sz="0" w:space="0" w:color="auto"/>
      </w:divBdr>
      <w:divsChild>
        <w:div w:id="1029376877">
          <w:marLeft w:val="480"/>
          <w:marRight w:val="0"/>
          <w:marTop w:val="0"/>
          <w:marBottom w:val="0"/>
          <w:divBdr>
            <w:top w:val="none" w:sz="0" w:space="0" w:color="auto"/>
            <w:left w:val="none" w:sz="0" w:space="0" w:color="auto"/>
            <w:bottom w:val="none" w:sz="0" w:space="0" w:color="auto"/>
            <w:right w:val="none" w:sz="0" w:space="0" w:color="auto"/>
          </w:divBdr>
        </w:div>
        <w:div w:id="25720511">
          <w:marLeft w:val="480"/>
          <w:marRight w:val="0"/>
          <w:marTop w:val="0"/>
          <w:marBottom w:val="0"/>
          <w:divBdr>
            <w:top w:val="none" w:sz="0" w:space="0" w:color="auto"/>
            <w:left w:val="none" w:sz="0" w:space="0" w:color="auto"/>
            <w:bottom w:val="none" w:sz="0" w:space="0" w:color="auto"/>
            <w:right w:val="none" w:sz="0" w:space="0" w:color="auto"/>
          </w:divBdr>
        </w:div>
        <w:div w:id="1108280599">
          <w:marLeft w:val="480"/>
          <w:marRight w:val="0"/>
          <w:marTop w:val="0"/>
          <w:marBottom w:val="0"/>
          <w:divBdr>
            <w:top w:val="none" w:sz="0" w:space="0" w:color="auto"/>
            <w:left w:val="none" w:sz="0" w:space="0" w:color="auto"/>
            <w:bottom w:val="none" w:sz="0" w:space="0" w:color="auto"/>
            <w:right w:val="none" w:sz="0" w:space="0" w:color="auto"/>
          </w:divBdr>
        </w:div>
        <w:div w:id="1834682949">
          <w:marLeft w:val="480"/>
          <w:marRight w:val="0"/>
          <w:marTop w:val="0"/>
          <w:marBottom w:val="0"/>
          <w:divBdr>
            <w:top w:val="none" w:sz="0" w:space="0" w:color="auto"/>
            <w:left w:val="none" w:sz="0" w:space="0" w:color="auto"/>
            <w:bottom w:val="none" w:sz="0" w:space="0" w:color="auto"/>
            <w:right w:val="none" w:sz="0" w:space="0" w:color="auto"/>
          </w:divBdr>
        </w:div>
        <w:div w:id="1238400774">
          <w:marLeft w:val="480"/>
          <w:marRight w:val="0"/>
          <w:marTop w:val="0"/>
          <w:marBottom w:val="0"/>
          <w:divBdr>
            <w:top w:val="none" w:sz="0" w:space="0" w:color="auto"/>
            <w:left w:val="none" w:sz="0" w:space="0" w:color="auto"/>
            <w:bottom w:val="none" w:sz="0" w:space="0" w:color="auto"/>
            <w:right w:val="none" w:sz="0" w:space="0" w:color="auto"/>
          </w:divBdr>
        </w:div>
        <w:div w:id="938102913">
          <w:marLeft w:val="480"/>
          <w:marRight w:val="0"/>
          <w:marTop w:val="0"/>
          <w:marBottom w:val="0"/>
          <w:divBdr>
            <w:top w:val="none" w:sz="0" w:space="0" w:color="auto"/>
            <w:left w:val="none" w:sz="0" w:space="0" w:color="auto"/>
            <w:bottom w:val="none" w:sz="0" w:space="0" w:color="auto"/>
            <w:right w:val="none" w:sz="0" w:space="0" w:color="auto"/>
          </w:divBdr>
        </w:div>
        <w:div w:id="18897805">
          <w:marLeft w:val="480"/>
          <w:marRight w:val="0"/>
          <w:marTop w:val="0"/>
          <w:marBottom w:val="0"/>
          <w:divBdr>
            <w:top w:val="none" w:sz="0" w:space="0" w:color="auto"/>
            <w:left w:val="none" w:sz="0" w:space="0" w:color="auto"/>
            <w:bottom w:val="none" w:sz="0" w:space="0" w:color="auto"/>
            <w:right w:val="none" w:sz="0" w:space="0" w:color="auto"/>
          </w:divBdr>
        </w:div>
        <w:div w:id="915435237">
          <w:marLeft w:val="480"/>
          <w:marRight w:val="0"/>
          <w:marTop w:val="0"/>
          <w:marBottom w:val="0"/>
          <w:divBdr>
            <w:top w:val="none" w:sz="0" w:space="0" w:color="auto"/>
            <w:left w:val="none" w:sz="0" w:space="0" w:color="auto"/>
            <w:bottom w:val="none" w:sz="0" w:space="0" w:color="auto"/>
            <w:right w:val="none" w:sz="0" w:space="0" w:color="auto"/>
          </w:divBdr>
        </w:div>
        <w:div w:id="1357777447">
          <w:marLeft w:val="480"/>
          <w:marRight w:val="0"/>
          <w:marTop w:val="0"/>
          <w:marBottom w:val="0"/>
          <w:divBdr>
            <w:top w:val="none" w:sz="0" w:space="0" w:color="auto"/>
            <w:left w:val="none" w:sz="0" w:space="0" w:color="auto"/>
            <w:bottom w:val="none" w:sz="0" w:space="0" w:color="auto"/>
            <w:right w:val="none" w:sz="0" w:space="0" w:color="auto"/>
          </w:divBdr>
        </w:div>
        <w:div w:id="1113745374">
          <w:marLeft w:val="480"/>
          <w:marRight w:val="0"/>
          <w:marTop w:val="0"/>
          <w:marBottom w:val="0"/>
          <w:divBdr>
            <w:top w:val="none" w:sz="0" w:space="0" w:color="auto"/>
            <w:left w:val="none" w:sz="0" w:space="0" w:color="auto"/>
            <w:bottom w:val="none" w:sz="0" w:space="0" w:color="auto"/>
            <w:right w:val="none" w:sz="0" w:space="0" w:color="auto"/>
          </w:divBdr>
        </w:div>
        <w:div w:id="802043947">
          <w:marLeft w:val="480"/>
          <w:marRight w:val="0"/>
          <w:marTop w:val="0"/>
          <w:marBottom w:val="0"/>
          <w:divBdr>
            <w:top w:val="none" w:sz="0" w:space="0" w:color="auto"/>
            <w:left w:val="none" w:sz="0" w:space="0" w:color="auto"/>
            <w:bottom w:val="none" w:sz="0" w:space="0" w:color="auto"/>
            <w:right w:val="none" w:sz="0" w:space="0" w:color="auto"/>
          </w:divBdr>
        </w:div>
      </w:divsChild>
    </w:div>
    <w:div w:id="449782485">
      <w:bodyDiv w:val="1"/>
      <w:marLeft w:val="0"/>
      <w:marRight w:val="0"/>
      <w:marTop w:val="0"/>
      <w:marBottom w:val="0"/>
      <w:divBdr>
        <w:top w:val="none" w:sz="0" w:space="0" w:color="auto"/>
        <w:left w:val="none" w:sz="0" w:space="0" w:color="auto"/>
        <w:bottom w:val="none" w:sz="0" w:space="0" w:color="auto"/>
        <w:right w:val="none" w:sz="0" w:space="0" w:color="auto"/>
      </w:divBdr>
    </w:div>
    <w:div w:id="450587723">
      <w:bodyDiv w:val="1"/>
      <w:marLeft w:val="0"/>
      <w:marRight w:val="0"/>
      <w:marTop w:val="0"/>
      <w:marBottom w:val="0"/>
      <w:divBdr>
        <w:top w:val="none" w:sz="0" w:space="0" w:color="auto"/>
        <w:left w:val="none" w:sz="0" w:space="0" w:color="auto"/>
        <w:bottom w:val="none" w:sz="0" w:space="0" w:color="auto"/>
        <w:right w:val="none" w:sz="0" w:space="0" w:color="auto"/>
      </w:divBdr>
    </w:div>
    <w:div w:id="451243788">
      <w:bodyDiv w:val="1"/>
      <w:marLeft w:val="0"/>
      <w:marRight w:val="0"/>
      <w:marTop w:val="0"/>
      <w:marBottom w:val="0"/>
      <w:divBdr>
        <w:top w:val="none" w:sz="0" w:space="0" w:color="auto"/>
        <w:left w:val="none" w:sz="0" w:space="0" w:color="auto"/>
        <w:bottom w:val="none" w:sz="0" w:space="0" w:color="auto"/>
        <w:right w:val="none" w:sz="0" w:space="0" w:color="auto"/>
      </w:divBdr>
    </w:div>
    <w:div w:id="454369153">
      <w:bodyDiv w:val="1"/>
      <w:marLeft w:val="0"/>
      <w:marRight w:val="0"/>
      <w:marTop w:val="0"/>
      <w:marBottom w:val="0"/>
      <w:divBdr>
        <w:top w:val="none" w:sz="0" w:space="0" w:color="auto"/>
        <w:left w:val="none" w:sz="0" w:space="0" w:color="auto"/>
        <w:bottom w:val="none" w:sz="0" w:space="0" w:color="auto"/>
        <w:right w:val="none" w:sz="0" w:space="0" w:color="auto"/>
      </w:divBdr>
    </w:div>
    <w:div w:id="455178168">
      <w:bodyDiv w:val="1"/>
      <w:marLeft w:val="0"/>
      <w:marRight w:val="0"/>
      <w:marTop w:val="0"/>
      <w:marBottom w:val="0"/>
      <w:divBdr>
        <w:top w:val="none" w:sz="0" w:space="0" w:color="auto"/>
        <w:left w:val="none" w:sz="0" w:space="0" w:color="auto"/>
        <w:bottom w:val="none" w:sz="0" w:space="0" w:color="auto"/>
        <w:right w:val="none" w:sz="0" w:space="0" w:color="auto"/>
      </w:divBdr>
    </w:div>
    <w:div w:id="455875645">
      <w:bodyDiv w:val="1"/>
      <w:marLeft w:val="0"/>
      <w:marRight w:val="0"/>
      <w:marTop w:val="0"/>
      <w:marBottom w:val="0"/>
      <w:divBdr>
        <w:top w:val="none" w:sz="0" w:space="0" w:color="auto"/>
        <w:left w:val="none" w:sz="0" w:space="0" w:color="auto"/>
        <w:bottom w:val="none" w:sz="0" w:space="0" w:color="auto"/>
        <w:right w:val="none" w:sz="0" w:space="0" w:color="auto"/>
      </w:divBdr>
      <w:divsChild>
        <w:div w:id="2024286044">
          <w:marLeft w:val="480"/>
          <w:marRight w:val="0"/>
          <w:marTop w:val="0"/>
          <w:marBottom w:val="0"/>
          <w:divBdr>
            <w:top w:val="none" w:sz="0" w:space="0" w:color="auto"/>
            <w:left w:val="none" w:sz="0" w:space="0" w:color="auto"/>
            <w:bottom w:val="none" w:sz="0" w:space="0" w:color="auto"/>
            <w:right w:val="none" w:sz="0" w:space="0" w:color="auto"/>
          </w:divBdr>
        </w:div>
        <w:div w:id="1146050080">
          <w:marLeft w:val="480"/>
          <w:marRight w:val="0"/>
          <w:marTop w:val="0"/>
          <w:marBottom w:val="0"/>
          <w:divBdr>
            <w:top w:val="none" w:sz="0" w:space="0" w:color="auto"/>
            <w:left w:val="none" w:sz="0" w:space="0" w:color="auto"/>
            <w:bottom w:val="none" w:sz="0" w:space="0" w:color="auto"/>
            <w:right w:val="none" w:sz="0" w:space="0" w:color="auto"/>
          </w:divBdr>
        </w:div>
        <w:div w:id="1822114865">
          <w:marLeft w:val="480"/>
          <w:marRight w:val="0"/>
          <w:marTop w:val="0"/>
          <w:marBottom w:val="0"/>
          <w:divBdr>
            <w:top w:val="none" w:sz="0" w:space="0" w:color="auto"/>
            <w:left w:val="none" w:sz="0" w:space="0" w:color="auto"/>
            <w:bottom w:val="none" w:sz="0" w:space="0" w:color="auto"/>
            <w:right w:val="none" w:sz="0" w:space="0" w:color="auto"/>
          </w:divBdr>
        </w:div>
        <w:div w:id="1632978555">
          <w:marLeft w:val="480"/>
          <w:marRight w:val="0"/>
          <w:marTop w:val="0"/>
          <w:marBottom w:val="0"/>
          <w:divBdr>
            <w:top w:val="none" w:sz="0" w:space="0" w:color="auto"/>
            <w:left w:val="none" w:sz="0" w:space="0" w:color="auto"/>
            <w:bottom w:val="none" w:sz="0" w:space="0" w:color="auto"/>
            <w:right w:val="none" w:sz="0" w:space="0" w:color="auto"/>
          </w:divBdr>
        </w:div>
        <w:div w:id="683434176">
          <w:marLeft w:val="480"/>
          <w:marRight w:val="0"/>
          <w:marTop w:val="0"/>
          <w:marBottom w:val="0"/>
          <w:divBdr>
            <w:top w:val="none" w:sz="0" w:space="0" w:color="auto"/>
            <w:left w:val="none" w:sz="0" w:space="0" w:color="auto"/>
            <w:bottom w:val="none" w:sz="0" w:space="0" w:color="auto"/>
            <w:right w:val="none" w:sz="0" w:space="0" w:color="auto"/>
          </w:divBdr>
        </w:div>
        <w:div w:id="291906514">
          <w:marLeft w:val="480"/>
          <w:marRight w:val="0"/>
          <w:marTop w:val="0"/>
          <w:marBottom w:val="0"/>
          <w:divBdr>
            <w:top w:val="none" w:sz="0" w:space="0" w:color="auto"/>
            <w:left w:val="none" w:sz="0" w:space="0" w:color="auto"/>
            <w:bottom w:val="none" w:sz="0" w:space="0" w:color="auto"/>
            <w:right w:val="none" w:sz="0" w:space="0" w:color="auto"/>
          </w:divBdr>
        </w:div>
        <w:div w:id="1511145338">
          <w:marLeft w:val="480"/>
          <w:marRight w:val="0"/>
          <w:marTop w:val="0"/>
          <w:marBottom w:val="0"/>
          <w:divBdr>
            <w:top w:val="none" w:sz="0" w:space="0" w:color="auto"/>
            <w:left w:val="none" w:sz="0" w:space="0" w:color="auto"/>
            <w:bottom w:val="none" w:sz="0" w:space="0" w:color="auto"/>
            <w:right w:val="none" w:sz="0" w:space="0" w:color="auto"/>
          </w:divBdr>
        </w:div>
        <w:div w:id="720205968">
          <w:marLeft w:val="480"/>
          <w:marRight w:val="0"/>
          <w:marTop w:val="0"/>
          <w:marBottom w:val="0"/>
          <w:divBdr>
            <w:top w:val="none" w:sz="0" w:space="0" w:color="auto"/>
            <w:left w:val="none" w:sz="0" w:space="0" w:color="auto"/>
            <w:bottom w:val="none" w:sz="0" w:space="0" w:color="auto"/>
            <w:right w:val="none" w:sz="0" w:space="0" w:color="auto"/>
          </w:divBdr>
        </w:div>
        <w:div w:id="787509764">
          <w:marLeft w:val="480"/>
          <w:marRight w:val="0"/>
          <w:marTop w:val="0"/>
          <w:marBottom w:val="0"/>
          <w:divBdr>
            <w:top w:val="none" w:sz="0" w:space="0" w:color="auto"/>
            <w:left w:val="none" w:sz="0" w:space="0" w:color="auto"/>
            <w:bottom w:val="none" w:sz="0" w:space="0" w:color="auto"/>
            <w:right w:val="none" w:sz="0" w:space="0" w:color="auto"/>
          </w:divBdr>
        </w:div>
        <w:div w:id="1590430309">
          <w:marLeft w:val="480"/>
          <w:marRight w:val="0"/>
          <w:marTop w:val="0"/>
          <w:marBottom w:val="0"/>
          <w:divBdr>
            <w:top w:val="none" w:sz="0" w:space="0" w:color="auto"/>
            <w:left w:val="none" w:sz="0" w:space="0" w:color="auto"/>
            <w:bottom w:val="none" w:sz="0" w:space="0" w:color="auto"/>
            <w:right w:val="none" w:sz="0" w:space="0" w:color="auto"/>
          </w:divBdr>
        </w:div>
        <w:div w:id="449209400">
          <w:marLeft w:val="480"/>
          <w:marRight w:val="0"/>
          <w:marTop w:val="0"/>
          <w:marBottom w:val="0"/>
          <w:divBdr>
            <w:top w:val="none" w:sz="0" w:space="0" w:color="auto"/>
            <w:left w:val="none" w:sz="0" w:space="0" w:color="auto"/>
            <w:bottom w:val="none" w:sz="0" w:space="0" w:color="auto"/>
            <w:right w:val="none" w:sz="0" w:space="0" w:color="auto"/>
          </w:divBdr>
        </w:div>
        <w:div w:id="1180582335">
          <w:marLeft w:val="480"/>
          <w:marRight w:val="0"/>
          <w:marTop w:val="0"/>
          <w:marBottom w:val="0"/>
          <w:divBdr>
            <w:top w:val="none" w:sz="0" w:space="0" w:color="auto"/>
            <w:left w:val="none" w:sz="0" w:space="0" w:color="auto"/>
            <w:bottom w:val="none" w:sz="0" w:space="0" w:color="auto"/>
            <w:right w:val="none" w:sz="0" w:space="0" w:color="auto"/>
          </w:divBdr>
        </w:div>
        <w:div w:id="1257708250">
          <w:marLeft w:val="480"/>
          <w:marRight w:val="0"/>
          <w:marTop w:val="0"/>
          <w:marBottom w:val="0"/>
          <w:divBdr>
            <w:top w:val="none" w:sz="0" w:space="0" w:color="auto"/>
            <w:left w:val="none" w:sz="0" w:space="0" w:color="auto"/>
            <w:bottom w:val="none" w:sz="0" w:space="0" w:color="auto"/>
            <w:right w:val="none" w:sz="0" w:space="0" w:color="auto"/>
          </w:divBdr>
        </w:div>
        <w:div w:id="1307470975">
          <w:marLeft w:val="480"/>
          <w:marRight w:val="0"/>
          <w:marTop w:val="0"/>
          <w:marBottom w:val="0"/>
          <w:divBdr>
            <w:top w:val="none" w:sz="0" w:space="0" w:color="auto"/>
            <w:left w:val="none" w:sz="0" w:space="0" w:color="auto"/>
            <w:bottom w:val="none" w:sz="0" w:space="0" w:color="auto"/>
            <w:right w:val="none" w:sz="0" w:space="0" w:color="auto"/>
          </w:divBdr>
        </w:div>
      </w:divsChild>
    </w:div>
    <w:div w:id="456028381">
      <w:bodyDiv w:val="1"/>
      <w:marLeft w:val="0"/>
      <w:marRight w:val="0"/>
      <w:marTop w:val="0"/>
      <w:marBottom w:val="0"/>
      <w:divBdr>
        <w:top w:val="none" w:sz="0" w:space="0" w:color="auto"/>
        <w:left w:val="none" w:sz="0" w:space="0" w:color="auto"/>
        <w:bottom w:val="none" w:sz="0" w:space="0" w:color="auto"/>
        <w:right w:val="none" w:sz="0" w:space="0" w:color="auto"/>
      </w:divBdr>
    </w:div>
    <w:div w:id="456069530">
      <w:bodyDiv w:val="1"/>
      <w:marLeft w:val="0"/>
      <w:marRight w:val="0"/>
      <w:marTop w:val="0"/>
      <w:marBottom w:val="0"/>
      <w:divBdr>
        <w:top w:val="none" w:sz="0" w:space="0" w:color="auto"/>
        <w:left w:val="none" w:sz="0" w:space="0" w:color="auto"/>
        <w:bottom w:val="none" w:sz="0" w:space="0" w:color="auto"/>
        <w:right w:val="none" w:sz="0" w:space="0" w:color="auto"/>
      </w:divBdr>
    </w:div>
    <w:div w:id="457645782">
      <w:bodyDiv w:val="1"/>
      <w:marLeft w:val="0"/>
      <w:marRight w:val="0"/>
      <w:marTop w:val="0"/>
      <w:marBottom w:val="0"/>
      <w:divBdr>
        <w:top w:val="none" w:sz="0" w:space="0" w:color="auto"/>
        <w:left w:val="none" w:sz="0" w:space="0" w:color="auto"/>
        <w:bottom w:val="none" w:sz="0" w:space="0" w:color="auto"/>
        <w:right w:val="none" w:sz="0" w:space="0" w:color="auto"/>
      </w:divBdr>
    </w:div>
    <w:div w:id="459109812">
      <w:bodyDiv w:val="1"/>
      <w:marLeft w:val="0"/>
      <w:marRight w:val="0"/>
      <w:marTop w:val="0"/>
      <w:marBottom w:val="0"/>
      <w:divBdr>
        <w:top w:val="none" w:sz="0" w:space="0" w:color="auto"/>
        <w:left w:val="none" w:sz="0" w:space="0" w:color="auto"/>
        <w:bottom w:val="none" w:sz="0" w:space="0" w:color="auto"/>
        <w:right w:val="none" w:sz="0" w:space="0" w:color="auto"/>
      </w:divBdr>
    </w:div>
    <w:div w:id="459305198">
      <w:bodyDiv w:val="1"/>
      <w:marLeft w:val="0"/>
      <w:marRight w:val="0"/>
      <w:marTop w:val="0"/>
      <w:marBottom w:val="0"/>
      <w:divBdr>
        <w:top w:val="none" w:sz="0" w:space="0" w:color="auto"/>
        <w:left w:val="none" w:sz="0" w:space="0" w:color="auto"/>
        <w:bottom w:val="none" w:sz="0" w:space="0" w:color="auto"/>
        <w:right w:val="none" w:sz="0" w:space="0" w:color="auto"/>
      </w:divBdr>
    </w:div>
    <w:div w:id="460466034">
      <w:bodyDiv w:val="1"/>
      <w:marLeft w:val="0"/>
      <w:marRight w:val="0"/>
      <w:marTop w:val="0"/>
      <w:marBottom w:val="0"/>
      <w:divBdr>
        <w:top w:val="none" w:sz="0" w:space="0" w:color="auto"/>
        <w:left w:val="none" w:sz="0" w:space="0" w:color="auto"/>
        <w:bottom w:val="none" w:sz="0" w:space="0" w:color="auto"/>
        <w:right w:val="none" w:sz="0" w:space="0" w:color="auto"/>
      </w:divBdr>
      <w:divsChild>
        <w:div w:id="147942978">
          <w:marLeft w:val="480"/>
          <w:marRight w:val="0"/>
          <w:marTop w:val="0"/>
          <w:marBottom w:val="0"/>
          <w:divBdr>
            <w:top w:val="none" w:sz="0" w:space="0" w:color="auto"/>
            <w:left w:val="none" w:sz="0" w:space="0" w:color="auto"/>
            <w:bottom w:val="none" w:sz="0" w:space="0" w:color="auto"/>
            <w:right w:val="none" w:sz="0" w:space="0" w:color="auto"/>
          </w:divBdr>
        </w:div>
        <w:div w:id="2099907809">
          <w:marLeft w:val="480"/>
          <w:marRight w:val="0"/>
          <w:marTop w:val="0"/>
          <w:marBottom w:val="0"/>
          <w:divBdr>
            <w:top w:val="none" w:sz="0" w:space="0" w:color="auto"/>
            <w:left w:val="none" w:sz="0" w:space="0" w:color="auto"/>
            <w:bottom w:val="none" w:sz="0" w:space="0" w:color="auto"/>
            <w:right w:val="none" w:sz="0" w:space="0" w:color="auto"/>
          </w:divBdr>
        </w:div>
        <w:div w:id="283117756">
          <w:marLeft w:val="480"/>
          <w:marRight w:val="0"/>
          <w:marTop w:val="0"/>
          <w:marBottom w:val="0"/>
          <w:divBdr>
            <w:top w:val="none" w:sz="0" w:space="0" w:color="auto"/>
            <w:left w:val="none" w:sz="0" w:space="0" w:color="auto"/>
            <w:bottom w:val="none" w:sz="0" w:space="0" w:color="auto"/>
            <w:right w:val="none" w:sz="0" w:space="0" w:color="auto"/>
          </w:divBdr>
        </w:div>
        <w:div w:id="621350695">
          <w:marLeft w:val="480"/>
          <w:marRight w:val="0"/>
          <w:marTop w:val="0"/>
          <w:marBottom w:val="0"/>
          <w:divBdr>
            <w:top w:val="none" w:sz="0" w:space="0" w:color="auto"/>
            <w:left w:val="none" w:sz="0" w:space="0" w:color="auto"/>
            <w:bottom w:val="none" w:sz="0" w:space="0" w:color="auto"/>
            <w:right w:val="none" w:sz="0" w:space="0" w:color="auto"/>
          </w:divBdr>
        </w:div>
        <w:div w:id="1784687302">
          <w:marLeft w:val="480"/>
          <w:marRight w:val="0"/>
          <w:marTop w:val="0"/>
          <w:marBottom w:val="0"/>
          <w:divBdr>
            <w:top w:val="none" w:sz="0" w:space="0" w:color="auto"/>
            <w:left w:val="none" w:sz="0" w:space="0" w:color="auto"/>
            <w:bottom w:val="none" w:sz="0" w:space="0" w:color="auto"/>
            <w:right w:val="none" w:sz="0" w:space="0" w:color="auto"/>
          </w:divBdr>
        </w:div>
        <w:div w:id="2121801848">
          <w:marLeft w:val="480"/>
          <w:marRight w:val="0"/>
          <w:marTop w:val="0"/>
          <w:marBottom w:val="0"/>
          <w:divBdr>
            <w:top w:val="none" w:sz="0" w:space="0" w:color="auto"/>
            <w:left w:val="none" w:sz="0" w:space="0" w:color="auto"/>
            <w:bottom w:val="none" w:sz="0" w:space="0" w:color="auto"/>
            <w:right w:val="none" w:sz="0" w:space="0" w:color="auto"/>
          </w:divBdr>
        </w:div>
        <w:div w:id="572355126">
          <w:marLeft w:val="480"/>
          <w:marRight w:val="0"/>
          <w:marTop w:val="0"/>
          <w:marBottom w:val="0"/>
          <w:divBdr>
            <w:top w:val="none" w:sz="0" w:space="0" w:color="auto"/>
            <w:left w:val="none" w:sz="0" w:space="0" w:color="auto"/>
            <w:bottom w:val="none" w:sz="0" w:space="0" w:color="auto"/>
            <w:right w:val="none" w:sz="0" w:space="0" w:color="auto"/>
          </w:divBdr>
        </w:div>
        <w:div w:id="993487810">
          <w:marLeft w:val="480"/>
          <w:marRight w:val="0"/>
          <w:marTop w:val="0"/>
          <w:marBottom w:val="0"/>
          <w:divBdr>
            <w:top w:val="none" w:sz="0" w:space="0" w:color="auto"/>
            <w:left w:val="none" w:sz="0" w:space="0" w:color="auto"/>
            <w:bottom w:val="none" w:sz="0" w:space="0" w:color="auto"/>
            <w:right w:val="none" w:sz="0" w:space="0" w:color="auto"/>
          </w:divBdr>
        </w:div>
        <w:div w:id="514155770">
          <w:marLeft w:val="480"/>
          <w:marRight w:val="0"/>
          <w:marTop w:val="0"/>
          <w:marBottom w:val="0"/>
          <w:divBdr>
            <w:top w:val="none" w:sz="0" w:space="0" w:color="auto"/>
            <w:left w:val="none" w:sz="0" w:space="0" w:color="auto"/>
            <w:bottom w:val="none" w:sz="0" w:space="0" w:color="auto"/>
            <w:right w:val="none" w:sz="0" w:space="0" w:color="auto"/>
          </w:divBdr>
        </w:div>
        <w:div w:id="1987473305">
          <w:marLeft w:val="480"/>
          <w:marRight w:val="0"/>
          <w:marTop w:val="0"/>
          <w:marBottom w:val="0"/>
          <w:divBdr>
            <w:top w:val="none" w:sz="0" w:space="0" w:color="auto"/>
            <w:left w:val="none" w:sz="0" w:space="0" w:color="auto"/>
            <w:bottom w:val="none" w:sz="0" w:space="0" w:color="auto"/>
            <w:right w:val="none" w:sz="0" w:space="0" w:color="auto"/>
          </w:divBdr>
        </w:div>
        <w:div w:id="1994749261">
          <w:marLeft w:val="480"/>
          <w:marRight w:val="0"/>
          <w:marTop w:val="0"/>
          <w:marBottom w:val="0"/>
          <w:divBdr>
            <w:top w:val="none" w:sz="0" w:space="0" w:color="auto"/>
            <w:left w:val="none" w:sz="0" w:space="0" w:color="auto"/>
            <w:bottom w:val="none" w:sz="0" w:space="0" w:color="auto"/>
            <w:right w:val="none" w:sz="0" w:space="0" w:color="auto"/>
          </w:divBdr>
        </w:div>
        <w:div w:id="769617155">
          <w:marLeft w:val="480"/>
          <w:marRight w:val="0"/>
          <w:marTop w:val="0"/>
          <w:marBottom w:val="0"/>
          <w:divBdr>
            <w:top w:val="none" w:sz="0" w:space="0" w:color="auto"/>
            <w:left w:val="none" w:sz="0" w:space="0" w:color="auto"/>
            <w:bottom w:val="none" w:sz="0" w:space="0" w:color="auto"/>
            <w:right w:val="none" w:sz="0" w:space="0" w:color="auto"/>
          </w:divBdr>
        </w:div>
        <w:div w:id="1114204279">
          <w:marLeft w:val="480"/>
          <w:marRight w:val="0"/>
          <w:marTop w:val="0"/>
          <w:marBottom w:val="0"/>
          <w:divBdr>
            <w:top w:val="none" w:sz="0" w:space="0" w:color="auto"/>
            <w:left w:val="none" w:sz="0" w:space="0" w:color="auto"/>
            <w:bottom w:val="none" w:sz="0" w:space="0" w:color="auto"/>
            <w:right w:val="none" w:sz="0" w:space="0" w:color="auto"/>
          </w:divBdr>
        </w:div>
        <w:div w:id="1438211309">
          <w:marLeft w:val="480"/>
          <w:marRight w:val="0"/>
          <w:marTop w:val="0"/>
          <w:marBottom w:val="0"/>
          <w:divBdr>
            <w:top w:val="none" w:sz="0" w:space="0" w:color="auto"/>
            <w:left w:val="none" w:sz="0" w:space="0" w:color="auto"/>
            <w:bottom w:val="none" w:sz="0" w:space="0" w:color="auto"/>
            <w:right w:val="none" w:sz="0" w:space="0" w:color="auto"/>
          </w:divBdr>
        </w:div>
        <w:div w:id="268464453">
          <w:marLeft w:val="480"/>
          <w:marRight w:val="0"/>
          <w:marTop w:val="0"/>
          <w:marBottom w:val="0"/>
          <w:divBdr>
            <w:top w:val="none" w:sz="0" w:space="0" w:color="auto"/>
            <w:left w:val="none" w:sz="0" w:space="0" w:color="auto"/>
            <w:bottom w:val="none" w:sz="0" w:space="0" w:color="auto"/>
            <w:right w:val="none" w:sz="0" w:space="0" w:color="auto"/>
          </w:divBdr>
        </w:div>
        <w:div w:id="321011198">
          <w:marLeft w:val="480"/>
          <w:marRight w:val="0"/>
          <w:marTop w:val="0"/>
          <w:marBottom w:val="0"/>
          <w:divBdr>
            <w:top w:val="none" w:sz="0" w:space="0" w:color="auto"/>
            <w:left w:val="none" w:sz="0" w:space="0" w:color="auto"/>
            <w:bottom w:val="none" w:sz="0" w:space="0" w:color="auto"/>
            <w:right w:val="none" w:sz="0" w:space="0" w:color="auto"/>
          </w:divBdr>
        </w:div>
        <w:div w:id="1181240498">
          <w:marLeft w:val="480"/>
          <w:marRight w:val="0"/>
          <w:marTop w:val="0"/>
          <w:marBottom w:val="0"/>
          <w:divBdr>
            <w:top w:val="none" w:sz="0" w:space="0" w:color="auto"/>
            <w:left w:val="none" w:sz="0" w:space="0" w:color="auto"/>
            <w:bottom w:val="none" w:sz="0" w:space="0" w:color="auto"/>
            <w:right w:val="none" w:sz="0" w:space="0" w:color="auto"/>
          </w:divBdr>
        </w:div>
        <w:div w:id="1927569551">
          <w:marLeft w:val="480"/>
          <w:marRight w:val="0"/>
          <w:marTop w:val="0"/>
          <w:marBottom w:val="0"/>
          <w:divBdr>
            <w:top w:val="none" w:sz="0" w:space="0" w:color="auto"/>
            <w:left w:val="none" w:sz="0" w:space="0" w:color="auto"/>
            <w:bottom w:val="none" w:sz="0" w:space="0" w:color="auto"/>
            <w:right w:val="none" w:sz="0" w:space="0" w:color="auto"/>
          </w:divBdr>
        </w:div>
        <w:div w:id="1636644465">
          <w:marLeft w:val="480"/>
          <w:marRight w:val="0"/>
          <w:marTop w:val="0"/>
          <w:marBottom w:val="0"/>
          <w:divBdr>
            <w:top w:val="none" w:sz="0" w:space="0" w:color="auto"/>
            <w:left w:val="none" w:sz="0" w:space="0" w:color="auto"/>
            <w:bottom w:val="none" w:sz="0" w:space="0" w:color="auto"/>
            <w:right w:val="none" w:sz="0" w:space="0" w:color="auto"/>
          </w:divBdr>
        </w:div>
        <w:div w:id="565917555">
          <w:marLeft w:val="480"/>
          <w:marRight w:val="0"/>
          <w:marTop w:val="0"/>
          <w:marBottom w:val="0"/>
          <w:divBdr>
            <w:top w:val="none" w:sz="0" w:space="0" w:color="auto"/>
            <w:left w:val="none" w:sz="0" w:space="0" w:color="auto"/>
            <w:bottom w:val="none" w:sz="0" w:space="0" w:color="auto"/>
            <w:right w:val="none" w:sz="0" w:space="0" w:color="auto"/>
          </w:divBdr>
        </w:div>
        <w:div w:id="1254124237">
          <w:marLeft w:val="480"/>
          <w:marRight w:val="0"/>
          <w:marTop w:val="0"/>
          <w:marBottom w:val="0"/>
          <w:divBdr>
            <w:top w:val="none" w:sz="0" w:space="0" w:color="auto"/>
            <w:left w:val="none" w:sz="0" w:space="0" w:color="auto"/>
            <w:bottom w:val="none" w:sz="0" w:space="0" w:color="auto"/>
            <w:right w:val="none" w:sz="0" w:space="0" w:color="auto"/>
          </w:divBdr>
        </w:div>
        <w:div w:id="1638609328">
          <w:marLeft w:val="480"/>
          <w:marRight w:val="0"/>
          <w:marTop w:val="0"/>
          <w:marBottom w:val="0"/>
          <w:divBdr>
            <w:top w:val="none" w:sz="0" w:space="0" w:color="auto"/>
            <w:left w:val="none" w:sz="0" w:space="0" w:color="auto"/>
            <w:bottom w:val="none" w:sz="0" w:space="0" w:color="auto"/>
            <w:right w:val="none" w:sz="0" w:space="0" w:color="auto"/>
          </w:divBdr>
        </w:div>
        <w:div w:id="986397536">
          <w:marLeft w:val="480"/>
          <w:marRight w:val="0"/>
          <w:marTop w:val="0"/>
          <w:marBottom w:val="0"/>
          <w:divBdr>
            <w:top w:val="none" w:sz="0" w:space="0" w:color="auto"/>
            <w:left w:val="none" w:sz="0" w:space="0" w:color="auto"/>
            <w:bottom w:val="none" w:sz="0" w:space="0" w:color="auto"/>
            <w:right w:val="none" w:sz="0" w:space="0" w:color="auto"/>
          </w:divBdr>
        </w:div>
        <w:div w:id="2048989413">
          <w:marLeft w:val="480"/>
          <w:marRight w:val="0"/>
          <w:marTop w:val="0"/>
          <w:marBottom w:val="0"/>
          <w:divBdr>
            <w:top w:val="none" w:sz="0" w:space="0" w:color="auto"/>
            <w:left w:val="none" w:sz="0" w:space="0" w:color="auto"/>
            <w:bottom w:val="none" w:sz="0" w:space="0" w:color="auto"/>
            <w:right w:val="none" w:sz="0" w:space="0" w:color="auto"/>
          </w:divBdr>
        </w:div>
      </w:divsChild>
    </w:div>
    <w:div w:id="462308426">
      <w:bodyDiv w:val="1"/>
      <w:marLeft w:val="0"/>
      <w:marRight w:val="0"/>
      <w:marTop w:val="0"/>
      <w:marBottom w:val="0"/>
      <w:divBdr>
        <w:top w:val="none" w:sz="0" w:space="0" w:color="auto"/>
        <w:left w:val="none" w:sz="0" w:space="0" w:color="auto"/>
        <w:bottom w:val="none" w:sz="0" w:space="0" w:color="auto"/>
        <w:right w:val="none" w:sz="0" w:space="0" w:color="auto"/>
      </w:divBdr>
    </w:div>
    <w:div w:id="463472544">
      <w:bodyDiv w:val="1"/>
      <w:marLeft w:val="0"/>
      <w:marRight w:val="0"/>
      <w:marTop w:val="0"/>
      <w:marBottom w:val="0"/>
      <w:divBdr>
        <w:top w:val="none" w:sz="0" w:space="0" w:color="auto"/>
        <w:left w:val="none" w:sz="0" w:space="0" w:color="auto"/>
        <w:bottom w:val="none" w:sz="0" w:space="0" w:color="auto"/>
        <w:right w:val="none" w:sz="0" w:space="0" w:color="auto"/>
      </w:divBdr>
    </w:div>
    <w:div w:id="464156520">
      <w:bodyDiv w:val="1"/>
      <w:marLeft w:val="0"/>
      <w:marRight w:val="0"/>
      <w:marTop w:val="0"/>
      <w:marBottom w:val="0"/>
      <w:divBdr>
        <w:top w:val="none" w:sz="0" w:space="0" w:color="auto"/>
        <w:left w:val="none" w:sz="0" w:space="0" w:color="auto"/>
        <w:bottom w:val="none" w:sz="0" w:space="0" w:color="auto"/>
        <w:right w:val="none" w:sz="0" w:space="0" w:color="auto"/>
      </w:divBdr>
    </w:div>
    <w:div w:id="464274862">
      <w:bodyDiv w:val="1"/>
      <w:marLeft w:val="0"/>
      <w:marRight w:val="0"/>
      <w:marTop w:val="0"/>
      <w:marBottom w:val="0"/>
      <w:divBdr>
        <w:top w:val="none" w:sz="0" w:space="0" w:color="auto"/>
        <w:left w:val="none" w:sz="0" w:space="0" w:color="auto"/>
        <w:bottom w:val="none" w:sz="0" w:space="0" w:color="auto"/>
        <w:right w:val="none" w:sz="0" w:space="0" w:color="auto"/>
      </w:divBdr>
    </w:div>
    <w:div w:id="464350593">
      <w:bodyDiv w:val="1"/>
      <w:marLeft w:val="0"/>
      <w:marRight w:val="0"/>
      <w:marTop w:val="0"/>
      <w:marBottom w:val="0"/>
      <w:divBdr>
        <w:top w:val="none" w:sz="0" w:space="0" w:color="auto"/>
        <w:left w:val="none" w:sz="0" w:space="0" w:color="auto"/>
        <w:bottom w:val="none" w:sz="0" w:space="0" w:color="auto"/>
        <w:right w:val="none" w:sz="0" w:space="0" w:color="auto"/>
      </w:divBdr>
    </w:div>
    <w:div w:id="464586353">
      <w:bodyDiv w:val="1"/>
      <w:marLeft w:val="0"/>
      <w:marRight w:val="0"/>
      <w:marTop w:val="0"/>
      <w:marBottom w:val="0"/>
      <w:divBdr>
        <w:top w:val="none" w:sz="0" w:space="0" w:color="auto"/>
        <w:left w:val="none" w:sz="0" w:space="0" w:color="auto"/>
        <w:bottom w:val="none" w:sz="0" w:space="0" w:color="auto"/>
        <w:right w:val="none" w:sz="0" w:space="0" w:color="auto"/>
      </w:divBdr>
    </w:div>
    <w:div w:id="467406849">
      <w:bodyDiv w:val="1"/>
      <w:marLeft w:val="0"/>
      <w:marRight w:val="0"/>
      <w:marTop w:val="0"/>
      <w:marBottom w:val="0"/>
      <w:divBdr>
        <w:top w:val="none" w:sz="0" w:space="0" w:color="auto"/>
        <w:left w:val="none" w:sz="0" w:space="0" w:color="auto"/>
        <w:bottom w:val="none" w:sz="0" w:space="0" w:color="auto"/>
        <w:right w:val="none" w:sz="0" w:space="0" w:color="auto"/>
      </w:divBdr>
    </w:div>
    <w:div w:id="467556661">
      <w:bodyDiv w:val="1"/>
      <w:marLeft w:val="0"/>
      <w:marRight w:val="0"/>
      <w:marTop w:val="0"/>
      <w:marBottom w:val="0"/>
      <w:divBdr>
        <w:top w:val="none" w:sz="0" w:space="0" w:color="auto"/>
        <w:left w:val="none" w:sz="0" w:space="0" w:color="auto"/>
        <w:bottom w:val="none" w:sz="0" w:space="0" w:color="auto"/>
        <w:right w:val="none" w:sz="0" w:space="0" w:color="auto"/>
      </w:divBdr>
    </w:div>
    <w:div w:id="468280695">
      <w:bodyDiv w:val="1"/>
      <w:marLeft w:val="0"/>
      <w:marRight w:val="0"/>
      <w:marTop w:val="0"/>
      <w:marBottom w:val="0"/>
      <w:divBdr>
        <w:top w:val="none" w:sz="0" w:space="0" w:color="auto"/>
        <w:left w:val="none" w:sz="0" w:space="0" w:color="auto"/>
        <w:bottom w:val="none" w:sz="0" w:space="0" w:color="auto"/>
        <w:right w:val="none" w:sz="0" w:space="0" w:color="auto"/>
      </w:divBdr>
    </w:div>
    <w:div w:id="468714319">
      <w:bodyDiv w:val="1"/>
      <w:marLeft w:val="0"/>
      <w:marRight w:val="0"/>
      <w:marTop w:val="0"/>
      <w:marBottom w:val="0"/>
      <w:divBdr>
        <w:top w:val="none" w:sz="0" w:space="0" w:color="auto"/>
        <w:left w:val="none" w:sz="0" w:space="0" w:color="auto"/>
        <w:bottom w:val="none" w:sz="0" w:space="0" w:color="auto"/>
        <w:right w:val="none" w:sz="0" w:space="0" w:color="auto"/>
      </w:divBdr>
    </w:div>
    <w:div w:id="468977093">
      <w:bodyDiv w:val="1"/>
      <w:marLeft w:val="0"/>
      <w:marRight w:val="0"/>
      <w:marTop w:val="0"/>
      <w:marBottom w:val="0"/>
      <w:divBdr>
        <w:top w:val="none" w:sz="0" w:space="0" w:color="auto"/>
        <w:left w:val="none" w:sz="0" w:space="0" w:color="auto"/>
        <w:bottom w:val="none" w:sz="0" w:space="0" w:color="auto"/>
        <w:right w:val="none" w:sz="0" w:space="0" w:color="auto"/>
      </w:divBdr>
    </w:div>
    <w:div w:id="469372598">
      <w:bodyDiv w:val="1"/>
      <w:marLeft w:val="0"/>
      <w:marRight w:val="0"/>
      <w:marTop w:val="0"/>
      <w:marBottom w:val="0"/>
      <w:divBdr>
        <w:top w:val="none" w:sz="0" w:space="0" w:color="auto"/>
        <w:left w:val="none" w:sz="0" w:space="0" w:color="auto"/>
        <w:bottom w:val="none" w:sz="0" w:space="0" w:color="auto"/>
        <w:right w:val="none" w:sz="0" w:space="0" w:color="auto"/>
      </w:divBdr>
    </w:div>
    <w:div w:id="471291009">
      <w:bodyDiv w:val="1"/>
      <w:marLeft w:val="0"/>
      <w:marRight w:val="0"/>
      <w:marTop w:val="0"/>
      <w:marBottom w:val="0"/>
      <w:divBdr>
        <w:top w:val="none" w:sz="0" w:space="0" w:color="auto"/>
        <w:left w:val="none" w:sz="0" w:space="0" w:color="auto"/>
        <w:bottom w:val="none" w:sz="0" w:space="0" w:color="auto"/>
        <w:right w:val="none" w:sz="0" w:space="0" w:color="auto"/>
      </w:divBdr>
    </w:div>
    <w:div w:id="471367012">
      <w:bodyDiv w:val="1"/>
      <w:marLeft w:val="0"/>
      <w:marRight w:val="0"/>
      <w:marTop w:val="0"/>
      <w:marBottom w:val="0"/>
      <w:divBdr>
        <w:top w:val="none" w:sz="0" w:space="0" w:color="auto"/>
        <w:left w:val="none" w:sz="0" w:space="0" w:color="auto"/>
        <w:bottom w:val="none" w:sz="0" w:space="0" w:color="auto"/>
        <w:right w:val="none" w:sz="0" w:space="0" w:color="auto"/>
      </w:divBdr>
    </w:div>
    <w:div w:id="473563840">
      <w:bodyDiv w:val="1"/>
      <w:marLeft w:val="0"/>
      <w:marRight w:val="0"/>
      <w:marTop w:val="0"/>
      <w:marBottom w:val="0"/>
      <w:divBdr>
        <w:top w:val="none" w:sz="0" w:space="0" w:color="auto"/>
        <w:left w:val="none" w:sz="0" w:space="0" w:color="auto"/>
        <w:bottom w:val="none" w:sz="0" w:space="0" w:color="auto"/>
        <w:right w:val="none" w:sz="0" w:space="0" w:color="auto"/>
      </w:divBdr>
    </w:div>
    <w:div w:id="473719060">
      <w:bodyDiv w:val="1"/>
      <w:marLeft w:val="0"/>
      <w:marRight w:val="0"/>
      <w:marTop w:val="0"/>
      <w:marBottom w:val="0"/>
      <w:divBdr>
        <w:top w:val="none" w:sz="0" w:space="0" w:color="auto"/>
        <w:left w:val="none" w:sz="0" w:space="0" w:color="auto"/>
        <w:bottom w:val="none" w:sz="0" w:space="0" w:color="auto"/>
        <w:right w:val="none" w:sz="0" w:space="0" w:color="auto"/>
      </w:divBdr>
    </w:div>
    <w:div w:id="474298707">
      <w:bodyDiv w:val="1"/>
      <w:marLeft w:val="0"/>
      <w:marRight w:val="0"/>
      <w:marTop w:val="0"/>
      <w:marBottom w:val="0"/>
      <w:divBdr>
        <w:top w:val="none" w:sz="0" w:space="0" w:color="auto"/>
        <w:left w:val="none" w:sz="0" w:space="0" w:color="auto"/>
        <w:bottom w:val="none" w:sz="0" w:space="0" w:color="auto"/>
        <w:right w:val="none" w:sz="0" w:space="0" w:color="auto"/>
      </w:divBdr>
    </w:div>
    <w:div w:id="474369426">
      <w:bodyDiv w:val="1"/>
      <w:marLeft w:val="0"/>
      <w:marRight w:val="0"/>
      <w:marTop w:val="0"/>
      <w:marBottom w:val="0"/>
      <w:divBdr>
        <w:top w:val="none" w:sz="0" w:space="0" w:color="auto"/>
        <w:left w:val="none" w:sz="0" w:space="0" w:color="auto"/>
        <w:bottom w:val="none" w:sz="0" w:space="0" w:color="auto"/>
        <w:right w:val="none" w:sz="0" w:space="0" w:color="auto"/>
      </w:divBdr>
    </w:div>
    <w:div w:id="476184685">
      <w:bodyDiv w:val="1"/>
      <w:marLeft w:val="0"/>
      <w:marRight w:val="0"/>
      <w:marTop w:val="0"/>
      <w:marBottom w:val="0"/>
      <w:divBdr>
        <w:top w:val="none" w:sz="0" w:space="0" w:color="auto"/>
        <w:left w:val="none" w:sz="0" w:space="0" w:color="auto"/>
        <w:bottom w:val="none" w:sz="0" w:space="0" w:color="auto"/>
        <w:right w:val="none" w:sz="0" w:space="0" w:color="auto"/>
      </w:divBdr>
    </w:div>
    <w:div w:id="477378130">
      <w:bodyDiv w:val="1"/>
      <w:marLeft w:val="0"/>
      <w:marRight w:val="0"/>
      <w:marTop w:val="0"/>
      <w:marBottom w:val="0"/>
      <w:divBdr>
        <w:top w:val="none" w:sz="0" w:space="0" w:color="auto"/>
        <w:left w:val="none" w:sz="0" w:space="0" w:color="auto"/>
        <w:bottom w:val="none" w:sz="0" w:space="0" w:color="auto"/>
        <w:right w:val="none" w:sz="0" w:space="0" w:color="auto"/>
      </w:divBdr>
    </w:div>
    <w:div w:id="478035469">
      <w:bodyDiv w:val="1"/>
      <w:marLeft w:val="0"/>
      <w:marRight w:val="0"/>
      <w:marTop w:val="0"/>
      <w:marBottom w:val="0"/>
      <w:divBdr>
        <w:top w:val="none" w:sz="0" w:space="0" w:color="auto"/>
        <w:left w:val="none" w:sz="0" w:space="0" w:color="auto"/>
        <w:bottom w:val="none" w:sz="0" w:space="0" w:color="auto"/>
        <w:right w:val="none" w:sz="0" w:space="0" w:color="auto"/>
      </w:divBdr>
    </w:div>
    <w:div w:id="479932084">
      <w:bodyDiv w:val="1"/>
      <w:marLeft w:val="0"/>
      <w:marRight w:val="0"/>
      <w:marTop w:val="0"/>
      <w:marBottom w:val="0"/>
      <w:divBdr>
        <w:top w:val="none" w:sz="0" w:space="0" w:color="auto"/>
        <w:left w:val="none" w:sz="0" w:space="0" w:color="auto"/>
        <w:bottom w:val="none" w:sz="0" w:space="0" w:color="auto"/>
        <w:right w:val="none" w:sz="0" w:space="0" w:color="auto"/>
      </w:divBdr>
    </w:div>
    <w:div w:id="480587388">
      <w:bodyDiv w:val="1"/>
      <w:marLeft w:val="0"/>
      <w:marRight w:val="0"/>
      <w:marTop w:val="0"/>
      <w:marBottom w:val="0"/>
      <w:divBdr>
        <w:top w:val="none" w:sz="0" w:space="0" w:color="auto"/>
        <w:left w:val="none" w:sz="0" w:space="0" w:color="auto"/>
        <w:bottom w:val="none" w:sz="0" w:space="0" w:color="auto"/>
        <w:right w:val="none" w:sz="0" w:space="0" w:color="auto"/>
      </w:divBdr>
    </w:div>
    <w:div w:id="481889771">
      <w:bodyDiv w:val="1"/>
      <w:marLeft w:val="0"/>
      <w:marRight w:val="0"/>
      <w:marTop w:val="0"/>
      <w:marBottom w:val="0"/>
      <w:divBdr>
        <w:top w:val="none" w:sz="0" w:space="0" w:color="auto"/>
        <w:left w:val="none" w:sz="0" w:space="0" w:color="auto"/>
        <w:bottom w:val="none" w:sz="0" w:space="0" w:color="auto"/>
        <w:right w:val="none" w:sz="0" w:space="0" w:color="auto"/>
      </w:divBdr>
    </w:div>
    <w:div w:id="482088953">
      <w:bodyDiv w:val="1"/>
      <w:marLeft w:val="0"/>
      <w:marRight w:val="0"/>
      <w:marTop w:val="0"/>
      <w:marBottom w:val="0"/>
      <w:divBdr>
        <w:top w:val="none" w:sz="0" w:space="0" w:color="auto"/>
        <w:left w:val="none" w:sz="0" w:space="0" w:color="auto"/>
        <w:bottom w:val="none" w:sz="0" w:space="0" w:color="auto"/>
        <w:right w:val="none" w:sz="0" w:space="0" w:color="auto"/>
      </w:divBdr>
    </w:div>
    <w:div w:id="483668830">
      <w:bodyDiv w:val="1"/>
      <w:marLeft w:val="0"/>
      <w:marRight w:val="0"/>
      <w:marTop w:val="0"/>
      <w:marBottom w:val="0"/>
      <w:divBdr>
        <w:top w:val="none" w:sz="0" w:space="0" w:color="auto"/>
        <w:left w:val="none" w:sz="0" w:space="0" w:color="auto"/>
        <w:bottom w:val="none" w:sz="0" w:space="0" w:color="auto"/>
        <w:right w:val="none" w:sz="0" w:space="0" w:color="auto"/>
      </w:divBdr>
      <w:divsChild>
        <w:div w:id="535772268">
          <w:marLeft w:val="480"/>
          <w:marRight w:val="0"/>
          <w:marTop w:val="0"/>
          <w:marBottom w:val="0"/>
          <w:divBdr>
            <w:top w:val="none" w:sz="0" w:space="0" w:color="auto"/>
            <w:left w:val="none" w:sz="0" w:space="0" w:color="auto"/>
            <w:bottom w:val="none" w:sz="0" w:space="0" w:color="auto"/>
            <w:right w:val="none" w:sz="0" w:space="0" w:color="auto"/>
          </w:divBdr>
        </w:div>
        <w:div w:id="616571706">
          <w:marLeft w:val="480"/>
          <w:marRight w:val="0"/>
          <w:marTop w:val="0"/>
          <w:marBottom w:val="0"/>
          <w:divBdr>
            <w:top w:val="none" w:sz="0" w:space="0" w:color="auto"/>
            <w:left w:val="none" w:sz="0" w:space="0" w:color="auto"/>
            <w:bottom w:val="none" w:sz="0" w:space="0" w:color="auto"/>
            <w:right w:val="none" w:sz="0" w:space="0" w:color="auto"/>
          </w:divBdr>
        </w:div>
        <w:div w:id="2063671622">
          <w:marLeft w:val="480"/>
          <w:marRight w:val="0"/>
          <w:marTop w:val="0"/>
          <w:marBottom w:val="0"/>
          <w:divBdr>
            <w:top w:val="none" w:sz="0" w:space="0" w:color="auto"/>
            <w:left w:val="none" w:sz="0" w:space="0" w:color="auto"/>
            <w:bottom w:val="none" w:sz="0" w:space="0" w:color="auto"/>
            <w:right w:val="none" w:sz="0" w:space="0" w:color="auto"/>
          </w:divBdr>
        </w:div>
        <w:div w:id="2126804327">
          <w:marLeft w:val="480"/>
          <w:marRight w:val="0"/>
          <w:marTop w:val="0"/>
          <w:marBottom w:val="0"/>
          <w:divBdr>
            <w:top w:val="none" w:sz="0" w:space="0" w:color="auto"/>
            <w:left w:val="none" w:sz="0" w:space="0" w:color="auto"/>
            <w:bottom w:val="none" w:sz="0" w:space="0" w:color="auto"/>
            <w:right w:val="none" w:sz="0" w:space="0" w:color="auto"/>
          </w:divBdr>
        </w:div>
        <w:div w:id="761532374">
          <w:marLeft w:val="480"/>
          <w:marRight w:val="0"/>
          <w:marTop w:val="0"/>
          <w:marBottom w:val="0"/>
          <w:divBdr>
            <w:top w:val="none" w:sz="0" w:space="0" w:color="auto"/>
            <w:left w:val="none" w:sz="0" w:space="0" w:color="auto"/>
            <w:bottom w:val="none" w:sz="0" w:space="0" w:color="auto"/>
            <w:right w:val="none" w:sz="0" w:space="0" w:color="auto"/>
          </w:divBdr>
        </w:div>
        <w:div w:id="2136753680">
          <w:marLeft w:val="480"/>
          <w:marRight w:val="0"/>
          <w:marTop w:val="0"/>
          <w:marBottom w:val="0"/>
          <w:divBdr>
            <w:top w:val="none" w:sz="0" w:space="0" w:color="auto"/>
            <w:left w:val="none" w:sz="0" w:space="0" w:color="auto"/>
            <w:bottom w:val="none" w:sz="0" w:space="0" w:color="auto"/>
            <w:right w:val="none" w:sz="0" w:space="0" w:color="auto"/>
          </w:divBdr>
        </w:div>
        <w:div w:id="2092265898">
          <w:marLeft w:val="480"/>
          <w:marRight w:val="0"/>
          <w:marTop w:val="0"/>
          <w:marBottom w:val="0"/>
          <w:divBdr>
            <w:top w:val="none" w:sz="0" w:space="0" w:color="auto"/>
            <w:left w:val="none" w:sz="0" w:space="0" w:color="auto"/>
            <w:bottom w:val="none" w:sz="0" w:space="0" w:color="auto"/>
            <w:right w:val="none" w:sz="0" w:space="0" w:color="auto"/>
          </w:divBdr>
        </w:div>
        <w:div w:id="571816825">
          <w:marLeft w:val="480"/>
          <w:marRight w:val="0"/>
          <w:marTop w:val="0"/>
          <w:marBottom w:val="0"/>
          <w:divBdr>
            <w:top w:val="none" w:sz="0" w:space="0" w:color="auto"/>
            <w:left w:val="none" w:sz="0" w:space="0" w:color="auto"/>
            <w:bottom w:val="none" w:sz="0" w:space="0" w:color="auto"/>
            <w:right w:val="none" w:sz="0" w:space="0" w:color="auto"/>
          </w:divBdr>
        </w:div>
        <w:div w:id="942998597">
          <w:marLeft w:val="480"/>
          <w:marRight w:val="0"/>
          <w:marTop w:val="0"/>
          <w:marBottom w:val="0"/>
          <w:divBdr>
            <w:top w:val="none" w:sz="0" w:space="0" w:color="auto"/>
            <w:left w:val="none" w:sz="0" w:space="0" w:color="auto"/>
            <w:bottom w:val="none" w:sz="0" w:space="0" w:color="auto"/>
            <w:right w:val="none" w:sz="0" w:space="0" w:color="auto"/>
          </w:divBdr>
        </w:div>
        <w:div w:id="1723746563">
          <w:marLeft w:val="480"/>
          <w:marRight w:val="0"/>
          <w:marTop w:val="0"/>
          <w:marBottom w:val="0"/>
          <w:divBdr>
            <w:top w:val="none" w:sz="0" w:space="0" w:color="auto"/>
            <w:left w:val="none" w:sz="0" w:space="0" w:color="auto"/>
            <w:bottom w:val="none" w:sz="0" w:space="0" w:color="auto"/>
            <w:right w:val="none" w:sz="0" w:space="0" w:color="auto"/>
          </w:divBdr>
        </w:div>
        <w:div w:id="48771377">
          <w:marLeft w:val="480"/>
          <w:marRight w:val="0"/>
          <w:marTop w:val="0"/>
          <w:marBottom w:val="0"/>
          <w:divBdr>
            <w:top w:val="none" w:sz="0" w:space="0" w:color="auto"/>
            <w:left w:val="none" w:sz="0" w:space="0" w:color="auto"/>
            <w:bottom w:val="none" w:sz="0" w:space="0" w:color="auto"/>
            <w:right w:val="none" w:sz="0" w:space="0" w:color="auto"/>
          </w:divBdr>
        </w:div>
        <w:div w:id="685716758">
          <w:marLeft w:val="480"/>
          <w:marRight w:val="0"/>
          <w:marTop w:val="0"/>
          <w:marBottom w:val="0"/>
          <w:divBdr>
            <w:top w:val="none" w:sz="0" w:space="0" w:color="auto"/>
            <w:left w:val="none" w:sz="0" w:space="0" w:color="auto"/>
            <w:bottom w:val="none" w:sz="0" w:space="0" w:color="auto"/>
            <w:right w:val="none" w:sz="0" w:space="0" w:color="auto"/>
          </w:divBdr>
        </w:div>
        <w:div w:id="898629915">
          <w:marLeft w:val="480"/>
          <w:marRight w:val="0"/>
          <w:marTop w:val="0"/>
          <w:marBottom w:val="0"/>
          <w:divBdr>
            <w:top w:val="none" w:sz="0" w:space="0" w:color="auto"/>
            <w:left w:val="none" w:sz="0" w:space="0" w:color="auto"/>
            <w:bottom w:val="none" w:sz="0" w:space="0" w:color="auto"/>
            <w:right w:val="none" w:sz="0" w:space="0" w:color="auto"/>
          </w:divBdr>
        </w:div>
        <w:div w:id="1851682236">
          <w:marLeft w:val="480"/>
          <w:marRight w:val="0"/>
          <w:marTop w:val="0"/>
          <w:marBottom w:val="0"/>
          <w:divBdr>
            <w:top w:val="none" w:sz="0" w:space="0" w:color="auto"/>
            <w:left w:val="none" w:sz="0" w:space="0" w:color="auto"/>
            <w:bottom w:val="none" w:sz="0" w:space="0" w:color="auto"/>
            <w:right w:val="none" w:sz="0" w:space="0" w:color="auto"/>
          </w:divBdr>
        </w:div>
        <w:div w:id="1529950349">
          <w:marLeft w:val="480"/>
          <w:marRight w:val="0"/>
          <w:marTop w:val="0"/>
          <w:marBottom w:val="0"/>
          <w:divBdr>
            <w:top w:val="none" w:sz="0" w:space="0" w:color="auto"/>
            <w:left w:val="none" w:sz="0" w:space="0" w:color="auto"/>
            <w:bottom w:val="none" w:sz="0" w:space="0" w:color="auto"/>
            <w:right w:val="none" w:sz="0" w:space="0" w:color="auto"/>
          </w:divBdr>
        </w:div>
        <w:div w:id="952515780">
          <w:marLeft w:val="480"/>
          <w:marRight w:val="0"/>
          <w:marTop w:val="0"/>
          <w:marBottom w:val="0"/>
          <w:divBdr>
            <w:top w:val="none" w:sz="0" w:space="0" w:color="auto"/>
            <w:left w:val="none" w:sz="0" w:space="0" w:color="auto"/>
            <w:bottom w:val="none" w:sz="0" w:space="0" w:color="auto"/>
            <w:right w:val="none" w:sz="0" w:space="0" w:color="auto"/>
          </w:divBdr>
        </w:div>
        <w:div w:id="993801150">
          <w:marLeft w:val="480"/>
          <w:marRight w:val="0"/>
          <w:marTop w:val="0"/>
          <w:marBottom w:val="0"/>
          <w:divBdr>
            <w:top w:val="none" w:sz="0" w:space="0" w:color="auto"/>
            <w:left w:val="none" w:sz="0" w:space="0" w:color="auto"/>
            <w:bottom w:val="none" w:sz="0" w:space="0" w:color="auto"/>
            <w:right w:val="none" w:sz="0" w:space="0" w:color="auto"/>
          </w:divBdr>
        </w:div>
      </w:divsChild>
    </w:div>
    <w:div w:id="486477419">
      <w:bodyDiv w:val="1"/>
      <w:marLeft w:val="0"/>
      <w:marRight w:val="0"/>
      <w:marTop w:val="0"/>
      <w:marBottom w:val="0"/>
      <w:divBdr>
        <w:top w:val="none" w:sz="0" w:space="0" w:color="auto"/>
        <w:left w:val="none" w:sz="0" w:space="0" w:color="auto"/>
        <w:bottom w:val="none" w:sz="0" w:space="0" w:color="auto"/>
        <w:right w:val="none" w:sz="0" w:space="0" w:color="auto"/>
      </w:divBdr>
    </w:div>
    <w:div w:id="487404615">
      <w:bodyDiv w:val="1"/>
      <w:marLeft w:val="0"/>
      <w:marRight w:val="0"/>
      <w:marTop w:val="0"/>
      <w:marBottom w:val="0"/>
      <w:divBdr>
        <w:top w:val="none" w:sz="0" w:space="0" w:color="auto"/>
        <w:left w:val="none" w:sz="0" w:space="0" w:color="auto"/>
        <w:bottom w:val="none" w:sz="0" w:space="0" w:color="auto"/>
        <w:right w:val="none" w:sz="0" w:space="0" w:color="auto"/>
      </w:divBdr>
    </w:div>
    <w:div w:id="487407383">
      <w:bodyDiv w:val="1"/>
      <w:marLeft w:val="0"/>
      <w:marRight w:val="0"/>
      <w:marTop w:val="0"/>
      <w:marBottom w:val="0"/>
      <w:divBdr>
        <w:top w:val="none" w:sz="0" w:space="0" w:color="auto"/>
        <w:left w:val="none" w:sz="0" w:space="0" w:color="auto"/>
        <w:bottom w:val="none" w:sz="0" w:space="0" w:color="auto"/>
        <w:right w:val="none" w:sz="0" w:space="0" w:color="auto"/>
      </w:divBdr>
    </w:div>
    <w:div w:id="489101504">
      <w:bodyDiv w:val="1"/>
      <w:marLeft w:val="0"/>
      <w:marRight w:val="0"/>
      <w:marTop w:val="0"/>
      <w:marBottom w:val="0"/>
      <w:divBdr>
        <w:top w:val="none" w:sz="0" w:space="0" w:color="auto"/>
        <w:left w:val="none" w:sz="0" w:space="0" w:color="auto"/>
        <w:bottom w:val="none" w:sz="0" w:space="0" w:color="auto"/>
        <w:right w:val="none" w:sz="0" w:space="0" w:color="auto"/>
      </w:divBdr>
    </w:div>
    <w:div w:id="489516158">
      <w:bodyDiv w:val="1"/>
      <w:marLeft w:val="0"/>
      <w:marRight w:val="0"/>
      <w:marTop w:val="0"/>
      <w:marBottom w:val="0"/>
      <w:divBdr>
        <w:top w:val="none" w:sz="0" w:space="0" w:color="auto"/>
        <w:left w:val="none" w:sz="0" w:space="0" w:color="auto"/>
        <w:bottom w:val="none" w:sz="0" w:space="0" w:color="auto"/>
        <w:right w:val="none" w:sz="0" w:space="0" w:color="auto"/>
      </w:divBdr>
      <w:divsChild>
        <w:div w:id="1574464387">
          <w:marLeft w:val="480"/>
          <w:marRight w:val="0"/>
          <w:marTop w:val="0"/>
          <w:marBottom w:val="0"/>
          <w:divBdr>
            <w:top w:val="none" w:sz="0" w:space="0" w:color="auto"/>
            <w:left w:val="none" w:sz="0" w:space="0" w:color="auto"/>
            <w:bottom w:val="none" w:sz="0" w:space="0" w:color="auto"/>
            <w:right w:val="none" w:sz="0" w:space="0" w:color="auto"/>
          </w:divBdr>
        </w:div>
        <w:div w:id="205878521">
          <w:marLeft w:val="480"/>
          <w:marRight w:val="0"/>
          <w:marTop w:val="0"/>
          <w:marBottom w:val="0"/>
          <w:divBdr>
            <w:top w:val="none" w:sz="0" w:space="0" w:color="auto"/>
            <w:left w:val="none" w:sz="0" w:space="0" w:color="auto"/>
            <w:bottom w:val="none" w:sz="0" w:space="0" w:color="auto"/>
            <w:right w:val="none" w:sz="0" w:space="0" w:color="auto"/>
          </w:divBdr>
        </w:div>
        <w:div w:id="352151216">
          <w:marLeft w:val="480"/>
          <w:marRight w:val="0"/>
          <w:marTop w:val="0"/>
          <w:marBottom w:val="0"/>
          <w:divBdr>
            <w:top w:val="none" w:sz="0" w:space="0" w:color="auto"/>
            <w:left w:val="none" w:sz="0" w:space="0" w:color="auto"/>
            <w:bottom w:val="none" w:sz="0" w:space="0" w:color="auto"/>
            <w:right w:val="none" w:sz="0" w:space="0" w:color="auto"/>
          </w:divBdr>
        </w:div>
        <w:div w:id="1428847908">
          <w:marLeft w:val="480"/>
          <w:marRight w:val="0"/>
          <w:marTop w:val="0"/>
          <w:marBottom w:val="0"/>
          <w:divBdr>
            <w:top w:val="none" w:sz="0" w:space="0" w:color="auto"/>
            <w:left w:val="none" w:sz="0" w:space="0" w:color="auto"/>
            <w:bottom w:val="none" w:sz="0" w:space="0" w:color="auto"/>
            <w:right w:val="none" w:sz="0" w:space="0" w:color="auto"/>
          </w:divBdr>
        </w:div>
        <w:div w:id="2003116681">
          <w:marLeft w:val="480"/>
          <w:marRight w:val="0"/>
          <w:marTop w:val="0"/>
          <w:marBottom w:val="0"/>
          <w:divBdr>
            <w:top w:val="none" w:sz="0" w:space="0" w:color="auto"/>
            <w:left w:val="none" w:sz="0" w:space="0" w:color="auto"/>
            <w:bottom w:val="none" w:sz="0" w:space="0" w:color="auto"/>
            <w:right w:val="none" w:sz="0" w:space="0" w:color="auto"/>
          </w:divBdr>
        </w:div>
        <w:div w:id="743452825">
          <w:marLeft w:val="480"/>
          <w:marRight w:val="0"/>
          <w:marTop w:val="0"/>
          <w:marBottom w:val="0"/>
          <w:divBdr>
            <w:top w:val="none" w:sz="0" w:space="0" w:color="auto"/>
            <w:left w:val="none" w:sz="0" w:space="0" w:color="auto"/>
            <w:bottom w:val="none" w:sz="0" w:space="0" w:color="auto"/>
            <w:right w:val="none" w:sz="0" w:space="0" w:color="auto"/>
          </w:divBdr>
        </w:div>
        <w:div w:id="1304389803">
          <w:marLeft w:val="480"/>
          <w:marRight w:val="0"/>
          <w:marTop w:val="0"/>
          <w:marBottom w:val="0"/>
          <w:divBdr>
            <w:top w:val="none" w:sz="0" w:space="0" w:color="auto"/>
            <w:left w:val="none" w:sz="0" w:space="0" w:color="auto"/>
            <w:bottom w:val="none" w:sz="0" w:space="0" w:color="auto"/>
            <w:right w:val="none" w:sz="0" w:space="0" w:color="auto"/>
          </w:divBdr>
        </w:div>
        <w:div w:id="1971473951">
          <w:marLeft w:val="480"/>
          <w:marRight w:val="0"/>
          <w:marTop w:val="0"/>
          <w:marBottom w:val="0"/>
          <w:divBdr>
            <w:top w:val="none" w:sz="0" w:space="0" w:color="auto"/>
            <w:left w:val="none" w:sz="0" w:space="0" w:color="auto"/>
            <w:bottom w:val="none" w:sz="0" w:space="0" w:color="auto"/>
            <w:right w:val="none" w:sz="0" w:space="0" w:color="auto"/>
          </w:divBdr>
        </w:div>
        <w:div w:id="666248720">
          <w:marLeft w:val="480"/>
          <w:marRight w:val="0"/>
          <w:marTop w:val="0"/>
          <w:marBottom w:val="0"/>
          <w:divBdr>
            <w:top w:val="none" w:sz="0" w:space="0" w:color="auto"/>
            <w:left w:val="none" w:sz="0" w:space="0" w:color="auto"/>
            <w:bottom w:val="none" w:sz="0" w:space="0" w:color="auto"/>
            <w:right w:val="none" w:sz="0" w:space="0" w:color="auto"/>
          </w:divBdr>
        </w:div>
        <w:div w:id="1848980872">
          <w:marLeft w:val="480"/>
          <w:marRight w:val="0"/>
          <w:marTop w:val="0"/>
          <w:marBottom w:val="0"/>
          <w:divBdr>
            <w:top w:val="none" w:sz="0" w:space="0" w:color="auto"/>
            <w:left w:val="none" w:sz="0" w:space="0" w:color="auto"/>
            <w:bottom w:val="none" w:sz="0" w:space="0" w:color="auto"/>
            <w:right w:val="none" w:sz="0" w:space="0" w:color="auto"/>
          </w:divBdr>
        </w:div>
        <w:div w:id="1215195199">
          <w:marLeft w:val="480"/>
          <w:marRight w:val="0"/>
          <w:marTop w:val="0"/>
          <w:marBottom w:val="0"/>
          <w:divBdr>
            <w:top w:val="none" w:sz="0" w:space="0" w:color="auto"/>
            <w:left w:val="none" w:sz="0" w:space="0" w:color="auto"/>
            <w:bottom w:val="none" w:sz="0" w:space="0" w:color="auto"/>
            <w:right w:val="none" w:sz="0" w:space="0" w:color="auto"/>
          </w:divBdr>
        </w:div>
        <w:div w:id="491869355">
          <w:marLeft w:val="480"/>
          <w:marRight w:val="0"/>
          <w:marTop w:val="0"/>
          <w:marBottom w:val="0"/>
          <w:divBdr>
            <w:top w:val="none" w:sz="0" w:space="0" w:color="auto"/>
            <w:left w:val="none" w:sz="0" w:space="0" w:color="auto"/>
            <w:bottom w:val="none" w:sz="0" w:space="0" w:color="auto"/>
            <w:right w:val="none" w:sz="0" w:space="0" w:color="auto"/>
          </w:divBdr>
        </w:div>
        <w:div w:id="346249525">
          <w:marLeft w:val="480"/>
          <w:marRight w:val="0"/>
          <w:marTop w:val="0"/>
          <w:marBottom w:val="0"/>
          <w:divBdr>
            <w:top w:val="none" w:sz="0" w:space="0" w:color="auto"/>
            <w:left w:val="none" w:sz="0" w:space="0" w:color="auto"/>
            <w:bottom w:val="none" w:sz="0" w:space="0" w:color="auto"/>
            <w:right w:val="none" w:sz="0" w:space="0" w:color="auto"/>
          </w:divBdr>
        </w:div>
        <w:div w:id="2003507785">
          <w:marLeft w:val="480"/>
          <w:marRight w:val="0"/>
          <w:marTop w:val="0"/>
          <w:marBottom w:val="0"/>
          <w:divBdr>
            <w:top w:val="none" w:sz="0" w:space="0" w:color="auto"/>
            <w:left w:val="none" w:sz="0" w:space="0" w:color="auto"/>
            <w:bottom w:val="none" w:sz="0" w:space="0" w:color="auto"/>
            <w:right w:val="none" w:sz="0" w:space="0" w:color="auto"/>
          </w:divBdr>
        </w:div>
        <w:div w:id="740521905">
          <w:marLeft w:val="480"/>
          <w:marRight w:val="0"/>
          <w:marTop w:val="0"/>
          <w:marBottom w:val="0"/>
          <w:divBdr>
            <w:top w:val="none" w:sz="0" w:space="0" w:color="auto"/>
            <w:left w:val="none" w:sz="0" w:space="0" w:color="auto"/>
            <w:bottom w:val="none" w:sz="0" w:space="0" w:color="auto"/>
            <w:right w:val="none" w:sz="0" w:space="0" w:color="auto"/>
          </w:divBdr>
        </w:div>
        <w:div w:id="1581868341">
          <w:marLeft w:val="480"/>
          <w:marRight w:val="0"/>
          <w:marTop w:val="0"/>
          <w:marBottom w:val="0"/>
          <w:divBdr>
            <w:top w:val="none" w:sz="0" w:space="0" w:color="auto"/>
            <w:left w:val="none" w:sz="0" w:space="0" w:color="auto"/>
            <w:bottom w:val="none" w:sz="0" w:space="0" w:color="auto"/>
            <w:right w:val="none" w:sz="0" w:space="0" w:color="auto"/>
          </w:divBdr>
        </w:div>
        <w:div w:id="1455324627">
          <w:marLeft w:val="480"/>
          <w:marRight w:val="0"/>
          <w:marTop w:val="0"/>
          <w:marBottom w:val="0"/>
          <w:divBdr>
            <w:top w:val="none" w:sz="0" w:space="0" w:color="auto"/>
            <w:left w:val="none" w:sz="0" w:space="0" w:color="auto"/>
            <w:bottom w:val="none" w:sz="0" w:space="0" w:color="auto"/>
            <w:right w:val="none" w:sz="0" w:space="0" w:color="auto"/>
          </w:divBdr>
        </w:div>
      </w:divsChild>
    </w:div>
    <w:div w:id="489833856">
      <w:bodyDiv w:val="1"/>
      <w:marLeft w:val="0"/>
      <w:marRight w:val="0"/>
      <w:marTop w:val="0"/>
      <w:marBottom w:val="0"/>
      <w:divBdr>
        <w:top w:val="none" w:sz="0" w:space="0" w:color="auto"/>
        <w:left w:val="none" w:sz="0" w:space="0" w:color="auto"/>
        <w:bottom w:val="none" w:sz="0" w:space="0" w:color="auto"/>
        <w:right w:val="none" w:sz="0" w:space="0" w:color="auto"/>
      </w:divBdr>
    </w:div>
    <w:div w:id="489906194">
      <w:bodyDiv w:val="1"/>
      <w:marLeft w:val="0"/>
      <w:marRight w:val="0"/>
      <w:marTop w:val="0"/>
      <w:marBottom w:val="0"/>
      <w:divBdr>
        <w:top w:val="none" w:sz="0" w:space="0" w:color="auto"/>
        <w:left w:val="none" w:sz="0" w:space="0" w:color="auto"/>
        <w:bottom w:val="none" w:sz="0" w:space="0" w:color="auto"/>
        <w:right w:val="none" w:sz="0" w:space="0" w:color="auto"/>
      </w:divBdr>
    </w:div>
    <w:div w:id="490104443">
      <w:bodyDiv w:val="1"/>
      <w:marLeft w:val="0"/>
      <w:marRight w:val="0"/>
      <w:marTop w:val="0"/>
      <w:marBottom w:val="0"/>
      <w:divBdr>
        <w:top w:val="none" w:sz="0" w:space="0" w:color="auto"/>
        <w:left w:val="none" w:sz="0" w:space="0" w:color="auto"/>
        <w:bottom w:val="none" w:sz="0" w:space="0" w:color="auto"/>
        <w:right w:val="none" w:sz="0" w:space="0" w:color="auto"/>
      </w:divBdr>
      <w:divsChild>
        <w:div w:id="1946962229">
          <w:marLeft w:val="480"/>
          <w:marRight w:val="0"/>
          <w:marTop w:val="0"/>
          <w:marBottom w:val="0"/>
          <w:divBdr>
            <w:top w:val="none" w:sz="0" w:space="0" w:color="auto"/>
            <w:left w:val="none" w:sz="0" w:space="0" w:color="auto"/>
            <w:bottom w:val="none" w:sz="0" w:space="0" w:color="auto"/>
            <w:right w:val="none" w:sz="0" w:space="0" w:color="auto"/>
          </w:divBdr>
        </w:div>
        <w:div w:id="510340235">
          <w:marLeft w:val="480"/>
          <w:marRight w:val="0"/>
          <w:marTop w:val="0"/>
          <w:marBottom w:val="0"/>
          <w:divBdr>
            <w:top w:val="none" w:sz="0" w:space="0" w:color="auto"/>
            <w:left w:val="none" w:sz="0" w:space="0" w:color="auto"/>
            <w:bottom w:val="none" w:sz="0" w:space="0" w:color="auto"/>
            <w:right w:val="none" w:sz="0" w:space="0" w:color="auto"/>
          </w:divBdr>
        </w:div>
        <w:div w:id="1732844125">
          <w:marLeft w:val="480"/>
          <w:marRight w:val="0"/>
          <w:marTop w:val="0"/>
          <w:marBottom w:val="0"/>
          <w:divBdr>
            <w:top w:val="none" w:sz="0" w:space="0" w:color="auto"/>
            <w:left w:val="none" w:sz="0" w:space="0" w:color="auto"/>
            <w:bottom w:val="none" w:sz="0" w:space="0" w:color="auto"/>
            <w:right w:val="none" w:sz="0" w:space="0" w:color="auto"/>
          </w:divBdr>
        </w:div>
        <w:div w:id="1974284244">
          <w:marLeft w:val="480"/>
          <w:marRight w:val="0"/>
          <w:marTop w:val="0"/>
          <w:marBottom w:val="0"/>
          <w:divBdr>
            <w:top w:val="none" w:sz="0" w:space="0" w:color="auto"/>
            <w:left w:val="none" w:sz="0" w:space="0" w:color="auto"/>
            <w:bottom w:val="none" w:sz="0" w:space="0" w:color="auto"/>
            <w:right w:val="none" w:sz="0" w:space="0" w:color="auto"/>
          </w:divBdr>
        </w:div>
        <w:div w:id="2001732644">
          <w:marLeft w:val="480"/>
          <w:marRight w:val="0"/>
          <w:marTop w:val="0"/>
          <w:marBottom w:val="0"/>
          <w:divBdr>
            <w:top w:val="none" w:sz="0" w:space="0" w:color="auto"/>
            <w:left w:val="none" w:sz="0" w:space="0" w:color="auto"/>
            <w:bottom w:val="none" w:sz="0" w:space="0" w:color="auto"/>
            <w:right w:val="none" w:sz="0" w:space="0" w:color="auto"/>
          </w:divBdr>
        </w:div>
        <w:div w:id="1465737697">
          <w:marLeft w:val="480"/>
          <w:marRight w:val="0"/>
          <w:marTop w:val="0"/>
          <w:marBottom w:val="0"/>
          <w:divBdr>
            <w:top w:val="none" w:sz="0" w:space="0" w:color="auto"/>
            <w:left w:val="none" w:sz="0" w:space="0" w:color="auto"/>
            <w:bottom w:val="none" w:sz="0" w:space="0" w:color="auto"/>
            <w:right w:val="none" w:sz="0" w:space="0" w:color="auto"/>
          </w:divBdr>
        </w:div>
        <w:div w:id="677385126">
          <w:marLeft w:val="480"/>
          <w:marRight w:val="0"/>
          <w:marTop w:val="0"/>
          <w:marBottom w:val="0"/>
          <w:divBdr>
            <w:top w:val="none" w:sz="0" w:space="0" w:color="auto"/>
            <w:left w:val="none" w:sz="0" w:space="0" w:color="auto"/>
            <w:bottom w:val="none" w:sz="0" w:space="0" w:color="auto"/>
            <w:right w:val="none" w:sz="0" w:space="0" w:color="auto"/>
          </w:divBdr>
        </w:div>
        <w:div w:id="1541284556">
          <w:marLeft w:val="480"/>
          <w:marRight w:val="0"/>
          <w:marTop w:val="0"/>
          <w:marBottom w:val="0"/>
          <w:divBdr>
            <w:top w:val="none" w:sz="0" w:space="0" w:color="auto"/>
            <w:left w:val="none" w:sz="0" w:space="0" w:color="auto"/>
            <w:bottom w:val="none" w:sz="0" w:space="0" w:color="auto"/>
            <w:right w:val="none" w:sz="0" w:space="0" w:color="auto"/>
          </w:divBdr>
        </w:div>
        <w:div w:id="214852769">
          <w:marLeft w:val="480"/>
          <w:marRight w:val="0"/>
          <w:marTop w:val="0"/>
          <w:marBottom w:val="0"/>
          <w:divBdr>
            <w:top w:val="none" w:sz="0" w:space="0" w:color="auto"/>
            <w:left w:val="none" w:sz="0" w:space="0" w:color="auto"/>
            <w:bottom w:val="none" w:sz="0" w:space="0" w:color="auto"/>
            <w:right w:val="none" w:sz="0" w:space="0" w:color="auto"/>
          </w:divBdr>
        </w:div>
        <w:div w:id="670183345">
          <w:marLeft w:val="480"/>
          <w:marRight w:val="0"/>
          <w:marTop w:val="0"/>
          <w:marBottom w:val="0"/>
          <w:divBdr>
            <w:top w:val="none" w:sz="0" w:space="0" w:color="auto"/>
            <w:left w:val="none" w:sz="0" w:space="0" w:color="auto"/>
            <w:bottom w:val="none" w:sz="0" w:space="0" w:color="auto"/>
            <w:right w:val="none" w:sz="0" w:space="0" w:color="auto"/>
          </w:divBdr>
        </w:div>
      </w:divsChild>
    </w:div>
    <w:div w:id="490800818">
      <w:bodyDiv w:val="1"/>
      <w:marLeft w:val="0"/>
      <w:marRight w:val="0"/>
      <w:marTop w:val="0"/>
      <w:marBottom w:val="0"/>
      <w:divBdr>
        <w:top w:val="none" w:sz="0" w:space="0" w:color="auto"/>
        <w:left w:val="none" w:sz="0" w:space="0" w:color="auto"/>
        <w:bottom w:val="none" w:sz="0" w:space="0" w:color="auto"/>
        <w:right w:val="none" w:sz="0" w:space="0" w:color="auto"/>
      </w:divBdr>
    </w:div>
    <w:div w:id="493839001">
      <w:bodyDiv w:val="1"/>
      <w:marLeft w:val="0"/>
      <w:marRight w:val="0"/>
      <w:marTop w:val="0"/>
      <w:marBottom w:val="0"/>
      <w:divBdr>
        <w:top w:val="none" w:sz="0" w:space="0" w:color="auto"/>
        <w:left w:val="none" w:sz="0" w:space="0" w:color="auto"/>
        <w:bottom w:val="none" w:sz="0" w:space="0" w:color="auto"/>
        <w:right w:val="none" w:sz="0" w:space="0" w:color="auto"/>
      </w:divBdr>
    </w:div>
    <w:div w:id="493910977">
      <w:bodyDiv w:val="1"/>
      <w:marLeft w:val="0"/>
      <w:marRight w:val="0"/>
      <w:marTop w:val="0"/>
      <w:marBottom w:val="0"/>
      <w:divBdr>
        <w:top w:val="none" w:sz="0" w:space="0" w:color="auto"/>
        <w:left w:val="none" w:sz="0" w:space="0" w:color="auto"/>
        <w:bottom w:val="none" w:sz="0" w:space="0" w:color="auto"/>
        <w:right w:val="none" w:sz="0" w:space="0" w:color="auto"/>
      </w:divBdr>
    </w:div>
    <w:div w:id="495072877">
      <w:bodyDiv w:val="1"/>
      <w:marLeft w:val="0"/>
      <w:marRight w:val="0"/>
      <w:marTop w:val="0"/>
      <w:marBottom w:val="0"/>
      <w:divBdr>
        <w:top w:val="none" w:sz="0" w:space="0" w:color="auto"/>
        <w:left w:val="none" w:sz="0" w:space="0" w:color="auto"/>
        <w:bottom w:val="none" w:sz="0" w:space="0" w:color="auto"/>
        <w:right w:val="none" w:sz="0" w:space="0" w:color="auto"/>
      </w:divBdr>
    </w:div>
    <w:div w:id="495459369">
      <w:bodyDiv w:val="1"/>
      <w:marLeft w:val="0"/>
      <w:marRight w:val="0"/>
      <w:marTop w:val="0"/>
      <w:marBottom w:val="0"/>
      <w:divBdr>
        <w:top w:val="none" w:sz="0" w:space="0" w:color="auto"/>
        <w:left w:val="none" w:sz="0" w:space="0" w:color="auto"/>
        <w:bottom w:val="none" w:sz="0" w:space="0" w:color="auto"/>
        <w:right w:val="none" w:sz="0" w:space="0" w:color="auto"/>
      </w:divBdr>
    </w:div>
    <w:div w:id="495875916">
      <w:bodyDiv w:val="1"/>
      <w:marLeft w:val="0"/>
      <w:marRight w:val="0"/>
      <w:marTop w:val="0"/>
      <w:marBottom w:val="0"/>
      <w:divBdr>
        <w:top w:val="none" w:sz="0" w:space="0" w:color="auto"/>
        <w:left w:val="none" w:sz="0" w:space="0" w:color="auto"/>
        <w:bottom w:val="none" w:sz="0" w:space="0" w:color="auto"/>
        <w:right w:val="none" w:sz="0" w:space="0" w:color="auto"/>
      </w:divBdr>
    </w:div>
    <w:div w:id="495925478">
      <w:bodyDiv w:val="1"/>
      <w:marLeft w:val="0"/>
      <w:marRight w:val="0"/>
      <w:marTop w:val="0"/>
      <w:marBottom w:val="0"/>
      <w:divBdr>
        <w:top w:val="none" w:sz="0" w:space="0" w:color="auto"/>
        <w:left w:val="none" w:sz="0" w:space="0" w:color="auto"/>
        <w:bottom w:val="none" w:sz="0" w:space="0" w:color="auto"/>
        <w:right w:val="none" w:sz="0" w:space="0" w:color="auto"/>
      </w:divBdr>
    </w:div>
    <w:div w:id="496729546">
      <w:bodyDiv w:val="1"/>
      <w:marLeft w:val="0"/>
      <w:marRight w:val="0"/>
      <w:marTop w:val="0"/>
      <w:marBottom w:val="0"/>
      <w:divBdr>
        <w:top w:val="none" w:sz="0" w:space="0" w:color="auto"/>
        <w:left w:val="none" w:sz="0" w:space="0" w:color="auto"/>
        <w:bottom w:val="none" w:sz="0" w:space="0" w:color="auto"/>
        <w:right w:val="none" w:sz="0" w:space="0" w:color="auto"/>
      </w:divBdr>
    </w:div>
    <w:div w:id="497304617">
      <w:bodyDiv w:val="1"/>
      <w:marLeft w:val="0"/>
      <w:marRight w:val="0"/>
      <w:marTop w:val="0"/>
      <w:marBottom w:val="0"/>
      <w:divBdr>
        <w:top w:val="none" w:sz="0" w:space="0" w:color="auto"/>
        <w:left w:val="none" w:sz="0" w:space="0" w:color="auto"/>
        <w:bottom w:val="none" w:sz="0" w:space="0" w:color="auto"/>
        <w:right w:val="none" w:sz="0" w:space="0" w:color="auto"/>
      </w:divBdr>
    </w:div>
    <w:div w:id="497624626">
      <w:bodyDiv w:val="1"/>
      <w:marLeft w:val="0"/>
      <w:marRight w:val="0"/>
      <w:marTop w:val="0"/>
      <w:marBottom w:val="0"/>
      <w:divBdr>
        <w:top w:val="none" w:sz="0" w:space="0" w:color="auto"/>
        <w:left w:val="none" w:sz="0" w:space="0" w:color="auto"/>
        <w:bottom w:val="none" w:sz="0" w:space="0" w:color="auto"/>
        <w:right w:val="none" w:sz="0" w:space="0" w:color="auto"/>
      </w:divBdr>
      <w:divsChild>
        <w:div w:id="1552376093">
          <w:marLeft w:val="480"/>
          <w:marRight w:val="0"/>
          <w:marTop w:val="0"/>
          <w:marBottom w:val="0"/>
          <w:divBdr>
            <w:top w:val="none" w:sz="0" w:space="0" w:color="auto"/>
            <w:left w:val="none" w:sz="0" w:space="0" w:color="auto"/>
            <w:bottom w:val="none" w:sz="0" w:space="0" w:color="auto"/>
            <w:right w:val="none" w:sz="0" w:space="0" w:color="auto"/>
          </w:divBdr>
        </w:div>
        <w:div w:id="1274627929">
          <w:marLeft w:val="480"/>
          <w:marRight w:val="0"/>
          <w:marTop w:val="0"/>
          <w:marBottom w:val="0"/>
          <w:divBdr>
            <w:top w:val="none" w:sz="0" w:space="0" w:color="auto"/>
            <w:left w:val="none" w:sz="0" w:space="0" w:color="auto"/>
            <w:bottom w:val="none" w:sz="0" w:space="0" w:color="auto"/>
            <w:right w:val="none" w:sz="0" w:space="0" w:color="auto"/>
          </w:divBdr>
        </w:div>
        <w:div w:id="1326514315">
          <w:marLeft w:val="480"/>
          <w:marRight w:val="0"/>
          <w:marTop w:val="0"/>
          <w:marBottom w:val="0"/>
          <w:divBdr>
            <w:top w:val="none" w:sz="0" w:space="0" w:color="auto"/>
            <w:left w:val="none" w:sz="0" w:space="0" w:color="auto"/>
            <w:bottom w:val="none" w:sz="0" w:space="0" w:color="auto"/>
            <w:right w:val="none" w:sz="0" w:space="0" w:color="auto"/>
          </w:divBdr>
        </w:div>
        <w:div w:id="1439182241">
          <w:marLeft w:val="480"/>
          <w:marRight w:val="0"/>
          <w:marTop w:val="0"/>
          <w:marBottom w:val="0"/>
          <w:divBdr>
            <w:top w:val="none" w:sz="0" w:space="0" w:color="auto"/>
            <w:left w:val="none" w:sz="0" w:space="0" w:color="auto"/>
            <w:bottom w:val="none" w:sz="0" w:space="0" w:color="auto"/>
            <w:right w:val="none" w:sz="0" w:space="0" w:color="auto"/>
          </w:divBdr>
        </w:div>
        <w:div w:id="564681888">
          <w:marLeft w:val="480"/>
          <w:marRight w:val="0"/>
          <w:marTop w:val="0"/>
          <w:marBottom w:val="0"/>
          <w:divBdr>
            <w:top w:val="none" w:sz="0" w:space="0" w:color="auto"/>
            <w:left w:val="none" w:sz="0" w:space="0" w:color="auto"/>
            <w:bottom w:val="none" w:sz="0" w:space="0" w:color="auto"/>
            <w:right w:val="none" w:sz="0" w:space="0" w:color="auto"/>
          </w:divBdr>
        </w:div>
        <w:div w:id="2110150890">
          <w:marLeft w:val="480"/>
          <w:marRight w:val="0"/>
          <w:marTop w:val="0"/>
          <w:marBottom w:val="0"/>
          <w:divBdr>
            <w:top w:val="none" w:sz="0" w:space="0" w:color="auto"/>
            <w:left w:val="none" w:sz="0" w:space="0" w:color="auto"/>
            <w:bottom w:val="none" w:sz="0" w:space="0" w:color="auto"/>
            <w:right w:val="none" w:sz="0" w:space="0" w:color="auto"/>
          </w:divBdr>
        </w:div>
        <w:div w:id="677804309">
          <w:marLeft w:val="480"/>
          <w:marRight w:val="0"/>
          <w:marTop w:val="0"/>
          <w:marBottom w:val="0"/>
          <w:divBdr>
            <w:top w:val="none" w:sz="0" w:space="0" w:color="auto"/>
            <w:left w:val="none" w:sz="0" w:space="0" w:color="auto"/>
            <w:bottom w:val="none" w:sz="0" w:space="0" w:color="auto"/>
            <w:right w:val="none" w:sz="0" w:space="0" w:color="auto"/>
          </w:divBdr>
        </w:div>
        <w:div w:id="867258733">
          <w:marLeft w:val="480"/>
          <w:marRight w:val="0"/>
          <w:marTop w:val="0"/>
          <w:marBottom w:val="0"/>
          <w:divBdr>
            <w:top w:val="none" w:sz="0" w:space="0" w:color="auto"/>
            <w:left w:val="none" w:sz="0" w:space="0" w:color="auto"/>
            <w:bottom w:val="none" w:sz="0" w:space="0" w:color="auto"/>
            <w:right w:val="none" w:sz="0" w:space="0" w:color="auto"/>
          </w:divBdr>
        </w:div>
        <w:div w:id="1922985729">
          <w:marLeft w:val="480"/>
          <w:marRight w:val="0"/>
          <w:marTop w:val="0"/>
          <w:marBottom w:val="0"/>
          <w:divBdr>
            <w:top w:val="none" w:sz="0" w:space="0" w:color="auto"/>
            <w:left w:val="none" w:sz="0" w:space="0" w:color="auto"/>
            <w:bottom w:val="none" w:sz="0" w:space="0" w:color="auto"/>
            <w:right w:val="none" w:sz="0" w:space="0" w:color="auto"/>
          </w:divBdr>
        </w:div>
        <w:div w:id="420103129">
          <w:marLeft w:val="480"/>
          <w:marRight w:val="0"/>
          <w:marTop w:val="0"/>
          <w:marBottom w:val="0"/>
          <w:divBdr>
            <w:top w:val="none" w:sz="0" w:space="0" w:color="auto"/>
            <w:left w:val="none" w:sz="0" w:space="0" w:color="auto"/>
            <w:bottom w:val="none" w:sz="0" w:space="0" w:color="auto"/>
            <w:right w:val="none" w:sz="0" w:space="0" w:color="auto"/>
          </w:divBdr>
        </w:div>
        <w:div w:id="2076508591">
          <w:marLeft w:val="480"/>
          <w:marRight w:val="0"/>
          <w:marTop w:val="0"/>
          <w:marBottom w:val="0"/>
          <w:divBdr>
            <w:top w:val="none" w:sz="0" w:space="0" w:color="auto"/>
            <w:left w:val="none" w:sz="0" w:space="0" w:color="auto"/>
            <w:bottom w:val="none" w:sz="0" w:space="0" w:color="auto"/>
            <w:right w:val="none" w:sz="0" w:space="0" w:color="auto"/>
          </w:divBdr>
        </w:div>
        <w:div w:id="359673085">
          <w:marLeft w:val="480"/>
          <w:marRight w:val="0"/>
          <w:marTop w:val="0"/>
          <w:marBottom w:val="0"/>
          <w:divBdr>
            <w:top w:val="none" w:sz="0" w:space="0" w:color="auto"/>
            <w:left w:val="none" w:sz="0" w:space="0" w:color="auto"/>
            <w:bottom w:val="none" w:sz="0" w:space="0" w:color="auto"/>
            <w:right w:val="none" w:sz="0" w:space="0" w:color="auto"/>
          </w:divBdr>
        </w:div>
        <w:div w:id="231163589">
          <w:marLeft w:val="480"/>
          <w:marRight w:val="0"/>
          <w:marTop w:val="0"/>
          <w:marBottom w:val="0"/>
          <w:divBdr>
            <w:top w:val="none" w:sz="0" w:space="0" w:color="auto"/>
            <w:left w:val="none" w:sz="0" w:space="0" w:color="auto"/>
            <w:bottom w:val="none" w:sz="0" w:space="0" w:color="auto"/>
            <w:right w:val="none" w:sz="0" w:space="0" w:color="auto"/>
          </w:divBdr>
        </w:div>
        <w:div w:id="430784150">
          <w:marLeft w:val="480"/>
          <w:marRight w:val="0"/>
          <w:marTop w:val="0"/>
          <w:marBottom w:val="0"/>
          <w:divBdr>
            <w:top w:val="none" w:sz="0" w:space="0" w:color="auto"/>
            <w:left w:val="none" w:sz="0" w:space="0" w:color="auto"/>
            <w:bottom w:val="none" w:sz="0" w:space="0" w:color="auto"/>
            <w:right w:val="none" w:sz="0" w:space="0" w:color="auto"/>
          </w:divBdr>
        </w:div>
        <w:div w:id="255863884">
          <w:marLeft w:val="480"/>
          <w:marRight w:val="0"/>
          <w:marTop w:val="0"/>
          <w:marBottom w:val="0"/>
          <w:divBdr>
            <w:top w:val="none" w:sz="0" w:space="0" w:color="auto"/>
            <w:left w:val="none" w:sz="0" w:space="0" w:color="auto"/>
            <w:bottom w:val="none" w:sz="0" w:space="0" w:color="auto"/>
            <w:right w:val="none" w:sz="0" w:space="0" w:color="auto"/>
          </w:divBdr>
        </w:div>
        <w:div w:id="1819959870">
          <w:marLeft w:val="480"/>
          <w:marRight w:val="0"/>
          <w:marTop w:val="0"/>
          <w:marBottom w:val="0"/>
          <w:divBdr>
            <w:top w:val="none" w:sz="0" w:space="0" w:color="auto"/>
            <w:left w:val="none" w:sz="0" w:space="0" w:color="auto"/>
            <w:bottom w:val="none" w:sz="0" w:space="0" w:color="auto"/>
            <w:right w:val="none" w:sz="0" w:space="0" w:color="auto"/>
          </w:divBdr>
        </w:div>
        <w:div w:id="36783871">
          <w:marLeft w:val="480"/>
          <w:marRight w:val="0"/>
          <w:marTop w:val="0"/>
          <w:marBottom w:val="0"/>
          <w:divBdr>
            <w:top w:val="none" w:sz="0" w:space="0" w:color="auto"/>
            <w:left w:val="none" w:sz="0" w:space="0" w:color="auto"/>
            <w:bottom w:val="none" w:sz="0" w:space="0" w:color="auto"/>
            <w:right w:val="none" w:sz="0" w:space="0" w:color="auto"/>
          </w:divBdr>
        </w:div>
        <w:div w:id="1081177333">
          <w:marLeft w:val="480"/>
          <w:marRight w:val="0"/>
          <w:marTop w:val="0"/>
          <w:marBottom w:val="0"/>
          <w:divBdr>
            <w:top w:val="none" w:sz="0" w:space="0" w:color="auto"/>
            <w:left w:val="none" w:sz="0" w:space="0" w:color="auto"/>
            <w:bottom w:val="none" w:sz="0" w:space="0" w:color="auto"/>
            <w:right w:val="none" w:sz="0" w:space="0" w:color="auto"/>
          </w:divBdr>
        </w:div>
        <w:div w:id="95374480">
          <w:marLeft w:val="480"/>
          <w:marRight w:val="0"/>
          <w:marTop w:val="0"/>
          <w:marBottom w:val="0"/>
          <w:divBdr>
            <w:top w:val="none" w:sz="0" w:space="0" w:color="auto"/>
            <w:left w:val="none" w:sz="0" w:space="0" w:color="auto"/>
            <w:bottom w:val="none" w:sz="0" w:space="0" w:color="auto"/>
            <w:right w:val="none" w:sz="0" w:space="0" w:color="auto"/>
          </w:divBdr>
        </w:div>
        <w:div w:id="1122380348">
          <w:marLeft w:val="480"/>
          <w:marRight w:val="0"/>
          <w:marTop w:val="0"/>
          <w:marBottom w:val="0"/>
          <w:divBdr>
            <w:top w:val="none" w:sz="0" w:space="0" w:color="auto"/>
            <w:left w:val="none" w:sz="0" w:space="0" w:color="auto"/>
            <w:bottom w:val="none" w:sz="0" w:space="0" w:color="auto"/>
            <w:right w:val="none" w:sz="0" w:space="0" w:color="auto"/>
          </w:divBdr>
        </w:div>
        <w:div w:id="1290354937">
          <w:marLeft w:val="480"/>
          <w:marRight w:val="0"/>
          <w:marTop w:val="0"/>
          <w:marBottom w:val="0"/>
          <w:divBdr>
            <w:top w:val="none" w:sz="0" w:space="0" w:color="auto"/>
            <w:left w:val="none" w:sz="0" w:space="0" w:color="auto"/>
            <w:bottom w:val="none" w:sz="0" w:space="0" w:color="auto"/>
            <w:right w:val="none" w:sz="0" w:space="0" w:color="auto"/>
          </w:divBdr>
        </w:div>
        <w:div w:id="1007902598">
          <w:marLeft w:val="480"/>
          <w:marRight w:val="0"/>
          <w:marTop w:val="0"/>
          <w:marBottom w:val="0"/>
          <w:divBdr>
            <w:top w:val="none" w:sz="0" w:space="0" w:color="auto"/>
            <w:left w:val="none" w:sz="0" w:space="0" w:color="auto"/>
            <w:bottom w:val="none" w:sz="0" w:space="0" w:color="auto"/>
            <w:right w:val="none" w:sz="0" w:space="0" w:color="auto"/>
          </w:divBdr>
        </w:div>
        <w:div w:id="768280996">
          <w:marLeft w:val="480"/>
          <w:marRight w:val="0"/>
          <w:marTop w:val="0"/>
          <w:marBottom w:val="0"/>
          <w:divBdr>
            <w:top w:val="none" w:sz="0" w:space="0" w:color="auto"/>
            <w:left w:val="none" w:sz="0" w:space="0" w:color="auto"/>
            <w:bottom w:val="none" w:sz="0" w:space="0" w:color="auto"/>
            <w:right w:val="none" w:sz="0" w:space="0" w:color="auto"/>
          </w:divBdr>
        </w:div>
        <w:div w:id="1787582354">
          <w:marLeft w:val="480"/>
          <w:marRight w:val="0"/>
          <w:marTop w:val="0"/>
          <w:marBottom w:val="0"/>
          <w:divBdr>
            <w:top w:val="none" w:sz="0" w:space="0" w:color="auto"/>
            <w:left w:val="none" w:sz="0" w:space="0" w:color="auto"/>
            <w:bottom w:val="none" w:sz="0" w:space="0" w:color="auto"/>
            <w:right w:val="none" w:sz="0" w:space="0" w:color="auto"/>
          </w:divBdr>
        </w:div>
        <w:div w:id="266932545">
          <w:marLeft w:val="480"/>
          <w:marRight w:val="0"/>
          <w:marTop w:val="0"/>
          <w:marBottom w:val="0"/>
          <w:divBdr>
            <w:top w:val="none" w:sz="0" w:space="0" w:color="auto"/>
            <w:left w:val="none" w:sz="0" w:space="0" w:color="auto"/>
            <w:bottom w:val="none" w:sz="0" w:space="0" w:color="auto"/>
            <w:right w:val="none" w:sz="0" w:space="0" w:color="auto"/>
          </w:divBdr>
        </w:div>
        <w:div w:id="2089499750">
          <w:marLeft w:val="480"/>
          <w:marRight w:val="0"/>
          <w:marTop w:val="0"/>
          <w:marBottom w:val="0"/>
          <w:divBdr>
            <w:top w:val="none" w:sz="0" w:space="0" w:color="auto"/>
            <w:left w:val="none" w:sz="0" w:space="0" w:color="auto"/>
            <w:bottom w:val="none" w:sz="0" w:space="0" w:color="auto"/>
            <w:right w:val="none" w:sz="0" w:space="0" w:color="auto"/>
          </w:divBdr>
        </w:div>
      </w:divsChild>
    </w:div>
    <w:div w:id="498890989">
      <w:bodyDiv w:val="1"/>
      <w:marLeft w:val="0"/>
      <w:marRight w:val="0"/>
      <w:marTop w:val="0"/>
      <w:marBottom w:val="0"/>
      <w:divBdr>
        <w:top w:val="none" w:sz="0" w:space="0" w:color="auto"/>
        <w:left w:val="none" w:sz="0" w:space="0" w:color="auto"/>
        <w:bottom w:val="none" w:sz="0" w:space="0" w:color="auto"/>
        <w:right w:val="none" w:sz="0" w:space="0" w:color="auto"/>
      </w:divBdr>
    </w:div>
    <w:div w:id="499581170">
      <w:bodyDiv w:val="1"/>
      <w:marLeft w:val="0"/>
      <w:marRight w:val="0"/>
      <w:marTop w:val="0"/>
      <w:marBottom w:val="0"/>
      <w:divBdr>
        <w:top w:val="none" w:sz="0" w:space="0" w:color="auto"/>
        <w:left w:val="none" w:sz="0" w:space="0" w:color="auto"/>
        <w:bottom w:val="none" w:sz="0" w:space="0" w:color="auto"/>
        <w:right w:val="none" w:sz="0" w:space="0" w:color="auto"/>
      </w:divBdr>
      <w:divsChild>
        <w:div w:id="328485852">
          <w:marLeft w:val="480"/>
          <w:marRight w:val="0"/>
          <w:marTop w:val="0"/>
          <w:marBottom w:val="0"/>
          <w:divBdr>
            <w:top w:val="none" w:sz="0" w:space="0" w:color="auto"/>
            <w:left w:val="none" w:sz="0" w:space="0" w:color="auto"/>
            <w:bottom w:val="none" w:sz="0" w:space="0" w:color="auto"/>
            <w:right w:val="none" w:sz="0" w:space="0" w:color="auto"/>
          </w:divBdr>
        </w:div>
        <w:div w:id="1363478855">
          <w:marLeft w:val="480"/>
          <w:marRight w:val="0"/>
          <w:marTop w:val="0"/>
          <w:marBottom w:val="0"/>
          <w:divBdr>
            <w:top w:val="none" w:sz="0" w:space="0" w:color="auto"/>
            <w:left w:val="none" w:sz="0" w:space="0" w:color="auto"/>
            <w:bottom w:val="none" w:sz="0" w:space="0" w:color="auto"/>
            <w:right w:val="none" w:sz="0" w:space="0" w:color="auto"/>
          </w:divBdr>
        </w:div>
        <w:div w:id="2144495191">
          <w:marLeft w:val="480"/>
          <w:marRight w:val="0"/>
          <w:marTop w:val="0"/>
          <w:marBottom w:val="0"/>
          <w:divBdr>
            <w:top w:val="none" w:sz="0" w:space="0" w:color="auto"/>
            <w:left w:val="none" w:sz="0" w:space="0" w:color="auto"/>
            <w:bottom w:val="none" w:sz="0" w:space="0" w:color="auto"/>
            <w:right w:val="none" w:sz="0" w:space="0" w:color="auto"/>
          </w:divBdr>
        </w:div>
        <w:div w:id="1157763331">
          <w:marLeft w:val="480"/>
          <w:marRight w:val="0"/>
          <w:marTop w:val="0"/>
          <w:marBottom w:val="0"/>
          <w:divBdr>
            <w:top w:val="none" w:sz="0" w:space="0" w:color="auto"/>
            <w:left w:val="none" w:sz="0" w:space="0" w:color="auto"/>
            <w:bottom w:val="none" w:sz="0" w:space="0" w:color="auto"/>
            <w:right w:val="none" w:sz="0" w:space="0" w:color="auto"/>
          </w:divBdr>
        </w:div>
        <w:div w:id="861280515">
          <w:marLeft w:val="480"/>
          <w:marRight w:val="0"/>
          <w:marTop w:val="0"/>
          <w:marBottom w:val="0"/>
          <w:divBdr>
            <w:top w:val="none" w:sz="0" w:space="0" w:color="auto"/>
            <w:left w:val="none" w:sz="0" w:space="0" w:color="auto"/>
            <w:bottom w:val="none" w:sz="0" w:space="0" w:color="auto"/>
            <w:right w:val="none" w:sz="0" w:space="0" w:color="auto"/>
          </w:divBdr>
        </w:div>
        <w:div w:id="598760876">
          <w:marLeft w:val="480"/>
          <w:marRight w:val="0"/>
          <w:marTop w:val="0"/>
          <w:marBottom w:val="0"/>
          <w:divBdr>
            <w:top w:val="none" w:sz="0" w:space="0" w:color="auto"/>
            <w:left w:val="none" w:sz="0" w:space="0" w:color="auto"/>
            <w:bottom w:val="none" w:sz="0" w:space="0" w:color="auto"/>
            <w:right w:val="none" w:sz="0" w:space="0" w:color="auto"/>
          </w:divBdr>
        </w:div>
        <w:div w:id="1040592823">
          <w:marLeft w:val="480"/>
          <w:marRight w:val="0"/>
          <w:marTop w:val="0"/>
          <w:marBottom w:val="0"/>
          <w:divBdr>
            <w:top w:val="none" w:sz="0" w:space="0" w:color="auto"/>
            <w:left w:val="none" w:sz="0" w:space="0" w:color="auto"/>
            <w:bottom w:val="none" w:sz="0" w:space="0" w:color="auto"/>
            <w:right w:val="none" w:sz="0" w:space="0" w:color="auto"/>
          </w:divBdr>
        </w:div>
        <w:div w:id="477773010">
          <w:marLeft w:val="480"/>
          <w:marRight w:val="0"/>
          <w:marTop w:val="0"/>
          <w:marBottom w:val="0"/>
          <w:divBdr>
            <w:top w:val="none" w:sz="0" w:space="0" w:color="auto"/>
            <w:left w:val="none" w:sz="0" w:space="0" w:color="auto"/>
            <w:bottom w:val="none" w:sz="0" w:space="0" w:color="auto"/>
            <w:right w:val="none" w:sz="0" w:space="0" w:color="auto"/>
          </w:divBdr>
        </w:div>
        <w:div w:id="1613900013">
          <w:marLeft w:val="480"/>
          <w:marRight w:val="0"/>
          <w:marTop w:val="0"/>
          <w:marBottom w:val="0"/>
          <w:divBdr>
            <w:top w:val="none" w:sz="0" w:space="0" w:color="auto"/>
            <w:left w:val="none" w:sz="0" w:space="0" w:color="auto"/>
            <w:bottom w:val="none" w:sz="0" w:space="0" w:color="auto"/>
            <w:right w:val="none" w:sz="0" w:space="0" w:color="auto"/>
          </w:divBdr>
        </w:div>
        <w:div w:id="800466400">
          <w:marLeft w:val="480"/>
          <w:marRight w:val="0"/>
          <w:marTop w:val="0"/>
          <w:marBottom w:val="0"/>
          <w:divBdr>
            <w:top w:val="none" w:sz="0" w:space="0" w:color="auto"/>
            <w:left w:val="none" w:sz="0" w:space="0" w:color="auto"/>
            <w:bottom w:val="none" w:sz="0" w:space="0" w:color="auto"/>
            <w:right w:val="none" w:sz="0" w:space="0" w:color="auto"/>
          </w:divBdr>
        </w:div>
        <w:div w:id="168564137">
          <w:marLeft w:val="480"/>
          <w:marRight w:val="0"/>
          <w:marTop w:val="0"/>
          <w:marBottom w:val="0"/>
          <w:divBdr>
            <w:top w:val="none" w:sz="0" w:space="0" w:color="auto"/>
            <w:left w:val="none" w:sz="0" w:space="0" w:color="auto"/>
            <w:bottom w:val="none" w:sz="0" w:space="0" w:color="auto"/>
            <w:right w:val="none" w:sz="0" w:space="0" w:color="auto"/>
          </w:divBdr>
        </w:div>
        <w:div w:id="242689377">
          <w:marLeft w:val="480"/>
          <w:marRight w:val="0"/>
          <w:marTop w:val="0"/>
          <w:marBottom w:val="0"/>
          <w:divBdr>
            <w:top w:val="none" w:sz="0" w:space="0" w:color="auto"/>
            <w:left w:val="none" w:sz="0" w:space="0" w:color="auto"/>
            <w:bottom w:val="none" w:sz="0" w:space="0" w:color="auto"/>
            <w:right w:val="none" w:sz="0" w:space="0" w:color="auto"/>
          </w:divBdr>
        </w:div>
        <w:div w:id="2143305618">
          <w:marLeft w:val="480"/>
          <w:marRight w:val="0"/>
          <w:marTop w:val="0"/>
          <w:marBottom w:val="0"/>
          <w:divBdr>
            <w:top w:val="none" w:sz="0" w:space="0" w:color="auto"/>
            <w:left w:val="none" w:sz="0" w:space="0" w:color="auto"/>
            <w:bottom w:val="none" w:sz="0" w:space="0" w:color="auto"/>
            <w:right w:val="none" w:sz="0" w:space="0" w:color="auto"/>
          </w:divBdr>
        </w:div>
        <w:div w:id="1474324567">
          <w:marLeft w:val="480"/>
          <w:marRight w:val="0"/>
          <w:marTop w:val="0"/>
          <w:marBottom w:val="0"/>
          <w:divBdr>
            <w:top w:val="none" w:sz="0" w:space="0" w:color="auto"/>
            <w:left w:val="none" w:sz="0" w:space="0" w:color="auto"/>
            <w:bottom w:val="none" w:sz="0" w:space="0" w:color="auto"/>
            <w:right w:val="none" w:sz="0" w:space="0" w:color="auto"/>
          </w:divBdr>
        </w:div>
        <w:div w:id="26416370">
          <w:marLeft w:val="480"/>
          <w:marRight w:val="0"/>
          <w:marTop w:val="0"/>
          <w:marBottom w:val="0"/>
          <w:divBdr>
            <w:top w:val="none" w:sz="0" w:space="0" w:color="auto"/>
            <w:left w:val="none" w:sz="0" w:space="0" w:color="auto"/>
            <w:bottom w:val="none" w:sz="0" w:space="0" w:color="auto"/>
            <w:right w:val="none" w:sz="0" w:space="0" w:color="auto"/>
          </w:divBdr>
        </w:div>
        <w:div w:id="65999984">
          <w:marLeft w:val="480"/>
          <w:marRight w:val="0"/>
          <w:marTop w:val="0"/>
          <w:marBottom w:val="0"/>
          <w:divBdr>
            <w:top w:val="none" w:sz="0" w:space="0" w:color="auto"/>
            <w:left w:val="none" w:sz="0" w:space="0" w:color="auto"/>
            <w:bottom w:val="none" w:sz="0" w:space="0" w:color="auto"/>
            <w:right w:val="none" w:sz="0" w:space="0" w:color="auto"/>
          </w:divBdr>
        </w:div>
        <w:div w:id="135419934">
          <w:marLeft w:val="480"/>
          <w:marRight w:val="0"/>
          <w:marTop w:val="0"/>
          <w:marBottom w:val="0"/>
          <w:divBdr>
            <w:top w:val="none" w:sz="0" w:space="0" w:color="auto"/>
            <w:left w:val="none" w:sz="0" w:space="0" w:color="auto"/>
            <w:bottom w:val="none" w:sz="0" w:space="0" w:color="auto"/>
            <w:right w:val="none" w:sz="0" w:space="0" w:color="auto"/>
          </w:divBdr>
        </w:div>
        <w:div w:id="633175765">
          <w:marLeft w:val="480"/>
          <w:marRight w:val="0"/>
          <w:marTop w:val="0"/>
          <w:marBottom w:val="0"/>
          <w:divBdr>
            <w:top w:val="none" w:sz="0" w:space="0" w:color="auto"/>
            <w:left w:val="none" w:sz="0" w:space="0" w:color="auto"/>
            <w:bottom w:val="none" w:sz="0" w:space="0" w:color="auto"/>
            <w:right w:val="none" w:sz="0" w:space="0" w:color="auto"/>
          </w:divBdr>
        </w:div>
        <w:div w:id="1499806420">
          <w:marLeft w:val="480"/>
          <w:marRight w:val="0"/>
          <w:marTop w:val="0"/>
          <w:marBottom w:val="0"/>
          <w:divBdr>
            <w:top w:val="none" w:sz="0" w:space="0" w:color="auto"/>
            <w:left w:val="none" w:sz="0" w:space="0" w:color="auto"/>
            <w:bottom w:val="none" w:sz="0" w:space="0" w:color="auto"/>
            <w:right w:val="none" w:sz="0" w:space="0" w:color="auto"/>
          </w:divBdr>
        </w:div>
        <w:div w:id="2062439161">
          <w:marLeft w:val="480"/>
          <w:marRight w:val="0"/>
          <w:marTop w:val="0"/>
          <w:marBottom w:val="0"/>
          <w:divBdr>
            <w:top w:val="none" w:sz="0" w:space="0" w:color="auto"/>
            <w:left w:val="none" w:sz="0" w:space="0" w:color="auto"/>
            <w:bottom w:val="none" w:sz="0" w:space="0" w:color="auto"/>
            <w:right w:val="none" w:sz="0" w:space="0" w:color="auto"/>
          </w:divBdr>
        </w:div>
        <w:div w:id="755638156">
          <w:marLeft w:val="480"/>
          <w:marRight w:val="0"/>
          <w:marTop w:val="0"/>
          <w:marBottom w:val="0"/>
          <w:divBdr>
            <w:top w:val="none" w:sz="0" w:space="0" w:color="auto"/>
            <w:left w:val="none" w:sz="0" w:space="0" w:color="auto"/>
            <w:bottom w:val="none" w:sz="0" w:space="0" w:color="auto"/>
            <w:right w:val="none" w:sz="0" w:space="0" w:color="auto"/>
          </w:divBdr>
        </w:div>
        <w:div w:id="1071582230">
          <w:marLeft w:val="480"/>
          <w:marRight w:val="0"/>
          <w:marTop w:val="0"/>
          <w:marBottom w:val="0"/>
          <w:divBdr>
            <w:top w:val="none" w:sz="0" w:space="0" w:color="auto"/>
            <w:left w:val="none" w:sz="0" w:space="0" w:color="auto"/>
            <w:bottom w:val="none" w:sz="0" w:space="0" w:color="auto"/>
            <w:right w:val="none" w:sz="0" w:space="0" w:color="auto"/>
          </w:divBdr>
        </w:div>
        <w:div w:id="588778840">
          <w:marLeft w:val="480"/>
          <w:marRight w:val="0"/>
          <w:marTop w:val="0"/>
          <w:marBottom w:val="0"/>
          <w:divBdr>
            <w:top w:val="none" w:sz="0" w:space="0" w:color="auto"/>
            <w:left w:val="none" w:sz="0" w:space="0" w:color="auto"/>
            <w:bottom w:val="none" w:sz="0" w:space="0" w:color="auto"/>
            <w:right w:val="none" w:sz="0" w:space="0" w:color="auto"/>
          </w:divBdr>
        </w:div>
        <w:div w:id="1714884375">
          <w:marLeft w:val="480"/>
          <w:marRight w:val="0"/>
          <w:marTop w:val="0"/>
          <w:marBottom w:val="0"/>
          <w:divBdr>
            <w:top w:val="none" w:sz="0" w:space="0" w:color="auto"/>
            <w:left w:val="none" w:sz="0" w:space="0" w:color="auto"/>
            <w:bottom w:val="none" w:sz="0" w:space="0" w:color="auto"/>
            <w:right w:val="none" w:sz="0" w:space="0" w:color="auto"/>
          </w:divBdr>
        </w:div>
        <w:div w:id="1610358664">
          <w:marLeft w:val="480"/>
          <w:marRight w:val="0"/>
          <w:marTop w:val="0"/>
          <w:marBottom w:val="0"/>
          <w:divBdr>
            <w:top w:val="none" w:sz="0" w:space="0" w:color="auto"/>
            <w:left w:val="none" w:sz="0" w:space="0" w:color="auto"/>
            <w:bottom w:val="none" w:sz="0" w:space="0" w:color="auto"/>
            <w:right w:val="none" w:sz="0" w:space="0" w:color="auto"/>
          </w:divBdr>
        </w:div>
        <w:div w:id="638338981">
          <w:marLeft w:val="480"/>
          <w:marRight w:val="0"/>
          <w:marTop w:val="0"/>
          <w:marBottom w:val="0"/>
          <w:divBdr>
            <w:top w:val="none" w:sz="0" w:space="0" w:color="auto"/>
            <w:left w:val="none" w:sz="0" w:space="0" w:color="auto"/>
            <w:bottom w:val="none" w:sz="0" w:space="0" w:color="auto"/>
            <w:right w:val="none" w:sz="0" w:space="0" w:color="auto"/>
          </w:divBdr>
        </w:div>
        <w:div w:id="467211368">
          <w:marLeft w:val="480"/>
          <w:marRight w:val="0"/>
          <w:marTop w:val="0"/>
          <w:marBottom w:val="0"/>
          <w:divBdr>
            <w:top w:val="none" w:sz="0" w:space="0" w:color="auto"/>
            <w:left w:val="none" w:sz="0" w:space="0" w:color="auto"/>
            <w:bottom w:val="none" w:sz="0" w:space="0" w:color="auto"/>
            <w:right w:val="none" w:sz="0" w:space="0" w:color="auto"/>
          </w:divBdr>
        </w:div>
        <w:div w:id="1609777790">
          <w:marLeft w:val="480"/>
          <w:marRight w:val="0"/>
          <w:marTop w:val="0"/>
          <w:marBottom w:val="0"/>
          <w:divBdr>
            <w:top w:val="none" w:sz="0" w:space="0" w:color="auto"/>
            <w:left w:val="none" w:sz="0" w:space="0" w:color="auto"/>
            <w:bottom w:val="none" w:sz="0" w:space="0" w:color="auto"/>
            <w:right w:val="none" w:sz="0" w:space="0" w:color="auto"/>
          </w:divBdr>
        </w:div>
        <w:div w:id="2100909788">
          <w:marLeft w:val="480"/>
          <w:marRight w:val="0"/>
          <w:marTop w:val="0"/>
          <w:marBottom w:val="0"/>
          <w:divBdr>
            <w:top w:val="none" w:sz="0" w:space="0" w:color="auto"/>
            <w:left w:val="none" w:sz="0" w:space="0" w:color="auto"/>
            <w:bottom w:val="none" w:sz="0" w:space="0" w:color="auto"/>
            <w:right w:val="none" w:sz="0" w:space="0" w:color="auto"/>
          </w:divBdr>
        </w:div>
        <w:div w:id="1318991933">
          <w:marLeft w:val="480"/>
          <w:marRight w:val="0"/>
          <w:marTop w:val="0"/>
          <w:marBottom w:val="0"/>
          <w:divBdr>
            <w:top w:val="none" w:sz="0" w:space="0" w:color="auto"/>
            <w:left w:val="none" w:sz="0" w:space="0" w:color="auto"/>
            <w:bottom w:val="none" w:sz="0" w:space="0" w:color="auto"/>
            <w:right w:val="none" w:sz="0" w:space="0" w:color="auto"/>
          </w:divBdr>
        </w:div>
        <w:div w:id="214238151">
          <w:marLeft w:val="480"/>
          <w:marRight w:val="0"/>
          <w:marTop w:val="0"/>
          <w:marBottom w:val="0"/>
          <w:divBdr>
            <w:top w:val="none" w:sz="0" w:space="0" w:color="auto"/>
            <w:left w:val="none" w:sz="0" w:space="0" w:color="auto"/>
            <w:bottom w:val="none" w:sz="0" w:space="0" w:color="auto"/>
            <w:right w:val="none" w:sz="0" w:space="0" w:color="auto"/>
          </w:divBdr>
        </w:div>
        <w:div w:id="1657996165">
          <w:marLeft w:val="480"/>
          <w:marRight w:val="0"/>
          <w:marTop w:val="0"/>
          <w:marBottom w:val="0"/>
          <w:divBdr>
            <w:top w:val="none" w:sz="0" w:space="0" w:color="auto"/>
            <w:left w:val="none" w:sz="0" w:space="0" w:color="auto"/>
            <w:bottom w:val="none" w:sz="0" w:space="0" w:color="auto"/>
            <w:right w:val="none" w:sz="0" w:space="0" w:color="auto"/>
          </w:divBdr>
        </w:div>
        <w:div w:id="45839462">
          <w:marLeft w:val="480"/>
          <w:marRight w:val="0"/>
          <w:marTop w:val="0"/>
          <w:marBottom w:val="0"/>
          <w:divBdr>
            <w:top w:val="none" w:sz="0" w:space="0" w:color="auto"/>
            <w:left w:val="none" w:sz="0" w:space="0" w:color="auto"/>
            <w:bottom w:val="none" w:sz="0" w:space="0" w:color="auto"/>
            <w:right w:val="none" w:sz="0" w:space="0" w:color="auto"/>
          </w:divBdr>
        </w:div>
        <w:div w:id="358556015">
          <w:marLeft w:val="480"/>
          <w:marRight w:val="0"/>
          <w:marTop w:val="0"/>
          <w:marBottom w:val="0"/>
          <w:divBdr>
            <w:top w:val="none" w:sz="0" w:space="0" w:color="auto"/>
            <w:left w:val="none" w:sz="0" w:space="0" w:color="auto"/>
            <w:bottom w:val="none" w:sz="0" w:space="0" w:color="auto"/>
            <w:right w:val="none" w:sz="0" w:space="0" w:color="auto"/>
          </w:divBdr>
        </w:div>
        <w:div w:id="904603039">
          <w:marLeft w:val="480"/>
          <w:marRight w:val="0"/>
          <w:marTop w:val="0"/>
          <w:marBottom w:val="0"/>
          <w:divBdr>
            <w:top w:val="none" w:sz="0" w:space="0" w:color="auto"/>
            <w:left w:val="none" w:sz="0" w:space="0" w:color="auto"/>
            <w:bottom w:val="none" w:sz="0" w:space="0" w:color="auto"/>
            <w:right w:val="none" w:sz="0" w:space="0" w:color="auto"/>
          </w:divBdr>
        </w:div>
        <w:div w:id="1304777633">
          <w:marLeft w:val="480"/>
          <w:marRight w:val="0"/>
          <w:marTop w:val="0"/>
          <w:marBottom w:val="0"/>
          <w:divBdr>
            <w:top w:val="none" w:sz="0" w:space="0" w:color="auto"/>
            <w:left w:val="none" w:sz="0" w:space="0" w:color="auto"/>
            <w:bottom w:val="none" w:sz="0" w:space="0" w:color="auto"/>
            <w:right w:val="none" w:sz="0" w:space="0" w:color="auto"/>
          </w:divBdr>
        </w:div>
        <w:div w:id="1975059699">
          <w:marLeft w:val="480"/>
          <w:marRight w:val="0"/>
          <w:marTop w:val="0"/>
          <w:marBottom w:val="0"/>
          <w:divBdr>
            <w:top w:val="none" w:sz="0" w:space="0" w:color="auto"/>
            <w:left w:val="none" w:sz="0" w:space="0" w:color="auto"/>
            <w:bottom w:val="none" w:sz="0" w:space="0" w:color="auto"/>
            <w:right w:val="none" w:sz="0" w:space="0" w:color="auto"/>
          </w:divBdr>
        </w:div>
        <w:div w:id="2022118245">
          <w:marLeft w:val="480"/>
          <w:marRight w:val="0"/>
          <w:marTop w:val="0"/>
          <w:marBottom w:val="0"/>
          <w:divBdr>
            <w:top w:val="none" w:sz="0" w:space="0" w:color="auto"/>
            <w:left w:val="none" w:sz="0" w:space="0" w:color="auto"/>
            <w:bottom w:val="none" w:sz="0" w:space="0" w:color="auto"/>
            <w:right w:val="none" w:sz="0" w:space="0" w:color="auto"/>
          </w:divBdr>
        </w:div>
        <w:div w:id="142623733">
          <w:marLeft w:val="480"/>
          <w:marRight w:val="0"/>
          <w:marTop w:val="0"/>
          <w:marBottom w:val="0"/>
          <w:divBdr>
            <w:top w:val="none" w:sz="0" w:space="0" w:color="auto"/>
            <w:left w:val="none" w:sz="0" w:space="0" w:color="auto"/>
            <w:bottom w:val="none" w:sz="0" w:space="0" w:color="auto"/>
            <w:right w:val="none" w:sz="0" w:space="0" w:color="auto"/>
          </w:divBdr>
        </w:div>
        <w:div w:id="515581478">
          <w:marLeft w:val="480"/>
          <w:marRight w:val="0"/>
          <w:marTop w:val="0"/>
          <w:marBottom w:val="0"/>
          <w:divBdr>
            <w:top w:val="none" w:sz="0" w:space="0" w:color="auto"/>
            <w:left w:val="none" w:sz="0" w:space="0" w:color="auto"/>
            <w:bottom w:val="none" w:sz="0" w:space="0" w:color="auto"/>
            <w:right w:val="none" w:sz="0" w:space="0" w:color="auto"/>
          </w:divBdr>
        </w:div>
        <w:div w:id="300230810">
          <w:marLeft w:val="480"/>
          <w:marRight w:val="0"/>
          <w:marTop w:val="0"/>
          <w:marBottom w:val="0"/>
          <w:divBdr>
            <w:top w:val="none" w:sz="0" w:space="0" w:color="auto"/>
            <w:left w:val="none" w:sz="0" w:space="0" w:color="auto"/>
            <w:bottom w:val="none" w:sz="0" w:space="0" w:color="auto"/>
            <w:right w:val="none" w:sz="0" w:space="0" w:color="auto"/>
          </w:divBdr>
        </w:div>
        <w:div w:id="829374233">
          <w:marLeft w:val="480"/>
          <w:marRight w:val="0"/>
          <w:marTop w:val="0"/>
          <w:marBottom w:val="0"/>
          <w:divBdr>
            <w:top w:val="none" w:sz="0" w:space="0" w:color="auto"/>
            <w:left w:val="none" w:sz="0" w:space="0" w:color="auto"/>
            <w:bottom w:val="none" w:sz="0" w:space="0" w:color="auto"/>
            <w:right w:val="none" w:sz="0" w:space="0" w:color="auto"/>
          </w:divBdr>
        </w:div>
        <w:div w:id="1223908162">
          <w:marLeft w:val="480"/>
          <w:marRight w:val="0"/>
          <w:marTop w:val="0"/>
          <w:marBottom w:val="0"/>
          <w:divBdr>
            <w:top w:val="none" w:sz="0" w:space="0" w:color="auto"/>
            <w:left w:val="none" w:sz="0" w:space="0" w:color="auto"/>
            <w:bottom w:val="none" w:sz="0" w:space="0" w:color="auto"/>
            <w:right w:val="none" w:sz="0" w:space="0" w:color="auto"/>
          </w:divBdr>
        </w:div>
      </w:divsChild>
    </w:div>
    <w:div w:id="500894725">
      <w:bodyDiv w:val="1"/>
      <w:marLeft w:val="0"/>
      <w:marRight w:val="0"/>
      <w:marTop w:val="0"/>
      <w:marBottom w:val="0"/>
      <w:divBdr>
        <w:top w:val="none" w:sz="0" w:space="0" w:color="auto"/>
        <w:left w:val="none" w:sz="0" w:space="0" w:color="auto"/>
        <w:bottom w:val="none" w:sz="0" w:space="0" w:color="auto"/>
        <w:right w:val="none" w:sz="0" w:space="0" w:color="auto"/>
      </w:divBdr>
    </w:div>
    <w:div w:id="500974676">
      <w:bodyDiv w:val="1"/>
      <w:marLeft w:val="0"/>
      <w:marRight w:val="0"/>
      <w:marTop w:val="0"/>
      <w:marBottom w:val="0"/>
      <w:divBdr>
        <w:top w:val="none" w:sz="0" w:space="0" w:color="auto"/>
        <w:left w:val="none" w:sz="0" w:space="0" w:color="auto"/>
        <w:bottom w:val="none" w:sz="0" w:space="0" w:color="auto"/>
        <w:right w:val="none" w:sz="0" w:space="0" w:color="auto"/>
      </w:divBdr>
    </w:div>
    <w:div w:id="502866254">
      <w:bodyDiv w:val="1"/>
      <w:marLeft w:val="0"/>
      <w:marRight w:val="0"/>
      <w:marTop w:val="0"/>
      <w:marBottom w:val="0"/>
      <w:divBdr>
        <w:top w:val="none" w:sz="0" w:space="0" w:color="auto"/>
        <w:left w:val="none" w:sz="0" w:space="0" w:color="auto"/>
        <w:bottom w:val="none" w:sz="0" w:space="0" w:color="auto"/>
        <w:right w:val="none" w:sz="0" w:space="0" w:color="auto"/>
      </w:divBdr>
    </w:div>
    <w:div w:id="503207697">
      <w:bodyDiv w:val="1"/>
      <w:marLeft w:val="0"/>
      <w:marRight w:val="0"/>
      <w:marTop w:val="0"/>
      <w:marBottom w:val="0"/>
      <w:divBdr>
        <w:top w:val="none" w:sz="0" w:space="0" w:color="auto"/>
        <w:left w:val="none" w:sz="0" w:space="0" w:color="auto"/>
        <w:bottom w:val="none" w:sz="0" w:space="0" w:color="auto"/>
        <w:right w:val="none" w:sz="0" w:space="0" w:color="auto"/>
      </w:divBdr>
    </w:div>
    <w:div w:id="504321599">
      <w:bodyDiv w:val="1"/>
      <w:marLeft w:val="0"/>
      <w:marRight w:val="0"/>
      <w:marTop w:val="0"/>
      <w:marBottom w:val="0"/>
      <w:divBdr>
        <w:top w:val="none" w:sz="0" w:space="0" w:color="auto"/>
        <w:left w:val="none" w:sz="0" w:space="0" w:color="auto"/>
        <w:bottom w:val="none" w:sz="0" w:space="0" w:color="auto"/>
        <w:right w:val="none" w:sz="0" w:space="0" w:color="auto"/>
      </w:divBdr>
    </w:div>
    <w:div w:id="504786897">
      <w:bodyDiv w:val="1"/>
      <w:marLeft w:val="0"/>
      <w:marRight w:val="0"/>
      <w:marTop w:val="0"/>
      <w:marBottom w:val="0"/>
      <w:divBdr>
        <w:top w:val="none" w:sz="0" w:space="0" w:color="auto"/>
        <w:left w:val="none" w:sz="0" w:space="0" w:color="auto"/>
        <w:bottom w:val="none" w:sz="0" w:space="0" w:color="auto"/>
        <w:right w:val="none" w:sz="0" w:space="0" w:color="auto"/>
      </w:divBdr>
    </w:div>
    <w:div w:id="506099490">
      <w:bodyDiv w:val="1"/>
      <w:marLeft w:val="0"/>
      <w:marRight w:val="0"/>
      <w:marTop w:val="0"/>
      <w:marBottom w:val="0"/>
      <w:divBdr>
        <w:top w:val="none" w:sz="0" w:space="0" w:color="auto"/>
        <w:left w:val="none" w:sz="0" w:space="0" w:color="auto"/>
        <w:bottom w:val="none" w:sz="0" w:space="0" w:color="auto"/>
        <w:right w:val="none" w:sz="0" w:space="0" w:color="auto"/>
      </w:divBdr>
    </w:div>
    <w:div w:id="506284874">
      <w:bodyDiv w:val="1"/>
      <w:marLeft w:val="0"/>
      <w:marRight w:val="0"/>
      <w:marTop w:val="0"/>
      <w:marBottom w:val="0"/>
      <w:divBdr>
        <w:top w:val="none" w:sz="0" w:space="0" w:color="auto"/>
        <w:left w:val="none" w:sz="0" w:space="0" w:color="auto"/>
        <w:bottom w:val="none" w:sz="0" w:space="0" w:color="auto"/>
        <w:right w:val="none" w:sz="0" w:space="0" w:color="auto"/>
      </w:divBdr>
    </w:div>
    <w:div w:id="506481443">
      <w:bodyDiv w:val="1"/>
      <w:marLeft w:val="0"/>
      <w:marRight w:val="0"/>
      <w:marTop w:val="0"/>
      <w:marBottom w:val="0"/>
      <w:divBdr>
        <w:top w:val="none" w:sz="0" w:space="0" w:color="auto"/>
        <w:left w:val="none" w:sz="0" w:space="0" w:color="auto"/>
        <w:bottom w:val="none" w:sz="0" w:space="0" w:color="auto"/>
        <w:right w:val="none" w:sz="0" w:space="0" w:color="auto"/>
      </w:divBdr>
    </w:div>
    <w:div w:id="506603004">
      <w:bodyDiv w:val="1"/>
      <w:marLeft w:val="0"/>
      <w:marRight w:val="0"/>
      <w:marTop w:val="0"/>
      <w:marBottom w:val="0"/>
      <w:divBdr>
        <w:top w:val="none" w:sz="0" w:space="0" w:color="auto"/>
        <w:left w:val="none" w:sz="0" w:space="0" w:color="auto"/>
        <w:bottom w:val="none" w:sz="0" w:space="0" w:color="auto"/>
        <w:right w:val="none" w:sz="0" w:space="0" w:color="auto"/>
      </w:divBdr>
    </w:div>
    <w:div w:id="507135960">
      <w:bodyDiv w:val="1"/>
      <w:marLeft w:val="0"/>
      <w:marRight w:val="0"/>
      <w:marTop w:val="0"/>
      <w:marBottom w:val="0"/>
      <w:divBdr>
        <w:top w:val="none" w:sz="0" w:space="0" w:color="auto"/>
        <w:left w:val="none" w:sz="0" w:space="0" w:color="auto"/>
        <w:bottom w:val="none" w:sz="0" w:space="0" w:color="auto"/>
        <w:right w:val="none" w:sz="0" w:space="0" w:color="auto"/>
      </w:divBdr>
    </w:div>
    <w:div w:id="507329551">
      <w:bodyDiv w:val="1"/>
      <w:marLeft w:val="0"/>
      <w:marRight w:val="0"/>
      <w:marTop w:val="0"/>
      <w:marBottom w:val="0"/>
      <w:divBdr>
        <w:top w:val="none" w:sz="0" w:space="0" w:color="auto"/>
        <w:left w:val="none" w:sz="0" w:space="0" w:color="auto"/>
        <w:bottom w:val="none" w:sz="0" w:space="0" w:color="auto"/>
        <w:right w:val="none" w:sz="0" w:space="0" w:color="auto"/>
      </w:divBdr>
    </w:div>
    <w:div w:id="508181437">
      <w:bodyDiv w:val="1"/>
      <w:marLeft w:val="0"/>
      <w:marRight w:val="0"/>
      <w:marTop w:val="0"/>
      <w:marBottom w:val="0"/>
      <w:divBdr>
        <w:top w:val="none" w:sz="0" w:space="0" w:color="auto"/>
        <w:left w:val="none" w:sz="0" w:space="0" w:color="auto"/>
        <w:bottom w:val="none" w:sz="0" w:space="0" w:color="auto"/>
        <w:right w:val="none" w:sz="0" w:space="0" w:color="auto"/>
      </w:divBdr>
    </w:div>
    <w:div w:id="509373525">
      <w:bodyDiv w:val="1"/>
      <w:marLeft w:val="0"/>
      <w:marRight w:val="0"/>
      <w:marTop w:val="0"/>
      <w:marBottom w:val="0"/>
      <w:divBdr>
        <w:top w:val="none" w:sz="0" w:space="0" w:color="auto"/>
        <w:left w:val="none" w:sz="0" w:space="0" w:color="auto"/>
        <w:bottom w:val="none" w:sz="0" w:space="0" w:color="auto"/>
        <w:right w:val="none" w:sz="0" w:space="0" w:color="auto"/>
      </w:divBdr>
    </w:div>
    <w:div w:id="509494773">
      <w:bodyDiv w:val="1"/>
      <w:marLeft w:val="0"/>
      <w:marRight w:val="0"/>
      <w:marTop w:val="0"/>
      <w:marBottom w:val="0"/>
      <w:divBdr>
        <w:top w:val="none" w:sz="0" w:space="0" w:color="auto"/>
        <w:left w:val="none" w:sz="0" w:space="0" w:color="auto"/>
        <w:bottom w:val="none" w:sz="0" w:space="0" w:color="auto"/>
        <w:right w:val="none" w:sz="0" w:space="0" w:color="auto"/>
      </w:divBdr>
    </w:div>
    <w:div w:id="510068444">
      <w:bodyDiv w:val="1"/>
      <w:marLeft w:val="0"/>
      <w:marRight w:val="0"/>
      <w:marTop w:val="0"/>
      <w:marBottom w:val="0"/>
      <w:divBdr>
        <w:top w:val="none" w:sz="0" w:space="0" w:color="auto"/>
        <w:left w:val="none" w:sz="0" w:space="0" w:color="auto"/>
        <w:bottom w:val="none" w:sz="0" w:space="0" w:color="auto"/>
        <w:right w:val="none" w:sz="0" w:space="0" w:color="auto"/>
      </w:divBdr>
    </w:div>
    <w:div w:id="511842230">
      <w:bodyDiv w:val="1"/>
      <w:marLeft w:val="0"/>
      <w:marRight w:val="0"/>
      <w:marTop w:val="0"/>
      <w:marBottom w:val="0"/>
      <w:divBdr>
        <w:top w:val="none" w:sz="0" w:space="0" w:color="auto"/>
        <w:left w:val="none" w:sz="0" w:space="0" w:color="auto"/>
        <w:bottom w:val="none" w:sz="0" w:space="0" w:color="auto"/>
        <w:right w:val="none" w:sz="0" w:space="0" w:color="auto"/>
      </w:divBdr>
    </w:div>
    <w:div w:id="512960380">
      <w:bodyDiv w:val="1"/>
      <w:marLeft w:val="0"/>
      <w:marRight w:val="0"/>
      <w:marTop w:val="0"/>
      <w:marBottom w:val="0"/>
      <w:divBdr>
        <w:top w:val="none" w:sz="0" w:space="0" w:color="auto"/>
        <w:left w:val="none" w:sz="0" w:space="0" w:color="auto"/>
        <w:bottom w:val="none" w:sz="0" w:space="0" w:color="auto"/>
        <w:right w:val="none" w:sz="0" w:space="0" w:color="auto"/>
      </w:divBdr>
    </w:div>
    <w:div w:id="514853343">
      <w:bodyDiv w:val="1"/>
      <w:marLeft w:val="0"/>
      <w:marRight w:val="0"/>
      <w:marTop w:val="0"/>
      <w:marBottom w:val="0"/>
      <w:divBdr>
        <w:top w:val="none" w:sz="0" w:space="0" w:color="auto"/>
        <w:left w:val="none" w:sz="0" w:space="0" w:color="auto"/>
        <w:bottom w:val="none" w:sz="0" w:space="0" w:color="auto"/>
        <w:right w:val="none" w:sz="0" w:space="0" w:color="auto"/>
      </w:divBdr>
    </w:div>
    <w:div w:id="515268653">
      <w:bodyDiv w:val="1"/>
      <w:marLeft w:val="0"/>
      <w:marRight w:val="0"/>
      <w:marTop w:val="0"/>
      <w:marBottom w:val="0"/>
      <w:divBdr>
        <w:top w:val="none" w:sz="0" w:space="0" w:color="auto"/>
        <w:left w:val="none" w:sz="0" w:space="0" w:color="auto"/>
        <w:bottom w:val="none" w:sz="0" w:space="0" w:color="auto"/>
        <w:right w:val="none" w:sz="0" w:space="0" w:color="auto"/>
      </w:divBdr>
    </w:div>
    <w:div w:id="517933874">
      <w:bodyDiv w:val="1"/>
      <w:marLeft w:val="0"/>
      <w:marRight w:val="0"/>
      <w:marTop w:val="0"/>
      <w:marBottom w:val="0"/>
      <w:divBdr>
        <w:top w:val="none" w:sz="0" w:space="0" w:color="auto"/>
        <w:left w:val="none" w:sz="0" w:space="0" w:color="auto"/>
        <w:bottom w:val="none" w:sz="0" w:space="0" w:color="auto"/>
        <w:right w:val="none" w:sz="0" w:space="0" w:color="auto"/>
      </w:divBdr>
      <w:divsChild>
        <w:div w:id="1882592721">
          <w:marLeft w:val="480"/>
          <w:marRight w:val="0"/>
          <w:marTop w:val="0"/>
          <w:marBottom w:val="0"/>
          <w:divBdr>
            <w:top w:val="none" w:sz="0" w:space="0" w:color="auto"/>
            <w:left w:val="none" w:sz="0" w:space="0" w:color="auto"/>
            <w:bottom w:val="none" w:sz="0" w:space="0" w:color="auto"/>
            <w:right w:val="none" w:sz="0" w:space="0" w:color="auto"/>
          </w:divBdr>
        </w:div>
        <w:div w:id="115563492">
          <w:marLeft w:val="480"/>
          <w:marRight w:val="0"/>
          <w:marTop w:val="0"/>
          <w:marBottom w:val="0"/>
          <w:divBdr>
            <w:top w:val="none" w:sz="0" w:space="0" w:color="auto"/>
            <w:left w:val="none" w:sz="0" w:space="0" w:color="auto"/>
            <w:bottom w:val="none" w:sz="0" w:space="0" w:color="auto"/>
            <w:right w:val="none" w:sz="0" w:space="0" w:color="auto"/>
          </w:divBdr>
        </w:div>
        <w:div w:id="1519000232">
          <w:marLeft w:val="480"/>
          <w:marRight w:val="0"/>
          <w:marTop w:val="0"/>
          <w:marBottom w:val="0"/>
          <w:divBdr>
            <w:top w:val="none" w:sz="0" w:space="0" w:color="auto"/>
            <w:left w:val="none" w:sz="0" w:space="0" w:color="auto"/>
            <w:bottom w:val="none" w:sz="0" w:space="0" w:color="auto"/>
            <w:right w:val="none" w:sz="0" w:space="0" w:color="auto"/>
          </w:divBdr>
        </w:div>
        <w:div w:id="639579717">
          <w:marLeft w:val="480"/>
          <w:marRight w:val="0"/>
          <w:marTop w:val="0"/>
          <w:marBottom w:val="0"/>
          <w:divBdr>
            <w:top w:val="none" w:sz="0" w:space="0" w:color="auto"/>
            <w:left w:val="none" w:sz="0" w:space="0" w:color="auto"/>
            <w:bottom w:val="none" w:sz="0" w:space="0" w:color="auto"/>
            <w:right w:val="none" w:sz="0" w:space="0" w:color="auto"/>
          </w:divBdr>
        </w:div>
        <w:div w:id="45957125">
          <w:marLeft w:val="480"/>
          <w:marRight w:val="0"/>
          <w:marTop w:val="0"/>
          <w:marBottom w:val="0"/>
          <w:divBdr>
            <w:top w:val="none" w:sz="0" w:space="0" w:color="auto"/>
            <w:left w:val="none" w:sz="0" w:space="0" w:color="auto"/>
            <w:bottom w:val="none" w:sz="0" w:space="0" w:color="auto"/>
            <w:right w:val="none" w:sz="0" w:space="0" w:color="auto"/>
          </w:divBdr>
        </w:div>
        <w:div w:id="324089619">
          <w:marLeft w:val="480"/>
          <w:marRight w:val="0"/>
          <w:marTop w:val="0"/>
          <w:marBottom w:val="0"/>
          <w:divBdr>
            <w:top w:val="none" w:sz="0" w:space="0" w:color="auto"/>
            <w:left w:val="none" w:sz="0" w:space="0" w:color="auto"/>
            <w:bottom w:val="none" w:sz="0" w:space="0" w:color="auto"/>
            <w:right w:val="none" w:sz="0" w:space="0" w:color="auto"/>
          </w:divBdr>
        </w:div>
        <w:div w:id="1706979811">
          <w:marLeft w:val="480"/>
          <w:marRight w:val="0"/>
          <w:marTop w:val="0"/>
          <w:marBottom w:val="0"/>
          <w:divBdr>
            <w:top w:val="none" w:sz="0" w:space="0" w:color="auto"/>
            <w:left w:val="none" w:sz="0" w:space="0" w:color="auto"/>
            <w:bottom w:val="none" w:sz="0" w:space="0" w:color="auto"/>
            <w:right w:val="none" w:sz="0" w:space="0" w:color="auto"/>
          </w:divBdr>
        </w:div>
        <w:div w:id="1305814431">
          <w:marLeft w:val="480"/>
          <w:marRight w:val="0"/>
          <w:marTop w:val="0"/>
          <w:marBottom w:val="0"/>
          <w:divBdr>
            <w:top w:val="none" w:sz="0" w:space="0" w:color="auto"/>
            <w:left w:val="none" w:sz="0" w:space="0" w:color="auto"/>
            <w:bottom w:val="none" w:sz="0" w:space="0" w:color="auto"/>
            <w:right w:val="none" w:sz="0" w:space="0" w:color="auto"/>
          </w:divBdr>
        </w:div>
        <w:div w:id="1611357276">
          <w:marLeft w:val="480"/>
          <w:marRight w:val="0"/>
          <w:marTop w:val="0"/>
          <w:marBottom w:val="0"/>
          <w:divBdr>
            <w:top w:val="none" w:sz="0" w:space="0" w:color="auto"/>
            <w:left w:val="none" w:sz="0" w:space="0" w:color="auto"/>
            <w:bottom w:val="none" w:sz="0" w:space="0" w:color="auto"/>
            <w:right w:val="none" w:sz="0" w:space="0" w:color="auto"/>
          </w:divBdr>
        </w:div>
        <w:div w:id="1179931053">
          <w:marLeft w:val="480"/>
          <w:marRight w:val="0"/>
          <w:marTop w:val="0"/>
          <w:marBottom w:val="0"/>
          <w:divBdr>
            <w:top w:val="none" w:sz="0" w:space="0" w:color="auto"/>
            <w:left w:val="none" w:sz="0" w:space="0" w:color="auto"/>
            <w:bottom w:val="none" w:sz="0" w:space="0" w:color="auto"/>
            <w:right w:val="none" w:sz="0" w:space="0" w:color="auto"/>
          </w:divBdr>
        </w:div>
        <w:div w:id="2053310460">
          <w:marLeft w:val="480"/>
          <w:marRight w:val="0"/>
          <w:marTop w:val="0"/>
          <w:marBottom w:val="0"/>
          <w:divBdr>
            <w:top w:val="none" w:sz="0" w:space="0" w:color="auto"/>
            <w:left w:val="none" w:sz="0" w:space="0" w:color="auto"/>
            <w:bottom w:val="none" w:sz="0" w:space="0" w:color="auto"/>
            <w:right w:val="none" w:sz="0" w:space="0" w:color="auto"/>
          </w:divBdr>
        </w:div>
        <w:div w:id="1521551242">
          <w:marLeft w:val="480"/>
          <w:marRight w:val="0"/>
          <w:marTop w:val="0"/>
          <w:marBottom w:val="0"/>
          <w:divBdr>
            <w:top w:val="none" w:sz="0" w:space="0" w:color="auto"/>
            <w:left w:val="none" w:sz="0" w:space="0" w:color="auto"/>
            <w:bottom w:val="none" w:sz="0" w:space="0" w:color="auto"/>
            <w:right w:val="none" w:sz="0" w:space="0" w:color="auto"/>
          </w:divBdr>
        </w:div>
        <w:div w:id="1034649383">
          <w:marLeft w:val="480"/>
          <w:marRight w:val="0"/>
          <w:marTop w:val="0"/>
          <w:marBottom w:val="0"/>
          <w:divBdr>
            <w:top w:val="none" w:sz="0" w:space="0" w:color="auto"/>
            <w:left w:val="none" w:sz="0" w:space="0" w:color="auto"/>
            <w:bottom w:val="none" w:sz="0" w:space="0" w:color="auto"/>
            <w:right w:val="none" w:sz="0" w:space="0" w:color="auto"/>
          </w:divBdr>
        </w:div>
        <w:div w:id="717700423">
          <w:marLeft w:val="480"/>
          <w:marRight w:val="0"/>
          <w:marTop w:val="0"/>
          <w:marBottom w:val="0"/>
          <w:divBdr>
            <w:top w:val="none" w:sz="0" w:space="0" w:color="auto"/>
            <w:left w:val="none" w:sz="0" w:space="0" w:color="auto"/>
            <w:bottom w:val="none" w:sz="0" w:space="0" w:color="auto"/>
            <w:right w:val="none" w:sz="0" w:space="0" w:color="auto"/>
          </w:divBdr>
        </w:div>
        <w:div w:id="1949965671">
          <w:marLeft w:val="480"/>
          <w:marRight w:val="0"/>
          <w:marTop w:val="0"/>
          <w:marBottom w:val="0"/>
          <w:divBdr>
            <w:top w:val="none" w:sz="0" w:space="0" w:color="auto"/>
            <w:left w:val="none" w:sz="0" w:space="0" w:color="auto"/>
            <w:bottom w:val="none" w:sz="0" w:space="0" w:color="auto"/>
            <w:right w:val="none" w:sz="0" w:space="0" w:color="auto"/>
          </w:divBdr>
        </w:div>
        <w:div w:id="34157684">
          <w:marLeft w:val="480"/>
          <w:marRight w:val="0"/>
          <w:marTop w:val="0"/>
          <w:marBottom w:val="0"/>
          <w:divBdr>
            <w:top w:val="none" w:sz="0" w:space="0" w:color="auto"/>
            <w:left w:val="none" w:sz="0" w:space="0" w:color="auto"/>
            <w:bottom w:val="none" w:sz="0" w:space="0" w:color="auto"/>
            <w:right w:val="none" w:sz="0" w:space="0" w:color="auto"/>
          </w:divBdr>
        </w:div>
        <w:div w:id="1279220837">
          <w:marLeft w:val="480"/>
          <w:marRight w:val="0"/>
          <w:marTop w:val="0"/>
          <w:marBottom w:val="0"/>
          <w:divBdr>
            <w:top w:val="none" w:sz="0" w:space="0" w:color="auto"/>
            <w:left w:val="none" w:sz="0" w:space="0" w:color="auto"/>
            <w:bottom w:val="none" w:sz="0" w:space="0" w:color="auto"/>
            <w:right w:val="none" w:sz="0" w:space="0" w:color="auto"/>
          </w:divBdr>
        </w:div>
        <w:div w:id="622805451">
          <w:marLeft w:val="480"/>
          <w:marRight w:val="0"/>
          <w:marTop w:val="0"/>
          <w:marBottom w:val="0"/>
          <w:divBdr>
            <w:top w:val="none" w:sz="0" w:space="0" w:color="auto"/>
            <w:left w:val="none" w:sz="0" w:space="0" w:color="auto"/>
            <w:bottom w:val="none" w:sz="0" w:space="0" w:color="auto"/>
            <w:right w:val="none" w:sz="0" w:space="0" w:color="auto"/>
          </w:divBdr>
        </w:div>
        <w:div w:id="825050259">
          <w:marLeft w:val="480"/>
          <w:marRight w:val="0"/>
          <w:marTop w:val="0"/>
          <w:marBottom w:val="0"/>
          <w:divBdr>
            <w:top w:val="none" w:sz="0" w:space="0" w:color="auto"/>
            <w:left w:val="none" w:sz="0" w:space="0" w:color="auto"/>
            <w:bottom w:val="none" w:sz="0" w:space="0" w:color="auto"/>
            <w:right w:val="none" w:sz="0" w:space="0" w:color="auto"/>
          </w:divBdr>
        </w:div>
        <w:div w:id="1512337605">
          <w:marLeft w:val="480"/>
          <w:marRight w:val="0"/>
          <w:marTop w:val="0"/>
          <w:marBottom w:val="0"/>
          <w:divBdr>
            <w:top w:val="none" w:sz="0" w:space="0" w:color="auto"/>
            <w:left w:val="none" w:sz="0" w:space="0" w:color="auto"/>
            <w:bottom w:val="none" w:sz="0" w:space="0" w:color="auto"/>
            <w:right w:val="none" w:sz="0" w:space="0" w:color="auto"/>
          </w:divBdr>
        </w:div>
        <w:div w:id="1725720080">
          <w:marLeft w:val="480"/>
          <w:marRight w:val="0"/>
          <w:marTop w:val="0"/>
          <w:marBottom w:val="0"/>
          <w:divBdr>
            <w:top w:val="none" w:sz="0" w:space="0" w:color="auto"/>
            <w:left w:val="none" w:sz="0" w:space="0" w:color="auto"/>
            <w:bottom w:val="none" w:sz="0" w:space="0" w:color="auto"/>
            <w:right w:val="none" w:sz="0" w:space="0" w:color="auto"/>
          </w:divBdr>
        </w:div>
        <w:div w:id="611058497">
          <w:marLeft w:val="480"/>
          <w:marRight w:val="0"/>
          <w:marTop w:val="0"/>
          <w:marBottom w:val="0"/>
          <w:divBdr>
            <w:top w:val="none" w:sz="0" w:space="0" w:color="auto"/>
            <w:left w:val="none" w:sz="0" w:space="0" w:color="auto"/>
            <w:bottom w:val="none" w:sz="0" w:space="0" w:color="auto"/>
            <w:right w:val="none" w:sz="0" w:space="0" w:color="auto"/>
          </w:divBdr>
        </w:div>
        <w:div w:id="1748838621">
          <w:marLeft w:val="480"/>
          <w:marRight w:val="0"/>
          <w:marTop w:val="0"/>
          <w:marBottom w:val="0"/>
          <w:divBdr>
            <w:top w:val="none" w:sz="0" w:space="0" w:color="auto"/>
            <w:left w:val="none" w:sz="0" w:space="0" w:color="auto"/>
            <w:bottom w:val="none" w:sz="0" w:space="0" w:color="auto"/>
            <w:right w:val="none" w:sz="0" w:space="0" w:color="auto"/>
          </w:divBdr>
        </w:div>
        <w:div w:id="832910234">
          <w:marLeft w:val="480"/>
          <w:marRight w:val="0"/>
          <w:marTop w:val="0"/>
          <w:marBottom w:val="0"/>
          <w:divBdr>
            <w:top w:val="none" w:sz="0" w:space="0" w:color="auto"/>
            <w:left w:val="none" w:sz="0" w:space="0" w:color="auto"/>
            <w:bottom w:val="none" w:sz="0" w:space="0" w:color="auto"/>
            <w:right w:val="none" w:sz="0" w:space="0" w:color="auto"/>
          </w:divBdr>
        </w:div>
        <w:div w:id="837506183">
          <w:marLeft w:val="480"/>
          <w:marRight w:val="0"/>
          <w:marTop w:val="0"/>
          <w:marBottom w:val="0"/>
          <w:divBdr>
            <w:top w:val="none" w:sz="0" w:space="0" w:color="auto"/>
            <w:left w:val="none" w:sz="0" w:space="0" w:color="auto"/>
            <w:bottom w:val="none" w:sz="0" w:space="0" w:color="auto"/>
            <w:right w:val="none" w:sz="0" w:space="0" w:color="auto"/>
          </w:divBdr>
        </w:div>
        <w:div w:id="1294410355">
          <w:marLeft w:val="480"/>
          <w:marRight w:val="0"/>
          <w:marTop w:val="0"/>
          <w:marBottom w:val="0"/>
          <w:divBdr>
            <w:top w:val="none" w:sz="0" w:space="0" w:color="auto"/>
            <w:left w:val="none" w:sz="0" w:space="0" w:color="auto"/>
            <w:bottom w:val="none" w:sz="0" w:space="0" w:color="auto"/>
            <w:right w:val="none" w:sz="0" w:space="0" w:color="auto"/>
          </w:divBdr>
        </w:div>
        <w:div w:id="591015316">
          <w:marLeft w:val="480"/>
          <w:marRight w:val="0"/>
          <w:marTop w:val="0"/>
          <w:marBottom w:val="0"/>
          <w:divBdr>
            <w:top w:val="none" w:sz="0" w:space="0" w:color="auto"/>
            <w:left w:val="none" w:sz="0" w:space="0" w:color="auto"/>
            <w:bottom w:val="none" w:sz="0" w:space="0" w:color="auto"/>
            <w:right w:val="none" w:sz="0" w:space="0" w:color="auto"/>
          </w:divBdr>
        </w:div>
        <w:div w:id="321743054">
          <w:marLeft w:val="480"/>
          <w:marRight w:val="0"/>
          <w:marTop w:val="0"/>
          <w:marBottom w:val="0"/>
          <w:divBdr>
            <w:top w:val="none" w:sz="0" w:space="0" w:color="auto"/>
            <w:left w:val="none" w:sz="0" w:space="0" w:color="auto"/>
            <w:bottom w:val="none" w:sz="0" w:space="0" w:color="auto"/>
            <w:right w:val="none" w:sz="0" w:space="0" w:color="auto"/>
          </w:divBdr>
        </w:div>
        <w:div w:id="1475639433">
          <w:marLeft w:val="480"/>
          <w:marRight w:val="0"/>
          <w:marTop w:val="0"/>
          <w:marBottom w:val="0"/>
          <w:divBdr>
            <w:top w:val="none" w:sz="0" w:space="0" w:color="auto"/>
            <w:left w:val="none" w:sz="0" w:space="0" w:color="auto"/>
            <w:bottom w:val="none" w:sz="0" w:space="0" w:color="auto"/>
            <w:right w:val="none" w:sz="0" w:space="0" w:color="auto"/>
          </w:divBdr>
        </w:div>
        <w:div w:id="1451969501">
          <w:marLeft w:val="480"/>
          <w:marRight w:val="0"/>
          <w:marTop w:val="0"/>
          <w:marBottom w:val="0"/>
          <w:divBdr>
            <w:top w:val="none" w:sz="0" w:space="0" w:color="auto"/>
            <w:left w:val="none" w:sz="0" w:space="0" w:color="auto"/>
            <w:bottom w:val="none" w:sz="0" w:space="0" w:color="auto"/>
            <w:right w:val="none" w:sz="0" w:space="0" w:color="auto"/>
          </w:divBdr>
        </w:div>
        <w:div w:id="2089886672">
          <w:marLeft w:val="480"/>
          <w:marRight w:val="0"/>
          <w:marTop w:val="0"/>
          <w:marBottom w:val="0"/>
          <w:divBdr>
            <w:top w:val="none" w:sz="0" w:space="0" w:color="auto"/>
            <w:left w:val="none" w:sz="0" w:space="0" w:color="auto"/>
            <w:bottom w:val="none" w:sz="0" w:space="0" w:color="auto"/>
            <w:right w:val="none" w:sz="0" w:space="0" w:color="auto"/>
          </w:divBdr>
        </w:div>
        <w:div w:id="1954047542">
          <w:marLeft w:val="480"/>
          <w:marRight w:val="0"/>
          <w:marTop w:val="0"/>
          <w:marBottom w:val="0"/>
          <w:divBdr>
            <w:top w:val="none" w:sz="0" w:space="0" w:color="auto"/>
            <w:left w:val="none" w:sz="0" w:space="0" w:color="auto"/>
            <w:bottom w:val="none" w:sz="0" w:space="0" w:color="auto"/>
            <w:right w:val="none" w:sz="0" w:space="0" w:color="auto"/>
          </w:divBdr>
        </w:div>
        <w:div w:id="1218662663">
          <w:marLeft w:val="480"/>
          <w:marRight w:val="0"/>
          <w:marTop w:val="0"/>
          <w:marBottom w:val="0"/>
          <w:divBdr>
            <w:top w:val="none" w:sz="0" w:space="0" w:color="auto"/>
            <w:left w:val="none" w:sz="0" w:space="0" w:color="auto"/>
            <w:bottom w:val="none" w:sz="0" w:space="0" w:color="auto"/>
            <w:right w:val="none" w:sz="0" w:space="0" w:color="auto"/>
          </w:divBdr>
        </w:div>
        <w:div w:id="737018334">
          <w:marLeft w:val="480"/>
          <w:marRight w:val="0"/>
          <w:marTop w:val="0"/>
          <w:marBottom w:val="0"/>
          <w:divBdr>
            <w:top w:val="none" w:sz="0" w:space="0" w:color="auto"/>
            <w:left w:val="none" w:sz="0" w:space="0" w:color="auto"/>
            <w:bottom w:val="none" w:sz="0" w:space="0" w:color="auto"/>
            <w:right w:val="none" w:sz="0" w:space="0" w:color="auto"/>
          </w:divBdr>
        </w:div>
        <w:div w:id="661929672">
          <w:marLeft w:val="480"/>
          <w:marRight w:val="0"/>
          <w:marTop w:val="0"/>
          <w:marBottom w:val="0"/>
          <w:divBdr>
            <w:top w:val="none" w:sz="0" w:space="0" w:color="auto"/>
            <w:left w:val="none" w:sz="0" w:space="0" w:color="auto"/>
            <w:bottom w:val="none" w:sz="0" w:space="0" w:color="auto"/>
            <w:right w:val="none" w:sz="0" w:space="0" w:color="auto"/>
          </w:divBdr>
        </w:div>
        <w:div w:id="614748713">
          <w:marLeft w:val="480"/>
          <w:marRight w:val="0"/>
          <w:marTop w:val="0"/>
          <w:marBottom w:val="0"/>
          <w:divBdr>
            <w:top w:val="none" w:sz="0" w:space="0" w:color="auto"/>
            <w:left w:val="none" w:sz="0" w:space="0" w:color="auto"/>
            <w:bottom w:val="none" w:sz="0" w:space="0" w:color="auto"/>
            <w:right w:val="none" w:sz="0" w:space="0" w:color="auto"/>
          </w:divBdr>
        </w:div>
        <w:div w:id="313753159">
          <w:marLeft w:val="480"/>
          <w:marRight w:val="0"/>
          <w:marTop w:val="0"/>
          <w:marBottom w:val="0"/>
          <w:divBdr>
            <w:top w:val="none" w:sz="0" w:space="0" w:color="auto"/>
            <w:left w:val="none" w:sz="0" w:space="0" w:color="auto"/>
            <w:bottom w:val="none" w:sz="0" w:space="0" w:color="auto"/>
            <w:right w:val="none" w:sz="0" w:space="0" w:color="auto"/>
          </w:divBdr>
        </w:div>
        <w:div w:id="405228396">
          <w:marLeft w:val="480"/>
          <w:marRight w:val="0"/>
          <w:marTop w:val="0"/>
          <w:marBottom w:val="0"/>
          <w:divBdr>
            <w:top w:val="none" w:sz="0" w:space="0" w:color="auto"/>
            <w:left w:val="none" w:sz="0" w:space="0" w:color="auto"/>
            <w:bottom w:val="none" w:sz="0" w:space="0" w:color="auto"/>
            <w:right w:val="none" w:sz="0" w:space="0" w:color="auto"/>
          </w:divBdr>
        </w:div>
        <w:div w:id="441611075">
          <w:marLeft w:val="480"/>
          <w:marRight w:val="0"/>
          <w:marTop w:val="0"/>
          <w:marBottom w:val="0"/>
          <w:divBdr>
            <w:top w:val="none" w:sz="0" w:space="0" w:color="auto"/>
            <w:left w:val="none" w:sz="0" w:space="0" w:color="auto"/>
            <w:bottom w:val="none" w:sz="0" w:space="0" w:color="auto"/>
            <w:right w:val="none" w:sz="0" w:space="0" w:color="auto"/>
          </w:divBdr>
        </w:div>
        <w:div w:id="246037806">
          <w:marLeft w:val="480"/>
          <w:marRight w:val="0"/>
          <w:marTop w:val="0"/>
          <w:marBottom w:val="0"/>
          <w:divBdr>
            <w:top w:val="none" w:sz="0" w:space="0" w:color="auto"/>
            <w:left w:val="none" w:sz="0" w:space="0" w:color="auto"/>
            <w:bottom w:val="none" w:sz="0" w:space="0" w:color="auto"/>
            <w:right w:val="none" w:sz="0" w:space="0" w:color="auto"/>
          </w:divBdr>
        </w:div>
        <w:div w:id="862985141">
          <w:marLeft w:val="480"/>
          <w:marRight w:val="0"/>
          <w:marTop w:val="0"/>
          <w:marBottom w:val="0"/>
          <w:divBdr>
            <w:top w:val="none" w:sz="0" w:space="0" w:color="auto"/>
            <w:left w:val="none" w:sz="0" w:space="0" w:color="auto"/>
            <w:bottom w:val="none" w:sz="0" w:space="0" w:color="auto"/>
            <w:right w:val="none" w:sz="0" w:space="0" w:color="auto"/>
          </w:divBdr>
        </w:div>
        <w:div w:id="1919056692">
          <w:marLeft w:val="480"/>
          <w:marRight w:val="0"/>
          <w:marTop w:val="0"/>
          <w:marBottom w:val="0"/>
          <w:divBdr>
            <w:top w:val="none" w:sz="0" w:space="0" w:color="auto"/>
            <w:left w:val="none" w:sz="0" w:space="0" w:color="auto"/>
            <w:bottom w:val="none" w:sz="0" w:space="0" w:color="auto"/>
            <w:right w:val="none" w:sz="0" w:space="0" w:color="auto"/>
          </w:divBdr>
        </w:div>
        <w:div w:id="596909238">
          <w:marLeft w:val="480"/>
          <w:marRight w:val="0"/>
          <w:marTop w:val="0"/>
          <w:marBottom w:val="0"/>
          <w:divBdr>
            <w:top w:val="none" w:sz="0" w:space="0" w:color="auto"/>
            <w:left w:val="none" w:sz="0" w:space="0" w:color="auto"/>
            <w:bottom w:val="none" w:sz="0" w:space="0" w:color="auto"/>
            <w:right w:val="none" w:sz="0" w:space="0" w:color="auto"/>
          </w:divBdr>
        </w:div>
        <w:div w:id="2052220848">
          <w:marLeft w:val="480"/>
          <w:marRight w:val="0"/>
          <w:marTop w:val="0"/>
          <w:marBottom w:val="0"/>
          <w:divBdr>
            <w:top w:val="none" w:sz="0" w:space="0" w:color="auto"/>
            <w:left w:val="none" w:sz="0" w:space="0" w:color="auto"/>
            <w:bottom w:val="none" w:sz="0" w:space="0" w:color="auto"/>
            <w:right w:val="none" w:sz="0" w:space="0" w:color="auto"/>
          </w:divBdr>
        </w:div>
        <w:div w:id="1690175640">
          <w:marLeft w:val="480"/>
          <w:marRight w:val="0"/>
          <w:marTop w:val="0"/>
          <w:marBottom w:val="0"/>
          <w:divBdr>
            <w:top w:val="none" w:sz="0" w:space="0" w:color="auto"/>
            <w:left w:val="none" w:sz="0" w:space="0" w:color="auto"/>
            <w:bottom w:val="none" w:sz="0" w:space="0" w:color="auto"/>
            <w:right w:val="none" w:sz="0" w:space="0" w:color="auto"/>
          </w:divBdr>
        </w:div>
        <w:div w:id="1241057062">
          <w:marLeft w:val="480"/>
          <w:marRight w:val="0"/>
          <w:marTop w:val="0"/>
          <w:marBottom w:val="0"/>
          <w:divBdr>
            <w:top w:val="none" w:sz="0" w:space="0" w:color="auto"/>
            <w:left w:val="none" w:sz="0" w:space="0" w:color="auto"/>
            <w:bottom w:val="none" w:sz="0" w:space="0" w:color="auto"/>
            <w:right w:val="none" w:sz="0" w:space="0" w:color="auto"/>
          </w:divBdr>
        </w:div>
        <w:div w:id="1325889531">
          <w:marLeft w:val="480"/>
          <w:marRight w:val="0"/>
          <w:marTop w:val="0"/>
          <w:marBottom w:val="0"/>
          <w:divBdr>
            <w:top w:val="none" w:sz="0" w:space="0" w:color="auto"/>
            <w:left w:val="none" w:sz="0" w:space="0" w:color="auto"/>
            <w:bottom w:val="none" w:sz="0" w:space="0" w:color="auto"/>
            <w:right w:val="none" w:sz="0" w:space="0" w:color="auto"/>
          </w:divBdr>
        </w:div>
        <w:div w:id="294263570">
          <w:marLeft w:val="480"/>
          <w:marRight w:val="0"/>
          <w:marTop w:val="0"/>
          <w:marBottom w:val="0"/>
          <w:divBdr>
            <w:top w:val="none" w:sz="0" w:space="0" w:color="auto"/>
            <w:left w:val="none" w:sz="0" w:space="0" w:color="auto"/>
            <w:bottom w:val="none" w:sz="0" w:space="0" w:color="auto"/>
            <w:right w:val="none" w:sz="0" w:space="0" w:color="auto"/>
          </w:divBdr>
        </w:div>
        <w:div w:id="596715660">
          <w:marLeft w:val="480"/>
          <w:marRight w:val="0"/>
          <w:marTop w:val="0"/>
          <w:marBottom w:val="0"/>
          <w:divBdr>
            <w:top w:val="none" w:sz="0" w:space="0" w:color="auto"/>
            <w:left w:val="none" w:sz="0" w:space="0" w:color="auto"/>
            <w:bottom w:val="none" w:sz="0" w:space="0" w:color="auto"/>
            <w:right w:val="none" w:sz="0" w:space="0" w:color="auto"/>
          </w:divBdr>
        </w:div>
        <w:div w:id="89014299">
          <w:marLeft w:val="480"/>
          <w:marRight w:val="0"/>
          <w:marTop w:val="0"/>
          <w:marBottom w:val="0"/>
          <w:divBdr>
            <w:top w:val="none" w:sz="0" w:space="0" w:color="auto"/>
            <w:left w:val="none" w:sz="0" w:space="0" w:color="auto"/>
            <w:bottom w:val="none" w:sz="0" w:space="0" w:color="auto"/>
            <w:right w:val="none" w:sz="0" w:space="0" w:color="auto"/>
          </w:divBdr>
        </w:div>
        <w:div w:id="1999310773">
          <w:marLeft w:val="480"/>
          <w:marRight w:val="0"/>
          <w:marTop w:val="0"/>
          <w:marBottom w:val="0"/>
          <w:divBdr>
            <w:top w:val="none" w:sz="0" w:space="0" w:color="auto"/>
            <w:left w:val="none" w:sz="0" w:space="0" w:color="auto"/>
            <w:bottom w:val="none" w:sz="0" w:space="0" w:color="auto"/>
            <w:right w:val="none" w:sz="0" w:space="0" w:color="auto"/>
          </w:divBdr>
        </w:div>
        <w:div w:id="425153707">
          <w:marLeft w:val="480"/>
          <w:marRight w:val="0"/>
          <w:marTop w:val="0"/>
          <w:marBottom w:val="0"/>
          <w:divBdr>
            <w:top w:val="none" w:sz="0" w:space="0" w:color="auto"/>
            <w:left w:val="none" w:sz="0" w:space="0" w:color="auto"/>
            <w:bottom w:val="none" w:sz="0" w:space="0" w:color="auto"/>
            <w:right w:val="none" w:sz="0" w:space="0" w:color="auto"/>
          </w:divBdr>
        </w:div>
        <w:div w:id="1469712528">
          <w:marLeft w:val="480"/>
          <w:marRight w:val="0"/>
          <w:marTop w:val="0"/>
          <w:marBottom w:val="0"/>
          <w:divBdr>
            <w:top w:val="none" w:sz="0" w:space="0" w:color="auto"/>
            <w:left w:val="none" w:sz="0" w:space="0" w:color="auto"/>
            <w:bottom w:val="none" w:sz="0" w:space="0" w:color="auto"/>
            <w:right w:val="none" w:sz="0" w:space="0" w:color="auto"/>
          </w:divBdr>
        </w:div>
        <w:div w:id="342589201">
          <w:marLeft w:val="480"/>
          <w:marRight w:val="0"/>
          <w:marTop w:val="0"/>
          <w:marBottom w:val="0"/>
          <w:divBdr>
            <w:top w:val="none" w:sz="0" w:space="0" w:color="auto"/>
            <w:left w:val="none" w:sz="0" w:space="0" w:color="auto"/>
            <w:bottom w:val="none" w:sz="0" w:space="0" w:color="auto"/>
            <w:right w:val="none" w:sz="0" w:space="0" w:color="auto"/>
          </w:divBdr>
        </w:div>
        <w:div w:id="1388147819">
          <w:marLeft w:val="480"/>
          <w:marRight w:val="0"/>
          <w:marTop w:val="0"/>
          <w:marBottom w:val="0"/>
          <w:divBdr>
            <w:top w:val="none" w:sz="0" w:space="0" w:color="auto"/>
            <w:left w:val="none" w:sz="0" w:space="0" w:color="auto"/>
            <w:bottom w:val="none" w:sz="0" w:space="0" w:color="auto"/>
            <w:right w:val="none" w:sz="0" w:space="0" w:color="auto"/>
          </w:divBdr>
        </w:div>
        <w:div w:id="1166752539">
          <w:marLeft w:val="480"/>
          <w:marRight w:val="0"/>
          <w:marTop w:val="0"/>
          <w:marBottom w:val="0"/>
          <w:divBdr>
            <w:top w:val="none" w:sz="0" w:space="0" w:color="auto"/>
            <w:left w:val="none" w:sz="0" w:space="0" w:color="auto"/>
            <w:bottom w:val="none" w:sz="0" w:space="0" w:color="auto"/>
            <w:right w:val="none" w:sz="0" w:space="0" w:color="auto"/>
          </w:divBdr>
        </w:div>
      </w:divsChild>
    </w:div>
    <w:div w:id="518932918">
      <w:bodyDiv w:val="1"/>
      <w:marLeft w:val="0"/>
      <w:marRight w:val="0"/>
      <w:marTop w:val="0"/>
      <w:marBottom w:val="0"/>
      <w:divBdr>
        <w:top w:val="none" w:sz="0" w:space="0" w:color="auto"/>
        <w:left w:val="none" w:sz="0" w:space="0" w:color="auto"/>
        <w:bottom w:val="none" w:sz="0" w:space="0" w:color="auto"/>
        <w:right w:val="none" w:sz="0" w:space="0" w:color="auto"/>
      </w:divBdr>
    </w:div>
    <w:div w:id="519123268">
      <w:bodyDiv w:val="1"/>
      <w:marLeft w:val="0"/>
      <w:marRight w:val="0"/>
      <w:marTop w:val="0"/>
      <w:marBottom w:val="0"/>
      <w:divBdr>
        <w:top w:val="none" w:sz="0" w:space="0" w:color="auto"/>
        <w:left w:val="none" w:sz="0" w:space="0" w:color="auto"/>
        <w:bottom w:val="none" w:sz="0" w:space="0" w:color="auto"/>
        <w:right w:val="none" w:sz="0" w:space="0" w:color="auto"/>
      </w:divBdr>
    </w:div>
    <w:div w:id="520901565">
      <w:bodyDiv w:val="1"/>
      <w:marLeft w:val="0"/>
      <w:marRight w:val="0"/>
      <w:marTop w:val="0"/>
      <w:marBottom w:val="0"/>
      <w:divBdr>
        <w:top w:val="none" w:sz="0" w:space="0" w:color="auto"/>
        <w:left w:val="none" w:sz="0" w:space="0" w:color="auto"/>
        <w:bottom w:val="none" w:sz="0" w:space="0" w:color="auto"/>
        <w:right w:val="none" w:sz="0" w:space="0" w:color="auto"/>
      </w:divBdr>
    </w:div>
    <w:div w:id="522016272">
      <w:bodyDiv w:val="1"/>
      <w:marLeft w:val="0"/>
      <w:marRight w:val="0"/>
      <w:marTop w:val="0"/>
      <w:marBottom w:val="0"/>
      <w:divBdr>
        <w:top w:val="none" w:sz="0" w:space="0" w:color="auto"/>
        <w:left w:val="none" w:sz="0" w:space="0" w:color="auto"/>
        <w:bottom w:val="none" w:sz="0" w:space="0" w:color="auto"/>
        <w:right w:val="none" w:sz="0" w:space="0" w:color="auto"/>
      </w:divBdr>
    </w:div>
    <w:div w:id="522866414">
      <w:bodyDiv w:val="1"/>
      <w:marLeft w:val="0"/>
      <w:marRight w:val="0"/>
      <w:marTop w:val="0"/>
      <w:marBottom w:val="0"/>
      <w:divBdr>
        <w:top w:val="none" w:sz="0" w:space="0" w:color="auto"/>
        <w:left w:val="none" w:sz="0" w:space="0" w:color="auto"/>
        <w:bottom w:val="none" w:sz="0" w:space="0" w:color="auto"/>
        <w:right w:val="none" w:sz="0" w:space="0" w:color="auto"/>
      </w:divBdr>
    </w:div>
    <w:div w:id="523832691">
      <w:bodyDiv w:val="1"/>
      <w:marLeft w:val="0"/>
      <w:marRight w:val="0"/>
      <w:marTop w:val="0"/>
      <w:marBottom w:val="0"/>
      <w:divBdr>
        <w:top w:val="none" w:sz="0" w:space="0" w:color="auto"/>
        <w:left w:val="none" w:sz="0" w:space="0" w:color="auto"/>
        <w:bottom w:val="none" w:sz="0" w:space="0" w:color="auto"/>
        <w:right w:val="none" w:sz="0" w:space="0" w:color="auto"/>
      </w:divBdr>
    </w:div>
    <w:div w:id="526525620">
      <w:bodyDiv w:val="1"/>
      <w:marLeft w:val="0"/>
      <w:marRight w:val="0"/>
      <w:marTop w:val="0"/>
      <w:marBottom w:val="0"/>
      <w:divBdr>
        <w:top w:val="none" w:sz="0" w:space="0" w:color="auto"/>
        <w:left w:val="none" w:sz="0" w:space="0" w:color="auto"/>
        <w:bottom w:val="none" w:sz="0" w:space="0" w:color="auto"/>
        <w:right w:val="none" w:sz="0" w:space="0" w:color="auto"/>
      </w:divBdr>
    </w:div>
    <w:div w:id="527064166">
      <w:bodyDiv w:val="1"/>
      <w:marLeft w:val="0"/>
      <w:marRight w:val="0"/>
      <w:marTop w:val="0"/>
      <w:marBottom w:val="0"/>
      <w:divBdr>
        <w:top w:val="none" w:sz="0" w:space="0" w:color="auto"/>
        <w:left w:val="none" w:sz="0" w:space="0" w:color="auto"/>
        <w:bottom w:val="none" w:sz="0" w:space="0" w:color="auto"/>
        <w:right w:val="none" w:sz="0" w:space="0" w:color="auto"/>
      </w:divBdr>
    </w:div>
    <w:div w:id="528376651">
      <w:bodyDiv w:val="1"/>
      <w:marLeft w:val="0"/>
      <w:marRight w:val="0"/>
      <w:marTop w:val="0"/>
      <w:marBottom w:val="0"/>
      <w:divBdr>
        <w:top w:val="none" w:sz="0" w:space="0" w:color="auto"/>
        <w:left w:val="none" w:sz="0" w:space="0" w:color="auto"/>
        <w:bottom w:val="none" w:sz="0" w:space="0" w:color="auto"/>
        <w:right w:val="none" w:sz="0" w:space="0" w:color="auto"/>
      </w:divBdr>
    </w:div>
    <w:div w:id="529224625">
      <w:bodyDiv w:val="1"/>
      <w:marLeft w:val="0"/>
      <w:marRight w:val="0"/>
      <w:marTop w:val="0"/>
      <w:marBottom w:val="0"/>
      <w:divBdr>
        <w:top w:val="none" w:sz="0" w:space="0" w:color="auto"/>
        <w:left w:val="none" w:sz="0" w:space="0" w:color="auto"/>
        <w:bottom w:val="none" w:sz="0" w:space="0" w:color="auto"/>
        <w:right w:val="none" w:sz="0" w:space="0" w:color="auto"/>
      </w:divBdr>
    </w:div>
    <w:div w:id="530074228">
      <w:bodyDiv w:val="1"/>
      <w:marLeft w:val="0"/>
      <w:marRight w:val="0"/>
      <w:marTop w:val="0"/>
      <w:marBottom w:val="0"/>
      <w:divBdr>
        <w:top w:val="none" w:sz="0" w:space="0" w:color="auto"/>
        <w:left w:val="none" w:sz="0" w:space="0" w:color="auto"/>
        <w:bottom w:val="none" w:sz="0" w:space="0" w:color="auto"/>
        <w:right w:val="none" w:sz="0" w:space="0" w:color="auto"/>
      </w:divBdr>
    </w:div>
    <w:div w:id="534150870">
      <w:bodyDiv w:val="1"/>
      <w:marLeft w:val="0"/>
      <w:marRight w:val="0"/>
      <w:marTop w:val="0"/>
      <w:marBottom w:val="0"/>
      <w:divBdr>
        <w:top w:val="none" w:sz="0" w:space="0" w:color="auto"/>
        <w:left w:val="none" w:sz="0" w:space="0" w:color="auto"/>
        <w:bottom w:val="none" w:sz="0" w:space="0" w:color="auto"/>
        <w:right w:val="none" w:sz="0" w:space="0" w:color="auto"/>
      </w:divBdr>
    </w:div>
    <w:div w:id="534318433">
      <w:bodyDiv w:val="1"/>
      <w:marLeft w:val="0"/>
      <w:marRight w:val="0"/>
      <w:marTop w:val="0"/>
      <w:marBottom w:val="0"/>
      <w:divBdr>
        <w:top w:val="none" w:sz="0" w:space="0" w:color="auto"/>
        <w:left w:val="none" w:sz="0" w:space="0" w:color="auto"/>
        <w:bottom w:val="none" w:sz="0" w:space="0" w:color="auto"/>
        <w:right w:val="none" w:sz="0" w:space="0" w:color="auto"/>
      </w:divBdr>
    </w:div>
    <w:div w:id="534389529">
      <w:bodyDiv w:val="1"/>
      <w:marLeft w:val="0"/>
      <w:marRight w:val="0"/>
      <w:marTop w:val="0"/>
      <w:marBottom w:val="0"/>
      <w:divBdr>
        <w:top w:val="none" w:sz="0" w:space="0" w:color="auto"/>
        <w:left w:val="none" w:sz="0" w:space="0" w:color="auto"/>
        <w:bottom w:val="none" w:sz="0" w:space="0" w:color="auto"/>
        <w:right w:val="none" w:sz="0" w:space="0" w:color="auto"/>
      </w:divBdr>
    </w:div>
    <w:div w:id="536240051">
      <w:bodyDiv w:val="1"/>
      <w:marLeft w:val="0"/>
      <w:marRight w:val="0"/>
      <w:marTop w:val="0"/>
      <w:marBottom w:val="0"/>
      <w:divBdr>
        <w:top w:val="none" w:sz="0" w:space="0" w:color="auto"/>
        <w:left w:val="none" w:sz="0" w:space="0" w:color="auto"/>
        <w:bottom w:val="none" w:sz="0" w:space="0" w:color="auto"/>
        <w:right w:val="none" w:sz="0" w:space="0" w:color="auto"/>
      </w:divBdr>
    </w:div>
    <w:div w:id="537200430">
      <w:bodyDiv w:val="1"/>
      <w:marLeft w:val="0"/>
      <w:marRight w:val="0"/>
      <w:marTop w:val="0"/>
      <w:marBottom w:val="0"/>
      <w:divBdr>
        <w:top w:val="none" w:sz="0" w:space="0" w:color="auto"/>
        <w:left w:val="none" w:sz="0" w:space="0" w:color="auto"/>
        <w:bottom w:val="none" w:sz="0" w:space="0" w:color="auto"/>
        <w:right w:val="none" w:sz="0" w:space="0" w:color="auto"/>
      </w:divBdr>
    </w:div>
    <w:div w:id="537351827">
      <w:bodyDiv w:val="1"/>
      <w:marLeft w:val="0"/>
      <w:marRight w:val="0"/>
      <w:marTop w:val="0"/>
      <w:marBottom w:val="0"/>
      <w:divBdr>
        <w:top w:val="none" w:sz="0" w:space="0" w:color="auto"/>
        <w:left w:val="none" w:sz="0" w:space="0" w:color="auto"/>
        <w:bottom w:val="none" w:sz="0" w:space="0" w:color="auto"/>
        <w:right w:val="none" w:sz="0" w:space="0" w:color="auto"/>
      </w:divBdr>
    </w:div>
    <w:div w:id="537666482">
      <w:bodyDiv w:val="1"/>
      <w:marLeft w:val="0"/>
      <w:marRight w:val="0"/>
      <w:marTop w:val="0"/>
      <w:marBottom w:val="0"/>
      <w:divBdr>
        <w:top w:val="none" w:sz="0" w:space="0" w:color="auto"/>
        <w:left w:val="none" w:sz="0" w:space="0" w:color="auto"/>
        <w:bottom w:val="none" w:sz="0" w:space="0" w:color="auto"/>
        <w:right w:val="none" w:sz="0" w:space="0" w:color="auto"/>
      </w:divBdr>
    </w:div>
    <w:div w:id="538129436">
      <w:bodyDiv w:val="1"/>
      <w:marLeft w:val="0"/>
      <w:marRight w:val="0"/>
      <w:marTop w:val="0"/>
      <w:marBottom w:val="0"/>
      <w:divBdr>
        <w:top w:val="none" w:sz="0" w:space="0" w:color="auto"/>
        <w:left w:val="none" w:sz="0" w:space="0" w:color="auto"/>
        <w:bottom w:val="none" w:sz="0" w:space="0" w:color="auto"/>
        <w:right w:val="none" w:sz="0" w:space="0" w:color="auto"/>
      </w:divBdr>
    </w:div>
    <w:div w:id="538474274">
      <w:bodyDiv w:val="1"/>
      <w:marLeft w:val="0"/>
      <w:marRight w:val="0"/>
      <w:marTop w:val="0"/>
      <w:marBottom w:val="0"/>
      <w:divBdr>
        <w:top w:val="none" w:sz="0" w:space="0" w:color="auto"/>
        <w:left w:val="none" w:sz="0" w:space="0" w:color="auto"/>
        <w:bottom w:val="none" w:sz="0" w:space="0" w:color="auto"/>
        <w:right w:val="none" w:sz="0" w:space="0" w:color="auto"/>
      </w:divBdr>
    </w:div>
    <w:div w:id="539054626">
      <w:bodyDiv w:val="1"/>
      <w:marLeft w:val="0"/>
      <w:marRight w:val="0"/>
      <w:marTop w:val="0"/>
      <w:marBottom w:val="0"/>
      <w:divBdr>
        <w:top w:val="none" w:sz="0" w:space="0" w:color="auto"/>
        <w:left w:val="none" w:sz="0" w:space="0" w:color="auto"/>
        <w:bottom w:val="none" w:sz="0" w:space="0" w:color="auto"/>
        <w:right w:val="none" w:sz="0" w:space="0" w:color="auto"/>
      </w:divBdr>
    </w:div>
    <w:div w:id="540751047">
      <w:bodyDiv w:val="1"/>
      <w:marLeft w:val="0"/>
      <w:marRight w:val="0"/>
      <w:marTop w:val="0"/>
      <w:marBottom w:val="0"/>
      <w:divBdr>
        <w:top w:val="none" w:sz="0" w:space="0" w:color="auto"/>
        <w:left w:val="none" w:sz="0" w:space="0" w:color="auto"/>
        <w:bottom w:val="none" w:sz="0" w:space="0" w:color="auto"/>
        <w:right w:val="none" w:sz="0" w:space="0" w:color="auto"/>
      </w:divBdr>
    </w:div>
    <w:div w:id="541482129">
      <w:bodyDiv w:val="1"/>
      <w:marLeft w:val="0"/>
      <w:marRight w:val="0"/>
      <w:marTop w:val="0"/>
      <w:marBottom w:val="0"/>
      <w:divBdr>
        <w:top w:val="none" w:sz="0" w:space="0" w:color="auto"/>
        <w:left w:val="none" w:sz="0" w:space="0" w:color="auto"/>
        <w:bottom w:val="none" w:sz="0" w:space="0" w:color="auto"/>
        <w:right w:val="none" w:sz="0" w:space="0" w:color="auto"/>
      </w:divBdr>
    </w:div>
    <w:div w:id="542206244">
      <w:bodyDiv w:val="1"/>
      <w:marLeft w:val="0"/>
      <w:marRight w:val="0"/>
      <w:marTop w:val="0"/>
      <w:marBottom w:val="0"/>
      <w:divBdr>
        <w:top w:val="none" w:sz="0" w:space="0" w:color="auto"/>
        <w:left w:val="none" w:sz="0" w:space="0" w:color="auto"/>
        <w:bottom w:val="none" w:sz="0" w:space="0" w:color="auto"/>
        <w:right w:val="none" w:sz="0" w:space="0" w:color="auto"/>
      </w:divBdr>
    </w:div>
    <w:div w:id="542448324">
      <w:bodyDiv w:val="1"/>
      <w:marLeft w:val="0"/>
      <w:marRight w:val="0"/>
      <w:marTop w:val="0"/>
      <w:marBottom w:val="0"/>
      <w:divBdr>
        <w:top w:val="none" w:sz="0" w:space="0" w:color="auto"/>
        <w:left w:val="none" w:sz="0" w:space="0" w:color="auto"/>
        <w:bottom w:val="none" w:sz="0" w:space="0" w:color="auto"/>
        <w:right w:val="none" w:sz="0" w:space="0" w:color="auto"/>
      </w:divBdr>
    </w:div>
    <w:div w:id="542865358">
      <w:bodyDiv w:val="1"/>
      <w:marLeft w:val="0"/>
      <w:marRight w:val="0"/>
      <w:marTop w:val="0"/>
      <w:marBottom w:val="0"/>
      <w:divBdr>
        <w:top w:val="none" w:sz="0" w:space="0" w:color="auto"/>
        <w:left w:val="none" w:sz="0" w:space="0" w:color="auto"/>
        <w:bottom w:val="none" w:sz="0" w:space="0" w:color="auto"/>
        <w:right w:val="none" w:sz="0" w:space="0" w:color="auto"/>
      </w:divBdr>
    </w:div>
    <w:div w:id="543174209">
      <w:bodyDiv w:val="1"/>
      <w:marLeft w:val="0"/>
      <w:marRight w:val="0"/>
      <w:marTop w:val="0"/>
      <w:marBottom w:val="0"/>
      <w:divBdr>
        <w:top w:val="none" w:sz="0" w:space="0" w:color="auto"/>
        <w:left w:val="none" w:sz="0" w:space="0" w:color="auto"/>
        <w:bottom w:val="none" w:sz="0" w:space="0" w:color="auto"/>
        <w:right w:val="none" w:sz="0" w:space="0" w:color="auto"/>
      </w:divBdr>
    </w:div>
    <w:div w:id="544222146">
      <w:bodyDiv w:val="1"/>
      <w:marLeft w:val="0"/>
      <w:marRight w:val="0"/>
      <w:marTop w:val="0"/>
      <w:marBottom w:val="0"/>
      <w:divBdr>
        <w:top w:val="none" w:sz="0" w:space="0" w:color="auto"/>
        <w:left w:val="none" w:sz="0" w:space="0" w:color="auto"/>
        <w:bottom w:val="none" w:sz="0" w:space="0" w:color="auto"/>
        <w:right w:val="none" w:sz="0" w:space="0" w:color="auto"/>
      </w:divBdr>
    </w:div>
    <w:div w:id="544878683">
      <w:bodyDiv w:val="1"/>
      <w:marLeft w:val="0"/>
      <w:marRight w:val="0"/>
      <w:marTop w:val="0"/>
      <w:marBottom w:val="0"/>
      <w:divBdr>
        <w:top w:val="none" w:sz="0" w:space="0" w:color="auto"/>
        <w:left w:val="none" w:sz="0" w:space="0" w:color="auto"/>
        <w:bottom w:val="none" w:sz="0" w:space="0" w:color="auto"/>
        <w:right w:val="none" w:sz="0" w:space="0" w:color="auto"/>
      </w:divBdr>
    </w:div>
    <w:div w:id="545607399">
      <w:bodyDiv w:val="1"/>
      <w:marLeft w:val="0"/>
      <w:marRight w:val="0"/>
      <w:marTop w:val="0"/>
      <w:marBottom w:val="0"/>
      <w:divBdr>
        <w:top w:val="none" w:sz="0" w:space="0" w:color="auto"/>
        <w:left w:val="none" w:sz="0" w:space="0" w:color="auto"/>
        <w:bottom w:val="none" w:sz="0" w:space="0" w:color="auto"/>
        <w:right w:val="none" w:sz="0" w:space="0" w:color="auto"/>
      </w:divBdr>
    </w:div>
    <w:div w:id="546836955">
      <w:bodyDiv w:val="1"/>
      <w:marLeft w:val="0"/>
      <w:marRight w:val="0"/>
      <w:marTop w:val="0"/>
      <w:marBottom w:val="0"/>
      <w:divBdr>
        <w:top w:val="none" w:sz="0" w:space="0" w:color="auto"/>
        <w:left w:val="none" w:sz="0" w:space="0" w:color="auto"/>
        <w:bottom w:val="none" w:sz="0" w:space="0" w:color="auto"/>
        <w:right w:val="none" w:sz="0" w:space="0" w:color="auto"/>
      </w:divBdr>
    </w:div>
    <w:div w:id="546915626">
      <w:bodyDiv w:val="1"/>
      <w:marLeft w:val="0"/>
      <w:marRight w:val="0"/>
      <w:marTop w:val="0"/>
      <w:marBottom w:val="0"/>
      <w:divBdr>
        <w:top w:val="none" w:sz="0" w:space="0" w:color="auto"/>
        <w:left w:val="none" w:sz="0" w:space="0" w:color="auto"/>
        <w:bottom w:val="none" w:sz="0" w:space="0" w:color="auto"/>
        <w:right w:val="none" w:sz="0" w:space="0" w:color="auto"/>
      </w:divBdr>
    </w:div>
    <w:div w:id="547497849">
      <w:bodyDiv w:val="1"/>
      <w:marLeft w:val="0"/>
      <w:marRight w:val="0"/>
      <w:marTop w:val="0"/>
      <w:marBottom w:val="0"/>
      <w:divBdr>
        <w:top w:val="none" w:sz="0" w:space="0" w:color="auto"/>
        <w:left w:val="none" w:sz="0" w:space="0" w:color="auto"/>
        <w:bottom w:val="none" w:sz="0" w:space="0" w:color="auto"/>
        <w:right w:val="none" w:sz="0" w:space="0" w:color="auto"/>
      </w:divBdr>
    </w:div>
    <w:div w:id="548222458">
      <w:bodyDiv w:val="1"/>
      <w:marLeft w:val="0"/>
      <w:marRight w:val="0"/>
      <w:marTop w:val="0"/>
      <w:marBottom w:val="0"/>
      <w:divBdr>
        <w:top w:val="none" w:sz="0" w:space="0" w:color="auto"/>
        <w:left w:val="none" w:sz="0" w:space="0" w:color="auto"/>
        <w:bottom w:val="none" w:sz="0" w:space="0" w:color="auto"/>
        <w:right w:val="none" w:sz="0" w:space="0" w:color="auto"/>
      </w:divBdr>
    </w:div>
    <w:div w:id="549268976">
      <w:bodyDiv w:val="1"/>
      <w:marLeft w:val="0"/>
      <w:marRight w:val="0"/>
      <w:marTop w:val="0"/>
      <w:marBottom w:val="0"/>
      <w:divBdr>
        <w:top w:val="none" w:sz="0" w:space="0" w:color="auto"/>
        <w:left w:val="none" w:sz="0" w:space="0" w:color="auto"/>
        <w:bottom w:val="none" w:sz="0" w:space="0" w:color="auto"/>
        <w:right w:val="none" w:sz="0" w:space="0" w:color="auto"/>
      </w:divBdr>
    </w:div>
    <w:div w:id="550730524">
      <w:bodyDiv w:val="1"/>
      <w:marLeft w:val="0"/>
      <w:marRight w:val="0"/>
      <w:marTop w:val="0"/>
      <w:marBottom w:val="0"/>
      <w:divBdr>
        <w:top w:val="none" w:sz="0" w:space="0" w:color="auto"/>
        <w:left w:val="none" w:sz="0" w:space="0" w:color="auto"/>
        <w:bottom w:val="none" w:sz="0" w:space="0" w:color="auto"/>
        <w:right w:val="none" w:sz="0" w:space="0" w:color="auto"/>
      </w:divBdr>
    </w:div>
    <w:div w:id="552959440">
      <w:bodyDiv w:val="1"/>
      <w:marLeft w:val="0"/>
      <w:marRight w:val="0"/>
      <w:marTop w:val="0"/>
      <w:marBottom w:val="0"/>
      <w:divBdr>
        <w:top w:val="none" w:sz="0" w:space="0" w:color="auto"/>
        <w:left w:val="none" w:sz="0" w:space="0" w:color="auto"/>
        <w:bottom w:val="none" w:sz="0" w:space="0" w:color="auto"/>
        <w:right w:val="none" w:sz="0" w:space="0" w:color="auto"/>
      </w:divBdr>
    </w:div>
    <w:div w:id="555355877">
      <w:bodyDiv w:val="1"/>
      <w:marLeft w:val="0"/>
      <w:marRight w:val="0"/>
      <w:marTop w:val="0"/>
      <w:marBottom w:val="0"/>
      <w:divBdr>
        <w:top w:val="none" w:sz="0" w:space="0" w:color="auto"/>
        <w:left w:val="none" w:sz="0" w:space="0" w:color="auto"/>
        <w:bottom w:val="none" w:sz="0" w:space="0" w:color="auto"/>
        <w:right w:val="none" w:sz="0" w:space="0" w:color="auto"/>
      </w:divBdr>
      <w:divsChild>
        <w:div w:id="120810393">
          <w:marLeft w:val="480"/>
          <w:marRight w:val="0"/>
          <w:marTop w:val="0"/>
          <w:marBottom w:val="0"/>
          <w:divBdr>
            <w:top w:val="none" w:sz="0" w:space="0" w:color="auto"/>
            <w:left w:val="none" w:sz="0" w:space="0" w:color="auto"/>
            <w:bottom w:val="none" w:sz="0" w:space="0" w:color="auto"/>
            <w:right w:val="none" w:sz="0" w:space="0" w:color="auto"/>
          </w:divBdr>
        </w:div>
        <w:div w:id="1142697819">
          <w:marLeft w:val="480"/>
          <w:marRight w:val="0"/>
          <w:marTop w:val="0"/>
          <w:marBottom w:val="0"/>
          <w:divBdr>
            <w:top w:val="none" w:sz="0" w:space="0" w:color="auto"/>
            <w:left w:val="none" w:sz="0" w:space="0" w:color="auto"/>
            <w:bottom w:val="none" w:sz="0" w:space="0" w:color="auto"/>
            <w:right w:val="none" w:sz="0" w:space="0" w:color="auto"/>
          </w:divBdr>
        </w:div>
        <w:div w:id="1056970983">
          <w:marLeft w:val="480"/>
          <w:marRight w:val="0"/>
          <w:marTop w:val="0"/>
          <w:marBottom w:val="0"/>
          <w:divBdr>
            <w:top w:val="none" w:sz="0" w:space="0" w:color="auto"/>
            <w:left w:val="none" w:sz="0" w:space="0" w:color="auto"/>
            <w:bottom w:val="none" w:sz="0" w:space="0" w:color="auto"/>
            <w:right w:val="none" w:sz="0" w:space="0" w:color="auto"/>
          </w:divBdr>
        </w:div>
        <w:div w:id="1807316963">
          <w:marLeft w:val="480"/>
          <w:marRight w:val="0"/>
          <w:marTop w:val="0"/>
          <w:marBottom w:val="0"/>
          <w:divBdr>
            <w:top w:val="none" w:sz="0" w:space="0" w:color="auto"/>
            <w:left w:val="none" w:sz="0" w:space="0" w:color="auto"/>
            <w:bottom w:val="none" w:sz="0" w:space="0" w:color="auto"/>
            <w:right w:val="none" w:sz="0" w:space="0" w:color="auto"/>
          </w:divBdr>
        </w:div>
        <w:div w:id="1467119777">
          <w:marLeft w:val="480"/>
          <w:marRight w:val="0"/>
          <w:marTop w:val="0"/>
          <w:marBottom w:val="0"/>
          <w:divBdr>
            <w:top w:val="none" w:sz="0" w:space="0" w:color="auto"/>
            <w:left w:val="none" w:sz="0" w:space="0" w:color="auto"/>
            <w:bottom w:val="none" w:sz="0" w:space="0" w:color="auto"/>
            <w:right w:val="none" w:sz="0" w:space="0" w:color="auto"/>
          </w:divBdr>
        </w:div>
        <w:div w:id="354892459">
          <w:marLeft w:val="480"/>
          <w:marRight w:val="0"/>
          <w:marTop w:val="0"/>
          <w:marBottom w:val="0"/>
          <w:divBdr>
            <w:top w:val="none" w:sz="0" w:space="0" w:color="auto"/>
            <w:left w:val="none" w:sz="0" w:space="0" w:color="auto"/>
            <w:bottom w:val="none" w:sz="0" w:space="0" w:color="auto"/>
            <w:right w:val="none" w:sz="0" w:space="0" w:color="auto"/>
          </w:divBdr>
        </w:div>
        <w:div w:id="1544361539">
          <w:marLeft w:val="480"/>
          <w:marRight w:val="0"/>
          <w:marTop w:val="0"/>
          <w:marBottom w:val="0"/>
          <w:divBdr>
            <w:top w:val="none" w:sz="0" w:space="0" w:color="auto"/>
            <w:left w:val="none" w:sz="0" w:space="0" w:color="auto"/>
            <w:bottom w:val="none" w:sz="0" w:space="0" w:color="auto"/>
            <w:right w:val="none" w:sz="0" w:space="0" w:color="auto"/>
          </w:divBdr>
        </w:div>
        <w:div w:id="218252043">
          <w:marLeft w:val="480"/>
          <w:marRight w:val="0"/>
          <w:marTop w:val="0"/>
          <w:marBottom w:val="0"/>
          <w:divBdr>
            <w:top w:val="none" w:sz="0" w:space="0" w:color="auto"/>
            <w:left w:val="none" w:sz="0" w:space="0" w:color="auto"/>
            <w:bottom w:val="none" w:sz="0" w:space="0" w:color="auto"/>
            <w:right w:val="none" w:sz="0" w:space="0" w:color="auto"/>
          </w:divBdr>
        </w:div>
        <w:div w:id="1864704088">
          <w:marLeft w:val="480"/>
          <w:marRight w:val="0"/>
          <w:marTop w:val="0"/>
          <w:marBottom w:val="0"/>
          <w:divBdr>
            <w:top w:val="none" w:sz="0" w:space="0" w:color="auto"/>
            <w:left w:val="none" w:sz="0" w:space="0" w:color="auto"/>
            <w:bottom w:val="none" w:sz="0" w:space="0" w:color="auto"/>
            <w:right w:val="none" w:sz="0" w:space="0" w:color="auto"/>
          </w:divBdr>
        </w:div>
        <w:div w:id="1565336372">
          <w:marLeft w:val="480"/>
          <w:marRight w:val="0"/>
          <w:marTop w:val="0"/>
          <w:marBottom w:val="0"/>
          <w:divBdr>
            <w:top w:val="none" w:sz="0" w:space="0" w:color="auto"/>
            <w:left w:val="none" w:sz="0" w:space="0" w:color="auto"/>
            <w:bottom w:val="none" w:sz="0" w:space="0" w:color="auto"/>
            <w:right w:val="none" w:sz="0" w:space="0" w:color="auto"/>
          </w:divBdr>
        </w:div>
        <w:div w:id="1778209515">
          <w:marLeft w:val="480"/>
          <w:marRight w:val="0"/>
          <w:marTop w:val="0"/>
          <w:marBottom w:val="0"/>
          <w:divBdr>
            <w:top w:val="none" w:sz="0" w:space="0" w:color="auto"/>
            <w:left w:val="none" w:sz="0" w:space="0" w:color="auto"/>
            <w:bottom w:val="none" w:sz="0" w:space="0" w:color="auto"/>
            <w:right w:val="none" w:sz="0" w:space="0" w:color="auto"/>
          </w:divBdr>
        </w:div>
        <w:div w:id="2362553">
          <w:marLeft w:val="480"/>
          <w:marRight w:val="0"/>
          <w:marTop w:val="0"/>
          <w:marBottom w:val="0"/>
          <w:divBdr>
            <w:top w:val="none" w:sz="0" w:space="0" w:color="auto"/>
            <w:left w:val="none" w:sz="0" w:space="0" w:color="auto"/>
            <w:bottom w:val="none" w:sz="0" w:space="0" w:color="auto"/>
            <w:right w:val="none" w:sz="0" w:space="0" w:color="auto"/>
          </w:divBdr>
        </w:div>
        <w:div w:id="993026070">
          <w:marLeft w:val="480"/>
          <w:marRight w:val="0"/>
          <w:marTop w:val="0"/>
          <w:marBottom w:val="0"/>
          <w:divBdr>
            <w:top w:val="none" w:sz="0" w:space="0" w:color="auto"/>
            <w:left w:val="none" w:sz="0" w:space="0" w:color="auto"/>
            <w:bottom w:val="none" w:sz="0" w:space="0" w:color="auto"/>
            <w:right w:val="none" w:sz="0" w:space="0" w:color="auto"/>
          </w:divBdr>
        </w:div>
        <w:div w:id="152306976">
          <w:marLeft w:val="480"/>
          <w:marRight w:val="0"/>
          <w:marTop w:val="0"/>
          <w:marBottom w:val="0"/>
          <w:divBdr>
            <w:top w:val="none" w:sz="0" w:space="0" w:color="auto"/>
            <w:left w:val="none" w:sz="0" w:space="0" w:color="auto"/>
            <w:bottom w:val="none" w:sz="0" w:space="0" w:color="auto"/>
            <w:right w:val="none" w:sz="0" w:space="0" w:color="auto"/>
          </w:divBdr>
        </w:div>
      </w:divsChild>
    </w:div>
    <w:div w:id="555508338">
      <w:bodyDiv w:val="1"/>
      <w:marLeft w:val="0"/>
      <w:marRight w:val="0"/>
      <w:marTop w:val="0"/>
      <w:marBottom w:val="0"/>
      <w:divBdr>
        <w:top w:val="none" w:sz="0" w:space="0" w:color="auto"/>
        <w:left w:val="none" w:sz="0" w:space="0" w:color="auto"/>
        <w:bottom w:val="none" w:sz="0" w:space="0" w:color="auto"/>
        <w:right w:val="none" w:sz="0" w:space="0" w:color="auto"/>
      </w:divBdr>
      <w:divsChild>
        <w:div w:id="1382438763">
          <w:marLeft w:val="480"/>
          <w:marRight w:val="0"/>
          <w:marTop w:val="0"/>
          <w:marBottom w:val="0"/>
          <w:divBdr>
            <w:top w:val="none" w:sz="0" w:space="0" w:color="auto"/>
            <w:left w:val="none" w:sz="0" w:space="0" w:color="auto"/>
            <w:bottom w:val="none" w:sz="0" w:space="0" w:color="auto"/>
            <w:right w:val="none" w:sz="0" w:space="0" w:color="auto"/>
          </w:divBdr>
        </w:div>
        <w:div w:id="1415858001">
          <w:marLeft w:val="480"/>
          <w:marRight w:val="0"/>
          <w:marTop w:val="0"/>
          <w:marBottom w:val="0"/>
          <w:divBdr>
            <w:top w:val="none" w:sz="0" w:space="0" w:color="auto"/>
            <w:left w:val="none" w:sz="0" w:space="0" w:color="auto"/>
            <w:bottom w:val="none" w:sz="0" w:space="0" w:color="auto"/>
            <w:right w:val="none" w:sz="0" w:space="0" w:color="auto"/>
          </w:divBdr>
        </w:div>
        <w:div w:id="362245651">
          <w:marLeft w:val="480"/>
          <w:marRight w:val="0"/>
          <w:marTop w:val="0"/>
          <w:marBottom w:val="0"/>
          <w:divBdr>
            <w:top w:val="none" w:sz="0" w:space="0" w:color="auto"/>
            <w:left w:val="none" w:sz="0" w:space="0" w:color="auto"/>
            <w:bottom w:val="none" w:sz="0" w:space="0" w:color="auto"/>
            <w:right w:val="none" w:sz="0" w:space="0" w:color="auto"/>
          </w:divBdr>
        </w:div>
        <w:div w:id="1796211678">
          <w:marLeft w:val="480"/>
          <w:marRight w:val="0"/>
          <w:marTop w:val="0"/>
          <w:marBottom w:val="0"/>
          <w:divBdr>
            <w:top w:val="none" w:sz="0" w:space="0" w:color="auto"/>
            <w:left w:val="none" w:sz="0" w:space="0" w:color="auto"/>
            <w:bottom w:val="none" w:sz="0" w:space="0" w:color="auto"/>
            <w:right w:val="none" w:sz="0" w:space="0" w:color="auto"/>
          </w:divBdr>
        </w:div>
        <w:div w:id="1386878923">
          <w:marLeft w:val="480"/>
          <w:marRight w:val="0"/>
          <w:marTop w:val="0"/>
          <w:marBottom w:val="0"/>
          <w:divBdr>
            <w:top w:val="none" w:sz="0" w:space="0" w:color="auto"/>
            <w:left w:val="none" w:sz="0" w:space="0" w:color="auto"/>
            <w:bottom w:val="none" w:sz="0" w:space="0" w:color="auto"/>
            <w:right w:val="none" w:sz="0" w:space="0" w:color="auto"/>
          </w:divBdr>
        </w:div>
        <w:div w:id="1387070880">
          <w:marLeft w:val="480"/>
          <w:marRight w:val="0"/>
          <w:marTop w:val="0"/>
          <w:marBottom w:val="0"/>
          <w:divBdr>
            <w:top w:val="none" w:sz="0" w:space="0" w:color="auto"/>
            <w:left w:val="none" w:sz="0" w:space="0" w:color="auto"/>
            <w:bottom w:val="none" w:sz="0" w:space="0" w:color="auto"/>
            <w:right w:val="none" w:sz="0" w:space="0" w:color="auto"/>
          </w:divBdr>
        </w:div>
        <w:div w:id="1465466186">
          <w:marLeft w:val="480"/>
          <w:marRight w:val="0"/>
          <w:marTop w:val="0"/>
          <w:marBottom w:val="0"/>
          <w:divBdr>
            <w:top w:val="none" w:sz="0" w:space="0" w:color="auto"/>
            <w:left w:val="none" w:sz="0" w:space="0" w:color="auto"/>
            <w:bottom w:val="none" w:sz="0" w:space="0" w:color="auto"/>
            <w:right w:val="none" w:sz="0" w:space="0" w:color="auto"/>
          </w:divBdr>
        </w:div>
        <w:div w:id="1551769776">
          <w:marLeft w:val="480"/>
          <w:marRight w:val="0"/>
          <w:marTop w:val="0"/>
          <w:marBottom w:val="0"/>
          <w:divBdr>
            <w:top w:val="none" w:sz="0" w:space="0" w:color="auto"/>
            <w:left w:val="none" w:sz="0" w:space="0" w:color="auto"/>
            <w:bottom w:val="none" w:sz="0" w:space="0" w:color="auto"/>
            <w:right w:val="none" w:sz="0" w:space="0" w:color="auto"/>
          </w:divBdr>
        </w:div>
        <w:div w:id="406072690">
          <w:marLeft w:val="480"/>
          <w:marRight w:val="0"/>
          <w:marTop w:val="0"/>
          <w:marBottom w:val="0"/>
          <w:divBdr>
            <w:top w:val="none" w:sz="0" w:space="0" w:color="auto"/>
            <w:left w:val="none" w:sz="0" w:space="0" w:color="auto"/>
            <w:bottom w:val="none" w:sz="0" w:space="0" w:color="auto"/>
            <w:right w:val="none" w:sz="0" w:space="0" w:color="auto"/>
          </w:divBdr>
        </w:div>
        <w:div w:id="30110083">
          <w:marLeft w:val="480"/>
          <w:marRight w:val="0"/>
          <w:marTop w:val="0"/>
          <w:marBottom w:val="0"/>
          <w:divBdr>
            <w:top w:val="none" w:sz="0" w:space="0" w:color="auto"/>
            <w:left w:val="none" w:sz="0" w:space="0" w:color="auto"/>
            <w:bottom w:val="none" w:sz="0" w:space="0" w:color="auto"/>
            <w:right w:val="none" w:sz="0" w:space="0" w:color="auto"/>
          </w:divBdr>
        </w:div>
        <w:div w:id="1782803573">
          <w:marLeft w:val="480"/>
          <w:marRight w:val="0"/>
          <w:marTop w:val="0"/>
          <w:marBottom w:val="0"/>
          <w:divBdr>
            <w:top w:val="none" w:sz="0" w:space="0" w:color="auto"/>
            <w:left w:val="none" w:sz="0" w:space="0" w:color="auto"/>
            <w:bottom w:val="none" w:sz="0" w:space="0" w:color="auto"/>
            <w:right w:val="none" w:sz="0" w:space="0" w:color="auto"/>
          </w:divBdr>
        </w:div>
        <w:div w:id="1962492511">
          <w:marLeft w:val="480"/>
          <w:marRight w:val="0"/>
          <w:marTop w:val="0"/>
          <w:marBottom w:val="0"/>
          <w:divBdr>
            <w:top w:val="none" w:sz="0" w:space="0" w:color="auto"/>
            <w:left w:val="none" w:sz="0" w:space="0" w:color="auto"/>
            <w:bottom w:val="none" w:sz="0" w:space="0" w:color="auto"/>
            <w:right w:val="none" w:sz="0" w:space="0" w:color="auto"/>
          </w:divBdr>
        </w:div>
        <w:div w:id="1572812895">
          <w:marLeft w:val="480"/>
          <w:marRight w:val="0"/>
          <w:marTop w:val="0"/>
          <w:marBottom w:val="0"/>
          <w:divBdr>
            <w:top w:val="none" w:sz="0" w:space="0" w:color="auto"/>
            <w:left w:val="none" w:sz="0" w:space="0" w:color="auto"/>
            <w:bottom w:val="none" w:sz="0" w:space="0" w:color="auto"/>
            <w:right w:val="none" w:sz="0" w:space="0" w:color="auto"/>
          </w:divBdr>
        </w:div>
        <w:div w:id="702706308">
          <w:marLeft w:val="480"/>
          <w:marRight w:val="0"/>
          <w:marTop w:val="0"/>
          <w:marBottom w:val="0"/>
          <w:divBdr>
            <w:top w:val="none" w:sz="0" w:space="0" w:color="auto"/>
            <w:left w:val="none" w:sz="0" w:space="0" w:color="auto"/>
            <w:bottom w:val="none" w:sz="0" w:space="0" w:color="auto"/>
            <w:right w:val="none" w:sz="0" w:space="0" w:color="auto"/>
          </w:divBdr>
        </w:div>
        <w:div w:id="1320115312">
          <w:marLeft w:val="480"/>
          <w:marRight w:val="0"/>
          <w:marTop w:val="0"/>
          <w:marBottom w:val="0"/>
          <w:divBdr>
            <w:top w:val="none" w:sz="0" w:space="0" w:color="auto"/>
            <w:left w:val="none" w:sz="0" w:space="0" w:color="auto"/>
            <w:bottom w:val="none" w:sz="0" w:space="0" w:color="auto"/>
            <w:right w:val="none" w:sz="0" w:space="0" w:color="auto"/>
          </w:divBdr>
        </w:div>
        <w:div w:id="1784380039">
          <w:marLeft w:val="480"/>
          <w:marRight w:val="0"/>
          <w:marTop w:val="0"/>
          <w:marBottom w:val="0"/>
          <w:divBdr>
            <w:top w:val="none" w:sz="0" w:space="0" w:color="auto"/>
            <w:left w:val="none" w:sz="0" w:space="0" w:color="auto"/>
            <w:bottom w:val="none" w:sz="0" w:space="0" w:color="auto"/>
            <w:right w:val="none" w:sz="0" w:space="0" w:color="auto"/>
          </w:divBdr>
        </w:div>
        <w:div w:id="1108621347">
          <w:marLeft w:val="480"/>
          <w:marRight w:val="0"/>
          <w:marTop w:val="0"/>
          <w:marBottom w:val="0"/>
          <w:divBdr>
            <w:top w:val="none" w:sz="0" w:space="0" w:color="auto"/>
            <w:left w:val="none" w:sz="0" w:space="0" w:color="auto"/>
            <w:bottom w:val="none" w:sz="0" w:space="0" w:color="auto"/>
            <w:right w:val="none" w:sz="0" w:space="0" w:color="auto"/>
          </w:divBdr>
        </w:div>
        <w:div w:id="870606191">
          <w:marLeft w:val="480"/>
          <w:marRight w:val="0"/>
          <w:marTop w:val="0"/>
          <w:marBottom w:val="0"/>
          <w:divBdr>
            <w:top w:val="none" w:sz="0" w:space="0" w:color="auto"/>
            <w:left w:val="none" w:sz="0" w:space="0" w:color="auto"/>
            <w:bottom w:val="none" w:sz="0" w:space="0" w:color="auto"/>
            <w:right w:val="none" w:sz="0" w:space="0" w:color="auto"/>
          </w:divBdr>
        </w:div>
        <w:div w:id="149375420">
          <w:marLeft w:val="480"/>
          <w:marRight w:val="0"/>
          <w:marTop w:val="0"/>
          <w:marBottom w:val="0"/>
          <w:divBdr>
            <w:top w:val="none" w:sz="0" w:space="0" w:color="auto"/>
            <w:left w:val="none" w:sz="0" w:space="0" w:color="auto"/>
            <w:bottom w:val="none" w:sz="0" w:space="0" w:color="auto"/>
            <w:right w:val="none" w:sz="0" w:space="0" w:color="auto"/>
          </w:divBdr>
        </w:div>
        <w:div w:id="1550845315">
          <w:marLeft w:val="480"/>
          <w:marRight w:val="0"/>
          <w:marTop w:val="0"/>
          <w:marBottom w:val="0"/>
          <w:divBdr>
            <w:top w:val="none" w:sz="0" w:space="0" w:color="auto"/>
            <w:left w:val="none" w:sz="0" w:space="0" w:color="auto"/>
            <w:bottom w:val="none" w:sz="0" w:space="0" w:color="auto"/>
            <w:right w:val="none" w:sz="0" w:space="0" w:color="auto"/>
          </w:divBdr>
        </w:div>
        <w:div w:id="2018382887">
          <w:marLeft w:val="480"/>
          <w:marRight w:val="0"/>
          <w:marTop w:val="0"/>
          <w:marBottom w:val="0"/>
          <w:divBdr>
            <w:top w:val="none" w:sz="0" w:space="0" w:color="auto"/>
            <w:left w:val="none" w:sz="0" w:space="0" w:color="auto"/>
            <w:bottom w:val="none" w:sz="0" w:space="0" w:color="auto"/>
            <w:right w:val="none" w:sz="0" w:space="0" w:color="auto"/>
          </w:divBdr>
        </w:div>
        <w:div w:id="398938138">
          <w:marLeft w:val="480"/>
          <w:marRight w:val="0"/>
          <w:marTop w:val="0"/>
          <w:marBottom w:val="0"/>
          <w:divBdr>
            <w:top w:val="none" w:sz="0" w:space="0" w:color="auto"/>
            <w:left w:val="none" w:sz="0" w:space="0" w:color="auto"/>
            <w:bottom w:val="none" w:sz="0" w:space="0" w:color="auto"/>
            <w:right w:val="none" w:sz="0" w:space="0" w:color="auto"/>
          </w:divBdr>
        </w:div>
        <w:div w:id="148137234">
          <w:marLeft w:val="480"/>
          <w:marRight w:val="0"/>
          <w:marTop w:val="0"/>
          <w:marBottom w:val="0"/>
          <w:divBdr>
            <w:top w:val="none" w:sz="0" w:space="0" w:color="auto"/>
            <w:left w:val="none" w:sz="0" w:space="0" w:color="auto"/>
            <w:bottom w:val="none" w:sz="0" w:space="0" w:color="auto"/>
            <w:right w:val="none" w:sz="0" w:space="0" w:color="auto"/>
          </w:divBdr>
        </w:div>
        <w:div w:id="96558574">
          <w:marLeft w:val="480"/>
          <w:marRight w:val="0"/>
          <w:marTop w:val="0"/>
          <w:marBottom w:val="0"/>
          <w:divBdr>
            <w:top w:val="none" w:sz="0" w:space="0" w:color="auto"/>
            <w:left w:val="none" w:sz="0" w:space="0" w:color="auto"/>
            <w:bottom w:val="none" w:sz="0" w:space="0" w:color="auto"/>
            <w:right w:val="none" w:sz="0" w:space="0" w:color="auto"/>
          </w:divBdr>
        </w:div>
        <w:div w:id="486746867">
          <w:marLeft w:val="480"/>
          <w:marRight w:val="0"/>
          <w:marTop w:val="0"/>
          <w:marBottom w:val="0"/>
          <w:divBdr>
            <w:top w:val="none" w:sz="0" w:space="0" w:color="auto"/>
            <w:left w:val="none" w:sz="0" w:space="0" w:color="auto"/>
            <w:bottom w:val="none" w:sz="0" w:space="0" w:color="auto"/>
            <w:right w:val="none" w:sz="0" w:space="0" w:color="auto"/>
          </w:divBdr>
        </w:div>
        <w:div w:id="1246258982">
          <w:marLeft w:val="480"/>
          <w:marRight w:val="0"/>
          <w:marTop w:val="0"/>
          <w:marBottom w:val="0"/>
          <w:divBdr>
            <w:top w:val="none" w:sz="0" w:space="0" w:color="auto"/>
            <w:left w:val="none" w:sz="0" w:space="0" w:color="auto"/>
            <w:bottom w:val="none" w:sz="0" w:space="0" w:color="auto"/>
            <w:right w:val="none" w:sz="0" w:space="0" w:color="auto"/>
          </w:divBdr>
        </w:div>
        <w:div w:id="1145125714">
          <w:marLeft w:val="480"/>
          <w:marRight w:val="0"/>
          <w:marTop w:val="0"/>
          <w:marBottom w:val="0"/>
          <w:divBdr>
            <w:top w:val="none" w:sz="0" w:space="0" w:color="auto"/>
            <w:left w:val="none" w:sz="0" w:space="0" w:color="auto"/>
            <w:bottom w:val="none" w:sz="0" w:space="0" w:color="auto"/>
            <w:right w:val="none" w:sz="0" w:space="0" w:color="auto"/>
          </w:divBdr>
        </w:div>
        <w:div w:id="1377387004">
          <w:marLeft w:val="480"/>
          <w:marRight w:val="0"/>
          <w:marTop w:val="0"/>
          <w:marBottom w:val="0"/>
          <w:divBdr>
            <w:top w:val="none" w:sz="0" w:space="0" w:color="auto"/>
            <w:left w:val="none" w:sz="0" w:space="0" w:color="auto"/>
            <w:bottom w:val="none" w:sz="0" w:space="0" w:color="auto"/>
            <w:right w:val="none" w:sz="0" w:space="0" w:color="auto"/>
          </w:divBdr>
        </w:div>
        <w:div w:id="1792822273">
          <w:marLeft w:val="480"/>
          <w:marRight w:val="0"/>
          <w:marTop w:val="0"/>
          <w:marBottom w:val="0"/>
          <w:divBdr>
            <w:top w:val="none" w:sz="0" w:space="0" w:color="auto"/>
            <w:left w:val="none" w:sz="0" w:space="0" w:color="auto"/>
            <w:bottom w:val="none" w:sz="0" w:space="0" w:color="auto"/>
            <w:right w:val="none" w:sz="0" w:space="0" w:color="auto"/>
          </w:divBdr>
        </w:div>
        <w:div w:id="1745372040">
          <w:marLeft w:val="480"/>
          <w:marRight w:val="0"/>
          <w:marTop w:val="0"/>
          <w:marBottom w:val="0"/>
          <w:divBdr>
            <w:top w:val="none" w:sz="0" w:space="0" w:color="auto"/>
            <w:left w:val="none" w:sz="0" w:space="0" w:color="auto"/>
            <w:bottom w:val="none" w:sz="0" w:space="0" w:color="auto"/>
            <w:right w:val="none" w:sz="0" w:space="0" w:color="auto"/>
          </w:divBdr>
        </w:div>
        <w:div w:id="1597789741">
          <w:marLeft w:val="480"/>
          <w:marRight w:val="0"/>
          <w:marTop w:val="0"/>
          <w:marBottom w:val="0"/>
          <w:divBdr>
            <w:top w:val="none" w:sz="0" w:space="0" w:color="auto"/>
            <w:left w:val="none" w:sz="0" w:space="0" w:color="auto"/>
            <w:bottom w:val="none" w:sz="0" w:space="0" w:color="auto"/>
            <w:right w:val="none" w:sz="0" w:space="0" w:color="auto"/>
          </w:divBdr>
        </w:div>
        <w:div w:id="304240338">
          <w:marLeft w:val="480"/>
          <w:marRight w:val="0"/>
          <w:marTop w:val="0"/>
          <w:marBottom w:val="0"/>
          <w:divBdr>
            <w:top w:val="none" w:sz="0" w:space="0" w:color="auto"/>
            <w:left w:val="none" w:sz="0" w:space="0" w:color="auto"/>
            <w:bottom w:val="none" w:sz="0" w:space="0" w:color="auto"/>
            <w:right w:val="none" w:sz="0" w:space="0" w:color="auto"/>
          </w:divBdr>
        </w:div>
        <w:div w:id="1757751098">
          <w:marLeft w:val="480"/>
          <w:marRight w:val="0"/>
          <w:marTop w:val="0"/>
          <w:marBottom w:val="0"/>
          <w:divBdr>
            <w:top w:val="none" w:sz="0" w:space="0" w:color="auto"/>
            <w:left w:val="none" w:sz="0" w:space="0" w:color="auto"/>
            <w:bottom w:val="none" w:sz="0" w:space="0" w:color="auto"/>
            <w:right w:val="none" w:sz="0" w:space="0" w:color="auto"/>
          </w:divBdr>
        </w:div>
        <w:div w:id="1693529341">
          <w:marLeft w:val="480"/>
          <w:marRight w:val="0"/>
          <w:marTop w:val="0"/>
          <w:marBottom w:val="0"/>
          <w:divBdr>
            <w:top w:val="none" w:sz="0" w:space="0" w:color="auto"/>
            <w:left w:val="none" w:sz="0" w:space="0" w:color="auto"/>
            <w:bottom w:val="none" w:sz="0" w:space="0" w:color="auto"/>
            <w:right w:val="none" w:sz="0" w:space="0" w:color="auto"/>
          </w:divBdr>
        </w:div>
        <w:div w:id="1489396102">
          <w:marLeft w:val="480"/>
          <w:marRight w:val="0"/>
          <w:marTop w:val="0"/>
          <w:marBottom w:val="0"/>
          <w:divBdr>
            <w:top w:val="none" w:sz="0" w:space="0" w:color="auto"/>
            <w:left w:val="none" w:sz="0" w:space="0" w:color="auto"/>
            <w:bottom w:val="none" w:sz="0" w:space="0" w:color="auto"/>
            <w:right w:val="none" w:sz="0" w:space="0" w:color="auto"/>
          </w:divBdr>
        </w:div>
        <w:div w:id="2038655163">
          <w:marLeft w:val="480"/>
          <w:marRight w:val="0"/>
          <w:marTop w:val="0"/>
          <w:marBottom w:val="0"/>
          <w:divBdr>
            <w:top w:val="none" w:sz="0" w:space="0" w:color="auto"/>
            <w:left w:val="none" w:sz="0" w:space="0" w:color="auto"/>
            <w:bottom w:val="none" w:sz="0" w:space="0" w:color="auto"/>
            <w:right w:val="none" w:sz="0" w:space="0" w:color="auto"/>
          </w:divBdr>
        </w:div>
        <w:div w:id="1875581896">
          <w:marLeft w:val="480"/>
          <w:marRight w:val="0"/>
          <w:marTop w:val="0"/>
          <w:marBottom w:val="0"/>
          <w:divBdr>
            <w:top w:val="none" w:sz="0" w:space="0" w:color="auto"/>
            <w:left w:val="none" w:sz="0" w:space="0" w:color="auto"/>
            <w:bottom w:val="none" w:sz="0" w:space="0" w:color="auto"/>
            <w:right w:val="none" w:sz="0" w:space="0" w:color="auto"/>
          </w:divBdr>
        </w:div>
        <w:div w:id="1163278196">
          <w:marLeft w:val="480"/>
          <w:marRight w:val="0"/>
          <w:marTop w:val="0"/>
          <w:marBottom w:val="0"/>
          <w:divBdr>
            <w:top w:val="none" w:sz="0" w:space="0" w:color="auto"/>
            <w:left w:val="none" w:sz="0" w:space="0" w:color="auto"/>
            <w:bottom w:val="none" w:sz="0" w:space="0" w:color="auto"/>
            <w:right w:val="none" w:sz="0" w:space="0" w:color="auto"/>
          </w:divBdr>
        </w:div>
        <w:div w:id="2058122120">
          <w:marLeft w:val="480"/>
          <w:marRight w:val="0"/>
          <w:marTop w:val="0"/>
          <w:marBottom w:val="0"/>
          <w:divBdr>
            <w:top w:val="none" w:sz="0" w:space="0" w:color="auto"/>
            <w:left w:val="none" w:sz="0" w:space="0" w:color="auto"/>
            <w:bottom w:val="none" w:sz="0" w:space="0" w:color="auto"/>
            <w:right w:val="none" w:sz="0" w:space="0" w:color="auto"/>
          </w:divBdr>
        </w:div>
        <w:div w:id="1116674044">
          <w:marLeft w:val="480"/>
          <w:marRight w:val="0"/>
          <w:marTop w:val="0"/>
          <w:marBottom w:val="0"/>
          <w:divBdr>
            <w:top w:val="none" w:sz="0" w:space="0" w:color="auto"/>
            <w:left w:val="none" w:sz="0" w:space="0" w:color="auto"/>
            <w:bottom w:val="none" w:sz="0" w:space="0" w:color="auto"/>
            <w:right w:val="none" w:sz="0" w:space="0" w:color="auto"/>
          </w:divBdr>
        </w:div>
        <w:div w:id="739789211">
          <w:marLeft w:val="480"/>
          <w:marRight w:val="0"/>
          <w:marTop w:val="0"/>
          <w:marBottom w:val="0"/>
          <w:divBdr>
            <w:top w:val="none" w:sz="0" w:space="0" w:color="auto"/>
            <w:left w:val="none" w:sz="0" w:space="0" w:color="auto"/>
            <w:bottom w:val="none" w:sz="0" w:space="0" w:color="auto"/>
            <w:right w:val="none" w:sz="0" w:space="0" w:color="auto"/>
          </w:divBdr>
        </w:div>
        <w:div w:id="1735546516">
          <w:marLeft w:val="480"/>
          <w:marRight w:val="0"/>
          <w:marTop w:val="0"/>
          <w:marBottom w:val="0"/>
          <w:divBdr>
            <w:top w:val="none" w:sz="0" w:space="0" w:color="auto"/>
            <w:left w:val="none" w:sz="0" w:space="0" w:color="auto"/>
            <w:bottom w:val="none" w:sz="0" w:space="0" w:color="auto"/>
            <w:right w:val="none" w:sz="0" w:space="0" w:color="auto"/>
          </w:divBdr>
        </w:div>
        <w:div w:id="2097050485">
          <w:marLeft w:val="480"/>
          <w:marRight w:val="0"/>
          <w:marTop w:val="0"/>
          <w:marBottom w:val="0"/>
          <w:divBdr>
            <w:top w:val="none" w:sz="0" w:space="0" w:color="auto"/>
            <w:left w:val="none" w:sz="0" w:space="0" w:color="auto"/>
            <w:bottom w:val="none" w:sz="0" w:space="0" w:color="auto"/>
            <w:right w:val="none" w:sz="0" w:space="0" w:color="auto"/>
          </w:divBdr>
        </w:div>
        <w:div w:id="2051880851">
          <w:marLeft w:val="480"/>
          <w:marRight w:val="0"/>
          <w:marTop w:val="0"/>
          <w:marBottom w:val="0"/>
          <w:divBdr>
            <w:top w:val="none" w:sz="0" w:space="0" w:color="auto"/>
            <w:left w:val="none" w:sz="0" w:space="0" w:color="auto"/>
            <w:bottom w:val="none" w:sz="0" w:space="0" w:color="auto"/>
            <w:right w:val="none" w:sz="0" w:space="0" w:color="auto"/>
          </w:divBdr>
        </w:div>
        <w:div w:id="154297846">
          <w:marLeft w:val="480"/>
          <w:marRight w:val="0"/>
          <w:marTop w:val="0"/>
          <w:marBottom w:val="0"/>
          <w:divBdr>
            <w:top w:val="none" w:sz="0" w:space="0" w:color="auto"/>
            <w:left w:val="none" w:sz="0" w:space="0" w:color="auto"/>
            <w:bottom w:val="none" w:sz="0" w:space="0" w:color="auto"/>
            <w:right w:val="none" w:sz="0" w:space="0" w:color="auto"/>
          </w:divBdr>
        </w:div>
        <w:div w:id="1033383679">
          <w:marLeft w:val="480"/>
          <w:marRight w:val="0"/>
          <w:marTop w:val="0"/>
          <w:marBottom w:val="0"/>
          <w:divBdr>
            <w:top w:val="none" w:sz="0" w:space="0" w:color="auto"/>
            <w:left w:val="none" w:sz="0" w:space="0" w:color="auto"/>
            <w:bottom w:val="none" w:sz="0" w:space="0" w:color="auto"/>
            <w:right w:val="none" w:sz="0" w:space="0" w:color="auto"/>
          </w:divBdr>
        </w:div>
        <w:div w:id="283198517">
          <w:marLeft w:val="480"/>
          <w:marRight w:val="0"/>
          <w:marTop w:val="0"/>
          <w:marBottom w:val="0"/>
          <w:divBdr>
            <w:top w:val="none" w:sz="0" w:space="0" w:color="auto"/>
            <w:left w:val="none" w:sz="0" w:space="0" w:color="auto"/>
            <w:bottom w:val="none" w:sz="0" w:space="0" w:color="auto"/>
            <w:right w:val="none" w:sz="0" w:space="0" w:color="auto"/>
          </w:divBdr>
        </w:div>
        <w:div w:id="816531946">
          <w:marLeft w:val="480"/>
          <w:marRight w:val="0"/>
          <w:marTop w:val="0"/>
          <w:marBottom w:val="0"/>
          <w:divBdr>
            <w:top w:val="none" w:sz="0" w:space="0" w:color="auto"/>
            <w:left w:val="none" w:sz="0" w:space="0" w:color="auto"/>
            <w:bottom w:val="none" w:sz="0" w:space="0" w:color="auto"/>
            <w:right w:val="none" w:sz="0" w:space="0" w:color="auto"/>
          </w:divBdr>
        </w:div>
        <w:div w:id="751590606">
          <w:marLeft w:val="480"/>
          <w:marRight w:val="0"/>
          <w:marTop w:val="0"/>
          <w:marBottom w:val="0"/>
          <w:divBdr>
            <w:top w:val="none" w:sz="0" w:space="0" w:color="auto"/>
            <w:left w:val="none" w:sz="0" w:space="0" w:color="auto"/>
            <w:bottom w:val="none" w:sz="0" w:space="0" w:color="auto"/>
            <w:right w:val="none" w:sz="0" w:space="0" w:color="auto"/>
          </w:divBdr>
        </w:div>
        <w:div w:id="2095584334">
          <w:marLeft w:val="480"/>
          <w:marRight w:val="0"/>
          <w:marTop w:val="0"/>
          <w:marBottom w:val="0"/>
          <w:divBdr>
            <w:top w:val="none" w:sz="0" w:space="0" w:color="auto"/>
            <w:left w:val="none" w:sz="0" w:space="0" w:color="auto"/>
            <w:bottom w:val="none" w:sz="0" w:space="0" w:color="auto"/>
            <w:right w:val="none" w:sz="0" w:space="0" w:color="auto"/>
          </w:divBdr>
        </w:div>
        <w:div w:id="2070374003">
          <w:marLeft w:val="480"/>
          <w:marRight w:val="0"/>
          <w:marTop w:val="0"/>
          <w:marBottom w:val="0"/>
          <w:divBdr>
            <w:top w:val="none" w:sz="0" w:space="0" w:color="auto"/>
            <w:left w:val="none" w:sz="0" w:space="0" w:color="auto"/>
            <w:bottom w:val="none" w:sz="0" w:space="0" w:color="auto"/>
            <w:right w:val="none" w:sz="0" w:space="0" w:color="auto"/>
          </w:divBdr>
        </w:div>
        <w:div w:id="1872495895">
          <w:marLeft w:val="480"/>
          <w:marRight w:val="0"/>
          <w:marTop w:val="0"/>
          <w:marBottom w:val="0"/>
          <w:divBdr>
            <w:top w:val="none" w:sz="0" w:space="0" w:color="auto"/>
            <w:left w:val="none" w:sz="0" w:space="0" w:color="auto"/>
            <w:bottom w:val="none" w:sz="0" w:space="0" w:color="auto"/>
            <w:right w:val="none" w:sz="0" w:space="0" w:color="auto"/>
          </w:divBdr>
        </w:div>
        <w:div w:id="1210455287">
          <w:marLeft w:val="480"/>
          <w:marRight w:val="0"/>
          <w:marTop w:val="0"/>
          <w:marBottom w:val="0"/>
          <w:divBdr>
            <w:top w:val="none" w:sz="0" w:space="0" w:color="auto"/>
            <w:left w:val="none" w:sz="0" w:space="0" w:color="auto"/>
            <w:bottom w:val="none" w:sz="0" w:space="0" w:color="auto"/>
            <w:right w:val="none" w:sz="0" w:space="0" w:color="auto"/>
          </w:divBdr>
        </w:div>
        <w:div w:id="1264415849">
          <w:marLeft w:val="480"/>
          <w:marRight w:val="0"/>
          <w:marTop w:val="0"/>
          <w:marBottom w:val="0"/>
          <w:divBdr>
            <w:top w:val="none" w:sz="0" w:space="0" w:color="auto"/>
            <w:left w:val="none" w:sz="0" w:space="0" w:color="auto"/>
            <w:bottom w:val="none" w:sz="0" w:space="0" w:color="auto"/>
            <w:right w:val="none" w:sz="0" w:space="0" w:color="auto"/>
          </w:divBdr>
        </w:div>
        <w:div w:id="105583699">
          <w:marLeft w:val="480"/>
          <w:marRight w:val="0"/>
          <w:marTop w:val="0"/>
          <w:marBottom w:val="0"/>
          <w:divBdr>
            <w:top w:val="none" w:sz="0" w:space="0" w:color="auto"/>
            <w:left w:val="none" w:sz="0" w:space="0" w:color="auto"/>
            <w:bottom w:val="none" w:sz="0" w:space="0" w:color="auto"/>
            <w:right w:val="none" w:sz="0" w:space="0" w:color="auto"/>
          </w:divBdr>
        </w:div>
        <w:div w:id="961574229">
          <w:marLeft w:val="480"/>
          <w:marRight w:val="0"/>
          <w:marTop w:val="0"/>
          <w:marBottom w:val="0"/>
          <w:divBdr>
            <w:top w:val="none" w:sz="0" w:space="0" w:color="auto"/>
            <w:left w:val="none" w:sz="0" w:space="0" w:color="auto"/>
            <w:bottom w:val="none" w:sz="0" w:space="0" w:color="auto"/>
            <w:right w:val="none" w:sz="0" w:space="0" w:color="auto"/>
          </w:divBdr>
        </w:div>
        <w:div w:id="1753311828">
          <w:marLeft w:val="480"/>
          <w:marRight w:val="0"/>
          <w:marTop w:val="0"/>
          <w:marBottom w:val="0"/>
          <w:divBdr>
            <w:top w:val="none" w:sz="0" w:space="0" w:color="auto"/>
            <w:left w:val="none" w:sz="0" w:space="0" w:color="auto"/>
            <w:bottom w:val="none" w:sz="0" w:space="0" w:color="auto"/>
            <w:right w:val="none" w:sz="0" w:space="0" w:color="auto"/>
          </w:divBdr>
        </w:div>
        <w:div w:id="1300376590">
          <w:marLeft w:val="480"/>
          <w:marRight w:val="0"/>
          <w:marTop w:val="0"/>
          <w:marBottom w:val="0"/>
          <w:divBdr>
            <w:top w:val="none" w:sz="0" w:space="0" w:color="auto"/>
            <w:left w:val="none" w:sz="0" w:space="0" w:color="auto"/>
            <w:bottom w:val="none" w:sz="0" w:space="0" w:color="auto"/>
            <w:right w:val="none" w:sz="0" w:space="0" w:color="auto"/>
          </w:divBdr>
        </w:div>
      </w:divsChild>
    </w:div>
    <w:div w:id="555704267">
      <w:bodyDiv w:val="1"/>
      <w:marLeft w:val="0"/>
      <w:marRight w:val="0"/>
      <w:marTop w:val="0"/>
      <w:marBottom w:val="0"/>
      <w:divBdr>
        <w:top w:val="none" w:sz="0" w:space="0" w:color="auto"/>
        <w:left w:val="none" w:sz="0" w:space="0" w:color="auto"/>
        <w:bottom w:val="none" w:sz="0" w:space="0" w:color="auto"/>
        <w:right w:val="none" w:sz="0" w:space="0" w:color="auto"/>
      </w:divBdr>
      <w:divsChild>
        <w:div w:id="354381765">
          <w:marLeft w:val="480"/>
          <w:marRight w:val="0"/>
          <w:marTop w:val="0"/>
          <w:marBottom w:val="0"/>
          <w:divBdr>
            <w:top w:val="none" w:sz="0" w:space="0" w:color="auto"/>
            <w:left w:val="none" w:sz="0" w:space="0" w:color="auto"/>
            <w:bottom w:val="none" w:sz="0" w:space="0" w:color="auto"/>
            <w:right w:val="none" w:sz="0" w:space="0" w:color="auto"/>
          </w:divBdr>
        </w:div>
        <w:div w:id="1091970238">
          <w:marLeft w:val="480"/>
          <w:marRight w:val="0"/>
          <w:marTop w:val="0"/>
          <w:marBottom w:val="0"/>
          <w:divBdr>
            <w:top w:val="none" w:sz="0" w:space="0" w:color="auto"/>
            <w:left w:val="none" w:sz="0" w:space="0" w:color="auto"/>
            <w:bottom w:val="none" w:sz="0" w:space="0" w:color="auto"/>
            <w:right w:val="none" w:sz="0" w:space="0" w:color="auto"/>
          </w:divBdr>
        </w:div>
        <w:div w:id="35861244">
          <w:marLeft w:val="480"/>
          <w:marRight w:val="0"/>
          <w:marTop w:val="0"/>
          <w:marBottom w:val="0"/>
          <w:divBdr>
            <w:top w:val="none" w:sz="0" w:space="0" w:color="auto"/>
            <w:left w:val="none" w:sz="0" w:space="0" w:color="auto"/>
            <w:bottom w:val="none" w:sz="0" w:space="0" w:color="auto"/>
            <w:right w:val="none" w:sz="0" w:space="0" w:color="auto"/>
          </w:divBdr>
        </w:div>
        <w:div w:id="1692603894">
          <w:marLeft w:val="480"/>
          <w:marRight w:val="0"/>
          <w:marTop w:val="0"/>
          <w:marBottom w:val="0"/>
          <w:divBdr>
            <w:top w:val="none" w:sz="0" w:space="0" w:color="auto"/>
            <w:left w:val="none" w:sz="0" w:space="0" w:color="auto"/>
            <w:bottom w:val="none" w:sz="0" w:space="0" w:color="auto"/>
            <w:right w:val="none" w:sz="0" w:space="0" w:color="auto"/>
          </w:divBdr>
        </w:div>
        <w:div w:id="904995205">
          <w:marLeft w:val="480"/>
          <w:marRight w:val="0"/>
          <w:marTop w:val="0"/>
          <w:marBottom w:val="0"/>
          <w:divBdr>
            <w:top w:val="none" w:sz="0" w:space="0" w:color="auto"/>
            <w:left w:val="none" w:sz="0" w:space="0" w:color="auto"/>
            <w:bottom w:val="none" w:sz="0" w:space="0" w:color="auto"/>
            <w:right w:val="none" w:sz="0" w:space="0" w:color="auto"/>
          </w:divBdr>
        </w:div>
        <w:div w:id="1028065068">
          <w:marLeft w:val="480"/>
          <w:marRight w:val="0"/>
          <w:marTop w:val="0"/>
          <w:marBottom w:val="0"/>
          <w:divBdr>
            <w:top w:val="none" w:sz="0" w:space="0" w:color="auto"/>
            <w:left w:val="none" w:sz="0" w:space="0" w:color="auto"/>
            <w:bottom w:val="none" w:sz="0" w:space="0" w:color="auto"/>
            <w:right w:val="none" w:sz="0" w:space="0" w:color="auto"/>
          </w:divBdr>
        </w:div>
        <w:div w:id="1086535067">
          <w:marLeft w:val="480"/>
          <w:marRight w:val="0"/>
          <w:marTop w:val="0"/>
          <w:marBottom w:val="0"/>
          <w:divBdr>
            <w:top w:val="none" w:sz="0" w:space="0" w:color="auto"/>
            <w:left w:val="none" w:sz="0" w:space="0" w:color="auto"/>
            <w:bottom w:val="none" w:sz="0" w:space="0" w:color="auto"/>
            <w:right w:val="none" w:sz="0" w:space="0" w:color="auto"/>
          </w:divBdr>
        </w:div>
        <w:div w:id="798298562">
          <w:marLeft w:val="480"/>
          <w:marRight w:val="0"/>
          <w:marTop w:val="0"/>
          <w:marBottom w:val="0"/>
          <w:divBdr>
            <w:top w:val="none" w:sz="0" w:space="0" w:color="auto"/>
            <w:left w:val="none" w:sz="0" w:space="0" w:color="auto"/>
            <w:bottom w:val="none" w:sz="0" w:space="0" w:color="auto"/>
            <w:right w:val="none" w:sz="0" w:space="0" w:color="auto"/>
          </w:divBdr>
        </w:div>
        <w:div w:id="23940679">
          <w:marLeft w:val="480"/>
          <w:marRight w:val="0"/>
          <w:marTop w:val="0"/>
          <w:marBottom w:val="0"/>
          <w:divBdr>
            <w:top w:val="none" w:sz="0" w:space="0" w:color="auto"/>
            <w:left w:val="none" w:sz="0" w:space="0" w:color="auto"/>
            <w:bottom w:val="none" w:sz="0" w:space="0" w:color="auto"/>
            <w:right w:val="none" w:sz="0" w:space="0" w:color="auto"/>
          </w:divBdr>
        </w:div>
        <w:div w:id="1027178243">
          <w:marLeft w:val="480"/>
          <w:marRight w:val="0"/>
          <w:marTop w:val="0"/>
          <w:marBottom w:val="0"/>
          <w:divBdr>
            <w:top w:val="none" w:sz="0" w:space="0" w:color="auto"/>
            <w:left w:val="none" w:sz="0" w:space="0" w:color="auto"/>
            <w:bottom w:val="none" w:sz="0" w:space="0" w:color="auto"/>
            <w:right w:val="none" w:sz="0" w:space="0" w:color="auto"/>
          </w:divBdr>
        </w:div>
        <w:div w:id="1593271654">
          <w:marLeft w:val="480"/>
          <w:marRight w:val="0"/>
          <w:marTop w:val="0"/>
          <w:marBottom w:val="0"/>
          <w:divBdr>
            <w:top w:val="none" w:sz="0" w:space="0" w:color="auto"/>
            <w:left w:val="none" w:sz="0" w:space="0" w:color="auto"/>
            <w:bottom w:val="none" w:sz="0" w:space="0" w:color="auto"/>
            <w:right w:val="none" w:sz="0" w:space="0" w:color="auto"/>
          </w:divBdr>
        </w:div>
        <w:div w:id="441533205">
          <w:marLeft w:val="480"/>
          <w:marRight w:val="0"/>
          <w:marTop w:val="0"/>
          <w:marBottom w:val="0"/>
          <w:divBdr>
            <w:top w:val="none" w:sz="0" w:space="0" w:color="auto"/>
            <w:left w:val="none" w:sz="0" w:space="0" w:color="auto"/>
            <w:bottom w:val="none" w:sz="0" w:space="0" w:color="auto"/>
            <w:right w:val="none" w:sz="0" w:space="0" w:color="auto"/>
          </w:divBdr>
        </w:div>
        <w:div w:id="227233338">
          <w:marLeft w:val="480"/>
          <w:marRight w:val="0"/>
          <w:marTop w:val="0"/>
          <w:marBottom w:val="0"/>
          <w:divBdr>
            <w:top w:val="none" w:sz="0" w:space="0" w:color="auto"/>
            <w:left w:val="none" w:sz="0" w:space="0" w:color="auto"/>
            <w:bottom w:val="none" w:sz="0" w:space="0" w:color="auto"/>
            <w:right w:val="none" w:sz="0" w:space="0" w:color="auto"/>
          </w:divBdr>
        </w:div>
        <w:div w:id="1231233437">
          <w:marLeft w:val="480"/>
          <w:marRight w:val="0"/>
          <w:marTop w:val="0"/>
          <w:marBottom w:val="0"/>
          <w:divBdr>
            <w:top w:val="none" w:sz="0" w:space="0" w:color="auto"/>
            <w:left w:val="none" w:sz="0" w:space="0" w:color="auto"/>
            <w:bottom w:val="none" w:sz="0" w:space="0" w:color="auto"/>
            <w:right w:val="none" w:sz="0" w:space="0" w:color="auto"/>
          </w:divBdr>
        </w:div>
      </w:divsChild>
    </w:div>
    <w:div w:id="557009341">
      <w:bodyDiv w:val="1"/>
      <w:marLeft w:val="0"/>
      <w:marRight w:val="0"/>
      <w:marTop w:val="0"/>
      <w:marBottom w:val="0"/>
      <w:divBdr>
        <w:top w:val="none" w:sz="0" w:space="0" w:color="auto"/>
        <w:left w:val="none" w:sz="0" w:space="0" w:color="auto"/>
        <w:bottom w:val="none" w:sz="0" w:space="0" w:color="auto"/>
        <w:right w:val="none" w:sz="0" w:space="0" w:color="auto"/>
      </w:divBdr>
    </w:div>
    <w:div w:id="562568385">
      <w:bodyDiv w:val="1"/>
      <w:marLeft w:val="0"/>
      <w:marRight w:val="0"/>
      <w:marTop w:val="0"/>
      <w:marBottom w:val="0"/>
      <w:divBdr>
        <w:top w:val="none" w:sz="0" w:space="0" w:color="auto"/>
        <w:left w:val="none" w:sz="0" w:space="0" w:color="auto"/>
        <w:bottom w:val="none" w:sz="0" w:space="0" w:color="auto"/>
        <w:right w:val="none" w:sz="0" w:space="0" w:color="auto"/>
      </w:divBdr>
    </w:div>
    <w:div w:id="562912686">
      <w:bodyDiv w:val="1"/>
      <w:marLeft w:val="0"/>
      <w:marRight w:val="0"/>
      <w:marTop w:val="0"/>
      <w:marBottom w:val="0"/>
      <w:divBdr>
        <w:top w:val="none" w:sz="0" w:space="0" w:color="auto"/>
        <w:left w:val="none" w:sz="0" w:space="0" w:color="auto"/>
        <w:bottom w:val="none" w:sz="0" w:space="0" w:color="auto"/>
        <w:right w:val="none" w:sz="0" w:space="0" w:color="auto"/>
      </w:divBdr>
    </w:div>
    <w:div w:id="564801440">
      <w:bodyDiv w:val="1"/>
      <w:marLeft w:val="0"/>
      <w:marRight w:val="0"/>
      <w:marTop w:val="0"/>
      <w:marBottom w:val="0"/>
      <w:divBdr>
        <w:top w:val="none" w:sz="0" w:space="0" w:color="auto"/>
        <w:left w:val="none" w:sz="0" w:space="0" w:color="auto"/>
        <w:bottom w:val="none" w:sz="0" w:space="0" w:color="auto"/>
        <w:right w:val="none" w:sz="0" w:space="0" w:color="auto"/>
      </w:divBdr>
    </w:div>
    <w:div w:id="566457764">
      <w:bodyDiv w:val="1"/>
      <w:marLeft w:val="0"/>
      <w:marRight w:val="0"/>
      <w:marTop w:val="0"/>
      <w:marBottom w:val="0"/>
      <w:divBdr>
        <w:top w:val="none" w:sz="0" w:space="0" w:color="auto"/>
        <w:left w:val="none" w:sz="0" w:space="0" w:color="auto"/>
        <w:bottom w:val="none" w:sz="0" w:space="0" w:color="auto"/>
        <w:right w:val="none" w:sz="0" w:space="0" w:color="auto"/>
      </w:divBdr>
    </w:div>
    <w:div w:id="566694817">
      <w:bodyDiv w:val="1"/>
      <w:marLeft w:val="0"/>
      <w:marRight w:val="0"/>
      <w:marTop w:val="0"/>
      <w:marBottom w:val="0"/>
      <w:divBdr>
        <w:top w:val="none" w:sz="0" w:space="0" w:color="auto"/>
        <w:left w:val="none" w:sz="0" w:space="0" w:color="auto"/>
        <w:bottom w:val="none" w:sz="0" w:space="0" w:color="auto"/>
        <w:right w:val="none" w:sz="0" w:space="0" w:color="auto"/>
      </w:divBdr>
    </w:div>
    <w:div w:id="567157425">
      <w:bodyDiv w:val="1"/>
      <w:marLeft w:val="0"/>
      <w:marRight w:val="0"/>
      <w:marTop w:val="0"/>
      <w:marBottom w:val="0"/>
      <w:divBdr>
        <w:top w:val="none" w:sz="0" w:space="0" w:color="auto"/>
        <w:left w:val="none" w:sz="0" w:space="0" w:color="auto"/>
        <w:bottom w:val="none" w:sz="0" w:space="0" w:color="auto"/>
        <w:right w:val="none" w:sz="0" w:space="0" w:color="auto"/>
      </w:divBdr>
    </w:div>
    <w:div w:id="567233183">
      <w:bodyDiv w:val="1"/>
      <w:marLeft w:val="0"/>
      <w:marRight w:val="0"/>
      <w:marTop w:val="0"/>
      <w:marBottom w:val="0"/>
      <w:divBdr>
        <w:top w:val="none" w:sz="0" w:space="0" w:color="auto"/>
        <w:left w:val="none" w:sz="0" w:space="0" w:color="auto"/>
        <w:bottom w:val="none" w:sz="0" w:space="0" w:color="auto"/>
        <w:right w:val="none" w:sz="0" w:space="0" w:color="auto"/>
      </w:divBdr>
      <w:divsChild>
        <w:div w:id="675302736">
          <w:marLeft w:val="480"/>
          <w:marRight w:val="0"/>
          <w:marTop w:val="0"/>
          <w:marBottom w:val="0"/>
          <w:divBdr>
            <w:top w:val="none" w:sz="0" w:space="0" w:color="auto"/>
            <w:left w:val="none" w:sz="0" w:space="0" w:color="auto"/>
            <w:bottom w:val="none" w:sz="0" w:space="0" w:color="auto"/>
            <w:right w:val="none" w:sz="0" w:space="0" w:color="auto"/>
          </w:divBdr>
        </w:div>
        <w:div w:id="621036575">
          <w:marLeft w:val="480"/>
          <w:marRight w:val="0"/>
          <w:marTop w:val="0"/>
          <w:marBottom w:val="0"/>
          <w:divBdr>
            <w:top w:val="none" w:sz="0" w:space="0" w:color="auto"/>
            <w:left w:val="none" w:sz="0" w:space="0" w:color="auto"/>
            <w:bottom w:val="none" w:sz="0" w:space="0" w:color="auto"/>
            <w:right w:val="none" w:sz="0" w:space="0" w:color="auto"/>
          </w:divBdr>
        </w:div>
        <w:div w:id="70472228">
          <w:marLeft w:val="480"/>
          <w:marRight w:val="0"/>
          <w:marTop w:val="0"/>
          <w:marBottom w:val="0"/>
          <w:divBdr>
            <w:top w:val="none" w:sz="0" w:space="0" w:color="auto"/>
            <w:left w:val="none" w:sz="0" w:space="0" w:color="auto"/>
            <w:bottom w:val="none" w:sz="0" w:space="0" w:color="auto"/>
            <w:right w:val="none" w:sz="0" w:space="0" w:color="auto"/>
          </w:divBdr>
        </w:div>
        <w:div w:id="1558860973">
          <w:marLeft w:val="480"/>
          <w:marRight w:val="0"/>
          <w:marTop w:val="0"/>
          <w:marBottom w:val="0"/>
          <w:divBdr>
            <w:top w:val="none" w:sz="0" w:space="0" w:color="auto"/>
            <w:left w:val="none" w:sz="0" w:space="0" w:color="auto"/>
            <w:bottom w:val="none" w:sz="0" w:space="0" w:color="auto"/>
            <w:right w:val="none" w:sz="0" w:space="0" w:color="auto"/>
          </w:divBdr>
        </w:div>
        <w:div w:id="327758105">
          <w:marLeft w:val="480"/>
          <w:marRight w:val="0"/>
          <w:marTop w:val="0"/>
          <w:marBottom w:val="0"/>
          <w:divBdr>
            <w:top w:val="none" w:sz="0" w:space="0" w:color="auto"/>
            <w:left w:val="none" w:sz="0" w:space="0" w:color="auto"/>
            <w:bottom w:val="none" w:sz="0" w:space="0" w:color="auto"/>
            <w:right w:val="none" w:sz="0" w:space="0" w:color="auto"/>
          </w:divBdr>
        </w:div>
        <w:div w:id="592125631">
          <w:marLeft w:val="480"/>
          <w:marRight w:val="0"/>
          <w:marTop w:val="0"/>
          <w:marBottom w:val="0"/>
          <w:divBdr>
            <w:top w:val="none" w:sz="0" w:space="0" w:color="auto"/>
            <w:left w:val="none" w:sz="0" w:space="0" w:color="auto"/>
            <w:bottom w:val="none" w:sz="0" w:space="0" w:color="auto"/>
            <w:right w:val="none" w:sz="0" w:space="0" w:color="auto"/>
          </w:divBdr>
        </w:div>
        <w:div w:id="348651769">
          <w:marLeft w:val="480"/>
          <w:marRight w:val="0"/>
          <w:marTop w:val="0"/>
          <w:marBottom w:val="0"/>
          <w:divBdr>
            <w:top w:val="none" w:sz="0" w:space="0" w:color="auto"/>
            <w:left w:val="none" w:sz="0" w:space="0" w:color="auto"/>
            <w:bottom w:val="none" w:sz="0" w:space="0" w:color="auto"/>
            <w:right w:val="none" w:sz="0" w:space="0" w:color="auto"/>
          </w:divBdr>
        </w:div>
        <w:div w:id="1804496773">
          <w:marLeft w:val="480"/>
          <w:marRight w:val="0"/>
          <w:marTop w:val="0"/>
          <w:marBottom w:val="0"/>
          <w:divBdr>
            <w:top w:val="none" w:sz="0" w:space="0" w:color="auto"/>
            <w:left w:val="none" w:sz="0" w:space="0" w:color="auto"/>
            <w:bottom w:val="none" w:sz="0" w:space="0" w:color="auto"/>
            <w:right w:val="none" w:sz="0" w:space="0" w:color="auto"/>
          </w:divBdr>
        </w:div>
        <w:div w:id="1846701225">
          <w:marLeft w:val="480"/>
          <w:marRight w:val="0"/>
          <w:marTop w:val="0"/>
          <w:marBottom w:val="0"/>
          <w:divBdr>
            <w:top w:val="none" w:sz="0" w:space="0" w:color="auto"/>
            <w:left w:val="none" w:sz="0" w:space="0" w:color="auto"/>
            <w:bottom w:val="none" w:sz="0" w:space="0" w:color="auto"/>
            <w:right w:val="none" w:sz="0" w:space="0" w:color="auto"/>
          </w:divBdr>
        </w:div>
        <w:div w:id="1068962427">
          <w:marLeft w:val="480"/>
          <w:marRight w:val="0"/>
          <w:marTop w:val="0"/>
          <w:marBottom w:val="0"/>
          <w:divBdr>
            <w:top w:val="none" w:sz="0" w:space="0" w:color="auto"/>
            <w:left w:val="none" w:sz="0" w:space="0" w:color="auto"/>
            <w:bottom w:val="none" w:sz="0" w:space="0" w:color="auto"/>
            <w:right w:val="none" w:sz="0" w:space="0" w:color="auto"/>
          </w:divBdr>
        </w:div>
        <w:div w:id="183908178">
          <w:marLeft w:val="480"/>
          <w:marRight w:val="0"/>
          <w:marTop w:val="0"/>
          <w:marBottom w:val="0"/>
          <w:divBdr>
            <w:top w:val="none" w:sz="0" w:space="0" w:color="auto"/>
            <w:left w:val="none" w:sz="0" w:space="0" w:color="auto"/>
            <w:bottom w:val="none" w:sz="0" w:space="0" w:color="auto"/>
            <w:right w:val="none" w:sz="0" w:space="0" w:color="auto"/>
          </w:divBdr>
        </w:div>
        <w:div w:id="1622686543">
          <w:marLeft w:val="480"/>
          <w:marRight w:val="0"/>
          <w:marTop w:val="0"/>
          <w:marBottom w:val="0"/>
          <w:divBdr>
            <w:top w:val="none" w:sz="0" w:space="0" w:color="auto"/>
            <w:left w:val="none" w:sz="0" w:space="0" w:color="auto"/>
            <w:bottom w:val="none" w:sz="0" w:space="0" w:color="auto"/>
            <w:right w:val="none" w:sz="0" w:space="0" w:color="auto"/>
          </w:divBdr>
        </w:div>
        <w:div w:id="1684741962">
          <w:marLeft w:val="480"/>
          <w:marRight w:val="0"/>
          <w:marTop w:val="0"/>
          <w:marBottom w:val="0"/>
          <w:divBdr>
            <w:top w:val="none" w:sz="0" w:space="0" w:color="auto"/>
            <w:left w:val="none" w:sz="0" w:space="0" w:color="auto"/>
            <w:bottom w:val="none" w:sz="0" w:space="0" w:color="auto"/>
            <w:right w:val="none" w:sz="0" w:space="0" w:color="auto"/>
          </w:divBdr>
        </w:div>
        <w:div w:id="1805463339">
          <w:marLeft w:val="480"/>
          <w:marRight w:val="0"/>
          <w:marTop w:val="0"/>
          <w:marBottom w:val="0"/>
          <w:divBdr>
            <w:top w:val="none" w:sz="0" w:space="0" w:color="auto"/>
            <w:left w:val="none" w:sz="0" w:space="0" w:color="auto"/>
            <w:bottom w:val="none" w:sz="0" w:space="0" w:color="auto"/>
            <w:right w:val="none" w:sz="0" w:space="0" w:color="auto"/>
          </w:divBdr>
        </w:div>
        <w:div w:id="621107097">
          <w:marLeft w:val="480"/>
          <w:marRight w:val="0"/>
          <w:marTop w:val="0"/>
          <w:marBottom w:val="0"/>
          <w:divBdr>
            <w:top w:val="none" w:sz="0" w:space="0" w:color="auto"/>
            <w:left w:val="none" w:sz="0" w:space="0" w:color="auto"/>
            <w:bottom w:val="none" w:sz="0" w:space="0" w:color="auto"/>
            <w:right w:val="none" w:sz="0" w:space="0" w:color="auto"/>
          </w:divBdr>
        </w:div>
        <w:div w:id="724911981">
          <w:marLeft w:val="480"/>
          <w:marRight w:val="0"/>
          <w:marTop w:val="0"/>
          <w:marBottom w:val="0"/>
          <w:divBdr>
            <w:top w:val="none" w:sz="0" w:space="0" w:color="auto"/>
            <w:left w:val="none" w:sz="0" w:space="0" w:color="auto"/>
            <w:bottom w:val="none" w:sz="0" w:space="0" w:color="auto"/>
            <w:right w:val="none" w:sz="0" w:space="0" w:color="auto"/>
          </w:divBdr>
        </w:div>
        <w:div w:id="1253467273">
          <w:marLeft w:val="480"/>
          <w:marRight w:val="0"/>
          <w:marTop w:val="0"/>
          <w:marBottom w:val="0"/>
          <w:divBdr>
            <w:top w:val="none" w:sz="0" w:space="0" w:color="auto"/>
            <w:left w:val="none" w:sz="0" w:space="0" w:color="auto"/>
            <w:bottom w:val="none" w:sz="0" w:space="0" w:color="auto"/>
            <w:right w:val="none" w:sz="0" w:space="0" w:color="auto"/>
          </w:divBdr>
        </w:div>
        <w:div w:id="2105219217">
          <w:marLeft w:val="480"/>
          <w:marRight w:val="0"/>
          <w:marTop w:val="0"/>
          <w:marBottom w:val="0"/>
          <w:divBdr>
            <w:top w:val="none" w:sz="0" w:space="0" w:color="auto"/>
            <w:left w:val="none" w:sz="0" w:space="0" w:color="auto"/>
            <w:bottom w:val="none" w:sz="0" w:space="0" w:color="auto"/>
            <w:right w:val="none" w:sz="0" w:space="0" w:color="auto"/>
          </w:divBdr>
        </w:div>
        <w:div w:id="1952201936">
          <w:marLeft w:val="480"/>
          <w:marRight w:val="0"/>
          <w:marTop w:val="0"/>
          <w:marBottom w:val="0"/>
          <w:divBdr>
            <w:top w:val="none" w:sz="0" w:space="0" w:color="auto"/>
            <w:left w:val="none" w:sz="0" w:space="0" w:color="auto"/>
            <w:bottom w:val="none" w:sz="0" w:space="0" w:color="auto"/>
            <w:right w:val="none" w:sz="0" w:space="0" w:color="auto"/>
          </w:divBdr>
        </w:div>
        <w:div w:id="229659788">
          <w:marLeft w:val="480"/>
          <w:marRight w:val="0"/>
          <w:marTop w:val="0"/>
          <w:marBottom w:val="0"/>
          <w:divBdr>
            <w:top w:val="none" w:sz="0" w:space="0" w:color="auto"/>
            <w:left w:val="none" w:sz="0" w:space="0" w:color="auto"/>
            <w:bottom w:val="none" w:sz="0" w:space="0" w:color="auto"/>
            <w:right w:val="none" w:sz="0" w:space="0" w:color="auto"/>
          </w:divBdr>
        </w:div>
        <w:div w:id="517156088">
          <w:marLeft w:val="480"/>
          <w:marRight w:val="0"/>
          <w:marTop w:val="0"/>
          <w:marBottom w:val="0"/>
          <w:divBdr>
            <w:top w:val="none" w:sz="0" w:space="0" w:color="auto"/>
            <w:left w:val="none" w:sz="0" w:space="0" w:color="auto"/>
            <w:bottom w:val="none" w:sz="0" w:space="0" w:color="auto"/>
            <w:right w:val="none" w:sz="0" w:space="0" w:color="auto"/>
          </w:divBdr>
        </w:div>
        <w:div w:id="1069693332">
          <w:marLeft w:val="480"/>
          <w:marRight w:val="0"/>
          <w:marTop w:val="0"/>
          <w:marBottom w:val="0"/>
          <w:divBdr>
            <w:top w:val="none" w:sz="0" w:space="0" w:color="auto"/>
            <w:left w:val="none" w:sz="0" w:space="0" w:color="auto"/>
            <w:bottom w:val="none" w:sz="0" w:space="0" w:color="auto"/>
            <w:right w:val="none" w:sz="0" w:space="0" w:color="auto"/>
          </w:divBdr>
        </w:div>
        <w:div w:id="1785347566">
          <w:marLeft w:val="480"/>
          <w:marRight w:val="0"/>
          <w:marTop w:val="0"/>
          <w:marBottom w:val="0"/>
          <w:divBdr>
            <w:top w:val="none" w:sz="0" w:space="0" w:color="auto"/>
            <w:left w:val="none" w:sz="0" w:space="0" w:color="auto"/>
            <w:bottom w:val="none" w:sz="0" w:space="0" w:color="auto"/>
            <w:right w:val="none" w:sz="0" w:space="0" w:color="auto"/>
          </w:divBdr>
        </w:div>
        <w:div w:id="1580863237">
          <w:marLeft w:val="480"/>
          <w:marRight w:val="0"/>
          <w:marTop w:val="0"/>
          <w:marBottom w:val="0"/>
          <w:divBdr>
            <w:top w:val="none" w:sz="0" w:space="0" w:color="auto"/>
            <w:left w:val="none" w:sz="0" w:space="0" w:color="auto"/>
            <w:bottom w:val="none" w:sz="0" w:space="0" w:color="auto"/>
            <w:right w:val="none" w:sz="0" w:space="0" w:color="auto"/>
          </w:divBdr>
        </w:div>
        <w:div w:id="976373359">
          <w:marLeft w:val="480"/>
          <w:marRight w:val="0"/>
          <w:marTop w:val="0"/>
          <w:marBottom w:val="0"/>
          <w:divBdr>
            <w:top w:val="none" w:sz="0" w:space="0" w:color="auto"/>
            <w:left w:val="none" w:sz="0" w:space="0" w:color="auto"/>
            <w:bottom w:val="none" w:sz="0" w:space="0" w:color="auto"/>
            <w:right w:val="none" w:sz="0" w:space="0" w:color="auto"/>
          </w:divBdr>
        </w:div>
      </w:divsChild>
    </w:div>
    <w:div w:id="568466731">
      <w:bodyDiv w:val="1"/>
      <w:marLeft w:val="0"/>
      <w:marRight w:val="0"/>
      <w:marTop w:val="0"/>
      <w:marBottom w:val="0"/>
      <w:divBdr>
        <w:top w:val="none" w:sz="0" w:space="0" w:color="auto"/>
        <w:left w:val="none" w:sz="0" w:space="0" w:color="auto"/>
        <w:bottom w:val="none" w:sz="0" w:space="0" w:color="auto"/>
        <w:right w:val="none" w:sz="0" w:space="0" w:color="auto"/>
      </w:divBdr>
    </w:div>
    <w:div w:id="568733223">
      <w:bodyDiv w:val="1"/>
      <w:marLeft w:val="0"/>
      <w:marRight w:val="0"/>
      <w:marTop w:val="0"/>
      <w:marBottom w:val="0"/>
      <w:divBdr>
        <w:top w:val="none" w:sz="0" w:space="0" w:color="auto"/>
        <w:left w:val="none" w:sz="0" w:space="0" w:color="auto"/>
        <w:bottom w:val="none" w:sz="0" w:space="0" w:color="auto"/>
        <w:right w:val="none" w:sz="0" w:space="0" w:color="auto"/>
      </w:divBdr>
    </w:div>
    <w:div w:id="569267968">
      <w:bodyDiv w:val="1"/>
      <w:marLeft w:val="0"/>
      <w:marRight w:val="0"/>
      <w:marTop w:val="0"/>
      <w:marBottom w:val="0"/>
      <w:divBdr>
        <w:top w:val="none" w:sz="0" w:space="0" w:color="auto"/>
        <w:left w:val="none" w:sz="0" w:space="0" w:color="auto"/>
        <w:bottom w:val="none" w:sz="0" w:space="0" w:color="auto"/>
        <w:right w:val="none" w:sz="0" w:space="0" w:color="auto"/>
      </w:divBdr>
    </w:div>
    <w:div w:id="569655369">
      <w:bodyDiv w:val="1"/>
      <w:marLeft w:val="0"/>
      <w:marRight w:val="0"/>
      <w:marTop w:val="0"/>
      <w:marBottom w:val="0"/>
      <w:divBdr>
        <w:top w:val="none" w:sz="0" w:space="0" w:color="auto"/>
        <w:left w:val="none" w:sz="0" w:space="0" w:color="auto"/>
        <w:bottom w:val="none" w:sz="0" w:space="0" w:color="auto"/>
        <w:right w:val="none" w:sz="0" w:space="0" w:color="auto"/>
      </w:divBdr>
    </w:div>
    <w:div w:id="570309743">
      <w:bodyDiv w:val="1"/>
      <w:marLeft w:val="0"/>
      <w:marRight w:val="0"/>
      <w:marTop w:val="0"/>
      <w:marBottom w:val="0"/>
      <w:divBdr>
        <w:top w:val="none" w:sz="0" w:space="0" w:color="auto"/>
        <w:left w:val="none" w:sz="0" w:space="0" w:color="auto"/>
        <w:bottom w:val="none" w:sz="0" w:space="0" w:color="auto"/>
        <w:right w:val="none" w:sz="0" w:space="0" w:color="auto"/>
      </w:divBdr>
    </w:div>
    <w:div w:id="571045862">
      <w:bodyDiv w:val="1"/>
      <w:marLeft w:val="0"/>
      <w:marRight w:val="0"/>
      <w:marTop w:val="0"/>
      <w:marBottom w:val="0"/>
      <w:divBdr>
        <w:top w:val="none" w:sz="0" w:space="0" w:color="auto"/>
        <w:left w:val="none" w:sz="0" w:space="0" w:color="auto"/>
        <w:bottom w:val="none" w:sz="0" w:space="0" w:color="auto"/>
        <w:right w:val="none" w:sz="0" w:space="0" w:color="auto"/>
      </w:divBdr>
    </w:div>
    <w:div w:id="572273274">
      <w:bodyDiv w:val="1"/>
      <w:marLeft w:val="0"/>
      <w:marRight w:val="0"/>
      <w:marTop w:val="0"/>
      <w:marBottom w:val="0"/>
      <w:divBdr>
        <w:top w:val="none" w:sz="0" w:space="0" w:color="auto"/>
        <w:left w:val="none" w:sz="0" w:space="0" w:color="auto"/>
        <w:bottom w:val="none" w:sz="0" w:space="0" w:color="auto"/>
        <w:right w:val="none" w:sz="0" w:space="0" w:color="auto"/>
      </w:divBdr>
    </w:div>
    <w:div w:id="575211045">
      <w:bodyDiv w:val="1"/>
      <w:marLeft w:val="0"/>
      <w:marRight w:val="0"/>
      <w:marTop w:val="0"/>
      <w:marBottom w:val="0"/>
      <w:divBdr>
        <w:top w:val="none" w:sz="0" w:space="0" w:color="auto"/>
        <w:left w:val="none" w:sz="0" w:space="0" w:color="auto"/>
        <w:bottom w:val="none" w:sz="0" w:space="0" w:color="auto"/>
        <w:right w:val="none" w:sz="0" w:space="0" w:color="auto"/>
      </w:divBdr>
    </w:div>
    <w:div w:id="575213628">
      <w:bodyDiv w:val="1"/>
      <w:marLeft w:val="0"/>
      <w:marRight w:val="0"/>
      <w:marTop w:val="0"/>
      <w:marBottom w:val="0"/>
      <w:divBdr>
        <w:top w:val="none" w:sz="0" w:space="0" w:color="auto"/>
        <w:left w:val="none" w:sz="0" w:space="0" w:color="auto"/>
        <w:bottom w:val="none" w:sz="0" w:space="0" w:color="auto"/>
        <w:right w:val="none" w:sz="0" w:space="0" w:color="auto"/>
      </w:divBdr>
    </w:div>
    <w:div w:id="576208031">
      <w:bodyDiv w:val="1"/>
      <w:marLeft w:val="0"/>
      <w:marRight w:val="0"/>
      <w:marTop w:val="0"/>
      <w:marBottom w:val="0"/>
      <w:divBdr>
        <w:top w:val="none" w:sz="0" w:space="0" w:color="auto"/>
        <w:left w:val="none" w:sz="0" w:space="0" w:color="auto"/>
        <w:bottom w:val="none" w:sz="0" w:space="0" w:color="auto"/>
        <w:right w:val="none" w:sz="0" w:space="0" w:color="auto"/>
      </w:divBdr>
      <w:divsChild>
        <w:div w:id="486551894">
          <w:marLeft w:val="480"/>
          <w:marRight w:val="0"/>
          <w:marTop w:val="0"/>
          <w:marBottom w:val="0"/>
          <w:divBdr>
            <w:top w:val="none" w:sz="0" w:space="0" w:color="auto"/>
            <w:left w:val="none" w:sz="0" w:space="0" w:color="auto"/>
            <w:bottom w:val="none" w:sz="0" w:space="0" w:color="auto"/>
            <w:right w:val="none" w:sz="0" w:space="0" w:color="auto"/>
          </w:divBdr>
        </w:div>
        <w:div w:id="1004668838">
          <w:marLeft w:val="480"/>
          <w:marRight w:val="0"/>
          <w:marTop w:val="0"/>
          <w:marBottom w:val="0"/>
          <w:divBdr>
            <w:top w:val="none" w:sz="0" w:space="0" w:color="auto"/>
            <w:left w:val="none" w:sz="0" w:space="0" w:color="auto"/>
            <w:bottom w:val="none" w:sz="0" w:space="0" w:color="auto"/>
            <w:right w:val="none" w:sz="0" w:space="0" w:color="auto"/>
          </w:divBdr>
        </w:div>
        <w:div w:id="104927712">
          <w:marLeft w:val="480"/>
          <w:marRight w:val="0"/>
          <w:marTop w:val="0"/>
          <w:marBottom w:val="0"/>
          <w:divBdr>
            <w:top w:val="none" w:sz="0" w:space="0" w:color="auto"/>
            <w:left w:val="none" w:sz="0" w:space="0" w:color="auto"/>
            <w:bottom w:val="none" w:sz="0" w:space="0" w:color="auto"/>
            <w:right w:val="none" w:sz="0" w:space="0" w:color="auto"/>
          </w:divBdr>
        </w:div>
        <w:div w:id="1168444715">
          <w:marLeft w:val="480"/>
          <w:marRight w:val="0"/>
          <w:marTop w:val="0"/>
          <w:marBottom w:val="0"/>
          <w:divBdr>
            <w:top w:val="none" w:sz="0" w:space="0" w:color="auto"/>
            <w:left w:val="none" w:sz="0" w:space="0" w:color="auto"/>
            <w:bottom w:val="none" w:sz="0" w:space="0" w:color="auto"/>
            <w:right w:val="none" w:sz="0" w:space="0" w:color="auto"/>
          </w:divBdr>
        </w:div>
        <w:div w:id="873233477">
          <w:marLeft w:val="480"/>
          <w:marRight w:val="0"/>
          <w:marTop w:val="0"/>
          <w:marBottom w:val="0"/>
          <w:divBdr>
            <w:top w:val="none" w:sz="0" w:space="0" w:color="auto"/>
            <w:left w:val="none" w:sz="0" w:space="0" w:color="auto"/>
            <w:bottom w:val="none" w:sz="0" w:space="0" w:color="auto"/>
            <w:right w:val="none" w:sz="0" w:space="0" w:color="auto"/>
          </w:divBdr>
        </w:div>
        <w:div w:id="36318224">
          <w:marLeft w:val="480"/>
          <w:marRight w:val="0"/>
          <w:marTop w:val="0"/>
          <w:marBottom w:val="0"/>
          <w:divBdr>
            <w:top w:val="none" w:sz="0" w:space="0" w:color="auto"/>
            <w:left w:val="none" w:sz="0" w:space="0" w:color="auto"/>
            <w:bottom w:val="none" w:sz="0" w:space="0" w:color="auto"/>
            <w:right w:val="none" w:sz="0" w:space="0" w:color="auto"/>
          </w:divBdr>
        </w:div>
        <w:div w:id="1903759662">
          <w:marLeft w:val="480"/>
          <w:marRight w:val="0"/>
          <w:marTop w:val="0"/>
          <w:marBottom w:val="0"/>
          <w:divBdr>
            <w:top w:val="none" w:sz="0" w:space="0" w:color="auto"/>
            <w:left w:val="none" w:sz="0" w:space="0" w:color="auto"/>
            <w:bottom w:val="none" w:sz="0" w:space="0" w:color="auto"/>
            <w:right w:val="none" w:sz="0" w:space="0" w:color="auto"/>
          </w:divBdr>
        </w:div>
        <w:div w:id="350689011">
          <w:marLeft w:val="480"/>
          <w:marRight w:val="0"/>
          <w:marTop w:val="0"/>
          <w:marBottom w:val="0"/>
          <w:divBdr>
            <w:top w:val="none" w:sz="0" w:space="0" w:color="auto"/>
            <w:left w:val="none" w:sz="0" w:space="0" w:color="auto"/>
            <w:bottom w:val="none" w:sz="0" w:space="0" w:color="auto"/>
            <w:right w:val="none" w:sz="0" w:space="0" w:color="auto"/>
          </w:divBdr>
        </w:div>
        <w:div w:id="1767845592">
          <w:marLeft w:val="480"/>
          <w:marRight w:val="0"/>
          <w:marTop w:val="0"/>
          <w:marBottom w:val="0"/>
          <w:divBdr>
            <w:top w:val="none" w:sz="0" w:space="0" w:color="auto"/>
            <w:left w:val="none" w:sz="0" w:space="0" w:color="auto"/>
            <w:bottom w:val="none" w:sz="0" w:space="0" w:color="auto"/>
            <w:right w:val="none" w:sz="0" w:space="0" w:color="auto"/>
          </w:divBdr>
        </w:div>
        <w:div w:id="693963962">
          <w:marLeft w:val="480"/>
          <w:marRight w:val="0"/>
          <w:marTop w:val="0"/>
          <w:marBottom w:val="0"/>
          <w:divBdr>
            <w:top w:val="none" w:sz="0" w:space="0" w:color="auto"/>
            <w:left w:val="none" w:sz="0" w:space="0" w:color="auto"/>
            <w:bottom w:val="none" w:sz="0" w:space="0" w:color="auto"/>
            <w:right w:val="none" w:sz="0" w:space="0" w:color="auto"/>
          </w:divBdr>
        </w:div>
        <w:div w:id="1119682932">
          <w:marLeft w:val="480"/>
          <w:marRight w:val="0"/>
          <w:marTop w:val="0"/>
          <w:marBottom w:val="0"/>
          <w:divBdr>
            <w:top w:val="none" w:sz="0" w:space="0" w:color="auto"/>
            <w:left w:val="none" w:sz="0" w:space="0" w:color="auto"/>
            <w:bottom w:val="none" w:sz="0" w:space="0" w:color="auto"/>
            <w:right w:val="none" w:sz="0" w:space="0" w:color="auto"/>
          </w:divBdr>
        </w:div>
        <w:div w:id="1204757762">
          <w:marLeft w:val="480"/>
          <w:marRight w:val="0"/>
          <w:marTop w:val="0"/>
          <w:marBottom w:val="0"/>
          <w:divBdr>
            <w:top w:val="none" w:sz="0" w:space="0" w:color="auto"/>
            <w:left w:val="none" w:sz="0" w:space="0" w:color="auto"/>
            <w:bottom w:val="none" w:sz="0" w:space="0" w:color="auto"/>
            <w:right w:val="none" w:sz="0" w:space="0" w:color="auto"/>
          </w:divBdr>
        </w:div>
        <w:div w:id="1520464544">
          <w:marLeft w:val="480"/>
          <w:marRight w:val="0"/>
          <w:marTop w:val="0"/>
          <w:marBottom w:val="0"/>
          <w:divBdr>
            <w:top w:val="none" w:sz="0" w:space="0" w:color="auto"/>
            <w:left w:val="none" w:sz="0" w:space="0" w:color="auto"/>
            <w:bottom w:val="none" w:sz="0" w:space="0" w:color="auto"/>
            <w:right w:val="none" w:sz="0" w:space="0" w:color="auto"/>
          </w:divBdr>
        </w:div>
        <w:div w:id="235364860">
          <w:marLeft w:val="480"/>
          <w:marRight w:val="0"/>
          <w:marTop w:val="0"/>
          <w:marBottom w:val="0"/>
          <w:divBdr>
            <w:top w:val="none" w:sz="0" w:space="0" w:color="auto"/>
            <w:left w:val="none" w:sz="0" w:space="0" w:color="auto"/>
            <w:bottom w:val="none" w:sz="0" w:space="0" w:color="auto"/>
            <w:right w:val="none" w:sz="0" w:space="0" w:color="auto"/>
          </w:divBdr>
        </w:div>
        <w:div w:id="859665242">
          <w:marLeft w:val="480"/>
          <w:marRight w:val="0"/>
          <w:marTop w:val="0"/>
          <w:marBottom w:val="0"/>
          <w:divBdr>
            <w:top w:val="none" w:sz="0" w:space="0" w:color="auto"/>
            <w:left w:val="none" w:sz="0" w:space="0" w:color="auto"/>
            <w:bottom w:val="none" w:sz="0" w:space="0" w:color="auto"/>
            <w:right w:val="none" w:sz="0" w:space="0" w:color="auto"/>
          </w:divBdr>
        </w:div>
        <w:div w:id="1900549573">
          <w:marLeft w:val="480"/>
          <w:marRight w:val="0"/>
          <w:marTop w:val="0"/>
          <w:marBottom w:val="0"/>
          <w:divBdr>
            <w:top w:val="none" w:sz="0" w:space="0" w:color="auto"/>
            <w:left w:val="none" w:sz="0" w:space="0" w:color="auto"/>
            <w:bottom w:val="none" w:sz="0" w:space="0" w:color="auto"/>
            <w:right w:val="none" w:sz="0" w:space="0" w:color="auto"/>
          </w:divBdr>
        </w:div>
        <w:div w:id="804926966">
          <w:marLeft w:val="480"/>
          <w:marRight w:val="0"/>
          <w:marTop w:val="0"/>
          <w:marBottom w:val="0"/>
          <w:divBdr>
            <w:top w:val="none" w:sz="0" w:space="0" w:color="auto"/>
            <w:left w:val="none" w:sz="0" w:space="0" w:color="auto"/>
            <w:bottom w:val="none" w:sz="0" w:space="0" w:color="auto"/>
            <w:right w:val="none" w:sz="0" w:space="0" w:color="auto"/>
          </w:divBdr>
        </w:div>
        <w:div w:id="602153562">
          <w:marLeft w:val="480"/>
          <w:marRight w:val="0"/>
          <w:marTop w:val="0"/>
          <w:marBottom w:val="0"/>
          <w:divBdr>
            <w:top w:val="none" w:sz="0" w:space="0" w:color="auto"/>
            <w:left w:val="none" w:sz="0" w:space="0" w:color="auto"/>
            <w:bottom w:val="none" w:sz="0" w:space="0" w:color="auto"/>
            <w:right w:val="none" w:sz="0" w:space="0" w:color="auto"/>
          </w:divBdr>
        </w:div>
        <w:div w:id="1674796153">
          <w:marLeft w:val="480"/>
          <w:marRight w:val="0"/>
          <w:marTop w:val="0"/>
          <w:marBottom w:val="0"/>
          <w:divBdr>
            <w:top w:val="none" w:sz="0" w:space="0" w:color="auto"/>
            <w:left w:val="none" w:sz="0" w:space="0" w:color="auto"/>
            <w:bottom w:val="none" w:sz="0" w:space="0" w:color="auto"/>
            <w:right w:val="none" w:sz="0" w:space="0" w:color="auto"/>
          </w:divBdr>
        </w:div>
        <w:div w:id="1068263582">
          <w:marLeft w:val="480"/>
          <w:marRight w:val="0"/>
          <w:marTop w:val="0"/>
          <w:marBottom w:val="0"/>
          <w:divBdr>
            <w:top w:val="none" w:sz="0" w:space="0" w:color="auto"/>
            <w:left w:val="none" w:sz="0" w:space="0" w:color="auto"/>
            <w:bottom w:val="none" w:sz="0" w:space="0" w:color="auto"/>
            <w:right w:val="none" w:sz="0" w:space="0" w:color="auto"/>
          </w:divBdr>
        </w:div>
        <w:div w:id="285428778">
          <w:marLeft w:val="480"/>
          <w:marRight w:val="0"/>
          <w:marTop w:val="0"/>
          <w:marBottom w:val="0"/>
          <w:divBdr>
            <w:top w:val="none" w:sz="0" w:space="0" w:color="auto"/>
            <w:left w:val="none" w:sz="0" w:space="0" w:color="auto"/>
            <w:bottom w:val="none" w:sz="0" w:space="0" w:color="auto"/>
            <w:right w:val="none" w:sz="0" w:space="0" w:color="auto"/>
          </w:divBdr>
        </w:div>
        <w:div w:id="234095716">
          <w:marLeft w:val="480"/>
          <w:marRight w:val="0"/>
          <w:marTop w:val="0"/>
          <w:marBottom w:val="0"/>
          <w:divBdr>
            <w:top w:val="none" w:sz="0" w:space="0" w:color="auto"/>
            <w:left w:val="none" w:sz="0" w:space="0" w:color="auto"/>
            <w:bottom w:val="none" w:sz="0" w:space="0" w:color="auto"/>
            <w:right w:val="none" w:sz="0" w:space="0" w:color="auto"/>
          </w:divBdr>
        </w:div>
        <w:div w:id="26571172">
          <w:marLeft w:val="480"/>
          <w:marRight w:val="0"/>
          <w:marTop w:val="0"/>
          <w:marBottom w:val="0"/>
          <w:divBdr>
            <w:top w:val="none" w:sz="0" w:space="0" w:color="auto"/>
            <w:left w:val="none" w:sz="0" w:space="0" w:color="auto"/>
            <w:bottom w:val="none" w:sz="0" w:space="0" w:color="auto"/>
            <w:right w:val="none" w:sz="0" w:space="0" w:color="auto"/>
          </w:divBdr>
        </w:div>
        <w:div w:id="1144350935">
          <w:marLeft w:val="480"/>
          <w:marRight w:val="0"/>
          <w:marTop w:val="0"/>
          <w:marBottom w:val="0"/>
          <w:divBdr>
            <w:top w:val="none" w:sz="0" w:space="0" w:color="auto"/>
            <w:left w:val="none" w:sz="0" w:space="0" w:color="auto"/>
            <w:bottom w:val="none" w:sz="0" w:space="0" w:color="auto"/>
            <w:right w:val="none" w:sz="0" w:space="0" w:color="auto"/>
          </w:divBdr>
        </w:div>
        <w:div w:id="969631044">
          <w:marLeft w:val="480"/>
          <w:marRight w:val="0"/>
          <w:marTop w:val="0"/>
          <w:marBottom w:val="0"/>
          <w:divBdr>
            <w:top w:val="none" w:sz="0" w:space="0" w:color="auto"/>
            <w:left w:val="none" w:sz="0" w:space="0" w:color="auto"/>
            <w:bottom w:val="none" w:sz="0" w:space="0" w:color="auto"/>
            <w:right w:val="none" w:sz="0" w:space="0" w:color="auto"/>
          </w:divBdr>
        </w:div>
        <w:div w:id="2022707117">
          <w:marLeft w:val="480"/>
          <w:marRight w:val="0"/>
          <w:marTop w:val="0"/>
          <w:marBottom w:val="0"/>
          <w:divBdr>
            <w:top w:val="none" w:sz="0" w:space="0" w:color="auto"/>
            <w:left w:val="none" w:sz="0" w:space="0" w:color="auto"/>
            <w:bottom w:val="none" w:sz="0" w:space="0" w:color="auto"/>
            <w:right w:val="none" w:sz="0" w:space="0" w:color="auto"/>
          </w:divBdr>
        </w:div>
        <w:div w:id="1564680466">
          <w:marLeft w:val="480"/>
          <w:marRight w:val="0"/>
          <w:marTop w:val="0"/>
          <w:marBottom w:val="0"/>
          <w:divBdr>
            <w:top w:val="none" w:sz="0" w:space="0" w:color="auto"/>
            <w:left w:val="none" w:sz="0" w:space="0" w:color="auto"/>
            <w:bottom w:val="none" w:sz="0" w:space="0" w:color="auto"/>
            <w:right w:val="none" w:sz="0" w:space="0" w:color="auto"/>
          </w:divBdr>
        </w:div>
        <w:div w:id="1225138896">
          <w:marLeft w:val="480"/>
          <w:marRight w:val="0"/>
          <w:marTop w:val="0"/>
          <w:marBottom w:val="0"/>
          <w:divBdr>
            <w:top w:val="none" w:sz="0" w:space="0" w:color="auto"/>
            <w:left w:val="none" w:sz="0" w:space="0" w:color="auto"/>
            <w:bottom w:val="none" w:sz="0" w:space="0" w:color="auto"/>
            <w:right w:val="none" w:sz="0" w:space="0" w:color="auto"/>
          </w:divBdr>
        </w:div>
        <w:div w:id="354773469">
          <w:marLeft w:val="480"/>
          <w:marRight w:val="0"/>
          <w:marTop w:val="0"/>
          <w:marBottom w:val="0"/>
          <w:divBdr>
            <w:top w:val="none" w:sz="0" w:space="0" w:color="auto"/>
            <w:left w:val="none" w:sz="0" w:space="0" w:color="auto"/>
            <w:bottom w:val="none" w:sz="0" w:space="0" w:color="auto"/>
            <w:right w:val="none" w:sz="0" w:space="0" w:color="auto"/>
          </w:divBdr>
        </w:div>
        <w:div w:id="1961524653">
          <w:marLeft w:val="480"/>
          <w:marRight w:val="0"/>
          <w:marTop w:val="0"/>
          <w:marBottom w:val="0"/>
          <w:divBdr>
            <w:top w:val="none" w:sz="0" w:space="0" w:color="auto"/>
            <w:left w:val="none" w:sz="0" w:space="0" w:color="auto"/>
            <w:bottom w:val="none" w:sz="0" w:space="0" w:color="auto"/>
            <w:right w:val="none" w:sz="0" w:space="0" w:color="auto"/>
          </w:divBdr>
        </w:div>
        <w:div w:id="1931086156">
          <w:marLeft w:val="480"/>
          <w:marRight w:val="0"/>
          <w:marTop w:val="0"/>
          <w:marBottom w:val="0"/>
          <w:divBdr>
            <w:top w:val="none" w:sz="0" w:space="0" w:color="auto"/>
            <w:left w:val="none" w:sz="0" w:space="0" w:color="auto"/>
            <w:bottom w:val="none" w:sz="0" w:space="0" w:color="auto"/>
            <w:right w:val="none" w:sz="0" w:space="0" w:color="auto"/>
          </w:divBdr>
        </w:div>
        <w:div w:id="936520522">
          <w:marLeft w:val="480"/>
          <w:marRight w:val="0"/>
          <w:marTop w:val="0"/>
          <w:marBottom w:val="0"/>
          <w:divBdr>
            <w:top w:val="none" w:sz="0" w:space="0" w:color="auto"/>
            <w:left w:val="none" w:sz="0" w:space="0" w:color="auto"/>
            <w:bottom w:val="none" w:sz="0" w:space="0" w:color="auto"/>
            <w:right w:val="none" w:sz="0" w:space="0" w:color="auto"/>
          </w:divBdr>
        </w:div>
        <w:div w:id="1552301290">
          <w:marLeft w:val="480"/>
          <w:marRight w:val="0"/>
          <w:marTop w:val="0"/>
          <w:marBottom w:val="0"/>
          <w:divBdr>
            <w:top w:val="none" w:sz="0" w:space="0" w:color="auto"/>
            <w:left w:val="none" w:sz="0" w:space="0" w:color="auto"/>
            <w:bottom w:val="none" w:sz="0" w:space="0" w:color="auto"/>
            <w:right w:val="none" w:sz="0" w:space="0" w:color="auto"/>
          </w:divBdr>
        </w:div>
        <w:div w:id="86733684">
          <w:marLeft w:val="480"/>
          <w:marRight w:val="0"/>
          <w:marTop w:val="0"/>
          <w:marBottom w:val="0"/>
          <w:divBdr>
            <w:top w:val="none" w:sz="0" w:space="0" w:color="auto"/>
            <w:left w:val="none" w:sz="0" w:space="0" w:color="auto"/>
            <w:bottom w:val="none" w:sz="0" w:space="0" w:color="auto"/>
            <w:right w:val="none" w:sz="0" w:space="0" w:color="auto"/>
          </w:divBdr>
        </w:div>
        <w:div w:id="1267999949">
          <w:marLeft w:val="480"/>
          <w:marRight w:val="0"/>
          <w:marTop w:val="0"/>
          <w:marBottom w:val="0"/>
          <w:divBdr>
            <w:top w:val="none" w:sz="0" w:space="0" w:color="auto"/>
            <w:left w:val="none" w:sz="0" w:space="0" w:color="auto"/>
            <w:bottom w:val="none" w:sz="0" w:space="0" w:color="auto"/>
            <w:right w:val="none" w:sz="0" w:space="0" w:color="auto"/>
          </w:divBdr>
        </w:div>
        <w:div w:id="1866751296">
          <w:marLeft w:val="480"/>
          <w:marRight w:val="0"/>
          <w:marTop w:val="0"/>
          <w:marBottom w:val="0"/>
          <w:divBdr>
            <w:top w:val="none" w:sz="0" w:space="0" w:color="auto"/>
            <w:left w:val="none" w:sz="0" w:space="0" w:color="auto"/>
            <w:bottom w:val="none" w:sz="0" w:space="0" w:color="auto"/>
            <w:right w:val="none" w:sz="0" w:space="0" w:color="auto"/>
          </w:divBdr>
        </w:div>
        <w:div w:id="1909850207">
          <w:marLeft w:val="480"/>
          <w:marRight w:val="0"/>
          <w:marTop w:val="0"/>
          <w:marBottom w:val="0"/>
          <w:divBdr>
            <w:top w:val="none" w:sz="0" w:space="0" w:color="auto"/>
            <w:left w:val="none" w:sz="0" w:space="0" w:color="auto"/>
            <w:bottom w:val="none" w:sz="0" w:space="0" w:color="auto"/>
            <w:right w:val="none" w:sz="0" w:space="0" w:color="auto"/>
          </w:divBdr>
        </w:div>
        <w:div w:id="841048765">
          <w:marLeft w:val="480"/>
          <w:marRight w:val="0"/>
          <w:marTop w:val="0"/>
          <w:marBottom w:val="0"/>
          <w:divBdr>
            <w:top w:val="none" w:sz="0" w:space="0" w:color="auto"/>
            <w:left w:val="none" w:sz="0" w:space="0" w:color="auto"/>
            <w:bottom w:val="none" w:sz="0" w:space="0" w:color="auto"/>
            <w:right w:val="none" w:sz="0" w:space="0" w:color="auto"/>
          </w:divBdr>
        </w:div>
        <w:div w:id="39213053">
          <w:marLeft w:val="480"/>
          <w:marRight w:val="0"/>
          <w:marTop w:val="0"/>
          <w:marBottom w:val="0"/>
          <w:divBdr>
            <w:top w:val="none" w:sz="0" w:space="0" w:color="auto"/>
            <w:left w:val="none" w:sz="0" w:space="0" w:color="auto"/>
            <w:bottom w:val="none" w:sz="0" w:space="0" w:color="auto"/>
            <w:right w:val="none" w:sz="0" w:space="0" w:color="auto"/>
          </w:divBdr>
        </w:div>
        <w:div w:id="475993038">
          <w:marLeft w:val="480"/>
          <w:marRight w:val="0"/>
          <w:marTop w:val="0"/>
          <w:marBottom w:val="0"/>
          <w:divBdr>
            <w:top w:val="none" w:sz="0" w:space="0" w:color="auto"/>
            <w:left w:val="none" w:sz="0" w:space="0" w:color="auto"/>
            <w:bottom w:val="none" w:sz="0" w:space="0" w:color="auto"/>
            <w:right w:val="none" w:sz="0" w:space="0" w:color="auto"/>
          </w:divBdr>
        </w:div>
        <w:div w:id="1407727257">
          <w:marLeft w:val="480"/>
          <w:marRight w:val="0"/>
          <w:marTop w:val="0"/>
          <w:marBottom w:val="0"/>
          <w:divBdr>
            <w:top w:val="none" w:sz="0" w:space="0" w:color="auto"/>
            <w:left w:val="none" w:sz="0" w:space="0" w:color="auto"/>
            <w:bottom w:val="none" w:sz="0" w:space="0" w:color="auto"/>
            <w:right w:val="none" w:sz="0" w:space="0" w:color="auto"/>
          </w:divBdr>
        </w:div>
        <w:div w:id="840394088">
          <w:marLeft w:val="480"/>
          <w:marRight w:val="0"/>
          <w:marTop w:val="0"/>
          <w:marBottom w:val="0"/>
          <w:divBdr>
            <w:top w:val="none" w:sz="0" w:space="0" w:color="auto"/>
            <w:left w:val="none" w:sz="0" w:space="0" w:color="auto"/>
            <w:bottom w:val="none" w:sz="0" w:space="0" w:color="auto"/>
            <w:right w:val="none" w:sz="0" w:space="0" w:color="auto"/>
          </w:divBdr>
        </w:div>
        <w:div w:id="1849825980">
          <w:marLeft w:val="480"/>
          <w:marRight w:val="0"/>
          <w:marTop w:val="0"/>
          <w:marBottom w:val="0"/>
          <w:divBdr>
            <w:top w:val="none" w:sz="0" w:space="0" w:color="auto"/>
            <w:left w:val="none" w:sz="0" w:space="0" w:color="auto"/>
            <w:bottom w:val="none" w:sz="0" w:space="0" w:color="auto"/>
            <w:right w:val="none" w:sz="0" w:space="0" w:color="auto"/>
          </w:divBdr>
        </w:div>
      </w:divsChild>
    </w:div>
    <w:div w:id="576717934">
      <w:bodyDiv w:val="1"/>
      <w:marLeft w:val="0"/>
      <w:marRight w:val="0"/>
      <w:marTop w:val="0"/>
      <w:marBottom w:val="0"/>
      <w:divBdr>
        <w:top w:val="none" w:sz="0" w:space="0" w:color="auto"/>
        <w:left w:val="none" w:sz="0" w:space="0" w:color="auto"/>
        <w:bottom w:val="none" w:sz="0" w:space="0" w:color="auto"/>
        <w:right w:val="none" w:sz="0" w:space="0" w:color="auto"/>
      </w:divBdr>
    </w:div>
    <w:div w:id="577129114">
      <w:bodyDiv w:val="1"/>
      <w:marLeft w:val="0"/>
      <w:marRight w:val="0"/>
      <w:marTop w:val="0"/>
      <w:marBottom w:val="0"/>
      <w:divBdr>
        <w:top w:val="none" w:sz="0" w:space="0" w:color="auto"/>
        <w:left w:val="none" w:sz="0" w:space="0" w:color="auto"/>
        <w:bottom w:val="none" w:sz="0" w:space="0" w:color="auto"/>
        <w:right w:val="none" w:sz="0" w:space="0" w:color="auto"/>
      </w:divBdr>
    </w:div>
    <w:div w:id="578636040">
      <w:bodyDiv w:val="1"/>
      <w:marLeft w:val="0"/>
      <w:marRight w:val="0"/>
      <w:marTop w:val="0"/>
      <w:marBottom w:val="0"/>
      <w:divBdr>
        <w:top w:val="none" w:sz="0" w:space="0" w:color="auto"/>
        <w:left w:val="none" w:sz="0" w:space="0" w:color="auto"/>
        <w:bottom w:val="none" w:sz="0" w:space="0" w:color="auto"/>
        <w:right w:val="none" w:sz="0" w:space="0" w:color="auto"/>
      </w:divBdr>
    </w:div>
    <w:div w:id="579338308">
      <w:bodyDiv w:val="1"/>
      <w:marLeft w:val="0"/>
      <w:marRight w:val="0"/>
      <w:marTop w:val="0"/>
      <w:marBottom w:val="0"/>
      <w:divBdr>
        <w:top w:val="none" w:sz="0" w:space="0" w:color="auto"/>
        <w:left w:val="none" w:sz="0" w:space="0" w:color="auto"/>
        <w:bottom w:val="none" w:sz="0" w:space="0" w:color="auto"/>
        <w:right w:val="none" w:sz="0" w:space="0" w:color="auto"/>
      </w:divBdr>
    </w:div>
    <w:div w:id="580138608">
      <w:bodyDiv w:val="1"/>
      <w:marLeft w:val="0"/>
      <w:marRight w:val="0"/>
      <w:marTop w:val="0"/>
      <w:marBottom w:val="0"/>
      <w:divBdr>
        <w:top w:val="none" w:sz="0" w:space="0" w:color="auto"/>
        <w:left w:val="none" w:sz="0" w:space="0" w:color="auto"/>
        <w:bottom w:val="none" w:sz="0" w:space="0" w:color="auto"/>
        <w:right w:val="none" w:sz="0" w:space="0" w:color="auto"/>
      </w:divBdr>
    </w:div>
    <w:div w:id="582031421">
      <w:bodyDiv w:val="1"/>
      <w:marLeft w:val="0"/>
      <w:marRight w:val="0"/>
      <w:marTop w:val="0"/>
      <w:marBottom w:val="0"/>
      <w:divBdr>
        <w:top w:val="none" w:sz="0" w:space="0" w:color="auto"/>
        <w:left w:val="none" w:sz="0" w:space="0" w:color="auto"/>
        <w:bottom w:val="none" w:sz="0" w:space="0" w:color="auto"/>
        <w:right w:val="none" w:sz="0" w:space="0" w:color="auto"/>
      </w:divBdr>
    </w:div>
    <w:div w:id="583342005">
      <w:bodyDiv w:val="1"/>
      <w:marLeft w:val="0"/>
      <w:marRight w:val="0"/>
      <w:marTop w:val="0"/>
      <w:marBottom w:val="0"/>
      <w:divBdr>
        <w:top w:val="none" w:sz="0" w:space="0" w:color="auto"/>
        <w:left w:val="none" w:sz="0" w:space="0" w:color="auto"/>
        <w:bottom w:val="none" w:sz="0" w:space="0" w:color="auto"/>
        <w:right w:val="none" w:sz="0" w:space="0" w:color="auto"/>
      </w:divBdr>
    </w:div>
    <w:div w:id="584456709">
      <w:bodyDiv w:val="1"/>
      <w:marLeft w:val="0"/>
      <w:marRight w:val="0"/>
      <w:marTop w:val="0"/>
      <w:marBottom w:val="0"/>
      <w:divBdr>
        <w:top w:val="none" w:sz="0" w:space="0" w:color="auto"/>
        <w:left w:val="none" w:sz="0" w:space="0" w:color="auto"/>
        <w:bottom w:val="none" w:sz="0" w:space="0" w:color="auto"/>
        <w:right w:val="none" w:sz="0" w:space="0" w:color="auto"/>
      </w:divBdr>
    </w:div>
    <w:div w:id="587033718">
      <w:bodyDiv w:val="1"/>
      <w:marLeft w:val="0"/>
      <w:marRight w:val="0"/>
      <w:marTop w:val="0"/>
      <w:marBottom w:val="0"/>
      <w:divBdr>
        <w:top w:val="none" w:sz="0" w:space="0" w:color="auto"/>
        <w:left w:val="none" w:sz="0" w:space="0" w:color="auto"/>
        <w:bottom w:val="none" w:sz="0" w:space="0" w:color="auto"/>
        <w:right w:val="none" w:sz="0" w:space="0" w:color="auto"/>
      </w:divBdr>
      <w:divsChild>
        <w:div w:id="905073525">
          <w:marLeft w:val="480"/>
          <w:marRight w:val="0"/>
          <w:marTop w:val="0"/>
          <w:marBottom w:val="0"/>
          <w:divBdr>
            <w:top w:val="none" w:sz="0" w:space="0" w:color="auto"/>
            <w:left w:val="none" w:sz="0" w:space="0" w:color="auto"/>
            <w:bottom w:val="none" w:sz="0" w:space="0" w:color="auto"/>
            <w:right w:val="none" w:sz="0" w:space="0" w:color="auto"/>
          </w:divBdr>
        </w:div>
        <w:div w:id="1534264280">
          <w:marLeft w:val="480"/>
          <w:marRight w:val="0"/>
          <w:marTop w:val="0"/>
          <w:marBottom w:val="0"/>
          <w:divBdr>
            <w:top w:val="none" w:sz="0" w:space="0" w:color="auto"/>
            <w:left w:val="none" w:sz="0" w:space="0" w:color="auto"/>
            <w:bottom w:val="none" w:sz="0" w:space="0" w:color="auto"/>
            <w:right w:val="none" w:sz="0" w:space="0" w:color="auto"/>
          </w:divBdr>
        </w:div>
        <w:div w:id="249898062">
          <w:marLeft w:val="480"/>
          <w:marRight w:val="0"/>
          <w:marTop w:val="0"/>
          <w:marBottom w:val="0"/>
          <w:divBdr>
            <w:top w:val="none" w:sz="0" w:space="0" w:color="auto"/>
            <w:left w:val="none" w:sz="0" w:space="0" w:color="auto"/>
            <w:bottom w:val="none" w:sz="0" w:space="0" w:color="auto"/>
            <w:right w:val="none" w:sz="0" w:space="0" w:color="auto"/>
          </w:divBdr>
        </w:div>
        <w:div w:id="1258832057">
          <w:marLeft w:val="480"/>
          <w:marRight w:val="0"/>
          <w:marTop w:val="0"/>
          <w:marBottom w:val="0"/>
          <w:divBdr>
            <w:top w:val="none" w:sz="0" w:space="0" w:color="auto"/>
            <w:left w:val="none" w:sz="0" w:space="0" w:color="auto"/>
            <w:bottom w:val="none" w:sz="0" w:space="0" w:color="auto"/>
            <w:right w:val="none" w:sz="0" w:space="0" w:color="auto"/>
          </w:divBdr>
        </w:div>
        <w:div w:id="63456794">
          <w:marLeft w:val="480"/>
          <w:marRight w:val="0"/>
          <w:marTop w:val="0"/>
          <w:marBottom w:val="0"/>
          <w:divBdr>
            <w:top w:val="none" w:sz="0" w:space="0" w:color="auto"/>
            <w:left w:val="none" w:sz="0" w:space="0" w:color="auto"/>
            <w:bottom w:val="none" w:sz="0" w:space="0" w:color="auto"/>
            <w:right w:val="none" w:sz="0" w:space="0" w:color="auto"/>
          </w:divBdr>
        </w:div>
        <w:div w:id="30421147">
          <w:marLeft w:val="480"/>
          <w:marRight w:val="0"/>
          <w:marTop w:val="0"/>
          <w:marBottom w:val="0"/>
          <w:divBdr>
            <w:top w:val="none" w:sz="0" w:space="0" w:color="auto"/>
            <w:left w:val="none" w:sz="0" w:space="0" w:color="auto"/>
            <w:bottom w:val="none" w:sz="0" w:space="0" w:color="auto"/>
            <w:right w:val="none" w:sz="0" w:space="0" w:color="auto"/>
          </w:divBdr>
        </w:div>
        <w:div w:id="910391395">
          <w:marLeft w:val="480"/>
          <w:marRight w:val="0"/>
          <w:marTop w:val="0"/>
          <w:marBottom w:val="0"/>
          <w:divBdr>
            <w:top w:val="none" w:sz="0" w:space="0" w:color="auto"/>
            <w:left w:val="none" w:sz="0" w:space="0" w:color="auto"/>
            <w:bottom w:val="none" w:sz="0" w:space="0" w:color="auto"/>
            <w:right w:val="none" w:sz="0" w:space="0" w:color="auto"/>
          </w:divBdr>
        </w:div>
        <w:div w:id="579370304">
          <w:marLeft w:val="480"/>
          <w:marRight w:val="0"/>
          <w:marTop w:val="0"/>
          <w:marBottom w:val="0"/>
          <w:divBdr>
            <w:top w:val="none" w:sz="0" w:space="0" w:color="auto"/>
            <w:left w:val="none" w:sz="0" w:space="0" w:color="auto"/>
            <w:bottom w:val="none" w:sz="0" w:space="0" w:color="auto"/>
            <w:right w:val="none" w:sz="0" w:space="0" w:color="auto"/>
          </w:divBdr>
        </w:div>
        <w:div w:id="1047724082">
          <w:marLeft w:val="480"/>
          <w:marRight w:val="0"/>
          <w:marTop w:val="0"/>
          <w:marBottom w:val="0"/>
          <w:divBdr>
            <w:top w:val="none" w:sz="0" w:space="0" w:color="auto"/>
            <w:left w:val="none" w:sz="0" w:space="0" w:color="auto"/>
            <w:bottom w:val="none" w:sz="0" w:space="0" w:color="auto"/>
            <w:right w:val="none" w:sz="0" w:space="0" w:color="auto"/>
          </w:divBdr>
        </w:div>
        <w:div w:id="352734708">
          <w:marLeft w:val="480"/>
          <w:marRight w:val="0"/>
          <w:marTop w:val="0"/>
          <w:marBottom w:val="0"/>
          <w:divBdr>
            <w:top w:val="none" w:sz="0" w:space="0" w:color="auto"/>
            <w:left w:val="none" w:sz="0" w:space="0" w:color="auto"/>
            <w:bottom w:val="none" w:sz="0" w:space="0" w:color="auto"/>
            <w:right w:val="none" w:sz="0" w:space="0" w:color="auto"/>
          </w:divBdr>
        </w:div>
        <w:div w:id="463541391">
          <w:marLeft w:val="480"/>
          <w:marRight w:val="0"/>
          <w:marTop w:val="0"/>
          <w:marBottom w:val="0"/>
          <w:divBdr>
            <w:top w:val="none" w:sz="0" w:space="0" w:color="auto"/>
            <w:left w:val="none" w:sz="0" w:space="0" w:color="auto"/>
            <w:bottom w:val="none" w:sz="0" w:space="0" w:color="auto"/>
            <w:right w:val="none" w:sz="0" w:space="0" w:color="auto"/>
          </w:divBdr>
        </w:div>
        <w:div w:id="1052117943">
          <w:marLeft w:val="480"/>
          <w:marRight w:val="0"/>
          <w:marTop w:val="0"/>
          <w:marBottom w:val="0"/>
          <w:divBdr>
            <w:top w:val="none" w:sz="0" w:space="0" w:color="auto"/>
            <w:left w:val="none" w:sz="0" w:space="0" w:color="auto"/>
            <w:bottom w:val="none" w:sz="0" w:space="0" w:color="auto"/>
            <w:right w:val="none" w:sz="0" w:space="0" w:color="auto"/>
          </w:divBdr>
        </w:div>
        <w:div w:id="2037848961">
          <w:marLeft w:val="480"/>
          <w:marRight w:val="0"/>
          <w:marTop w:val="0"/>
          <w:marBottom w:val="0"/>
          <w:divBdr>
            <w:top w:val="none" w:sz="0" w:space="0" w:color="auto"/>
            <w:left w:val="none" w:sz="0" w:space="0" w:color="auto"/>
            <w:bottom w:val="none" w:sz="0" w:space="0" w:color="auto"/>
            <w:right w:val="none" w:sz="0" w:space="0" w:color="auto"/>
          </w:divBdr>
        </w:div>
        <w:div w:id="655032327">
          <w:marLeft w:val="480"/>
          <w:marRight w:val="0"/>
          <w:marTop w:val="0"/>
          <w:marBottom w:val="0"/>
          <w:divBdr>
            <w:top w:val="none" w:sz="0" w:space="0" w:color="auto"/>
            <w:left w:val="none" w:sz="0" w:space="0" w:color="auto"/>
            <w:bottom w:val="none" w:sz="0" w:space="0" w:color="auto"/>
            <w:right w:val="none" w:sz="0" w:space="0" w:color="auto"/>
          </w:divBdr>
        </w:div>
        <w:div w:id="517083881">
          <w:marLeft w:val="480"/>
          <w:marRight w:val="0"/>
          <w:marTop w:val="0"/>
          <w:marBottom w:val="0"/>
          <w:divBdr>
            <w:top w:val="none" w:sz="0" w:space="0" w:color="auto"/>
            <w:left w:val="none" w:sz="0" w:space="0" w:color="auto"/>
            <w:bottom w:val="none" w:sz="0" w:space="0" w:color="auto"/>
            <w:right w:val="none" w:sz="0" w:space="0" w:color="auto"/>
          </w:divBdr>
        </w:div>
        <w:div w:id="1958948125">
          <w:marLeft w:val="480"/>
          <w:marRight w:val="0"/>
          <w:marTop w:val="0"/>
          <w:marBottom w:val="0"/>
          <w:divBdr>
            <w:top w:val="none" w:sz="0" w:space="0" w:color="auto"/>
            <w:left w:val="none" w:sz="0" w:space="0" w:color="auto"/>
            <w:bottom w:val="none" w:sz="0" w:space="0" w:color="auto"/>
            <w:right w:val="none" w:sz="0" w:space="0" w:color="auto"/>
          </w:divBdr>
        </w:div>
        <w:div w:id="1417440147">
          <w:marLeft w:val="480"/>
          <w:marRight w:val="0"/>
          <w:marTop w:val="0"/>
          <w:marBottom w:val="0"/>
          <w:divBdr>
            <w:top w:val="none" w:sz="0" w:space="0" w:color="auto"/>
            <w:left w:val="none" w:sz="0" w:space="0" w:color="auto"/>
            <w:bottom w:val="none" w:sz="0" w:space="0" w:color="auto"/>
            <w:right w:val="none" w:sz="0" w:space="0" w:color="auto"/>
          </w:divBdr>
        </w:div>
        <w:div w:id="123738043">
          <w:marLeft w:val="480"/>
          <w:marRight w:val="0"/>
          <w:marTop w:val="0"/>
          <w:marBottom w:val="0"/>
          <w:divBdr>
            <w:top w:val="none" w:sz="0" w:space="0" w:color="auto"/>
            <w:left w:val="none" w:sz="0" w:space="0" w:color="auto"/>
            <w:bottom w:val="none" w:sz="0" w:space="0" w:color="auto"/>
            <w:right w:val="none" w:sz="0" w:space="0" w:color="auto"/>
          </w:divBdr>
        </w:div>
        <w:div w:id="2136824685">
          <w:marLeft w:val="480"/>
          <w:marRight w:val="0"/>
          <w:marTop w:val="0"/>
          <w:marBottom w:val="0"/>
          <w:divBdr>
            <w:top w:val="none" w:sz="0" w:space="0" w:color="auto"/>
            <w:left w:val="none" w:sz="0" w:space="0" w:color="auto"/>
            <w:bottom w:val="none" w:sz="0" w:space="0" w:color="auto"/>
            <w:right w:val="none" w:sz="0" w:space="0" w:color="auto"/>
          </w:divBdr>
        </w:div>
        <w:div w:id="284196550">
          <w:marLeft w:val="480"/>
          <w:marRight w:val="0"/>
          <w:marTop w:val="0"/>
          <w:marBottom w:val="0"/>
          <w:divBdr>
            <w:top w:val="none" w:sz="0" w:space="0" w:color="auto"/>
            <w:left w:val="none" w:sz="0" w:space="0" w:color="auto"/>
            <w:bottom w:val="none" w:sz="0" w:space="0" w:color="auto"/>
            <w:right w:val="none" w:sz="0" w:space="0" w:color="auto"/>
          </w:divBdr>
        </w:div>
      </w:divsChild>
    </w:div>
    <w:div w:id="590044627">
      <w:bodyDiv w:val="1"/>
      <w:marLeft w:val="0"/>
      <w:marRight w:val="0"/>
      <w:marTop w:val="0"/>
      <w:marBottom w:val="0"/>
      <w:divBdr>
        <w:top w:val="none" w:sz="0" w:space="0" w:color="auto"/>
        <w:left w:val="none" w:sz="0" w:space="0" w:color="auto"/>
        <w:bottom w:val="none" w:sz="0" w:space="0" w:color="auto"/>
        <w:right w:val="none" w:sz="0" w:space="0" w:color="auto"/>
      </w:divBdr>
    </w:div>
    <w:div w:id="590430148">
      <w:bodyDiv w:val="1"/>
      <w:marLeft w:val="0"/>
      <w:marRight w:val="0"/>
      <w:marTop w:val="0"/>
      <w:marBottom w:val="0"/>
      <w:divBdr>
        <w:top w:val="none" w:sz="0" w:space="0" w:color="auto"/>
        <w:left w:val="none" w:sz="0" w:space="0" w:color="auto"/>
        <w:bottom w:val="none" w:sz="0" w:space="0" w:color="auto"/>
        <w:right w:val="none" w:sz="0" w:space="0" w:color="auto"/>
      </w:divBdr>
    </w:div>
    <w:div w:id="591090539">
      <w:bodyDiv w:val="1"/>
      <w:marLeft w:val="0"/>
      <w:marRight w:val="0"/>
      <w:marTop w:val="0"/>
      <w:marBottom w:val="0"/>
      <w:divBdr>
        <w:top w:val="none" w:sz="0" w:space="0" w:color="auto"/>
        <w:left w:val="none" w:sz="0" w:space="0" w:color="auto"/>
        <w:bottom w:val="none" w:sz="0" w:space="0" w:color="auto"/>
        <w:right w:val="none" w:sz="0" w:space="0" w:color="auto"/>
      </w:divBdr>
    </w:div>
    <w:div w:id="591665313">
      <w:bodyDiv w:val="1"/>
      <w:marLeft w:val="0"/>
      <w:marRight w:val="0"/>
      <w:marTop w:val="0"/>
      <w:marBottom w:val="0"/>
      <w:divBdr>
        <w:top w:val="none" w:sz="0" w:space="0" w:color="auto"/>
        <w:left w:val="none" w:sz="0" w:space="0" w:color="auto"/>
        <w:bottom w:val="none" w:sz="0" w:space="0" w:color="auto"/>
        <w:right w:val="none" w:sz="0" w:space="0" w:color="auto"/>
      </w:divBdr>
    </w:div>
    <w:div w:id="592125486">
      <w:bodyDiv w:val="1"/>
      <w:marLeft w:val="0"/>
      <w:marRight w:val="0"/>
      <w:marTop w:val="0"/>
      <w:marBottom w:val="0"/>
      <w:divBdr>
        <w:top w:val="none" w:sz="0" w:space="0" w:color="auto"/>
        <w:left w:val="none" w:sz="0" w:space="0" w:color="auto"/>
        <w:bottom w:val="none" w:sz="0" w:space="0" w:color="auto"/>
        <w:right w:val="none" w:sz="0" w:space="0" w:color="auto"/>
      </w:divBdr>
    </w:div>
    <w:div w:id="593827989">
      <w:bodyDiv w:val="1"/>
      <w:marLeft w:val="0"/>
      <w:marRight w:val="0"/>
      <w:marTop w:val="0"/>
      <w:marBottom w:val="0"/>
      <w:divBdr>
        <w:top w:val="none" w:sz="0" w:space="0" w:color="auto"/>
        <w:left w:val="none" w:sz="0" w:space="0" w:color="auto"/>
        <w:bottom w:val="none" w:sz="0" w:space="0" w:color="auto"/>
        <w:right w:val="none" w:sz="0" w:space="0" w:color="auto"/>
      </w:divBdr>
    </w:div>
    <w:div w:id="594948085">
      <w:bodyDiv w:val="1"/>
      <w:marLeft w:val="0"/>
      <w:marRight w:val="0"/>
      <w:marTop w:val="0"/>
      <w:marBottom w:val="0"/>
      <w:divBdr>
        <w:top w:val="none" w:sz="0" w:space="0" w:color="auto"/>
        <w:left w:val="none" w:sz="0" w:space="0" w:color="auto"/>
        <w:bottom w:val="none" w:sz="0" w:space="0" w:color="auto"/>
        <w:right w:val="none" w:sz="0" w:space="0" w:color="auto"/>
      </w:divBdr>
    </w:div>
    <w:div w:id="595863028">
      <w:bodyDiv w:val="1"/>
      <w:marLeft w:val="0"/>
      <w:marRight w:val="0"/>
      <w:marTop w:val="0"/>
      <w:marBottom w:val="0"/>
      <w:divBdr>
        <w:top w:val="none" w:sz="0" w:space="0" w:color="auto"/>
        <w:left w:val="none" w:sz="0" w:space="0" w:color="auto"/>
        <w:bottom w:val="none" w:sz="0" w:space="0" w:color="auto"/>
        <w:right w:val="none" w:sz="0" w:space="0" w:color="auto"/>
      </w:divBdr>
    </w:div>
    <w:div w:id="597564785">
      <w:bodyDiv w:val="1"/>
      <w:marLeft w:val="0"/>
      <w:marRight w:val="0"/>
      <w:marTop w:val="0"/>
      <w:marBottom w:val="0"/>
      <w:divBdr>
        <w:top w:val="none" w:sz="0" w:space="0" w:color="auto"/>
        <w:left w:val="none" w:sz="0" w:space="0" w:color="auto"/>
        <w:bottom w:val="none" w:sz="0" w:space="0" w:color="auto"/>
        <w:right w:val="none" w:sz="0" w:space="0" w:color="auto"/>
      </w:divBdr>
    </w:div>
    <w:div w:id="604267904">
      <w:bodyDiv w:val="1"/>
      <w:marLeft w:val="0"/>
      <w:marRight w:val="0"/>
      <w:marTop w:val="0"/>
      <w:marBottom w:val="0"/>
      <w:divBdr>
        <w:top w:val="none" w:sz="0" w:space="0" w:color="auto"/>
        <w:left w:val="none" w:sz="0" w:space="0" w:color="auto"/>
        <w:bottom w:val="none" w:sz="0" w:space="0" w:color="auto"/>
        <w:right w:val="none" w:sz="0" w:space="0" w:color="auto"/>
      </w:divBdr>
    </w:div>
    <w:div w:id="604458953">
      <w:bodyDiv w:val="1"/>
      <w:marLeft w:val="0"/>
      <w:marRight w:val="0"/>
      <w:marTop w:val="0"/>
      <w:marBottom w:val="0"/>
      <w:divBdr>
        <w:top w:val="none" w:sz="0" w:space="0" w:color="auto"/>
        <w:left w:val="none" w:sz="0" w:space="0" w:color="auto"/>
        <w:bottom w:val="none" w:sz="0" w:space="0" w:color="auto"/>
        <w:right w:val="none" w:sz="0" w:space="0" w:color="auto"/>
      </w:divBdr>
    </w:div>
    <w:div w:id="605507670">
      <w:bodyDiv w:val="1"/>
      <w:marLeft w:val="0"/>
      <w:marRight w:val="0"/>
      <w:marTop w:val="0"/>
      <w:marBottom w:val="0"/>
      <w:divBdr>
        <w:top w:val="none" w:sz="0" w:space="0" w:color="auto"/>
        <w:left w:val="none" w:sz="0" w:space="0" w:color="auto"/>
        <w:bottom w:val="none" w:sz="0" w:space="0" w:color="auto"/>
        <w:right w:val="none" w:sz="0" w:space="0" w:color="auto"/>
      </w:divBdr>
    </w:div>
    <w:div w:id="605817503">
      <w:bodyDiv w:val="1"/>
      <w:marLeft w:val="0"/>
      <w:marRight w:val="0"/>
      <w:marTop w:val="0"/>
      <w:marBottom w:val="0"/>
      <w:divBdr>
        <w:top w:val="none" w:sz="0" w:space="0" w:color="auto"/>
        <w:left w:val="none" w:sz="0" w:space="0" w:color="auto"/>
        <w:bottom w:val="none" w:sz="0" w:space="0" w:color="auto"/>
        <w:right w:val="none" w:sz="0" w:space="0" w:color="auto"/>
      </w:divBdr>
      <w:divsChild>
        <w:div w:id="1237936520">
          <w:marLeft w:val="480"/>
          <w:marRight w:val="0"/>
          <w:marTop w:val="0"/>
          <w:marBottom w:val="0"/>
          <w:divBdr>
            <w:top w:val="none" w:sz="0" w:space="0" w:color="auto"/>
            <w:left w:val="none" w:sz="0" w:space="0" w:color="auto"/>
            <w:bottom w:val="none" w:sz="0" w:space="0" w:color="auto"/>
            <w:right w:val="none" w:sz="0" w:space="0" w:color="auto"/>
          </w:divBdr>
        </w:div>
        <w:div w:id="710810175">
          <w:marLeft w:val="480"/>
          <w:marRight w:val="0"/>
          <w:marTop w:val="0"/>
          <w:marBottom w:val="0"/>
          <w:divBdr>
            <w:top w:val="none" w:sz="0" w:space="0" w:color="auto"/>
            <w:left w:val="none" w:sz="0" w:space="0" w:color="auto"/>
            <w:bottom w:val="none" w:sz="0" w:space="0" w:color="auto"/>
            <w:right w:val="none" w:sz="0" w:space="0" w:color="auto"/>
          </w:divBdr>
        </w:div>
        <w:div w:id="1701475147">
          <w:marLeft w:val="480"/>
          <w:marRight w:val="0"/>
          <w:marTop w:val="0"/>
          <w:marBottom w:val="0"/>
          <w:divBdr>
            <w:top w:val="none" w:sz="0" w:space="0" w:color="auto"/>
            <w:left w:val="none" w:sz="0" w:space="0" w:color="auto"/>
            <w:bottom w:val="none" w:sz="0" w:space="0" w:color="auto"/>
            <w:right w:val="none" w:sz="0" w:space="0" w:color="auto"/>
          </w:divBdr>
        </w:div>
        <w:div w:id="891233163">
          <w:marLeft w:val="480"/>
          <w:marRight w:val="0"/>
          <w:marTop w:val="0"/>
          <w:marBottom w:val="0"/>
          <w:divBdr>
            <w:top w:val="none" w:sz="0" w:space="0" w:color="auto"/>
            <w:left w:val="none" w:sz="0" w:space="0" w:color="auto"/>
            <w:bottom w:val="none" w:sz="0" w:space="0" w:color="auto"/>
            <w:right w:val="none" w:sz="0" w:space="0" w:color="auto"/>
          </w:divBdr>
        </w:div>
        <w:div w:id="606347409">
          <w:marLeft w:val="480"/>
          <w:marRight w:val="0"/>
          <w:marTop w:val="0"/>
          <w:marBottom w:val="0"/>
          <w:divBdr>
            <w:top w:val="none" w:sz="0" w:space="0" w:color="auto"/>
            <w:left w:val="none" w:sz="0" w:space="0" w:color="auto"/>
            <w:bottom w:val="none" w:sz="0" w:space="0" w:color="auto"/>
            <w:right w:val="none" w:sz="0" w:space="0" w:color="auto"/>
          </w:divBdr>
        </w:div>
        <w:div w:id="1583447513">
          <w:marLeft w:val="480"/>
          <w:marRight w:val="0"/>
          <w:marTop w:val="0"/>
          <w:marBottom w:val="0"/>
          <w:divBdr>
            <w:top w:val="none" w:sz="0" w:space="0" w:color="auto"/>
            <w:left w:val="none" w:sz="0" w:space="0" w:color="auto"/>
            <w:bottom w:val="none" w:sz="0" w:space="0" w:color="auto"/>
            <w:right w:val="none" w:sz="0" w:space="0" w:color="auto"/>
          </w:divBdr>
        </w:div>
        <w:div w:id="433594190">
          <w:marLeft w:val="480"/>
          <w:marRight w:val="0"/>
          <w:marTop w:val="0"/>
          <w:marBottom w:val="0"/>
          <w:divBdr>
            <w:top w:val="none" w:sz="0" w:space="0" w:color="auto"/>
            <w:left w:val="none" w:sz="0" w:space="0" w:color="auto"/>
            <w:bottom w:val="none" w:sz="0" w:space="0" w:color="auto"/>
            <w:right w:val="none" w:sz="0" w:space="0" w:color="auto"/>
          </w:divBdr>
        </w:div>
        <w:div w:id="377516929">
          <w:marLeft w:val="480"/>
          <w:marRight w:val="0"/>
          <w:marTop w:val="0"/>
          <w:marBottom w:val="0"/>
          <w:divBdr>
            <w:top w:val="none" w:sz="0" w:space="0" w:color="auto"/>
            <w:left w:val="none" w:sz="0" w:space="0" w:color="auto"/>
            <w:bottom w:val="none" w:sz="0" w:space="0" w:color="auto"/>
            <w:right w:val="none" w:sz="0" w:space="0" w:color="auto"/>
          </w:divBdr>
        </w:div>
        <w:div w:id="1479883910">
          <w:marLeft w:val="480"/>
          <w:marRight w:val="0"/>
          <w:marTop w:val="0"/>
          <w:marBottom w:val="0"/>
          <w:divBdr>
            <w:top w:val="none" w:sz="0" w:space="0" w:color="auto"/>
            <w:left w:val="none" w:sz="0" w:space="0" w:color="auto"/>
            <w:bottom w:val="none" w:sz="0" w:space="0" w:color="auto"/>
            <w:right w:val="none" w:sz="0" w:space="0" w:color="auto"/>
          </w:divBdr>
        </w:div>
        <w:div w:id="121731461">
          <w:marLeft w:val="480"/>
          <w:marRight w:val="0"/>
          <w:marTop w:val="0"/>
          <w:marBottom w:val="0"/>
          <w:divBdr>
            <w:top w:val="none" w:sz="0" w:space="0" w:color="auto"/>
            <w:left w:val="none" w:sz="0" w:space="0" w:color="auto"/>
            <w:bottom w:val="none" w:sz="0" w:space="0" w:color="auto"/>
            <w:right w:val="none" w:sz="0" w:space="0" w:color="auto"/>
          </w:divBdr>
        </w:div>
        <w:div w:id="338387323">
          <w:marLeft w:val="480"/>
          <w:marRight w:val="0"/>
          <w:marTop w:val="0"/>
          <w:marBottom w:val="0"/>
          <w:divBdr>
            <w:top w:val="none" w:sz="0" w:space="0" w:color="auto"/>
            <w:left w:val="none" w:sz="0" w:space="0" w:color="auto"/>
            <w:bottom w:val="none" w:sz="0" w:space="0" w:color="auto"/>
            <w:right w:val="none" w:sz="0" w:space="0" w:color="auto"/>
          </w:divBdr>
        </w:div>
        <w:div w:id="1477379908">
          <w:marLeft w:val="480"/>
          <w:marRight w:val="0"/>
          <w:marTop w:val="0"/>
          <w:marBottom w:val="0"/>
          <w:divBdr>
            <w:top w:val="none" w:sz="0" w:space="0" w:color="auto"/>
            <w:left w:val="none" w:sz="0" w:space="0" w:color="auto"/>
            <w:bottom w:val="none" w:sz="0" w:space="0" w:color="auto"/>
            <w:right w:val="none" w:sz="0" w:space="0" w:color="auto"/>
          </w:divBdr>
        </w:div>
        <w:div w:id="1181774445">
          <w:marLeft w:val="480"/>
          <w:marRight w:val="0"/>
          <w:marTop w:val="0"/>
          <w:marBottom w:val="0"/>
          <w:divBdr>
            <w:top w:val="none" w:sz="0" w:space="0" w:color="auto"/>
            <w:left w:val="none" w:sz="0" w:space="0" w:color="auto"/>
            <w:bottom w:val="none" w:sz="0" w:space="0" w:color="auto"/>
            <w:right w:val="none" w:sz="0" w:space="0" w:color="auto"/>
          </w:divBdr>
        </w:div>
        <w:div w:id="1842313079">
          <w:marLeft w:val="480"/>
          <w:marRight w:val="0"/>
          <w:marTop w:val="0"/>
          <w:marBottom w:val="0"/>
          <w:divBdr>
            <w:top w:val="none" w:sz="0" w:space="0" w:color="auto"/>
            <w:left w:val="none" w:sz="0" w:space="0" w:color="auto"/>
            <w:bottom w:val="none" w:sz="0" w:space="0" w:color="auto"/>
            <w:right w:val="none" w:sz="0" w:space="0" w:color="auto"/>
          </w:divBdr>
        </w:div>
        <w:div w:id="1004288308">
          <w:marLeft w:val="480"/>
          <w:marRight w:val="0"/>
          <w:marTop w:val="0"/>
          <w:marBottom w:val="0"/>
          <w:divBdr>
            <w:top w:val="none" w:sz="0" w:space="0" w:color="auto"/>
            <w:left w:val="none" w:sz="0" w:space="0" w:color="auto"/>
            <w:bottom w:val="none" w:sz="0" w:space="0" w:color="auto"/>
            <w:right w:val="none" w:sz="0" w:space="0" w:color="auto"/>
          </w:divBdr>
        </w:div>
        <w:div w:id="454711651">
          <w:marLeft w:val="480"/>
          <w:marRight w:val="0"/>
          <w:marTop w:val="0"/>
          <w:marBottom w:val="0"/>
          <w:divBdr>
            <w:top w:val="none" w:sz="0" w:space="0" w:color="auto"/>
            <w:left w:val="none" w:sz="0" w:space="0" w:color="auto"/>
            <w:bottom w:val="none" w:sz="0" w:space="0" w:color="auto"/>
            <w:right w:val="none" w:sz="0" w:space="0" w:color="auto"/>
          </w:divBdr>
        </w:div>
        <w:div w:id="1513832604">
          <w:marLeft w:val="480"/>
          <w:marRight w:val="0"/>
          <w:marTop w:val="0"/>
          <w:marBottom w:val="0"/>
          <w:divBdr>
            <w:top w:val="none" w:sz="0" w:space="0" w:color="auto"/>
            <w:left w:val="none" w:sz="0" w:space="0" w:color="auto"/>
            <w:bottom w:val="none" w:sz="0" w:space="0" w:color="auto"/>
            <w:right w:val="none" w:sz="0" w:space="0" w:color="auto"/>
          </w:divBdr>
        </w:div>
        <w:div w:id="1128549689">
          <w:marLeft w:val="480"/>
          <w:marRight w:val="0"/>
          <w:marTop w:val="0"/>
          <w:marBottom w:val="0"/>
          <w:divBdr>
            <w:top w:val="none" w:sz="0" w:space="0" w:color="auto"/>
            <w:left w:val="none" w:sz="0" w:space="0" w:color="auto"/>
            <w:bottom w:val="none" w:sz="0" w:space="0" w:color="auto"/>
            <w:right w:val="none" w:sz="0" w:space="0" w:color="auto"/>
          </w:divBdr>
        </w:div>
        <w:div w:id="792865030">
          <w:marLeft w:val="480"/>
          <w:marRight w:val="0"/>
          <w:marTop w:val="0"/>
          <w:marBottom w:val="0"/>
          <w:divBdr>
            <w:top w:val="none" w:sz="0" w:space="0" w:color="auto"/>
            <w:left w:val="none" w:sz="0" w:space="0" w:color="auto"/>
            <w:bottom w:val="none" w:sz="0" w:space="0" w:color="auto"/>
            <w:right w:val="none" w:sz="0" w:space="0" w:color="auto"/>
          </w:divBdr>
        </w:div>
        <w:div w:id="1296181752">
          <w:marLeft w:val="480"/>
          <w:marRight w:val="0"/>
          <w:marTop w:val="0"/>
          <w:marBottom w:val="0"/>
          <w:divBdr>
            <w:top w:val="none" w:sz="0" w:space="0" w:color="auto"/>
            <w:left w:val="none" w:sz="0" w:space="0" w:color="auto"/>
            <w:bottom w:val="none" w:sz="0" w:space="0" w:color="auto"/>
            <w:right w:val="none" w:sz="0" w:space="0" w:color="auto"/>
          </w:divBdr>
        </w:div>
        <w:div w:id="564873034">
          <w:marLeft w:val="480"/>
          <w:marRight w:val="0"/>
          <w:marTop w:val="0"/>
          <w:marBottom w:val="0"/>
          <w:divBdr>
            <w:top w:val="none" w:sz="0" w:space="0" w:color="auto"/>
            <w:left w:val="none" w:sz="0" w:space="0" w:color="auto"/>
            <w:bottom w:val="none" w:sz="0" w:space="0" w:color="auto"/>
            <w:right w:val="none" w:sz="0" w:space="0" w:color="auto"/>
          </w:divBdr>
        </w:div>
        <w:div w:id="88549434">
          <w:marLeft w:val="480"/>
          <w:marRight w:val="0"/>
          <w:marTop w:val="0"/>
          <w:marBottom w:val="0"/>
          <w:divBdr>
            <w:top w:val="none" w:sz="0" w:space="0" w:color="auto"/>
            <w:left w:val="none" w:sz="0" w:space="0" w:color="auto"/>
            <w:bottom w:val="none" w:sz="0" w:space="0" w:color="auto"/>
            <w:right w:val="none" w:sz="0" w:space="0" w:color="auto"/>
          </w:divBdr>
        </w:div>
        <w:div w:id="1034767393">
          <w:marLeft w:val="480"/>
          <w:marRight w:val="0"/>
          <w:marTop w:val="0"/>
          <w:marBottom w:val="0"/>
          <w:divBdr>
            <w:top w:val="none" w:sz="0" w:space="0" w:color="auto"/>
            <w:left w:val="none" w:sz="0" w:space="0" w:color="auto"/>
            <w:bottom w:val="none" w:sz="0" w:space="0" w:color="auto"/>
            <w:right w:val="none" w:sz="0" w:space="0" w:color="auto"/>
          </w:divBdr>
        </w:div>
        <w:div w:id="902058829">
          <w:marLeft w:val="480"/>
          <w:marRight w:val="0"/>
          <w:marTop w:val="0"/>
          <w:marBottom w:val="0"/>
          <w:divBdr>
            <w:top w:val="none" w:sz="0" w:space="0" w:color="auto"/>
            <w:left w:val="none" w:sz="0" w:space="0" w:color="auto"/>
            <w:bottom w:val="none" w:sz="0" w:space="0" w:color="auto"/>
            <w:right w:val="none" w:sz="0" w:space="0" w:color="auto"/>
          </w:divBdr>
        </w:div>
        <w:div w:id="1509173093">
          <w:marLeft w:val="480"/>
          <w:marRight w:val="0"/>
          <w:marTop w:val="0"/>
          <w:marBottom w:val="0"/>
          <w:divBdr>
            <w:top w:val="none" w:sz="0" w:space="0" w:color="auto"/>
            <w:left w:val="none" w:sz="0" w:space="0" w:color="auto"/>
            <w:bottom w:val="none" w:sz="0" w:space="0" w:color="auto"/>
            <w:right w:val="none" w:sz="0" w:space="0" w:color="auto"/>
          </w:divBdr>
        </w:div>
        <w:div w:id="1658924691">
          <w:marLeft w:val="480"/>
          <w:marRight w:val="0"/>
          <w:marTop w:val="0"/>
          <w:marBottom w:val="0"/>
          <w:divBdr>
            <w:top w:val="none" w:sz="0" w:space="0" w:color="auto"/>
            <w:left w:val="none" w:sz="0" w:space="0" w:color="auto"/>
            <w:bottom w:val="none" w:sz="0" w:space="0" w:color="auto"/>
            <w:right w:val="none" w:sz="0" w:space="0" w:color="auto"/>
          </w:divBdr>
        </w:div>
        <w:div w:id="1482112626">
          <w:marLeft w:val="480"/>
          <w:marRight w:val="0"/>
          <w:marTop w:val="0"/>
          <w:marBottom w:val="0"/>
          <w:divBdr>
            <w:top w:val="none" w:sz="0" w:space="0" w:color="auto"/>
            <w:left w:val="none" w:sz="0" w:space="0" w:color="auto"/>
            <w:bottom w:val="none" w:sz="0" w:space="0" w:color="auto"/>
            <w:right w:val="none" w:sz="0" w:space="0" w:color="auto"/>
          </w:divBdr>
        </w:div>
      </w:divsChild>
    </w:div>
    <w:div w:id="605887616">
      <w:bodyDiv w:val="1"/>
      <w:marLeft w:val="0"/>
      <w:marRight w:val="0"/>
      <w:marTop w:val="0"/>
      <w:marBottom w:val="0"/>
      <w:divBdr>
        <w:top w:val="none" w:sz="0" w:space="0" w:color="auto"/>
        <w:left w:val="none" w:sz="0" w:space="0" w:color="auto"/>
        <w:bottom w:val="none" w:sz="0" w:space="0" w:color="auto"/>
        <w:right w:val="none" w:sz="0" w:space="0" w:color="auto"/>
      </w:divBdr>
    </w:div>
    <w:div w:id="606159435">
      <w:bodyDiv w:val="1"/>
      <w:marLeft w:val="0"/>
      <w:marRight w:val="0"/>
      <w:marTop w:val="0"/>
      <w:marBottom w:val="0"/>
      <w:divBdr>
        <w:top w:val="none" w:sz="0" w:space="0" w:color="auto"/>
        <w:left w:val="none" w:sz="0" w:space="0" w:color="auto"/>
        <w:bottom w:val="none" w:sz="0" w:space="0" w:color="auto"/>
        <w:right w:val="none" w:sz="0" w:space="0" w:color="auto"/>
      </w:divBdr>
    </w:div>
    <w:div w:id="606425873">
      <w:bodyDiv w:val="1"/>
      <w:marLeft w:val="0"/>
      <w:marRight w:val="0"/>
      <w:marTop w:val="0"/>
      <w:marBottom w:val="0"/>
      <w:divBdr>
        <w:top w:val="none" w:sz="0" w:space="0" w:color="auto"/>
        <w:left w:val="none" w:sz="0" w:space="0" w:color="auto"/>
        <w:bottom w:val="none" w:sz="0" w:space="0" w:color="auto"/>
        <w:right w:val="none" w:sz="0" w:space="0" w:color="auto"/>
      </w:divBdr>
    </w:div>
    <w:div w:id="607857603">
      <w:bodyDiv w:val="1"/>
      <w:marLeft w:val="0"/>
      <w:marRight w:val="0"/>
      <w:marTop w:val="0"/>
      <w:marBottom w:val="0"/>
      <w:divBdr>
        <w:top w:val="none" w:sz="0" w:space="0" w:color="auto"/>
        <w:left w:val="none" w:sz="0" w:space="0" w:color="auto"/>
        <w:bottom w:val="none" w:sz="0" w:space="0" w:color="auto"/>
        <w:right w:val="none" w:sz="0" w:space="0" w:color="auto"/>
      </w:divBdr>
    </w:div>
    <w:div w:id="607860476">
      <w:bodyDiv w:val="1"/>
      <w:marLeft w:val="0"/>
      <w:marRight w:val="0"/>
      <w:marTop w:val="0"/>
      <w:marBottom w:val="0"/>
      <w:divBdr>
        <w:top w:val="none" w:sz="0" w:space="0" w:color="auto"/>
        <w:left w:val="none" w:sz="0" w:space="0" w:color="auto"/>
        <w:bottom w:val="none" w:sz="0" w:space="0" w:color="auto"/>
        <w:right w:val="none" w:sz="0" w:space="0" w:color="auto"/>
      </w:divBdr>
    </w:div>
    <w:div w:id="608466805">
      <w:bodyDiv w:val="1"/>
      <w:marLeft w:val="0"/>
      <w:marRight w:val="0"/>
      <w:marTop w:val="0"/>
      <w:marBottom w:val="0"/>
      <w:divBdr>
        <w:top w:val="none" w:sz="0" w:space="0" w:color="auto"/>
        <w:left w:val="none" w:sz="0" w:space="0" w:color="auto"/>
        <w:bottom w:val="none" w:sz="0" w:space="0" w:color="auto"/>
        <w:right w:val="none" w:sz="0" w:space="0" w:color="auto"/>
      </w:divBdr>
    </w:div>
    <w:div w:id="610363498">
      <w:bodyDiv w:val="1"/>
      <w:marLeft w:val="0"/>
      <w:marRight w:val="0"/>
      <w:marTop w:val="0"/>
      <w:marBottom w:val="0"/>
      <w:divBdr>
        <w:top w:val="none" w:sz="0" w:space="0" w:color="auto"/>
        <w:left w:val="none" w:sz="0" w:space="0" w:color="auto"/>
        <w:bottom w:val="none" w:sz="0" w:space="0" w:color="auto"/>
        <w:right w:val="none" w:sz="0" w:space="0" w:color="auto"/>
      </w:divBdr>
    </w:div>
    <w:div w:id="610477253">
      <w:bodyDiv w:val="1"/>
      <w:marLeft w:val="0"/>
      <w:marRight w:val="0"/>
      <w:marTop w:val="0"/>
      <w:marBottom w:val="0"/>
      <w:divBdr>
        <w:top w:val="none" w:sz="0" w:space="0" w:color="auto"/>
        <w:left w:val="none" w:sz="0" w:space="0" w:color="auto"/>
        <w:bottom w:val="none" w:sz="0" w:space="0" w:color="auto"/>
        <w:right w:val="none" w:sz="0" w:space="0" w:color="auto"/>
      </w:divBdr>
    </w:div>
    <w:div w:id="611596261">
      <w:bodyDiv w:val="1"/>
      <w:marLeft w:val="0"/>
      <w:marRight w:val="0"/>
      <w:marTop w:val="0"/>
      <w:marBottom w:val="0"/>
      <w:divBdr>
        <w:top w:val="none" w:sz="0" w:space="0" w:color="auto"/>
        <w:left w:val="none" w:sz="0" w:space="0" w:color="auto"/>
        <w:bottom w:val="none" w:sz="0" w:space="0" w:color="auto"/>
        <w:right w:val="none" w:sz="0" w:space="0" w:color="auto"/>
      </w:divBdr>
    </w:div>
    <w:div w:id="612132534">
      <w:bodyDiv w:val="1"/>
      <w:marLeft w:val="0"/>
      <w:marRight w:val="0"/>
      <w:marTop w:val="0"/>
      <w:marBottom w:val="0"/>
      <w:divBdr>
        <w:top w:val="none" w:sz="0" w:space="0" w:color="auto"/>
        <w:left w:val="none" w:sz="0" w:space="0" w:color="auto"/>
        <w:bottom w:val="none" w:sz="0" w:space="0" w:color="auto"/>
        <w:right w:val="none" w:sz="0" w:space="0" w:color="auto"/>
      </w:divBdr>
    </w:div>
    <w:div w:id="612173102">
      <w:bodyDiv w:val="1"/>
      <w:marLeft w:val="0"/>
      <w:marRight w:val="0"/>
      <w:marTop w:val="0"/>
      <w:marBottom w:val="0"/>
      <w:divBdr>
        <w:top w:val="none" w:sz="0" w:space="0" w:color="auto"/>
        <w:left w:val="none" w:sz="0" w:space="0" w:color="auto"/>
        <w:bottom w:val="none" w:sz="0" w:space="0" w:color="auto"/>
        <w:right w:val="none" w:sz="0" w:space="0" w:color="auto"/>
      </w:divBdr>
    </w:div>
    <w:div w:id="612445062">
      <w:bodyDiv w:val="1"/>
      <w:marLeft w:val="0"/>
      <w:marRight w:val="0"/>
      <w:marTop w:val="0"/>
      <w:marBottom w:val="0"/>
      <w:divBdr>
        <w:top w:val="none" w:sz="0" w:space="0" w:color="auto"/>
        <w:left w:val="none" w:sz="0" w:space="0" w:color="auto"/>
        <w:bottom w:val="none" w:sz="0" w:space="0" w:color="auto"/>
        <w:right w:val="none" w:sz="0" w:space="0" w:color="auto"/>
      </w:divBdr>
    </w:div>
    <w:div w:id="612904170">
      <w:bodyDiv w:val="1"/>
      <w:marLeft w:val="0"/>
      <w:marRight w:val="0"/>
      <w:marTop w:val="0"/>
      <w:marBottom w:val="0"/>
      <w:divBdr>
        <w:top w:val="none" w:sz="0" w:space="0" w:color="auto"/>
        <w:left w:val="none" w:sz="0" w:space="0" w:color="auto"/>
        <w:bottom w:val="none" w:sz="0" w:space="0" w:color="auto"/>
        <w:right w:val="none" w:sz="0" w:space="0" w:color="auto"/>
      </w:divBdr>
    </w:div>
    <w:div w:id="613175453">
      <w:bodyDiv w:val="1"/>
      <w:marLeft w:val="0"/>
      <w:marRight w:val="0"/>
      <w:marTop w:val="0"/>
      <w:marBottom w:val="0"/>
      <w:divBdr>
        <w:top w:val="none" w:sz="0" w:space="0" w:color="auto"/>
        <w:left w:val="none" w:sz="0" w:space="0" w:color="auto"/>
        <w:bottom w:val="none" w:sz="0" w:space="0" w:color="auto"/>
        <w:right w:val="none" w:sz="0" w:space="0" w:color="auto"/>
      </w:divBdr>
    </w:div>
    <w:div w:id="616835043">
      <w:bodyDiv w:val="1"/>
      <w:marLeft w:val="0"/>
      <w:marRight w:val="0"/>
      <w:marTop w:val="0"/>
      <w:marBottom w:val="0"/>
      <w:divBdr>
        <w:top w:val="none" w:sz="0" w:space="0" w:color="auto"/>
        <w:left w:val="none" w:sz="0" w:space="0" w:color="auto"/>
        <w:bottom w:val="none" w:sz="0" w:space="0" w:color="auto"/>
        <w:right w:val="none" w:sz="0" w:space="0" w:color="auto"/>
      </w:divBdr>
    </w:div>
    <w:div w:id="618730319">
      <w:bodyDiv w:val="1"/>
      <w:marLeft w:val="0"/>
      <w:marRight w:val="0"/>
      <w:marTop w:val="0"/>
      <w:marBottom w:val="0"/>
      <w:divBdr>
        <w:top w:val="none" w:sz="0" w:space="0" w:color="auto"/>
        <w:left w:val="none" w:sz="0" w:space="0" w:color="auto"/>
        <w:bottom w:val="none" w:sz="0" w:space="0" w:color="auto"/>
        <w:right w:val="none" w:sz="0" w:space="0" w:color="auto"/>
      </w:divBdr>
      <w:divsChild>
        <w:div w:id="1944608208">
          <w:marLeft w:val="480"/>
          <w:marRight w:val="0"/>
          <w:marTop w:val="0"/>
          <w:marBottom w:val="0"/>
          <w:divBdr>
            <w:top w:val="none" w:sz="0" w:space="0" w:color="auto"/>
            <w:left w:val="none" w:sz="0" w:space="0" w:color="auto"/>
            <w:bottom w:val="none" w:sz="0" w:space="0" w:color="auto"/>
            <w:right w:val="none" w:sz="0" w:space="0" w:color="auto"/>
          </w:divBdr>
        </w:div>
        <w:div w:id="633214367">
          <w:marLeft w:val="480"/>
          <w:marRight w:val="0"/>
          <w:marTop w:val="0"/>
          <w:marBottom w:val="0"/>
          <w:divBdr>
            <w:top w:val="none" w:sz="0" w:space="0" w:color="auto"/>
            <w:left w:val="none" w:sz="0" w:space="0" w:color="auto"/>
            <w:bottom w:val="none" w:sz="0" w:space="0" w:color="auto"/>
            <w:right w:val="none" w:sz="0" w:space="0" w:color="auto"/>
          </w:divBdr>
        </w:div>
        <w:div w:id="332804148">
          <w:marLeft w:val="480"/>
          <w:marRight w:val="0"/>
          <w:marTop w:val="0"/>
          <w:marBottom w:val="0"/>
          <w:divBdr>
            <w:top w:val="none" w:sz="0" w:space="0" w:color="auto"/>
            <w:left w:val="none" w:sz="0" w:space="0" w:color="auto"/>
            <w:bottom w:val="none" w:sz="0" w:space="0" w:color="auto"/>
            <w:right w:val="none" w:sz="0" w:space="0" w:color="auto"/>
          </w:divBdr>
        </w:div>
        <w:div w:id="1640959676">
          <w:marLeft w:val="480"/>
          <w:marRight w:val="0"/>
          <w:marTop w:val="0"/>
          <w:marBottom w:val="0"/>
          <w:divBdr>
            <w:top w:val="none" w:sz="0" w:space="0" w:color="auto"/>
            <w:left w:val="none" w:sz="0" w:space="0" w:color="auto"/>
            <w:bottom w:val="none" w:sz="0" w:space="0" w:color="auto"/>
            <w:right w:val="none" w:sz="0" w:space="0" w:color="auto"/>
          </w:divBdr>
        </w:div>
        <w:div w:id="1123843978">
          <w:marLeft w:val="480"/>
          <w:marRight w:val="0"/>
          <w:marTop w:val="0"/>
          <w:marBottom w:val="0"/>
          <w:divBdr>
            <w:top w:val="none" w:sz="0" w:space="0" w:color="auto"/>
            <w:left w:val="none" w:sz="0" w:space="0" w:color="auto"/>
            <w:bottom w:val="none" w:sz="0" w:space="0" w:color="auto"/>
            <w:right w:val="none" w:sz="0" w:space="0" w:color="auto"/>
          </w:divBdr>
        </w:div>
        <w:div w:id="216627069">
          <w:marLeft w:val="480"/>
          <w:marRight w:val="0"/>
          <w:marTop w:val="0"/>
          <w:marBottom w:val="0"/>
          <w:divBdr>
            <w:top w:val="none" w:sz="0" w:space="0" w:color="auto"/>
            <w:left w:val="none" w:sz="0" w:space="0" w:color="auto"/>
            <w:bottom w:val="none" w:sz="0" w:space="0" w:color="auto"/>
            <w:right w:val="none" w:sz="0" w:space="0" w:color="auto"/>
          </w:divBdr>
        </w:div>
        <w:div w:id="449932529">
          <w:marLeft w:val="480"/>
          <w:marRight w:val="0"/>
          <w:marTop w:val="0"/>
          <w:marBottom w:val="0"/>
          <w:divBdr>
            <w:top w:val="none" w:sz="0" w:space="0" w:color="auto"/>
            <w:left w:val="none" w:sz="0" w:space="0" w:color="auto"/>
            <w:bottom w:val="none" w:sz="0" w:space="0" w:color="auto"/>
            <w:right w:val="none" w:sz="0" w:space="0" w:color="auto"/>
          </w:divBdr>
        </w:div>
        <w:div w:id="34892366">
          <w:marLeft w:val="480"/>
          <w:marRight w:val="0"/>
          <w:marTop w:val="0"/>
          <w:marBottom w:val="0"/>
          <w:divBdr>
            <w:top w:val="none" w:sz="0" w:space="0" w:color="auto"/>
            <w:left w:val="none" w:sz="0" w:space="0" w:color="auto"/>
            <w:bottom w:val="none" w:sz="0" w:space="0" w:color="auto"/>
            <w:right w:val="none" w:sz="0" w:space="0" w:color="auto"/>
          </w:divBdr>
        </w:div>
        <w:div w:id="1662081060">
          <w:marLeft w:val="480"/>
          <w:marRight w:val="0"/>
          <w:marTop w:val="0"/>
          <w:marBottom w:val="0"/>
          <w:divBdr>
            <w:top w:val="none" w:sz="0" w:space="0" w:color="auto"/>
            <w:left w:val="none" w:sz="0" w:space="0" w:color="auto"/>
            <w:bottom w:val="none" w:sz="0" w:space="0" w:color="auto"/>
            <w:right w:val="none" w:sz="0" w:space="0" w:color="auto"/>
          </w:divBdr>
        </w:div>
        <w:div w:id="1982029058">
          <w:marLeft w:val="480"/>
          <w:marRight w:val="0"/>
          <w:marTop w:val="0"/>
          <w:marBottom w:val="0"/>
          <w:divBdr>
            <w:top w:val="none" w:sz="0" w:space="0" w:color="auto"/>
            <w:left w:val="none" w:sz="0" w:space="0" w:color="auto"/>
            <w:bottom w:val="none" w:sz="0" w:space="0" w:color="auto"/>
            <w:right w:val="none" w:sz="0" w:space="0" w:color="auto"/>
          </w:divBdr>
        </w:div>
        <w:div w:id="943733438">
          <w:marLeft w:val="480"/>
          <w:marRight w:val="0"/>
          <w:marTop w:val="0"/>
          <w:marBottom w:val="0"/>
          <w:divBdr>
            <w:top w:val="none" w:sz="0" w:space="0" w:color="auto"/>
            <w:left w:val="none" w:sz="0" w:space="0" w:color="auto"/>
            <w:bottom w:val="none" w:sz="0" w:space="0" w:color="auto"/>
            <w:right w:val="none" w:sz="0" w:space="0" w:color="auto"/>
          </w:divBdr>
        </w:div>
        <w:div w:id="705982235">
          <w:marLeft w:val="480"/>
          <w:marRight w:val="0"/>
          <w:marTop w:val="0"/>
          <w:marBottom w:val="0"/>
          <w:divBdr>
            <w:top w:val="none" w:sz="0" w:space="0" w:color="auto"/>
            <w:left w:val="none" w:sz="0" w:space="0" w:color="auto"/>
            <w:bottom w:val="none" w:sz="0" w:space="0" w:color="auto"/>
            <w:right w:val="none" w:sz="0" w:space="0" w:color="auto"/>
          </w:divBdr>
        </w:div>
        <w:div w:id="1962227238">
          <w:marLeft w:val="480"/>
          <w:marRight w:val="0"/>
          <w:marTop w:val="0"/>
          <w:marBottom w:val="0"/>
          <w:divBdr>
            <w:top w:val="none" w:sz="0" w:space="0" w:color="auto"/>
            <w:left w:val="none" w:sz="0" w:space="0" w:color="auto"/>
            <w:bottom w:val="none" w:sz="0" w:space="0" w:color="auto"/>
            <w:right w:val="none" w:sz="0" w:space="0" w:color="auto"/>
          </w:divBdr>
        </w:div>
        <w:div w:id="1698504595">
          <w:marLeft w:val="480"/>
          <w:marRight w:val="0"/>
          <w:marTop w:val="0"/>
          <w:marBottom w:val="0"/>
          <w:divBdr>
            <w:top w:val="none" w:sz="0" w:space="0" w:color="auto"/>
            <w:left w:val="none" w:sz="0" w:space="0" w:color="auto"/>
            <w:bottom w:val="none" w:sz="0" w:space="0" w:color="auto"/>
            <w:right w:val="none" w:sz="0" w:space="0" w:color="auto"/>
          </w:divBdr>
        </w:div>
        <w:div w:id="1356618599">
          <w:marLeft w:val="480"/>
          <w:marRight w:val="0"/>
          <w:marTop w:val="0"/>
          <w:marBottom w:val="0"/>
          <w:divBdr>
            <w:top w:val="none" w:sz="0" w:space="0" w:color="auto"/>
            <w:left w:val="none" w:sz="0" w:space="0" w:color="auto"/>
            <w:bottom w:val="none" w:sz="0" w:space="0" w:color="auto"/>
            <w:right w:val="none" w:sz="0" w:space="0" w:color="auto"/>
          </w:divBdr>
        </w:div>
        <w:div w:id="601883080">
          <w:marLeft w:val="480"/>
          <w:marRight w:val="0"/>
          <w:marTop w:val="0"/>
          <w:marBottom w:val="0"/>
          <w:divBdr>
            <w:top w:val="none" w:sz="0" w:space="0" w:color="auto"/>
            <w:left w:val="none" w:sz="0" w:space="0" w:color="auto"/>
            <w:bottom w:val="none" w:sz="0" w:space="0" w:color="auto"/>
            <w:right w:val="none" w:sz="0" w:space="0" w:color="auto"/>
          </w:divBdr>
        </w:div>
        <w:div w:id="1694962737">
          <w:marLeft w:val="480"/>
          <w:marRight w:val="0"/>
          <w:marTop w:val="0"/>
          <w:marBottom w:val="0"/>
          <w:divBdr>
            <w:top w:val="none" w:sz="0" w:space="0" w:color="auto"/>
            <w:left w:val="none" w:sz="0" w:space="0" w:color="auto"/>
            <w:bottom w:val="none" w:sz="0" w:space="0" w:color="auto"/>
            <w:right w:val="none" w:sz="0" w:space="0" w:color="auto"/>
          </w:divBdr>
        </w:div>
        <w:div w:id="860707606">
          <w:marLeft w:val="480"/>
          <w:marRight w:val="0"/>
          <w:marTop w:val="0"/>
          <w:marBottom w:val="0"/>
          <w:divBdr>
            <w:top w:val="none" w:sz="0" w:space="0" w:color="auto"/>
            <w:left w:val="none" w:sz="0" w:space="0" w:color="auto"/>
            <w:bottom w:val="none" w:sz="0" w:space="0" w:color="auto"/>
            <w:right w:val="none" w:sz="0" w:space="0" w:color="auto"/>
          </w:divBdr>
        </w:div>
        <w:div w:id="2012680893">
          <w:marLeft w:val="480"/>
          <w:marRight w:val="0"/>
          <w:marTop w:val="0"/>
          <w:marBottom w:val="0"/>
          <w:divBdr>
            <w:top w:val="none" w:sz="0" w:space="0" w:color="auto"/>
            <w:left w:val="none" w:sz="0" w:space="0" w:color="auto"/>
            <w:bottom w:val="none" w:sz="0" w:space="0" w:color="auto"/>
            <w:right w:val="none" w:sz="0" w:space="0" w:color="auto"/>
          </w:divBdr>
        </w:div>
        <w:div w:id="1516463109">
          <w:marLeft w:val="480"/>
          <w:marRight w:val="0"/>
          <w:marTop w:val="0"/>
          <w:marBottom w:val="0"/>
          <w:divBdr>
            <w:top w:val="none" w:sz="0" w:space="0" w:color="auto"/>
            <w:left w:val="none" w:sz="0" w:space="0" w:color="auto"/>
            <w:bottom w:val="none" w:sz="0" w:space="0" w:color="auto"/>
            <w:right w:val="none" w:sz="0" w:space="0" w:color="auto"/>
          </w:divBdr>
        </w:div>
        <w:div w:id="1259362815">
          <w:marLeft w:val="480"/>
          <w:marRight w:val="0"/>
          <w:marTop w:val="0"/>
          <w:marBottom w:val="0"/>
          <w:divBdr>
            <w:top w:val="none" w:sz="0" w:space="0" w:color="auto"/>
            <w:left w:val="none" w:sz="0" w:space="0" w:color="auto"/>
            <w:bottom w:val="none" w:sz="0" w:space="0" w:color="auto"/>
            <w:right w:val="none" w:sz="0" w:space="0" w:color="auto"/>
          </w:divBdr>
        </w:div>
      </w:divsChild>
    </w:div>
    <w:div w:id="618995596">
      <w:bodyDiv w:val="1"/>
      <w:marLeft w:val="0"/>
      <w:marRight w:val="0"/>
      <w:marTop w:val="0"/>
      <w:marBottom w:val="0"/>
      <w:divBdr>
        <w:top w:val="none" w:sz="0" w:space="0" w:color="auto"/>
        <w:left w:val="none" w:sz="0" w:space="0" w:color="auto"/>
        <w:bottom w:val="none" w:sz="0" w:space="0" w:color="auto"/>
        <w:right w:val="none" w:sz="0" w:space="0" w:color="auto"/>
      </w:divBdr>
    </w:div>
    <w:div w:id="619145259">
      <w:bodyDiv w:val="1"/>
      <w:marLeft w:val="0"/>
      <w:marRight w:val="0"/>
      <w:marTop w:val="0"/>
      <w:marBottom w:val="0"/>
      <w:divBdr>
        <w:top w:val="none" w:sz="0" w:space="0" w:color="auto"/>
        <w:left w:val="none" w:sz="0" w:space="0" w:color="auto"/>
        <w:bottom w:val="none" w:sz="0" w:space="0" w:color="auto"/>
        <w:right w:val="none" w:sz="0" w:space="0" w:color="auto"/>
      </w:divBdr>
    </w:div>
    <w:div w:id="619580036">
      <w:bodyDiv w:val="1"/>
      <w:marLeft w:val="0"/>
      <w:marRight w:val="0"/>
      <w:marTop w:val="0"/>
      <w:marBottom w:val="0"/>
      <w:divBdr>
        <w:top w:val="none" w:sz="0" w:space="0" w:color="auto"/>
        <w:left w:val="none" w:sz="0" w:space="0" w:color="auto"/>
        <w:bottom w:val="none" w:sz="0" w:space="0" w:color="auto"/>
        <w:right w:val="none" w:sz="0" w:space="0" w:color="auto"/>
      </w:divBdr>
    </w:div>
    <w:div w:id="619609464">
      <w:bodyDiv w:val="1"/>
      <w:marLeft w:val="0"/>
      <w:marRight w:val="0"/>
      <w:marTop w:val="0"/>
      <w:marBottom w:val="0"/>
      <w:divBdr>
        <w:top w:val="none" w:sz="0" w:space="0" w:color="auto"/>
        <w:left w:val="none" w:sz="0" w:space="0" w:color="auto"/>
        <w:bottom w:val="none" w:sz="0" w:space="0" w:color="auto"/>
        <w:right w:val="none" w:sz="0" w:space="0" w:color="auto"/>
      </w:divBdr>
      <w:divsChild>
        <w:div w:id="1507357138">
          <w:marLeft w:val="480"/>
          <w:marRight w:val="0"/>
          <w:marTop w:val="0"/>
          <w:marBottom w:val="0"/>
          <w:divBdr>
            <w:top w:val="none" w:sz="0" w:space="0" w:color="auto"/>
            <w:left w:val="none" w:sz="0" w:space="0" w:color="auto"/>
            <w:bottom w:val="none" w:sz="0" w:space="0" w:color="auto"/>
            <w:right w:val="none" w:sz="0" w:space="0" w:color="auto"/>
          </w:divBdr>
        </w:div>
        <w:div w:id="678586999">
          <w:marLeft w:val="480"/>
          <w:marRight w:val="0"/>
          <w:marTop w:val="0"/>
          <w:marBottom w:val="0"/>
          <w:divBdr>
            <w:top w:val="none" w:sz="0" w:space="0" w:color="auto"/>
            <w:left w:val="none" w:sz="0" w:space="0" w:color="auto"/>
            <w:bottom w:val="none" w:sz="0" w:space="0" w:color="auto"/>
            <w:right w:val="none" w:sz="0" w:space="0" w:color="auto"/>
          </w:divBdr>
        </w:div>
        <w:div w:id="1867909897">
          <w:marLeft w:val="480"/>
          <w:marRight w:val="0"/>
          <w:marTop w:val="0"/>
          <w:marBottom w:val="0"/>
          <w:divBdr>
            <w:top w:val="none" w:sz="0" w:space="0" w:color="auto"/>
            <w:left w:val="none" w:sz="0" w:space="0" w:color="auto"/>
            <w:bottom w:val="none" w:sz="0" w:space="0" w:color="auto"/>
            <w:right w:val="none" w:sz="0" w:space="0" w:color="auto"/>
          </w:divBdr>
        </w:div>
        <w:div w:id="1638990967">
          <w:marLeft w:val="480"/>
          <w:marRight w:val="0"/>
          <w:marTop w:val="0"/>
          <w:marBottom w:val="0"/>
          <w:divBdr>
            <w:top w:val="none" w:sz="0" w:space="0" w:color="auto"/>
            <w:left w:val="none" w:sz="0" w:space="0" w:color="auto"/>
            <w:bottom w:val="none" w:sz="0" w:space="0" w:color="auto"/>
            <w:right w:val="none" w:sz="0" w:space="0" w:color="auto"/>
          </w:divBdr>
        </w:div>
        <w:div w:id="1080714859">
          <w:marLeft w:val="480"/>
          <w:marRight w:val="0"/>
          <w:marTop w:val="0"/>
          <w:marBottom w:val="0"/>
          <w:divBdr>
            <w:top w:val="none" w:sz="0" w:space="0" w:color="auto"/>
            <w:left w:val="none" w:sz="0" w:space="0" w:color="auto"/>
            <w:bottom w:val="none" w:sz="0" w:space="0" w:color="auto"/>
            <w:right w:val="none" w:sz="0" w:space="0" w:color="auto"/>
          </w:divBdr>
        </w:div>
        <w:div w:id="1071467098">
          <w:marLeft w:val="480"/>
          <w:marRight w:val="0"/>
          <w:marTop w:val="0"/>
          <w:marBottom w:val="0"/>
          <w:divBdr>
            <w:top w:val="none" w:sz="0" w:space="0" w:color="auto"/>
            <w:left w:val="none" w:sz="0" w:space="0" w:color="auto"/>
            <w:bottom w:val="none" w:sz="0" w:space="0" w:color="auto"/>
            <w:right w:val="none" w:sz="0" w:space="0" w:color="auto"/>
          </w:divBdr>
        </w:div>
        <w:div w:id="1859275940">
          <w:marLeft w:val="480"/>
          <w:marRight w:val="0"/>
          <w:marTop w:val="0"/>
          <w:marBottom w:val="0"/>
          <w:divBdr>
            <w:top w:val="none" w:sz="0" w:space="0" w:color="auto"/>
            <w:left w:val="none" w:sz="0" w:space="0" w:color="auto"/>
            <w:bottom w:val="none" w:sz="0" w:space="0" w:color="auto"/>
            <w:right w:val="none" w:sz="0" w:space="0" w:color="auto"/>
          </w:divBdr>
        </w:div>
        <w:div w:id="1376806628">
          <w:marLeft w:val="480"/>
          <w:marRight w:val="0"/>
          <w:marTop w:val="0"/>
          <w:marBottom w:val="0"/>
          <w:divBdr>
            <w:top w:val="none" w:sz="0" w:space="0" w:color="auto"/>
            <w:left w:val="none" w:sz="0" w:space="0" w:color="auto"/>
            <w:bottom w:val="none" w:sz="0" w:space="0" w:color="auto"/>
            <w:right w:val="none" w:sz="0" w:space="0" w:color="auto"/>
          </w:divBdr>
        </w:div>
        <w:div w:id="1589193108">
          <w:marLeft w:val="480"/>
          <w:marRight w:val="0"/>
          <w:marTop w:val="0"/>
          <w:marBottom w:val="0"/>
          <w:divBdr>
            <w:top w:val="none" w:sz="0" w:space="0" w:color="auto"/>
            <w:left w:val="none" w:sz="0" w:space="0" w:color="auto"/>
            <w:bottom w:val="none" w:sz="0" w:space="0" w:color="auto"/>
            <w:right w:val="none" w:sz="0" w:space="0" w:color="auto"/>
          </w:divBdr>
        </w:div>
        <w:div w:id="363796188">
          <w:marLeft w:val="480"/>
          <w:marRight w:val="0"/>
          <w:marTop w:val="0"/>
          <w:marBottom w:val="0"/>
          <w:divBdr>
            <w:top w:val="none" w:sz="0" w:space="0" w:color="auto"/>
            <w:left w:val="none" w:sz="0" w:space="0" w:color="auto"/>
            <w:bottom w:val="none" w:sz="0" w:space="0" w:color="auto"/>
            <w:right w:val="none" w:sz="0" w:space="0" w:color="auto"/>
          </w:divBdr>
        </w:div>
        <w:div w:id="1992444617">
          <w:marLeft w:val="480"/>
          <w:marRight w:val="0"/>
          <w:marTop w:val="0"/>
          <w:marBottom w:val="0"/>
          <w:divBdr>
            <w:top w:val="none" w:sz="0" w:space="0" w:color="auto"/>
            <w:left w:val="none" w:sz="0" w:space="0" w:color="auto"/>
            <w:bottom w:val="none" w:sz="0" w:space="0" w:color="auto"/>
            <w:right w:val="none" w:sz="0" w:space="0" w:color="auto"/>
          </w:divBdr>
        </w:div>
        <w:div w:id="259457399">
          <w:marLeft w:val="480"/>
          <w:marRight w:val="0"/>
          <w:marTop w:val="0"/>
          <w:marBottom w:val="0"/>
          <w:divBdr>
            <w:top w:val="none" w:sz="0" w:space="0" w:color="auto"/>
            <w:left w:val="none" w:sz="0" w:space="0" w:color="auto"/>
            <w:bottom w:val="none" w:sz="0" w:space="0" w:color="auto"/>
            <w:right w:val="none" w:sz="0" w:space="0" w:color="auto"/>
          </w:divBdr>
        </w:div>
        <w:div w:id="1001660597">
          <w:marLeft w:val="480"/>
          <w:marRight w:val="0"/>
          <w:marTop w:val="0"/>
          <w:marBottom w:val="0"/>
          <w:divBdr>
            <w:top w:val="none" w:sz="0" w:space="0" w:color="auto"/>
            <w:left w:val="none" w:sz="0" w:space="0" w:color="auto"/>
            <w:bottom w:val="none" w:sz="0" w:space="0" w:color="auto"/>
            <w:right w:val="none" w:sz="0" w:space="0" w:color="auto"/>
          </w:divBdr>
        </w:div>
        <w:div w:id="1217817445">
          <w:marLeft w:val="480"/>
          <w:marRight w:val="0"/>
          <w:marTop w:val="0"/>
          <w:marBottom w:val="0"/>
          <w:divBdr>
            <w:top w:val="none" w:sz="0" w:space="0" w:color="auto"/>
            <w:left w:val="none" w:sz="0" w:space="0" w:color="auto"/>
            <w:bottom w:val="none" w:sz="0" w:space="0" w:color="auto"/>
            <w:right w:val="none" w:sz="0" w:space="0" w:color="auto"/>
          </w:divBdr>
        </w:div>
        <w:div w:id="782772038">
          <w:marLeft w:val="480"/>
          <w:marRight w:val="0"/>
          <w:marTop w:val="0"/>
          <w:marBottom w:val="0"/>
          <w:divBdr>
            <w:top w:val="none" w:sz="0" w:space="0" w:color="auto"/>
            <w:left w:val="none" w:sz="0" w:space="0" w:color="auto"/>
            <w:bottom w:val="none" w:sz="0" w:space="0" w:color="auto"/>
            <w:right w:val="none" w:sz="0" w:space="0" w:color="auto"/>
          </w:divBdr>
        </w:div>
        <w:div w:id="1113279727">
          <w:marLeft w:val="480"/>
          <w:marRight w:val="0"/>
          <w:marTop w:val="0"/>
          <w:marBottom w:val="0"/>
          <w:divBdr>
            <w:top w:val="none" w:sz="0" w:space="0" w:color="auto"/>
            <w:left w:val="none" w:sz="0" w:space="0" w:color="auto"/>
            <w:bottom w:val="none" w:sz="0" w:space="0" w:color="auto"/>
            <w:right w:val="none" w:sz="0" w:space="0" w:color="auto"/>
          </w:divBdr>
        </w:div>
        <w:div w:id="59794463">
          <w:marLeft w:val="480"/>
          <w:marRight w:val="0"/>
          <w:marTop w:val="0"/>
          <w:marBottom w:val="0"/>
          <w:divBdr>
            <w:top w:val="none" w:sz="0" w:space="0" w:color="auto"/>
            <w:left w:val="none" w:sz="0" w:space="0" w:color="auto"/>
            <w:bottom w:val="none" w:sz="0" w:space="0" w:color="auto"/>
            <w:right w:val="none" w:sz="0" w:space="0" w:color="auto"/>
          </w:divBdr>
        </w:div>
        <w:div w:id="757676553">
          <w:marLeft w:val="480"/>
          <w:marRight w:val="0"/>
          <w:marTop w:val="0"/>
          <w:marBottom w:val="0"/>
          <w:divBdr>
            <w:top w:val="none" w:sz="0" w:space="0" w:color="auto"/>
            <w:left w:val="none" w:sz="0" w:space="0" w:color="auto"/>
            <w:bottom w:val="none" w:sz="0" w:space="0" w:color="auto"/>
            <w:right w:val="none" w:sz="0" w:space="0" w:color="auto"/>
          </w:divBdr>
        </w:div>
        <w:div w:id="2055880967">
          <w:marLeft w:val="480"/>
          <w:marRight w:val="0"/>
          <w:marTop w:val="0"/>
          <w:marBottom w:val="0"/>
          <w:divBdr>
            <w:top w:val="none" w:sz="0" w:space="0" w:color="auto"/>
            <w:left w:val="none" w:sz="0" w:space="0" w:color="auto"/>
            <w:bottom w:val="none" w:sz="0" w:space="0" w:color="auto"/>
            <w:right w:val="none" w:sz="0" w:space="0" w:color="auto"/>
          </w:divBdr>
        </w:div>
        <w:div w:id="1078134423">
          <w:marLeft w:val="480"/>
          <w:marRight w:val="0"/>
          <w:marTop w:val="0"/>
          <w:marBottom w:val="0"/>
          <w:divBdr>
            <w:top w:val="none" w:sz="0" w:space="0" w:color="auto"/>
            <w:left w:val="none" w:sz="0" w:space="0" w:color="auto"/>
            <w:bottom w:val="none" w:sz="0" w:space="0" w:color="auto"/>
            <w:right w:val="none" w:sz="0" w:space="0" w:color="auto"/>
          </w:divBdr>
        </w:div>
        <w:div w:id="1292830061">
          <w:marLeft w:val="480"/>
          <w:marRight w:val="0"/>
          <w:marTop w:val="0"/>
          <w:marBottom w:val="0"/>
          <w:divBdr>
            <w:top w:val="none" w:sz="0" w:space="0" w:color="auto"/>
            <w:left w:val="none" w:sz="0" w:space="0" w:color="auto"/>
            <w:bottom w:val="none" w:sz="0" w:space="0" w:color="auto"/>
            <w:right w:val="none" w:sz="0" w:space="0" w:color="auto"/>
          </w:divBdr>
        </w:div>
        <w:div w:id="838885800">
          <w:marLeft w:val="480"/>
          <w:marRight w:val="0"/>
          <w:marTop w:val="0"/>
          <w:marBottom w:val="0"/>
          <w:divBdr>
            <w:top w:val="none" w:sz="0" w:space="0" w:color="auto"/>
            <w:left w:val="none" w:sz="0" w:space="0" w:color="auto"/>
            <w:bottom w:val="none" w:sz="0" w:space="0" w:color="auto"/>
            <w:right w:val="none" w:sz="0" w:space="0" w:color="auto"/>
          </w:divBdr>
        </w:div>
        <w:div w:id="190194528">
          <w:marLeft w:val="480"/>
          <w:marRight w:val="0"/>
          <w:marTop w:val="0"/>
          <w:marBottom w:val="0"/>
          <w:divBdr>
            <w:top w:val="none" w:sz="0" w:space="0" w:color="auto"/>
            <w:left w:val="none" w:sz="0" w:space="0" w:color="auto"/>
            <w:bottom w:val="none" w:sz="0" w:space="0" w:color="auto"/>
            <w:right w:val="none" w:sz="0" w:space="0" w:color="auto"/>
          </w:divBdr>
        </w:div>
        <w:div w:id="779184237">
          <w:marLeft w:val="480"/>
          <w:marRight w:val="0"/>
          <w:marTop w:val="0"/>
          <w:marBottom w:val="0"/>
          <w:divBdr>
            <w:top w:val="none" w:sz="0" w:space="0" w:color="auto"/>
            <w:left w:val="none" w:sz="0" w:space="0" w:color="auto"/>
            <w:bottom w:val="none" w:sz="0" w:space="0" w:color="auto"/>
            <w:right w:val="none" w:sz="0" w:space="0" w:color="auto"/>
          </w:divBdr>
        </w:div>
        <w:div w:id="918754146">
          <w:marLeft w:val="480"/>
          <w:marRight w:val="0"/>
          <w:marTop w:val="0"/>
          <w:marBottom w:val="0"/>
          <w:divBdr>
            <w:top w:val="none" w:sz="0" w:space="0" w:color="auto"/>
            <w:left w:val="none" w:sz="0" w:space="0" w:color="auto"/>
            <w:bottom w:val="none" w:sz="0" w:space="0" w:color="auto"/>
            <w:right w:val="none" w:sz="0" w:space="0" w:color="auto"/>
          </w:divBdr>
        </w:div>
        <w:div w:id="518785734">
          <w:marLeft w:val="480"/>
          <w:marRight w:val="0"/>
          <w:marTop w:val="0"/>
          <w:marBottom w:val="0"/>
          <w:divBdr>
            <w:top w:val="none" w:sz="0" w:space="0" w:color="auto"/>
            <w:left w:val="none" w:sz="0" w:space="0" w:color="auto"/>
            <w:bottom w:val="none" w:sz="0" w:space="0" w:color="auto"/>
            <w:right w:val="none" w:sz="0" w:space="0" w:color="auto"/>
          </w:divBdr>
        </w:div>
        <w:div w:id="1298729846">
          <w:marLeft w:val="480"/>
          <w:marRight w:val="0"/>
          <w:marTop w:val="0"/>
          <w:marBottom w:val="0"/>
          <w:divBdr>
            <w:top w:val="none" w:sz="0" w:space="0" w:color="auto"/>
            <w:left w:val="none" w:sz="0" w:space="0" w:color="auto"/>
            <w:bottom w:val="none" w:sz="0" w:space="0" w:color="auto"/>
            <w:right w:val="none" w:sz="0" w:space="0" w:color="auto"/>
          </w:divBdr>
        </w:div>
        <w:div w:id="754476382">
          <w:marLeft w:val="480"/>
          <w:marRight w:val="0"/>
          <w:marTop w:val="0"/>
          <w:marBottom w:val="0"/>
          <w:divBdr>
            <w:top w:val="none" w:sz="0" w:space="0" w:color="auto"/>
            <w:left w:val="none" w:sz="0" w:space="0" w:color="auto"/>
            <w:bottom w:val="none" w:sz="0" w:space="0" w:color="auto"/>
            <w:right w:val="none" w:sz="0" w:space="0" w:color="auto"/>
          </w:divBdr>
        </w:div>
        <w:div w:id="1956132464">
          <w:marLeft w:val="480"/>
          <w:marRight w:val="0"/>
          <w:marTop w:val="0"/>
          <w:marBottom w:val="0"/>
          <w:divBdr>
            <w:top w:val="none" w:sz="0" w:space="0" w:color="auto"/>
            <w:left w:val="none" w:sz="0" w:space="0" w:color="auto"/>
            <w:bottom w:val="none" w:sz="0" w:space="0" w:color="auto"/>
            <w:right w:val="none" w:sz="0" w:space="0" w:color="auto"/>
          </w:divBdr>
        </w:div>
        <w:div w:id="1844396908">
          <w:marLeft w:val="480"/>
          <w:marRight w:val="0"/>
          <w:marTop w:val="0"/>
          <w:marBottom w:val="0"/>
          <w:divBdr>
            <w:top w:val="none" w:sz="0" w:space="0" w:color="auto"/>
            <w:left w:val="none" w:sz="0" w:space="0" w:color="auto"/>
            <w:bottom w:val="none" w:sz="0" w:space="0" w:color="auto"/>
            <w:right w:val="none" w:sz="0" w:space="0" w:color="auto"/>
          </w:divBdr>
        </w:div>
      </w:divsChild>
    </w:div>
    <w:div w:id="623196678">
      <w:bodyDiv w:val="1"/>
      <w:marLeft w:val="0"/>
      <w:marRight w:val="0"/>
      <w:marTop w:val="0"/>
      <w:marBottom w:val="0"/>
      <w:divBdr>
        <w:top w:val="none" w:sz="0" w:space="0" w:color="auto"/>
        <w:left w:val="none" w:sz="0" w:space="0" w:color="auto"/>
        <w:bottom w:val="none" w:sz="0" w:space="0" w:color="auto"/>
        <w:right w:val="none" w:sz="0" w:space="0" w:color="auto"/>
      </w:divBdr>
    </w:div>
    <w:div w:id="623196753">
      <w:bodyDiv w:val="1"/>
      <w:marLeft w:val="0"/>
      <w:marRight w:val="0"/>
      <w:marTop w:val="0"/>
      <w:marBottom w:val="0"/>
      <w:divBdr>
        <w:top w:val="none" w:sz="0" w:space="0" w:color="auto"/>
        <w:left w:val="none" w:sz="0" w:space="0" w:color="auto"/>
        <w:bottom w:val="none" w:sz="0" w:space="0" w:color="auto"/>
        <w:right w:val="none" w:sz="0" w:space="0" w:color="auto"/>
      </w:divBdr>
    </w:div>
    <w:div w:id="623317613">
      <w:bodyDiv w:val="1"/>
      <w:marLeft w:val="0"/>
      <w:marRight w:val="0"/>
      <w:marTop w:val="0"/>
      <w:marBottom w:val="0"/>
      <w:divBdr>
        <w:top w:val="none" w:sz="0" w:space="0" w:color="auto"/>
        <w:left w:val="none" w:sz="0" w:space="0" w:color="auto"/>
        <w:bottom w:val="none" w:sz="0" w:space="0" w:color="auto"/>
        <w:right w:val="none" w:sz="0" w:space="0" w:color="auto"/>
      </w:divBdr>
    </w:div>
    <w:div w:id="623343442">
      <w:bodyDiv w:val="1"/>
      <w:marLeft w:val="0"/>
      <w:marRight w:val="0"/>
      <w:marTop w:val="0"/>
      <w:marBottom w:val="0"/>
      <w:divBdr>
        <w:top w:val="none" w:sz="0" w:space="0" w:color="auto"/>
        <w:left w:val="none" w:sz="0" w:space="0" w:color="auto"/>
        <w:bottom w:val="none" w:sz="0" w:space="0" w:color="auto"/>
        <w:right w:val="none" w:sz="0" w:space="0" w:color="auto"/>
      </w:divBdr>
    </w:div>
    <w:div w:id="623780198">
      <w:bodyDiv w:val="1"/>
      <w:marLeft w:val="0"/>
      <w:marRight w:val="0"/>
      <w:marTop w:val="0"/>
      <w:marBottom w:val="0"/>
      <w:divBdr>
        <w:top w:val="none" w:sz="0" w:space="0" w:color="auto"/>
        <w:left w:val="none" w:sz="0" w:space="0" w:color="auto"/>
        <w:bottom w:val="none" w:sz="0" w:space="0" w:color="auto"/>
        <w:right w:val="none" w:sz="0" w:space="0" w:color="auto"/>
      </w:divBdr>
    </w:div>
    <w:div w:id="623929402">
      <w:bodyDiv w:val="1"/>
      <w:marLeft w:val="0"/>
      <w:marRight w:val="0"/>
      <w:marTop w:val="0"/>
      <w:marBottom w:val="0"/>
      <w:divBdr>
        <w:top w:val="none" w:sz="0" w:space="0" w:color="auto"/>
        <w:left w:val="none" w:sz="0" w:space="0" w:color="auto"/>
        <w:bottom w:val="none" w:sz="0" w:space="0" w:color="auto"/>
        <w:right w:val="none" w:sz="0" w:space="0" w:color="auto"/>
      </w:divBdr>
    </w:div>
    <w:div w:id="625234889">
      <w:bodyDiv w:val="1"/>
      <w:marLeft w:val="0"/>
      <w:marRight w:val="0"/>
      <w:marTop w:val="0"/>
      <w:marBottom w:val="0"/>
      <w:divBdr>
        <w:top w:val="none" w:sz="0" w:space="0" w:color="auto"/>
        <w:left w:val="none" w:sz="0" w:space="0" w:color="auto"/>
        <w:bottom w:val="none" w:sz="0" w:space="0" w:color="auto"/>
        <w:right w:val="none" w:sz="0" w:space="0" w:color="auto"/>
      </w:divBdr>
    </w:div>
    <w:div w:id="626203663">
      <w:bodyDiv w:val="1"/>
      <w:marLeft w:val="0"/>
      <w:marRight w:val="0"/>
      <w:marTop w:val="0"/>
      <w:marBottom w:val="0"/>
      <w:divBdr>
        <w:top w:val="none" w:sz="0" w:space="0" w:color="auto"/>
        <w:left w:val="none" w:sz="0" w:space="0" w:color="auto"/>
        <w:bottom w:val="none" w:sz="0" w:space="0" w:color="auto"/>
        <w:right w:val="none" w:sz="0" w:space="0" w:color="auto"/>
      </w:divBdr>
    </w:div>
    <w:div w:id="626472920">
      <w:bodyDiv w:val="1"/>
      <w:marLeft w:val="0"/>
      <w:marRight w:val="0"/>
      <w:marTop w:val="0"/>
      <w:marBottom w:val="0"/>
      <w:divBdr>
        <w:top w:val="none" w:sz="0" w:space="0" w:color="auto"/>
        <w:left w:val="none" w:sz="0" w:space="0" w:color="auto"/>
        <w:bottom w:val="none" w:sz="0" w:space="0" w:color="auto"/>
        <w:right w:val="none" w:sz="0" w:space="0" w:color="auto"/>
      </w:divBdr>
    </w:div>
    <w:div w:id="626667092">
      <w:bodyDiv w:val="1"/>
      <w:marLeft w:val="0"/>
      <w:marRight w:val="0"/>
      <w:marTop w:val="0"/>
      <w:marBottom w:val="0"/>
      <w:divBdr>
        <w:top w:val="none" w:sz="0" w:space="0" w:color="auto"/>
        <w:left w:val="none" w:sz="0" w:space="0" w:color="auto"/>
        <w:bottom w:val="none" w:sz="0" w:space="0" w:color="auto"/>
        <w:right w:val="none" w:sz="0" w:space="0" w:color="auto"/>
      </w:divBdr>
    </w:div>
    <w:div w:id="626741693">
      <w:bodyDiv w:val="1"/>
      <w:marLeft w:val="0"/>
      <w:marRight w:val="0"/>
      <w:marTop w:val="0"/>
      <w:marBottom w:val="0"/>
      <w:divBdr>
        <w:top w:val="none" w:sz="0" w:space="0" w:color="auto"/>
        <w:left w:val="none" w:sz="0" w:space="0" w:color="auto"/>
        <w:bottom w:val="none" w:sz="0" w:space="0" w:color="auto"/>
        <w:right w:val="none" w:sz="0" w:space="0" w:color="auto"/>
      </w:divBdr>
    </w:div>
    <w:div w:id="629820005">
      <w:bodyDiv w:val="1"/>
      <w:marLeft w:val="0"/>
      <w:marRight w:val="0"/>
      <w:marTop w:val="0"/>
      <w:marBottom w:val="0"/>
      <w:divBdr>
        <w:top w:val="none" w:sz="0" w:space="0" w:color="auto"/>
        <w:left w:val="none" w:sz="0" w:space="0" w:color="auto"/>
        <w:bottom w:val="none" w:sz="0" w:space="0" w:color="auto"/>
        <w:right w:val="none" w:sz="0" w:space="0" w:color="auto"/>
      </w:divBdr>
    </w:div>
    <w:div w:id="631520507">
      <w:bodyDiv w:val="1"/>
      <w:marLeft w:val="0"/>
      <w:marRight w:val="0"/>
      <w:marTop w:val="0"/>
      <w:marBottom w:val="0"/>
      <w:divBdr>
        <w:top w:val="none" w:sz="0" w:space="0" w:color="auto"/>
        <w:left w:val="none" w:sz="0" w:space="0" w:color="auto"/>
        <w:bottom w:val="none" w:sz="0" w:space="0" w:color="auto"/>
        <w:right w:val="none" w:sz="0" w:space="0" w:color="auto"/>
      </w:divBdr>
    </w:div>
    <w:div w:id="631636072">
      <w:bodyDiv w:val="1"/>
      <w:marLeft w:val="0"/>
      <w:marRight w:val="0"/>
      <w:marTop w:val="0"/>
      <w:marBottom w:val="0"/>
      <w:divBdr>
        <w:top w:val="none" w:sz="0" w:space="0" w:color="auto"/>
        <w:left w:val="none" w:sz="0" w:space="0" w:color="auto"/>
        <w:bottom w:val="none" w:sz="0" w:space="0" w:color="auto"/>
        <w:right w:val="none" w:sz="0" w:space="0" w:color="auto"/>
      </w:divBdr>
    </w:div>
    <w:div w:id="633830813">
      <w:bodyDiv w:val="1"/>
      <w:marLeft w:val="0"/>
      <w:marRight w:val="0"/>
      <w:marTop w:val="0"/>
      <w:marBottom w:val="0"/>
      <w:divBdr>
        <w:top w:val="none" w:sz="0" w:space="0" w:color="auto"/>
        <w:left w:val="none" w:sz="0" w:space="0" w:color="auto"/>
        <w:bottom w:val="none" w:sz="0" w:space="0" w:color="auto"/>
        <w:right w:val="none" w:sz="0" w:space="0" w:color="auto"/>
      </w:divBdr>
    </w:div>
    <w:div w:id="635139455">
      <w:bodyDiv w:val="1"/>
      <w:marLeft w:val="0"/>
      <w:marRight w:val="0"/>
      <w:marTop w:val="0"/>
      <w:marBottom w:val="0"/>
      <w:divBdr>
        <w:top w:val="none" w:sz="0" w:space="0" w:color="auto"/>
        <w:left w:val="none" w:sz="0" w:space="0" w:color="auto"/>
        <w:bottom w:val="none" w:sz="0" w:space="0" w:color="auto"/>
        <w:right w:val="none" w:sz="0" w:space="0" w:color="auto"/>
      </w:divBdr>
      <w:divsChild>
        <w:div w:id="952828566">
          <w:marLeft w:val="480"/>
          <w:marRight w:val="0"/>
          <w:marTop w:val="0"/>
          <w:marBottom w:val="0"/>
          <w:divBdr>
            <w:top w:val="none" w:sz="0" w:space="0" w:color="auto"/>
            <w:left w:val="none" w:sz="0" w:space="0" w:color="auto"/>
            <w:bottom w:val="none" w:sz="0" w:space="0" w:color="auto"/>
            <w:right w:val="none" w:sz="0" w:space="0" w:color="auto"/>
          </w:divBdr>
        </w:div>
        <w:div w:id="850951406">
          <w:marLeft w:val="480"/>
          <w:marRight w:val="0"/>
          <w:marTop w:val="0"/>
          <w:marBottom w:val="0"/>
          <w:divBdr>
            <w:top w:val="none" w:sz="0" w:space="0" w:color="auto"/>
            <w:left w:val="none" w:sz="0" w:space="0" w:color="auto"/>
            <w:bottom w:val="none" w:sz="0" w:space="0" w:color="auto"/>
            <w:right w:val="none" w:sz="0" w:space="0" w:color="auto"/>
          </w:divBdr>
        </w:div>
        <w:div w:id="1892616729">
          <w:marLeft w:val="480"/>
          <w:marRight w:val="0"/>
          <w:marTop w:val="0"/>
          <w:marBottom w:val="0"/>
          <w:divBdr>
            <w:top w:val="none" w:sz="0" w:space="0" w:color="auto"/>
            <w:left w:val="none" w:sz="0" w:space="0" w:color="auto"/>
            <w:bottom w:val="none" w:sz="0" w:space="0" w:color="auto"/>
            <w:right w:val="none" w:sz="0" w:space="0" w:color="auto"/>
          </w:divBdr>
        </w:div>
        <w:div w:id="1735930541">
          <w:marLeft w:val="480"/>
          <w:marRight w:val="0"/>
          <w:marTop w:val="0"/>
          <w:marBottom w:val="0"/>
          <w:divBdr>
            <w:top w:val="none" w:sz="0" w:space="0" w:color="auto"/>
            <w:left w:val="none" w:sz="0" w:space="0" w:color="auto"/>
            <w:bottom w:val="none" w:sz="0" w:space="0" w:color="auto"/>
            <w:right w:val="none" w:sz="0" w:space="0" w:color="auto"/>
          </w:divBdr>
        </w:div>
        <w:div w:id="465246196">
          <w:marLeft w:val="480"/>
          <w:marRight w:val="0"/>
          <w:marTop w:val="0"/>
          <w:marBottom w:val="0"/>
          <w:divBdr>
            <w:top w:val="none" w:sz="0" w:space="0" w:color="auto"/>
            <w:left w:val="none" w:sz="0" w:space="0" w:color="auto"/>
            <w:bottom w:val="none" w:sz="0" w:space="0" w:color="auto"/>
            <w:right w:val="none" w:sz="0" w:space="0" w:color="auto"/>
          </w:divBdr>
        </w:div>
        <w:div w:id="168914365">
          <w:marLeft w:val="480"/>
          <w:marRight w:val="0"/>
          <w:marTop w:val="0"/>
          <w:marBottom w:val="0"/>
          <w:divBdr>
            <w:top w:val="none" w:sz="0" w:space="0" w:color="auto"/>
            <w:left w:val="none" w:sz="0" w:space="0" w:color="auto"/>
            <w:bottom w:val="none" w:sz="0" w:space="0" w:color="auto"/>
            <w:right w:val="none" w:sz="0" w:space="0" w:color="auto"/>
          </w:divBdr>
        </w:div>
        <w:div w:id="569585109">
          <w:marLeft w:val="480"/>
          <w:marRight w:val="0"/>
          <w:marTop w:val="0"/>
          <w:marBottom w:val="0"/>
          <w:divBdr>
            <w:top w:val="none" w:sz="0" w:space="0" w:color="auto"/>
            <w:left w:val="none" w:sz="0" w:space="0" w:color="auto"/>
            <w:bottom w:val="none" w:sz="0" w:space="0" w:color="auto"/>
            <w:right w:val="none" w:sz="0" w:space="0" w:color="auto"/>
          </w:divBdr>
        </w:div>
        <w:div w:id="1627082059">
          <w:marLeft w:val="480"/>
          <w:marRight w:val="0"/>
          <w:marTop w:val="0"/>
          <w:marBottom w:val="0"/>
          <w:divBdr>
            <w:top w:val="none" w:sz="0" w:space="0" w:color="auto"/>
            <w:left w:val="none" w:sz="0" w:space="0" w:color="auto"/>
            <w:bottom w:val="none" w:sz="0" w:space="0" w:color="auto"/>
            <w:right w:val="none" w:sz="0" w:space="0" w:color="auto"/>
          </w:divBdr>
        </w:div>
        <w:div w:id="1287076734">
          <w:marLeft w:val="480"/>
          <w:marRight w:val="0"/>
          <w:marTop w:val="0"/>
          <w:marBottom w:val="0"/>
          <w:divBdr>
            <w:top w:val="none" w:sz="0" w:space="0" w:color="auto"/>
            <w:left w:val="none" w:sz="0" w:space="0" w:color="auto"/>
            <w:bottom w:val="none" w:sz="0" w:space="0" w:color="auto"/>
            <w:right w:val="none" w:sz="0" w:space="0" w:color="auto"/>
          </w:divBdr>
        </w:div>
        <w:div w:id="1649555898">
          <w:marLeft w:val="480"/>
          <w:marRight w:val="0"/>
          <w:marTop w:val="0"/>
          <w:marBottom w:val="0"/>
          <w:divBdr>
            <w:top w:val="none" w:sz="0" w:space="0" w:color="auto"/>
            <w:left w:val="none" w:sz="0" w:space="0" w:color="auto"/>
            <w:bottom w:val="none" w:sz="0" w:space="0" w:color="auto"/>
            <w:right w:val="none" w:sz="0" w:space="0" w:color="auto"/>
          </w:divBdr>
        </w:div>
        <w:div w:id="596259115">
          <w:marLeft w:val="480"/>
          <w:marRight w:val="0"/>
          <w:marTop w:val="0"/>
          <w:marBottom w:val="0"/>
          <w:divBdr>
            <w:top w:val="none" w:sz="0" w:space="0" w:color="auto"/>
            <w:left w:val="none" w:sz="0" w:space="0" w:color="auto"/>
            <w:bottom w:val="none" w:sz="0" w:space="0" w:color="auto"/>
            <w:right w:val="none" w:sz="0" w:space="0" w:color="auto"/>
          </w:divBdr>
        </w:div>
        <w:div w:id="1528593294">
          <w:marLeft w:val="480"/>
          <w:marRight w:val="0"/>
          <w:marTop w:val="0"/>
          <w:marBottom w:val="0"/>
          <w:divBdr>
            <w:top w:val="none" w:sz="0" w:space="0" w:color="auto"/>
            <w:left w:val="none" w:sz="0" w:space="0" w:color="auto"/>
            <w:bottom w:val="none" w:sz="0" w:space="0" w:color="auto"/>
            <w:right w:val="none" w:sz="0" w:space="0" w:color="auto"/>
          </w:divBdr>
        </w:div>
        <w:div w:id="882714100">
          <w:marLeft w:val="480"/>
          <w:marRight w:val="0"/>
          <w:marTop w:val="0"/>
          <w:marBottom w:val="0"/>
          <w:divBdr>
            <w:top w:val="none" w:sz="0" w:space="0" w:color="auto"/>
            <w:left w:val="none" w:sz="0" w:space="0" w:color="auto"/>
            <w:bottom w:val="none" w:sz="0" w:space="0" w:color="auto"/>
            <w:right w:val="none" w:sz="0" w:space="0" w:color="auto"/>
          </w:divBdr>
        </w:div>
        <w:div w:id="637495803">
          <w:marLeft w:val="480"/>
          <w:marRight w:val="0"/>
          <w:marTop w:val="0"/>
          <w:marBottom w:val="0"/>
          <w:divBdr>
            <w:top w:val="none" w:sz="0" w:space="0" w:color="auto"/>
            <w:left w:val="none" w:sz="0" w:space="0" w:color="auto"/>
            <w:bottom w:val="none" w:sz="0" w:space="0" w:color="auto"/>
            <w:right w:val="none" w:sz="0" w:space="0" w:color="auto"/>
          </w:divBdr>
        </w:div>
        <w:div w:id="1981953552">
          <w:marLeft w:val="480"/>
          <w:marRight w:val="0"/>
          <w:marTop w:val="0"/>
          <w:marBottom w:val="0"/>
          <w:divBdr>
            <w:top w:val="none" w:sz="0" w:space="0" w:color="auto"/>
            <w:left w:val="none" w:sz="0" w:space="0" w:color="auto"/>
            <w:bottom w:val="none" w:sz="0" w:space="0" w:color="auto"/>
            <w:right w:val="none" w:sz="0" w:space="0" w:color="auto"/>
          </w:divBdr>
        </w:div>
        <w:div w:id="739401420">
          <w:marLeft w:val="480"/>
          <w:marRight w:val="0"/>
          <w:marTop w:val="0"/>
          <w:marBottom w:val="0"/>
          <w:divBdr>
            <w:top w:val="none" w:sz="0" w:space="0" w:color="auto"/>
            <w:left w:val="none" w:sz="0" w:space="0" w:color="auto"/>
            <w:bottom w:val="none" w:sz="0" w:space="0" w:color="auto"/>
            <w:right w:val="none" w:sz="0" w:space="0" w:color="auto"/>
          </w:divBdr>
        </w:div>
        <w:div w:id="1761024443">
          <w:marLeft w:val="480"/>
          <w:marRight w:val="0"/>
          <w:marTop w:val="0"/>
          <w:marBottom w:val="0"/>
          <w:divBdr>
            <w:top w:val="none" w:sz="0" w:space="0" w:color="auto"/>
            <w:left w:val="none" w:sz="0" w:space="0" w:color="auto"/>
            <w:bottom w:val="none" w:sz="0" w:space="0" w:color="auto"/>
            <w:right w:val="none" w:sz="0" w:space="0" w:color="auto"/>
          </w:divBdr>
        </w:div>
        <w:div w:id="947353357">
          <w:marLeft w:val="480"/>
          <w:marRight w:val="0"/>
          <w:marTop w:val="0"/>
          <w:marBottom w:val="0"/>
          <w:divBdr>
            <w:top w:val="none" w:sz="0" w:space="0" w:color="auto"/>
            <w:left w:val="none" w:sz="0" w:space="0" w:color="auto"/>
            <w:bottom w:val="none" w:sz="0" w:space="0" w:color="auto"/>
            <w:right w:val="none" w:sz="0" w:space="0" w:color="auto"/>
          </w:divBdr>
        </w:div>
        <w:div w:id="1543709098">
          <w:marLeft w:val="480"/>
          <w:marRight w:val="0"/>
          <w:marTop w:val="0"/>
          <w:marBottom w:val="0"/>
          <w:divBdr>
            <w:top w:val="none" w:sz="0" w:space="0" w:color="auto"/>
            <w:left w:val="none" w:sz="0" w:space="0" w:color="auto"/>
            <w:bottom w:val="none" w:sz="0" w:space="0" w:color="auto"/>
            <w:right w:val="none" w:sz="0" w:space="0" w:color="auto"/>
          </w:divBdr>
        </w:div>
        <w:div w:id="336084421">
          <w:marLeft w:val="480"/>
          <w:marRight w:val="0"/>
          <w:marTop w:val="0"/>
          <w:marBottom w:val="0"/>
          <w:divBdr>
            <w:top w:val="none" w:sz="0" w:space="0" w:color="auto"/>
            <w:left w:val="none" w:sz="0" w:space="0" w:color="auto"/>
            <w:bottom w:val="none" w:sz="0" w:space="0" w:color="auto"/>
            <w:right w:val="none" w:sz="0" w:space="0" w:color="auto"/>
          </w:divBdr>
        </w:div>
        <w:div w:id="1508787533">
          <w:marLeft w:val="480"/>
          <w:marRight w:val="0"/>
          <w:marTop w:val="0"/>
          <w:marBottom w:val="0"/>
          <w:divBdr>
            <w:top w:val="none" w:sz="0" w:space="0" w:color="auto"/>
            <w:left w:val="none" w:sz="0" w:space="0" w:color="auto"/>
            <w:bottom w:val="none" w:sz="0" w:space="0" w:color="auto"/>
            <w:right w:val="none" w:sz="0" w:space="0" w:color="auto"/>
          </w:divBdr>
        </w:div>
        <w:div w:id="620841089">
          <w:marLeft w:val="480"/>
          <w:marRight w:val="0"/>
          <w:marTop w:val="0"/>
          <w:marBottom w:val="0"/>
          <w:divBdr>
            <w:top w:val="none" w:sz="0" w:space="0" w:color="auto"/>
            <w:left w:val="none" w:sz="0" w:space="0" w:color="auto"/>
            <w:bottom w:val="none" w:sz="0" w:space="0" w:color="auto"/>
            <w:right w:val="none" w:sz="0" w:space="0" w:color="auto"/>
          </w:divBdr>
        </w:div>
        <w:div w:id="501354298">
          <w:marLeft w:val="480"/>
          <w:marRight w:val="0"/>
          <w:marTop w:val="0"/>
          <w:marBottom w:val="0"/>
          <w:divBdr>
            <w:top w:val="none" w:sz="0" w:space="0" w:color="auto"/>
            <w:left w:val="none" w:sz="0" w:space="0" w:color="auto"/>
            <w:bottom w:val="none" w:sz="0" w:space="0" w:color="auto"/>
            <w:right w:val="none" w:sz="0" w:space="0" w:color="auto"/>
          </w:divBdr>
        </w:div>
        <w:div w:id="948782157">
          <w:marLeft w:val="480"/>
          <w:marRight w:val="0"/>
          <w:marTop w:val="0"/>
          <w:marBottom w:val="0"/>
          <w:divBdr>
            <w:top w:val="none" w:sz="0" w:space="0" w:color="auto"/>
            <w:left w:val="none" w:sz="0" w:space="0" w:color="auto"/>
            <w:bottom w:val="none" w:sz="0" w:space="0" w:color="auto"/>
            <w:right w:val="none" w:sz="0" w:space="0" w:color="auto"/>
          </w:divBdr>
        </w:div>
        <w:div w:id="1783844674">
          <w:marLeft w:val="480"/>
          <w:marRight w:val="0"/>
          <w:marTop w:val="0"/>
          <w:marBottom w:val="0"/>
          <w:divBdr>
            <w:top w:val="none" w:sz="0" w:space="0" w:color="auto"/>
            <w:left w:val="none" w:sz="0" w:space="0" w:color="auto"/>
            <w:bottom w:val="none" w:sz="0" w:space="0" w:color="auto"/>
            <w:right w:val="none" w:sz="0" w:space="0" w:color="auto"/>
          </w:divBdr>
        </w:div>
        <w:div w:id="731661260">
          <w:marLeft w:val="480"/>
          <w:marRight w:val="0"/>
          <w:marTop w:val="0"/>
          <w:marBottom w:val="0"/>
          <w:divBdr>
            <w:top w:val="none" w:sz="0" w:space="0" w:color="auto"/>
            <w:left w:val="none" w:sz="0" w:space="0" w:color="auto"/>
            <w:bottom w:val="none" w:sz="0" w:space="0" w:color="auto"/>
            <w:right w:val="none" w:sz="0" w:space="0" w:color="auto"/>
          </w:divBdr>
        </w:div>
        <w:div w:id="37779977">
          <w:marLeft w:val="480"/>
          <w:marRight w:val="0"/>
          <w:marTop w:val="0"/>
          <w:marBottom w:val="0"/>
          <w:divBdr>
            <w:top w:val="none" w:sz="0" w:space="0" w:color="auto"/>
            <w:left w:val="none" w:sz="0" w:space="0" w:color="auto"/>
            <w:bottom w:val="none" w:sz="0" w:space="0" w:color="auto"/>
            <w:right w:val="none" w:sz="0" w:space="0" w:color="auto"/>
          </w:divBdr>
        </w:div>
        <w:div w:id="1264457715">
          <w:marLeft w:val="480"/>
          <w:marRight w:val="0"/>
          <w:marTop w:val="0"/>
          <w:marBottom w:val="0"/>
          <w:divBdr>
            <w:top w:val="none" w:sz="0" w:space="0" w:color="auto"/>
            <w:left w:val="none" w:sz="0" w:space="0" w:color="auto"/>
            <w:bottom w:val="none" w:sz="0" w:space="0" w:color="auto"/>
            <w:right w:val="none" w:sz="0" w:space="0" w:color="auto"/>
          </w:divBdr>
        </w:div>
        <w:div w:id="1489780968">
          <w:marLeft w:val="480"/>
          <w:marRight w:val="0"/>
          <w:marTop w:val="0"/>
          <w:marBottom w:val="0"/>
          <w:divBdr>
            <w:top w:val="none" w:sz="0" w:space="0" w:color="auto"/>
            <w:left w:val="none" w:sz="0" w:space="0" w:color="auto"/>
            <w:bottom w:val="none" w:sz="0" w:space="0" w:color="auto"/>
            <w:right w:val="none" w:sz="0" w:space="0" w:color="auto"/>
          </w:divBdr>
        </w:div>
        <w:div w:id="659847592">
          <w:marLeft w:val="480"/>
          <w:marRight w:val="0"/>
          <w:marTop w:val="0"/>
          <w:marBottom w:val="0"/>
          <w:divBdr>
            <w:top w:val="none" w:sz="0" w:space="0" w:color="auto"/>
            <w:left w:val="none" w:sz="0" w:space="0" w:color="auto"/>
            <w:bottom w:val="none" w:sz="0" w:space="0" w:color="auto"/>
            <w:right w:val="none" w:sz="0" w:space="0" w:color="auto"/>
          </w:divBdr>
        </w:div>
        <w:div w:id="1067651594">
          <w:marLeft w:val="480"/>
          <w:marRight w:val="0"/>
          <w:marTop w:val="0"/>
          <w:marBottom w:val="0"/>
          <w:divBdr>
            <w:top w:val="none" w:sz="0" w:space="0" w:color="auto"/>
            <w:left w:val="none" w:sz="0" w:space="0" w:color="auto"/>
            <w:bottom w:val="none" w:sz="0" w:space="0" w:color="auto"/>
            <w:right w:val="none" w:sz="0" w:space="0" w:color="auto"/>
          </w:divBdr>
        </w:div>
        <w:div w:id="417942922">
          <w:marLeft w:val="480"/>
          <w:marRight w:val="0"/>
          <w:marTop w:val="0"/>
          <w:marBottom w:val="0"/>
          <w:divBdr>
            <w:top w:val="none" w:sz="0" w:space="0" w:color="auto"/>
            <w:left w:val="none" w:sz="0" w:space="0" w:color="auto"/>
            <w:bottom w:val="none" w:sz="0" w:space="0" w:color="auto"/>
            <w:right w:val="none" w:sz="0" w:space="0" w:color="auto"/>
          </w:divBdr>
        </w:div>
        <w:div w:id="1222906196">
          <w:marLeft w:val="480"/>
          <w:marRight w:val="0"/>
          <w:marTop w:val="0"/>
          <w:marBottom w:val="0"/>
          <w:divBdr>
            <w:top w:val="none" w:sz="0" w:space="0" w:color="auto"/>
            <w:left w:val="none" w:sz="0" w:space="0" w:color="auto"/>
            <w:bottom w:val="none" w:sz="0" w:space="0" w:color="auto"/>
            <w:right w:val="none" w:sz="0" w:space="0" w:color="auto"/>
          </w:divBdr>
        </w:div>
        <w:div w:id="1174033711">
          <w:marLeft w:val="480"/>
          <w:marRight w:val="0"/>
          <w:marTop w:val="0"/>
          <w:marBottom w:val="0"/>
          <w:divBdr>
            <w:top w:val="none" w:sz="0" w:space="0" w:color="auto"/>
            <w:left w:val="none" w:sz="0" w:space="0" w:color="auto"/>
            <w:bottom w:val="none" w:sz="0" w:space="0" w:color="auto"/>
            <w:right w:val="none" w:sz="0" w:space="0" w:color="auto"/>
          </w:divBdr>
        </w:div>
        <w:div w:id="193421909">
          <w:marLeft w:val="480"/>
          <w:marRight w:val="0"/>
          <w:marTop w:val="0"/>
          <w:marBottom w:val="0"/>
          <w:divBdr>
            <w:top w:val="none" w:sz="0" w:space="0" w:color="auto"/>
            <w:left w:val="none" w:sz="0" w:space="0" w:color="auto"/>
            <w:bottom w:val="none" w:sz="0" w:space="0" w:color="auto"/>
            <w:right w:val="none" w:sz="0" w:space="0" w:color="auto"/>
          </w:divBdr>
        </w:div>
        <w:div w:id="2037193340">
          <w:marLeft w:val="480"/>
          <w:marRight w:val="0"/>
          <w:marTop w:val="0"/>
          <w:marBottom w:val="0"/>
          <w:divBdr>
            <w:top w:val="none" w:sz="0" w:space="0" w:color="auto"/>
            <w:left w:val="none" w:sz="0" w:space="0" w:color="auto"/>
            <w:bottom w:val="none" w:sz="0" w:space="0" w:color="auto"/>
            <w:right w:val="none" w:sz="0" w:space="0" w:color="auto"/>
          </w:divBdr>
        </w:div>
        <w:div w:id="685134198">
          <w:marLeft w:val="480"/>
          <w:marRight w:val="0"/>
          <w:marTop w:val="0"/>
          <w:marBottom w:val="0"/>
          <w:divBdr>
            <w:top w:val="none" w:sz="0" w:space="0" w:color="auto"/>
            <w:left w:val="none" w:sz="0" w:space="0" w:color="auto"/>
            <w:bottom w:val="none" w:sz="0" w:space="0" w:color="auto"/>
            <w:right w:val="none" w:sz="0" w:space="0" w:color="auto"/>
          </w:divBdr>
        </w:div>
        <w:div w:id="748380067">
          <w:marLeft w:val="480"/>
          <w:marRight w:val="0"/>
          <w:marTop w:val="0"/>
          <w:marBottom w:val="0"/>
          <w:divBdr>
            <w:top w:val="none" w:sz="0" w:space="0" w:color="auto"/>
            <w:left w:val="none" w:sz="0" w:space="0" w:color="auto"/>
            <w:bottom w:val="none" w:sz="0" w:space="0" w:color="auto"/>
            <w:right w:val="none" w:sz="0" w:space="0" w:color="auto"/>
          </w:divBdr>
        </w:div>
        <w:div w:id="252134167">
          <w:marLeft w:val="480"/>
          <w:marRight w:val="0"/>
          <w:marTop w:val="0"/>
          <w:marBottom w:val="0"/>
          <w:divBdr>
            <w:top w:val="none" w:sz="0" w:space="0" w:color="auto"/>
            <w:left w:val="none" w:sz="0" w:space="0" w:color="auto"/>
            <w:bottom w:val="none" w:sz="0" w:space="0" w:color="auto"/>
            <w:right w:val="none" w:sz="0" w:space="0" w:color="auto"/>
          </w:divBdr>
        </w:div>
        <w:div w:id="1624921692">
          <w:marLeft w:val="480"/>
          <w:marRight w:val="0"/>
          <w:marTop w:val="0"/>
          <w:marBottom w:val="0"/>
          <w:divBdr>
            <w:top w:val="none" w:sz="0" w:space="0" w:color="auto"/>
            <w:left w:val="none" w:sz="0" w:space="0" w:color="auto"/>
            <w:bottom w:val="none" w:sz="0" w:space="0" w:color="auto"/>
            <w:right w:val="none" w:sz="0" w:space="0" w:color="auto"/>
          </w:divBdr>
        </w:div>
        <w:div w:id="645207789">
          <w:marLeft w:val="480"/>
          <w:marRight w:val="0"/>
          <w:marTop w:val="0"/>
          <w:marBottom w:val="0"/>
          <w:divBdr>
            <w:top w:val="none" w:sz="0" w:space="0" w:color="auto"/>
            <w:left w:val="none" w:sz="0" w:space="0" w:color="auto"/>
            <w:bottom w:val="none" w:sz="0" w:space="0" w:color="auto"/>
            <w:right w:val="none" w:sz="0" w:space="0" w:color="auto"/>
          </w:divBdr>
        </w:div>
        <w:div w:id="595988755">
          <w:marLeft w:val="480"/>
          <w:marRight w:val="0"/>
          <w:marTop w:val="0"/>
          <w:marBottom w:val="0"/>
          <w:divBdr>
            <w:top w:val="none" w:sz="0" w:space="0" w:color="auto"/>
            <w:left w:val="none" w:sz="0" w:space="0" w:color="auto"/>
            <w:bottom w:val="none" w:sz="0" w:space="0" w:color="auto"/>
            <w:right w:val="none" w:sz="0" w:space="0" w:color="auto"/>
          </w:divBdr>
        </w:div>
        <w:div w:id="156045535">
          <w:marLeft w:val="480"/>
          <w:marRight w:val="0"/>
          <w:marTop w:val="0"/>
          <w:marBottom w:val="0"/>
          <w:divBdr>
            <w:top w:val="none" w:sz="0" w:space="0" w:color="auto"/>
            <w:left w:val="none" w:sz="0" w:space="0" w:color="auto"/>
            <w:bottom w:val="none" w:sz="0" w:space="0" w:color="auto"/>
            <w:right w:val="none" w:sz="0" w:space="0" w:color="auto"/>
          </w:divBdr>
        </w:div>
        <w:div w:id="1454596903">
          <w:marLeft w:val="480"/>
          <w:marRight w:val="0"/>
          <w:marTop w:val="0"/>
          <w:marBottom w:val="0"/>
          <w:divBdr>
            <w:top w:val="none" w:sz="0" w:space="0" w:color="auto"/>
            <w:left w:val="none" w:sz="0" w:space="0" w:color="auto"/>
            <w:bottom w:val="none" w:sz="0" w:space="0" w:color="auto"/>
            <w:right w:val="none" w:sz="0" w:space="0" w:color="auto"/>
          </w:divBdr>
        </w:div>
        <w:div w:id="1651900876">
          <w:marLeft w:val="480"/>
          <w:marRight w:val="0"/>
          <w:marTop w:val="0"/>
          <w:marBottom w:val="0"/>
          <w:divBdr>
            <w:top w:val="none" w:sz="0" w:space="0" w:color="auto"/>
            <w:left w:val="none" w:sz="0" w:space="0" w:color="auto"/>
            <w:bottom w:val="none" w:sz="0" w:space="0" w:color="auto"/>
            <w:right w:val="none" w:sz="0" w:space="0" w:color="auto"/>
          </w:divBdr>
        </w:div>
        <w:div w:id="70927513">
          <w:marLeft w:val="480"/>
          <w:marRight w:val="0"/>
          <w:marTop w:val="0"/>
          <w:marBottom w:val="0"/>
          <w:divBdr>
            <w:top w:val="none" w:sz="0" w:space="0" w:color="auto"/>
            <w:left w:val="none" w:sz="0" w:space="0" w:color="auto"/>
            <w:bottom w:val="none" w:sz="0" w:space="0" w:color="auto"/>
            <w:right w:val="none" w:sz="0" w:space="0" w:color="auto"/>
          </w:divBdr>
        </w:div>
        <w:div w:id="823090069">
          <w:marLeft w:val="480"/>
          <w:marRight w:val="0"/>
          <w:marTop w:val="0"/>
          <w:marBottom w:val="0"/>
          <w:divBdr>
            <w:top w:val="none" w:sz="0" w:space="0" w:color="auto"/>
            <w:left w:val="none" w:sz="0" w:space="0" w:color="auto"/>
            <w:bottom w:val="none" w:sz="0" w:space="0" w:color="auto"/>
            <w:right w:val="none" w:sz="0" w:space="0" w:color="auto"/>
          </w:divBdr>
        </w:div>
        <w:div w:id="2058507799">
          <w:marLeft w:val="480"/>
          <w:marRight w:val="0"/>
          <w:marTop w:val="0"/>
          <w:marBottom w:val="0"/>
          <w:divBdr>
            <w:top w:val="none" w:sz="0" w:space="0" w:color="auto"/>
            <w:left w:val="none" w:sz="0" w:space="0" w:color="auto"/>
            <w:bottom w:val="none" w:sz="0" w:space="0" w:color="auto"/>
            <w:right w:val="none" w:sz="0" w:space="0" w:color="auto"/>
          </w:divBdr>
        </w:div>
        <w:div w:id="1657218843">
          <w:marLeft w:val="480"/>
          <w:marRight w:val="0"/>
          <w:marTop w:val="0"/>
          <w:marBottom w:val="0"/>
          <w:divBdr>
            <w:top w:val="none" w:sz="0" w:space="0" w:color="auto"/>
            <w:left w:val="none" w:sz="0" w:space="0" w:color="auto"/>
            <w:bottom w:val="none" w:sz="0" w:space="0" w:color="auto"/>
            <w:right w:val="none" w:sz="0" w:space="0" w:color="auto"/>
          </w:divBdr>
        </w:div>
        <w:div w:id="1568881453">
          <w:marLeft w:val="480"/>
          <w:marRight w:val="0"/>
          <w:marTop w:val="0"/>
          <w:marBottom w:val="0"/>
          <w:divBdr>
            <w:top w:val="none" w:sz="0" w:space="0" w:color="auto"/>
            <w:left w:val="none" w:sz="0" w:space="0" w:color="auto"/>
            <w:bottom w:val="none" w:sz="0" w:space="0" w:color="auto"/>
            <w:right w:val="none" w:sz="0" w:space="0" w:color="auto"/>
          </w:divBdr>
        </w:div>
        <w:div w:id="1253391899">
          <w:marLeft w:val="480"/>
          <w:marRight w:val="0"/>
          <w:marTop w:val="0"/>
          <w:marBottom w:val="0"/>
          <w:divBdr>
            <w:top w:val="none" w:sz="0" w:space="0" w:color="auto"/>
            <w:left w:val="none" w:sz="0" w:space="0" w:color="auto"/>
            <w:bottom w:val="none" w:sz="0" w:space="0" w:color="auto"/>
            <w:right w:val="none" w:sz="0" w:space="0" w:color="auto"/>
          </w:divBdr>
        </w:div>
        <w:div w:id="946543827">
          <w:marLeft w:val="480"/>
          <w:marRight w:val="0"/>
          <w:marTop w:val="0"/>
          <w:marBottom w:val="0"/>
          <w:divBdr>
            <w:top w:val="none" w:sz="0" w:space="0" w:color="auto"/>
            <w:left w:val="none" w:sz="0" w:space="0" w:color="auto"/>
            <w:bottom w:val="none" w:sz="0" w:space="0" w:color="auto"/>
            <w:right w:val="none" w:sz="0" w:space="0" w:color="auto"/>
          </w:divBdr>
        </w:div>
        <w:div w:id="1649897906">
          <w:marLeft w:val="480"/>
          <w:marRight w:val="0"/>
          <w:marTop w:val="0"/>
          <w:marBottom w:val="0"/>
          <w:divBdr>
            <w:top w:val="none" w:sz="0" w:space="0" w:color="auto"/>
            <w:left w:val="none" w:sz="0" w:space="0" w:color="auto"/>
            <w:bottom w:val="none" w:sz="0" w:space="0" w:color="auto"/>
            <w:right w:val="none" w:sz="0" w:space="0" w:color="auto"/>
          </w:divBdr>
        </w:div>
        <w:div w:id="1516841684">
          <w:marLeft w:val="480"/>
          <w:marRight w:val="0"/>
          <w:marTop w:val="0"/>
          <w:marBottom w:val="0"/>
          <w:divBdr>
            <w:top w:val="none" w:sz="0" w:space="0" w:color="auto"/>
            <w:left w:val="none" w:sz="0" w:space="0" w:color="auto"/>
            <w:bottom w:val="none" w:sz="0" w:space="0" w:color="auto"/>
            <w:right w:val="none" w:sz="0" w:space="0" w:color="auto"/>
          </w:divBdr>
        </w:div>
      </w:divsChild>
    </w:div>
    <w:div w:id="636496004">
      <w:bodyDiv w:val="1"/>
      <w:marLeft w:val="0"/>
      <w:marRight w:val="0"/>
      <w:marTop w:val="0"/>
      <w:marBottom w:val="0"/>
      <w:divBdr>
        <w:top w:val="none" w:sz="0" w:space="0" w:color="auto"/>
        <w:left w:val="none" w:sz="0" w:space="0" w:color="auto"/>
        <w:bottom w:val="none" w:sz="0" w:space="0" w:color="auto"/>
        <w:right w:val="none" w:sz="0" w:space="0" w:color="auto"/>
      </w:divBdr>
    </w:div>
    <w:div w:id="637614831">
      <w:bodyDiv w:val="1"/>
      <w:marLeft w:val="0"/>
      <w:marRight w:val="0"/>
      <w:marTop w:val="0"/>
      <w:marBottom w:val="0"/>
      <w:divBdr>
        <w:top w:val="none" w:sz="0" w:space="0" w:color="auto"/>
        <w:left w:val="none" w:sz="0" w:space="0" w:color="auto"/>
        <w:bottom w:val="none" w:sz="0" w:space="0" w:color="auto"/>
        <w:right w:val="none" w:sz="0" w:space="0" w:color="auto"/>
      </w:divBdr>
      <w:divsChild>
        <w:div w:id="1385179060">
          <w:marLeft w:val="480"/>
          <w:marRight w:val="0"/>
          <w:marTop w:val="0"/>
          <w:marBottom w:val="0"/>
          <w:divBdr>
            <w:top w:val="none" w:sz="0" w:space="0" w:color="auto"/>
            <w:left w:val="none" w:sz="0" w:space="0" w:color="auto"/>
            <w:bottom w:val="none" w:sz="0" w:space="0" w:color="auto"/>
            <w:right w:val="none" w:sz="0" w:space="0" w:color="auto"/>
          </w:divBdr>
        </w:div>
        <w:div w:id="682980310">
          <w:marLeft w:val="480"/>
          <w:marRight w:val="0"/>
          <w:marTop w:val="0"/>
          <w:marBottom w:val="0"/>
          <w:divBdr>
            <w:top w:val="none" w:sz="0" w:space="0" w:color="auto"/>
            <w:left w:val="none" w:sz="0" w:space="0" w:color="auto"/>
            <w:bottom w:val="none" w:sz="0" w:space="0" w:color="auto"/>
            <w:right w:val="none" w:sz="0" w:space="0" w:color="auto"/>
          </w:divBdr>
        </w:div>
        <w:div w:id="1910194634">
          <w:marLeft w:val="480"/>
          <w:marRight w:val="0"/>
          <w:marTop w:val="0"/>
          <w:marBottom w:val="0"/>
          <w:divBdr>
            <w:top w:val="none" w:sz="0" w:space="0" w:color="auto"/>
            <w:left w:val="none" w:sz="0" w:space="0" w:color="auto"/>
            <w:bottom w:val="none" w:sz="0" w:space="0" w:color="auto"/>
            <w:right w:val="none" w:sz="0" w:space="0" w:color="auto"/>
          </w:divBdr>
        </w:div>
        <w:div w:id="252589484">
          <w:marLeft w:val="480"/>
          <w:marRight w:val="0"/>
          <w:marTop w:val="0"/>
          <w:marBottom w:val="0"/>
          <w:divBdr>
            <w:top w:val="none" w:sz="0" w:space="0" w:color="auto"/>
            <w:left w:val="none" w:sz="0" w:space="0" w:color="auto"/>
            <w:bottom w:val="none" w:sz="0" w:space="0" w:color="auto"/>
            <w:right w:val="none" w:sz="0" w:space="0" w:color="auto"/>
          </w:divBdr>
        </w:div>
        <w:div w:id="575554772">
          <w:marLeft w:val="480"/>
          <w:marRight w:val="0"/>
          <w:marTop w:val="0"/>
          <w:marBottom w:val="0"/>
          <w:divBdr>
            <w:top w:val="none" w:sz="0" w:space="0" w:color="auto"/>
            <w:left w:val="none" w:sz="0" w:space="0" w:color="auto"/>
            <w:bottom w:val="none" w:sz="0" w:space="0" w:color="auto"/>
            <w:right w:val="none" w:sz="0" w:space="0" w:color="auto"/>
          </w:divBdr>
        </w:div>
        <w:div w:id="196358962">
          <w:marLeft w:val="480"/>
          <w:marRight w:val="0"/>
          <w:marTop w:val="0"/>
          <w:marBottom w:val="0"/>
          <w:divBdr>
            <w:top w:val="none" w:sz="0" w:space="0" w:color="auto"/>
            <w:left w:val="none" w:sz="0" w:space="0" w:color="auto"/>
            <w:bottom w:val="none" w:sz="0" w:space="0" w:color="auto"/>
            <w:right w:val="none" w:sz="0" w:space="0" w:color="auto"/>
          </w:divBdr>
        </w:div>
        <w:div w:id="566307979">
          <w:marLeft w:val="480"/>
          <w:marRight w:val="0"/>
          <w:marTop w:val="0"/>
          <w:marBottom w:val="0"/>
          <w:divBdr>
            <w:top w:val="none" w:sz="0" w:space="0" w:color="auto"/>
            <w:left w:val="none" w:sz="0" w:space="0" w:color="auto"/>
            <w:bottom w:val="none" w:sz="0" w:space="0" w:color="auto"/>
            <w:right w:val="none" w:sz="0" w:space="0" w:color="auto"/>
          </w:divBdr>
        </w:div>
        <w:div w:id="1806921305">
          <w:marLeft w:val="480"/>
          <w:marRight w:val="0"/>
          <w:marTop w:val="0"/>
          <w:marBottom w:val="0"/>
          <w:divBdr>
            <w:top w:val="none" w:sz="0" w:space="0" w:color="auto"/>
            <w:left w:val="none" w:sz="0" w:space="0" w:color="auto"/>
            <w:bottom w:val="none" w:sz="0" w:space="0" w:color="auto"/>
            <w:right w:val="none" w:sz="0" w:space="0" w:color="auto"/>
          </w:divBdr>
        </w:div>
        <w:div w:id="103233125">
          <w:marLeft w:val="480"/>
          <w:marRight w:val="0"/>
          <w:marTop w:val="0"/>
          <w:marBottom w:val="0"/>
          <w:divBdr>
            <w:top w:val="none" w:sz="0" w:space="0" w:color="auto"/>
            <w:left w:val="none" w:sz="0" w:space="0" w:color="auto"/>
            <w:bottom w:val="none" w:sz="0" w:space="0" w:color="auto"/>
            <w:right w:val="none" w:sz="0" w:space="0" w:color="auto"/>
          </w:divBdr>
        </w:div>
        <w:div w:id="1214387140">
          <w:marLeft w:val="480"/>
          <w:marRight w:val="0"/>
          <w:marTop w:val="0"/>
          <w:marBottom w:val="0"/>
          <w:divBdr>
            <w:top w:val="none" w:sz="0" w:space="0" w:color="auto"/>
            <w:left w:val="none" w:sz="0" w:space="0" w:color="auto"/>
            <w:bottom w:val="none" w:sz="0" w:space="0" w:color="auto"/>
            <w:right w:val="none" w:sz="0" w:space="0" w:color="auto"/>
          </w:divBdr>
        </w:div>
        <w:div w:id="1490561600">
          <w:marLeft w:val="480"/>
          <w:marRight w:val="0"/>
          <w:marTop w:val="0"/>
          <w:marBottom w:val="0"/>
          <w:divBdr>
            <w:top w:val="none" w:sz="0" w:space="0" w:color="auto"/>
            <w:left w:val="none" w:sz="0" w:space="0" w:color="auto"/>
            <w:bottom w:val="none" w:sz="0" w:space="0" w:color="auto"/>
            <w:right w:val="none" w:sz="0" w:space="0" w:color="auto"/>
          </w:divBdr>
        </w:div>
        <w:div w:id="1631593139">
          <w:marLeft w:val="480"/>
          <w:marRight w:val="0"/>
          <w:marTop w:val="0"/>
          <w:marBottom w:val="0"/>
          <w:divBdr>
            <w:top w:val="none" w:sz="0" w:space="0" w:color="auto"/>
            <w:left w:val="none" w:sz="0" w:space="0" w:color="auto"/>
            <w:bottom w:val="none" w:sz="0" w:space="0" w:color="auto"/>
            <w:right w:val="none" w:sz="0" w:space="0" w:color="auto"/>
          </w:divBdr>
        </w:div>
        <w:div w:id="1276521162">
          <w:marLeft w:val="480"/>
          <w:marRight w:val="0"/>
          <w:marTop w:val="0"/>
          <w:marBottom w:val="0"/>
          <w:divBdr>
            <w:top w:val="none" w:sz="0" w:space="0" w:color="auto"/>
            <w:left w:val="none" w:sz="0" w:space="0" w:color="auto"/>
            <w:bottom w:val="none" w:sz="0" w:space="0" w:color="auto"/>
            <w:right w:val="none" w:sz="0" w:space="0" w:color="auto"/>
          </w:divBdr>
        </w:div>
        <w:div w:id="467286022">
          <w:marLeft w:val="480"/>
          <w:marRight w:val="0"/>
          <w:marTop w:val="0"/>
          <w:marBottom w:val="0"/>
          <w:divBdr>
            <w:top w:val="none" w:sz="0" w:space="0" w:color="auto"/>
            <w:left w:val="none" w:sz="0" w:space="0" w:color="auto"/>
            <w:bottom w:val="none" w:sz="0" w:space="0" w:color="auto"/>
            <w:right w:val="none" w:sz="0" w:space="0" w:color="auto"/>
          </w:divBdr>
        </w:div>
        <w:div w:id="1481145996">
          <w:marLeft w:val="480"/>
          <w:marRight w:val="0"/>
          <w:marTop w:val="0"/>
          <w:marBottom w:val="0"/>
          <w:divBdr>
            <w:top w:val="none" w:sz="0" w:space="0" w:color="auto"/>
            <w:left w:val="none" w:sz="0" w:space="0" w:color="auto"/>
            <w:bottom w:val="none" w:sz="0" w:space="0" w:color="auto"/>
            <w:right w:val="none" w:sz="0" w:space="0" w:color="auto"/>
          </w:divBdr>
        </w:div>
        <w:div w:id="2124181260">
          <w:marLeft w:val="480"/>
          <w:marRight w:val="0"/>
          <w:marTop w:val="0"/>
          <w:marBottom w:val="0"/>
          <w:divBdr>
            <w:top w:val="none" w:sz="0" w:space="0" w:color="auto"/>
            <w:left w:val="none" w:sz="0" w:space="0" w:color="auto"/>
            <w:bottom w:val="none" w:sz="0" w:space="0" w:color="auto"/>
            <w:right w:val="none" w:sz="0" w:space="0" w:color="auto"/>
          </w:divBdr>
        </w:div>
        <w:div w:id="1419398726">
          <w:marLeft w:val="480"/>
          <w:marRight w:val="0"/>
          <w:marTop w:val="0"/>
          <w:marBottom w:val="0"/>
          <w:divBdr>
            <w:top w:val="none" w:sz="0" w:space="0" w:color="auto"/>
            <w:left w:val="none" w:sz="0" w:space="0" w:color="auto"/>
            <w:bottom w:val="none" w:sz="0" w:space="0" w:color="auto"/>
            <w:right w:val="none" w:sz="0" w:space="0" w:color="auto"/>
          </w:divBdr>
        </w:div>
        <w:div w:id="1909656876">
          <w:marLeft w:val="480"/>
          <w:marRight w:val="0"/>
          <w:marTop w:val="0"/>
          <w:marBottom w:val="0"/>
          <w:divBdr>
            <w:top w:val="none" w:sz="0" w:space="0" w:color="auto"/>
            <w:left w:val="none" w:sz="0" w:space="0" w:color="auto"/>
            <w:bottom w:val="none" w:sz="0" w:space="0" w:color="auto"/>
            <w:right w:val="none" w:sz="0" w:space="0" w:color="auto"/>
          </w:divBdr>
        </w:div>
        <w:div w:id="1565022030">
          <w:marLeft w:val="480"/>
          <w:marRight w:val="0"/>
          <w:marTop w:val="0"/>
          <w:marBottom w:val="0"/>
          <w:divBdr>
            <w:top w:val="none" w:sz="0" w:space="0" w:color="auto"/>
            <w:left w:val="none" w:sz="0" w:space="0" w:color="auto"/>
            <w:bottom w:val="none" w:sz="0" w:space="0" w:color="auto"/>
            <w:right w:val="none" w:sz="0" w:space="0" w:color="auto"/>
          </w:divBdr>
        </w:div>
        <w:div w:id="1780906467">
          <w:marLeft w:val="480"/>
          <w:marRight w:val="0"/>
          <w:marTop w:val="0"/>
          <w:marBottom w:val="0"/>
          <w:divBdr>
            <w:top w:val="none" w:sz="0" w:space="0" w:color="auto"/>
            <w:left w:val="none" w:sz="0" w:space="0" w:color="auto"/>
            <w:bottom w:val="none" w:sz="0" w:space="0" w:color="auto"/>
            <w:right w:val="none" w:sz="0" w:space="0" w:color="auto"/>
          </w:divBdr>
        </w:div>
        <w:div w:id="693845846">
          <w:marLeft w:val="480"/>
          <w:marRight w:val="0"/>
          <w:marTop w:val="0"/>
          <w:marBottom w:val="0"/>
          <w:divBdr>
            <w:top w:val="none" w:sz="0" w:space="0" w:color="auto"/>
            <w:left w:val="none" w:sz="0" w:space="0" w:color="auto"/>
            <w:bottom w:val="none" w:sz="0" w:space="0" w:color="auto"/>
            <w:right w:val="none" w:sz="0" w:space="0" w:color="auto"/>
          </w:divBdr>
        </w:div>
        <w:div w:id="1573195566">
          <w:marLeft w:val="480"/>
          <w:marRight w:val="0"/>
          <w:marTop w:val="0"/>
          <w:marBottom w:val="0"/>
          <w:divBdr>
            <w:top w:val="none" w:sz="0" w:space="0" w:color="auto"/>
            <w:left w:val="none" w:sz="0" w:space="0" w:color="auto"/>
            <w:bottom w:val="none" w:sz="0" w:space="0" w:color="auto"/>
            <w:right w:val="none" w:sz="0" w:space="0" w:color="auto"/>
          </w:divBdr>
        </w:div>
        <w:div w:id="1697342997">
          <w:marLeft w:val="480"/>
          <w:marRight w:val="0"/>
          <w:marTop w:val="0"/>
          <w:marBottom w:val="0"/>
          <w:divBdr>
            <w:top w:val="none" w:sz="0" w:space="0" w:color="auto"/>
            <w:left w:val="none" w:sz="0" w:space="0" w:color="auto"/>
            <w:bottom w:val="none" w:sz="0" w:space="0" w:color="auto"/>
            <w:right w:val="none" w:sz="0" w:space="0" w:color="auto"/>
          </w:divBdr>
        </w:div>
        <w:div w:id="1244994082">
          <w:marLeft w:val="480"/>
          <w:marRight w:val="0"/>
          <w:marTop w:val="0"/>
          <w:marBottom w:val="0"/>
          <w:divBdr>
            <w:top w:val="none" w:sz="0" w:space="0" w:color="auto"/>
            <w:left w:val="none" w:sz="0" w:space="0" w:color="auto"/>
            <w:bottom w:val="none" w:sz="0" w:space="0" w:color="auto"/>
            <w:right w:val="none" w:sz="0" w:space="0" w:color="auto"/>
          </w:divBdr>
        </w:div>
        <w:div w:id="164593560">
          <w:marLeft w:val="480"/>
          <w:marRight w:val="0"/>
          <w:marTop w:val="0"/>
          <w:marBottom w:val="0"/>
          <w:divBdr>
            <w:top w:val="none" w:sz="0" w:space="0" w:color="auto"/>
            <w:left w:val="none" w:sz="0" w:space="0" w:color="auto"/>
            <w:bottom w:val="none" w:sz="0" w:space="0" w:color="auto"/>
            <w:right w:val="none" w:sz="0" w:space="0" w:color="auto"/>
          </w:divBdr>
        </w:div>
        <w:div w:id="721294778">
          <w:marLeft w:val="480"/>
          <w:marRight w:val="0"/>
          <w:marTop w:val="0"/>
          <w:marBottom w:val="0"/>
          <w:divBdr>
            <w:top w:val="none" w:sz="0" w:space="0" w:color="auto"/>
            <w:left w:val="none" w:sz="0" w:space="0" w:color="auto"/>
            <w:bottom w:val="none" w:sz="0" w:space="0" w:color="auto"/>
            <w:right w:val="none" w:sz="0" w:space="0" w:color="auto"/>
          </w:divBdr>
        </w:div>
        <w:div w:id="291794613">
          <w:marLeft w:val="480"/>
          <w:marRight w:val="0"/>
          <w:marTop w:val="0"/>
          <w:marBottom w:val="0"/>
          <w:divBdr>
            <w:top w:val="none" w:sz="0" w:space="0" w:color="auto"/>
            <w:left w:val="none" w:sz="0" w:space="0" w:color="auto"/>
            <w:bottom w:val="none" w:sz="0" w:space="0" w:color="auto"/>
            <w:right w:val="none" w:sz="0" w:space="0" w:color="auto"/>
          </w:divBdr>
        </w:div>
        <w:div w:id="1279026316">
          <w:marLeft w:val="480"/>
          <w:marRight w:val="0"/>
          <w:marTop w:val="0"/>
          <w:marBottom w:val="0"/>
          <w:divBdr>
            <w:top w:val="none" w:sz="0" w:space="0" w:color="auto"/>
            <w:left w:val="none" w:sz="0" w:space="0" w:color="auto"/>
            <w:bottom w:val="none" w:sz="0" w:space="0" w:color="auto"/>
            <w:right w:val="none" w:sz="0" w:space="0" w:color="auto"/>
          </w:divBdr>
        </w:div>
        <w:div w:id="1714230167">
          <w:marLeft w:val="480"/>
          <w:marRight w:val="0"/>
          <w:marTop w:val="0"/>
          <w:marBottom w:val="0"/>
          <w:divBdr>
            <w:top w:val="none" w:sz="0" w:space="0" w:color="auto"/>
            <w:left w:val="none" w:sz="0" w:space="0" w:color="auto"/>
            <w:bottom w:val="none" w:sz="0" w:space="0" w:color="auto"/>
            <w:right w:val="none" w:sz="0" w:space="0" w:color="auto"/>
          </w:divBdr>
        </w:div>
        <w:div w:id="457651459">
          <w:marLeft w:val="480"/>
          <w:marRight w:val="0"/>
          <w:marTop w:val="0"/>
          <w:marBottom w:val="0"/>
          <w:divBdr>
            <w:top w:val="none" w:sz="0" w:space="0" w:color="auto"/>
            <w:left w:val="none" w:sz="0" w:space="0" w:color="auto"/>
            <w:bottom w:val="none" w:sz="0" w:space="0" w:color="auto"/>
            <w:right w:val="none" w:sz="0" w:space="0" w:color="auto"/>
          </w:divBdr>
        </w:div>
        <w:div w:id="1066800539">
          <w:marLeft w:val="480"/>
          <w:marRight w:val="0"/>
          <w:marTop w:val="0"/>
          <w:marBottom w:val="0"/>
          <w:divBdr>
            <w:top w:val="none" w:sz="0" w:space="0" w:color="auto"/>
            <w:left w:val="none" w:sz="0" w:space="0" w:color="auto"/>
            <w:bottom w:val="none" w:sz="0" w:space="0" w:color="auto"/>
            <w:right w:val="none" w:sz="0" w:space="0" w:color="auto"/>
          </w:divBdr>
        </w:div>
        <w:div w:id="1885094800">
          <w:marLeft w:val="480"/>
          <w:marRight w:val="0"/>
          <w:marTop w:val="0"/>
          <w:marBottom w:val="0"/>
          <w:divBdr>
            <w:top w:val="none" w:sz="0" w:space="0" w:color="auto"/>
            <w:left w:val="none" w:sz="0" w:space="0" w:color="auto"/>
            <w:bottom w:val="none" w:sz="0" w:space="0" w:color="auto"/>
            <w:right w:val="none" w:sz="0" w:space="0" w:color="auto"/>
          </w:divBdr>
        </w:div>
        <w:div w:id="105539905">
          <w:marLeft w:val="480"/>
          <w:marRight w:val="0"/>
          <w:marTop w:val="0"/>
          <w:marBottom w:val="0"/>
          <w:divBdr>
            <w:top w:val="none" w:sz="0" w:space="0" w:color="auto"/>
            <w:left w:val="none" w:sz="0" w:space="0" w:color="auto"/>
            <w:bottom w:val="none" w:sz="0" w:space="0" w:color="auto"/>
            <w:right w:val="none" w:sz="0" w:space="0" w:color="auto"/>
          </w:divBdr>
        </w:div>
        <w:div w:id="2100170869">
          <w:marLeft w:val="480"/>
          <w:marRight w:val="0"/>
          <w:marTop w:val="0"/>
          <w:marBottom w:val="0"/>
          <w:divBdr>
            <w:top w:val="none" w:sz="0" w:space="0" w:color="auto"/>
            <w:left w:val="none" w:sz="0" w:space="0" w:color="auto"/>
            <w:bottom w:val="none" w:sz="0" w:space="0" w:color="auto"/>
            <w:right w:val="none" w:sz="0" w:space="0" w:color="auto"/>
          </w:divBdr>
        </w:div>
        <w:div w:id="1681466486">
          <w:marLeft w:val="480"/>
          <w:marRight w:val="0"/>
          <w:marTop w:val="0"/>
          <w:marBottom w:val="0"/>
          <w:divBdr>
            <w:top w:val="none" w:sz="0" w:space="0" w:color="auto"/>
            <w:left w:val="none" w:sz="0" w:space="0" w:color="auto"/>
            <w:bottom w:val="none" w:sz="0" w:space="0" w:color="auto"/>
            <w:right w:val="none" w:sz="0" w:space="0" w:color="auto"/>
          </w:divBdr>
        </w:div>
        <w:div w:id="1397515359">
          <w:marLeft w:val="480"/>
          <w:marRight w:val="0"/>
          <w:marTop w:val="0"/>
          <w:marBottom w:val="0"/>
          <w:divBdr>
            <w:top w:val="none" w:sz="0" w:space="0" w:color="auto"/>
            <w:left w:val="none" w:sz="0" w:space="0" w:color="auto"/>
            <w:bottom w:val="none" w:sz="0" w:space="0" w:color="auto"/>
            <w:right w:val="none" w:sz="0" w:space="0" w:color="auto"/>
          </w:divBdr>
        </w:div>
        <w:div w:id="745424293">
          <w:marLeft w:val="480"/>
          <w:marRight w:val="0"/>
          <w:marTop w:val="0"/>
          <w:marBottom w:val="0"/>
          <w:divBdr>
            <w:top w:val="none" w:sz="0" w:space="0" w:color="auto"/>
            <w:left w:val="none" w:sz="0" w:space="0" w:color="auto"/>
            <w:bottom w:val="none" w:sz="0" w:space="0" w:color="auto"/>
            <w:right w:val="none" w:sz="0" w:space="0" w:color="auto"/>
          </w:divBdr>
        </w:div>
        <w:div w:id="1816531458">
          <w:marLeft w:val="480"/>
          <w:marRight w:val="0"/>
          <w:marTop w:val="0"/>
          <w:marBottom w:val="0"/>
          <w:divBdr>
            <w:top w:val="none" w:sz="0" w:space="0" w:color="auto"/>
            <w:left w:val="none" w:sz="0" w:space="0" w:color="auto"/>
            <w:bottom w:val="none" w:sz="0" w:space="0" w:color="auto"/>
            <w:right w:val="none" w:sz="0" w:space="0" w:color="auto"/>
          </w:divBdr>
        </w:div>
        <w:div w:id="1390303421">
          <w:marLeft w:val="480"/>
          <w:marRight w:val="0"/>
          <w:marTop w:val="0"/>
          <w:marBottom w:val="0"/>
          <w:divBdr>
            <w:top w:val="none" w:sz="0" w:space="0" w:color="auto"/>
            <w:left w:val="none" w:sz="0" w:space="0" w:color="auto"/>
            <w:bottom w:val="none" w:sz="0" w:space="0" w:color="auto"/>
            <w:right w:val="none" w:sz="0" w:space="0" w:color="auto"/>
          </w:divBdr>
        </w:div>
        <w:div w:id="1576016539">
          <w:marLeft w:val="480"/>
          <w:marRight w:val="0"/>
          <w:marTop w:val="0"/>
          <w:marBottom w:val="0"/>
          <w:divBdr>
            <w:top w:val="none" w:sz="0" w:space="0" w:color="auto"/>
            <w:left w:val="none" w:sz="0" w:space="0" w:color="auto"/>
            <w:bottom w:val="none" w:sz="0" w:space="0" w:color="auto"/>
            <w:right w:val="none" w:sz="0" w:space="0" w:color="auto"/>
          </w:divBdr>
        </w:div>
        <w:div w:id="1031567659">
          <w:marLeft w:val="480"/>
          <w:marRight w:val="0"/>
          <w:marTop w:val="0"/>
          <w:marBottom w:val="0"/>
          <w:divBdr>
            <w:top w:val="none" w:sz="0" w:space="0" w:color="auto"/>
            <w:left w:val="none" w:sz="0" w:space="0" w:color="auto"/>
            <w:bottom w:val="none" w:sz="0" w:space="0" w:color="auto"/>
            <w:right w:val="none" w:sz="0" w:space="0" w:color="auto"/>
          </w:divBdr>
        </w:div>
        <w:div w:id="340862969">
          <w:marLeft w:val="480"/>
          <w:marRight w:val="0"/>
          <w:marTop w:val="0"/>
          <w:marBottom w:val="0"/>
          <w:divBdr>
            <w:top w:val="none" w:sz="0" w:space="0" w:color="auto"/>
            <w:left w:val="none" w:sz="0" w:space="0" w:color="auto"/>
            <w:bottom w:val="none" w:sz="0" w:space="0" w:color="auto"/>
            <w:right w:val="none" w:sz="0" w:space="0" w:color="auto"/>
          </w:divBdr>
        </w:div>
        <w:div w:id="56175295">
          <w:marLeft w:val="480"/>
          <w:marRight w:val="0"/>
          <w:marTop w:val="0"/>
          <w:marBottom w:val="0"/>
          <w:divBdr>
            <w:top w:val="none" w:sz="0" w:space="0" w:color="auto"/>
            <w:left w:val="none" w:sz="0" w:space="0" w:color="auto"/>
            <w:bottom w:val="none" w:sz="0" w:space="0" w:color="auto"/>
            <w:right w:val="none" w:sz="0" w:space="0" w:color="auto"/>
          </w:divBdr>
        </w:div>
        <w:div w:id="2054765053">
          <w:marLeft w:val="480"/>
          <w:marRight w:val="0"/>
          <w:marTop w:val="0"/>
          <w:marBottom w:val="0"/>
          <w:divBdr>
            <w:top w:val="none" w:sz="0" w:space="0" w:color="auto"/>
            <w:left w:val="none" w:sz="0" w:space="0" w:color="auto"/>
            <w:bottom w:val="none" w:sz="0" w:space="0" w:color="auto"/>
            <w:right w:val="none" w:sz="0" w:space="0" w:color="auto"/>
          </w:divBdr>
        </w:div>
      </w:divsChild>
    </w:div>
    <w:div w:id="638149927">
      <w:bodyDiv w:val="1"/>
      <w:marLeft w:val="0"/>
      <w:marRight w:val="0"/>
      <w:marTop w:val="0"/>
      <w:marBottom w:val="0"/>
      <w:divBdr>
        <w:top w:val="none" w:sz="0" w:space="0" w:color="auto"/>
        <w:left w:val="none" w:sz="0" w:space="0" w:color="auto"/>
        <w:bottom w:val="none" w:sz="0" w:space="0" w:color="auto"/>
        <w:right w:val="none" w:sz="0" w:space="0" w:color="auto"/>
      </w:divBdr>
    </w:div>
    <w:div w:id="638220867">
      <w:bodyDiv w:val="1"/>
      <w:marLeft w:val="0"/>
      <w:marRight w:val="0"/>
      <w:marTop w:val="0"/>
      <w:marBottom w:val="0"/>
      <w:divBdr>
        <w:top w:val="none" w:sz="0" w:space="0" w:color="auto"/>
        <w:left w:val="none" w:sz="0" w:space="0" w:color="auto"/>
        <w:bottom w:val="none" w:sz="0" w:space="0" w:color="auto"/>
        <w:right w:val="none" w:sz="0" w:space="0" w:color="auto"/>
      </w:divBdr>
    </w:div>
    <w:div w:id="639268064">
      <w:bodyDiv w:val="1"/>
      <w:marLeft w:val="0"/>
      <w:marRight w:val="0"/>
      <w:marTop w:val="0"/>
      <w:marBottom w:val="0"/>
      <w:divBdr>
        <w:top w:val="none" w:sz="0" w:space="0" w:color="auto"/>
        <w:left w:val="none" w:sz="0" w:space="0" w:color="auto"/>
        <w:bottom w:val="none" w:sz="0" w:space="0" w:color="auto"/>
        <w:right w:val="none" w:sz="0" w:space="0" w:color="auto"/>
      </w:divBdr>
    </w:div>
    <w:div w:id="639655022">
      <w:bodyDiv w:val="1"/>
      <w:marLeft w:val="0"/>
      <w:marRight w:val="0"/>
      <w:marTop w:val="0"/>
      <w:marBottom w:val="0"/>
      <w:divBdr>
        <w:top w:val="none" w:sz="0" w:space="0" w:color="auto"/>
        <w:left w:val="none" w:sz="0" w:space="0" w:color="auto"/>
        <w:bottom w:val="none" w:sz="0" w:space="0" w:color="auto"/>
        <w:right w:val="none" w:sz="0" w:space="0" w:color="auto"/>
      </w:divBdr>
    </w:div>
    <w:div w:id="639774159">
      <w:bodyDiv w:val="1"/>
      <w:marLeft w:val="0"/>
      <w:marRight w:val="0"/>
      <w:marTop w:val="0"/>
      <w:marBottom w:val="0"/>
      <w:divBdr>
        <w:top w:val="none" w:sz="0" w:space="0" w:color="auto"/>
        <w:left w:val="none" w:sz="0" w:space="0" w:color="auto"/>
        <w:bottom w:val="none" w:sz="0" w:space="0" w:color="auto"/>
        <w:right w:val="none" w:sz="0" w:space="0" w:color="auto"/>
      </w:divBdr>
      <w:divsChild>
        <w:div w:id="1223560847">
          <w:marLeft w:val="480"/>
          <w:marRight w:val="0"/>
          <w:marTop w:val="0"/>
          <w:marBottom w:val="0"/>
          <w:divBdr>
            <w:top w:val="none" w:sz="0" w:space="0" w:color="auto"/>
            <w:left w:val="none" w:sz="0" w:space="0" w:color="auto"/>
            <w:bottom w:val="none" w:sz="0" w:space="0" w:color="auto"/>
            <w:right w:val="none" w:sz="0" w:space="0" w:color="auto"/>
          </w:divBdr>
        </w:div>
        <w:div w:id="74129927">
          <w:marLeft w:val="480"/>
          <w:marRight w:val="0"/>
          <w:marTop w:val="0"/>
          <w:marBottom w:val="0"/>
          <w:divBdr>
            <w:top w:val="none" w:sz="0" w:space="0" w:color="auto"/>
            <w:left w:val="none" w:sz="0" w:space="0" w:color="auto"/>
            <w:bottom w:val="none" w:sz="0" w:space="0" w:color="auto"/>
            <w:right w:val="none" w:sz="0" w:space="0" w:color="auto"/>
          </w:divBdr>
        </w:div>
        <w:div w:id="62992638">
          <w:marLeft w:val="480"/>
          <w:marRight w:val="0"/>
          <w:marTop w:val="0"/>
          <w:marBottom w:val="0"/>
          <w:divBdr>
            <w:top w:val="none" w:sz="0" w:space="0" w:color="auto"/>
            <w:left w:val="none" w:sz="0" w:space="0" w:color="auto"/>
            <w:bottom w:val="none" w:sz="0" w:space="0" w:color="auto"/>
            <w:right w:val="none" w:sz="0" w:space="0" w:color="auto"/>
          </w:divBdr>
        </w:div>
        <w:div w:id="162597910">
          <w:marLeft w:val="480"/>
          <w:marRight w:val="0"/>
          <w:marTop w:val="0"/>
          <w:marBottom w:val="0"/>
          <w:divBdr>
            <w:top w:val="none" w:sz="0" w:space="0" w:color="auto"/>
            <w:left w:val="none" w:sz="0" w:space="0" w:color="auto"/>
            <w:bottom w:val="none" w:sz="0" w:space="0" w:color="auto"/>
            <w:right w:val="none" w:sz="0" w:space="0" w:color="auto"/>
          </w:divBdr>
        </w:div>
        <w:div w:id="1162085376">
          <w:marLeft w:val="480"/>
          <w:marRight w:val="0"/>
          <w:marTop w:val="0"/>
          <w:marBottom w:val="0"/>
          <w:divBdr>
            <w:top w:val="none" w:sz="0" w:space="0" w:color="auto"/>
            <w:left w:val="none" w:sz="0" w:space="0" w:color="auto"/>
            <w:bottom w:val="none" w:sz="0" w:space="0" w:color="auto"/>
            <w:right w:val="none" w:sz="0" w:space="0" w:color="auto"/>
          </w:divBdr>
        </w:div>
        <w:div w:id="2081905957">
          <w:marLeft w:val="480"/>
          <w:marRight w:val="0"/>
          <w:marTop w:val="0"/>
          <w:marBottom w:val="0"/>
          <w:divBdr>
            <w:top w:val="none" w:sz="0" w:space="0" w:color="auto"/>
            <w:left w:val="none" w:sz="0" w:space="0" w:color="auto"/>
            <w:bottom w:val="none" w:sz="0" w:space="0" w:color="auto"/>
            <w:right w:val="none" w:sz="0" w:space="0" w:color="auto"/>
          </w:divBdr>
        </w:div>
        <w:div w:id="1900434046">
          <w:marLeft w:val="480"/>
          <w:marRight w:val="0"/>
          <w:marTop w:val="0"/>
          <w:marBottom w:val="0"/>
          <w:divBdr>
            <w:top w:val="none" w:sz="0" w:space="0" w:color="auto"/>
            <w:left w:val="none" w:sz="0" w:space="0" w:color="auto"/>
            <w:bottom w:val="none" w:sz="0" w:space="0" w:color="auto"/>
            <w:right w:val="none" w:sz="0" w:space="0" w:color="auto"/>
          </w:divBdr>
        </w:div>
        <w:div w:id="1531727320">
          <w:marLeft w:val="480"/>
          <w:marRight w:val="0"/>
          <w:marTop w:val="0"/>
          <w:marBottom w:val="0"/>
          <w:divBdr>
            <w:top w:val="none" w:sz="0" w:space="0" w:color="auto"/>
            <w:left w:val="none" w:sz="0" w:space="0" w:color="auto"/>
            <w:bottom w:val="none" w:sz="0" w:space="0" w:color="auto"/>
            <w:right w:val="none" w:sz="0" w:space="0" w:color="auto"/>
          </w:divBdr>
        </w:div>
        <w:div w:id="2103837581">
          <w:marLeft w:val="480"/>
          <w:marRight w:val="0"/>
          <w:marTop w:val="0"/>
          <w:marBottom w:val="0"/>
          <w:divBdr>
            <w:top w:val="none" w:sz="0" w:space="0" w:color="auto"/>
            <w:left w:val="none" w:sz="0" w:space="0" w:color="auto"/>
            <w:bottom w:val="none" w:sz="0" w:space="0" w:color="auto"/>
            <w:right w:val="none" w:sz="0" w:space="0" w:color="auto"/>
          </w:divBdr>
        </w:div>
        <w:div w:id="1085809560">
          <w:marLeft w:val="480"/>
          <w:marRight w:val="0"/>
          <w:marTop w:val="0"/>
          <w:marBottom w:val="0"/>
          <w:divBdr>
            <w:top w:val="none" w:sz="0" w:space="0" w:color="auto"/>
            <w:left w:val="none" w:sz="0" w:space="0" w:color="auto"/>
            <w:bottom w:val="none" w:sz="0" w:space="0" w:color="auto"/>
            <w:right w:val="none" w:sz="0" w:space="0" w:color="auto"/>
          </w:divBdr>
        </w:div>
        <w:div w:id="214585655">
          <w:marLeft w:val="480"/>
          <w:marRight w:val="0"/>
          <w:marTop w:val="0"/>
          <w:marBottom w:val="0"/>
          <w:divBdr>
            <w:top w:val="none" w:sz="0" w:space="0" w:color="auto"/>
            <w:left w:val="none" w:sz="0" w:space="0" w:color="auto"/>
            <w:bottom w:val="none" w:sz="0" w:space="0" w:color="auto"/>
            <w:right w:val="none" w:sz="0" w:space="0" w:color="auto"/>
          </w:divBdr>
        </w:div>
        <w:div w:id="1163930274">
          <w:marLeft w:val="480"/>
          <w:marRight w:val="0"/>
          <w:marTop w:val="0"/>
          <w:marBottom w:val="0"/>
          <w:divBdr>
            <w:top w:val="none" w:sz="0" w:space="0" w:color="auto"/>
            <w:left w:val="none" w:sz="0" w:space="0" w:color="auto"/>
            <w:bottom w:val="none" w:sz="0" w:space="0" w:color="auto"/>
            <w:right w:val="none" w:sz="0" w:space="0" w:color="auto"/>
          </w:divBdr>
        </w:div>
        <w:div w:id="495190204">
          <w:marLeft w:val="480"/>
          <w:marRight w:val="0"/>
          <w:marTop w:val="0"/>
          <w:marBottom w:val="0"/>
          <w:divBdr>
            <w:top w:val="none" w:sz="0" w:space="0" w:color="auto"/>
            <w:left w:val="none" w:sz="0" w:space="0" w:color="auto"/>
            <w:bottom w:val="none" w:sz="0" w:space="0" w:color="auto"/>
            <w:right w:val="none" w:sz="0" w:space="0" w:color="auto"/>
          </w:divBdr>
        </w:div>
        <w:div w:id="1153596976">
          <w:marLeft w:val="480"/>
          <w:marRight w:val="0"/>
          <w:marTop w:val="0"/>
          <w:marBottom w:val="0"/>
          <w:divBdr>
            <w:top w:val="none" w:sz="0" w:space="0" w:color="auto"/>
            <w:left w:val="none" w:sz="0" w:space="0" w:color="auto"/>
            <w:bottom w:val="none" w:sz="0" w:space="0" w:color="auto"/>
            <w:right w:val="none" w:sz="0" w:space="0" w:color="auto"/>
          </w:divBdr>
        </w:div>
        <w:div w:id="733814943">
          <w:marLeft w:val="480"/>
          <w:marRight w:val="0"/>
          <w:marTop w:val="0"/>
          <w:marBottom w:val="0"/>
          <w:divBdr>
            <w:top w:val="none" w:sz="0" w:space="0" w:color="auto"/>
            <w:left w:val="none" w:sz="0" w:space="0" w:color="auto"/>
            <w:bottom w:val="none" w:sz="0" w:space="0" w:color="auto"/>
            <w:right w:val="none" w:sz="0" w:space="0" w:color="auto"/>
          </w:divBdr>
        </w:div>
        <w:div w:id="2079938159">
          <w:marLeft w:val="480"/>
          <w:marRight w:val="0"/>
          <w:marTop w:val="0"/>
          <w:marBottom w:val="0"/>
          <w:divBdr>
            <w:top w:val="none" w:sz="0" w:space="0" w:color="auto"/>
            <w:left w:val="none" w:sz="0" w:space="0" w:color="auto"/>
            <w:bottom w:val="none" w:sz="0" w:space="0" w:color="auto"/>
            <w:right w:val="none" w:sz="0" w:space="0" w:color="auto"/>
          </w:divBdr>
        </w:div>
        <w:div w:id="255211507">
          <w:marLeft w:val="480"/>
          <w:marRight w:val="0"/>
          <w:marTop w:val="0"/>
          <w:marBottom w:val="0"/>
          <w:divBdr>
            <w:top w:val="none" w:sz="0" w:space="0" w:color="auto"/>
            <w:left w:val="none" w:sz="0" w:space="0" w:color="auto"/>
            <w:bottom w:val="none" w:sz="0" w:space="0" w:color="auto"/>
            <w:right w:val="none" w:sz="0" w:space="0" w:color="auto"/>
          </w:divBdr>
        </w:div>
        <w:div w:id="2111851690">
          <w:marLeft w:val="480"/>
          <w:marRight w:val="0"/>
          <w:marTop w:val="0"/>
          <w:marBottom w:val="0"/>
          <w:divBdr>
            <w:top w:val="none" w:sz="0" w:space="0" w:color="auto"/>
            <w:left w:val="none" w:sz="0" w:space="0" w:color="auto"/>
            <w:bottom w:val="none" w:sz="0" w:space="0" w:color="auto"/>
            <w:right w:val="none" w:sz="0" w:space="0" w:color="auto"/>
          </w:divBdr>
        </w:div>
        <w:div w:id="1174497376">
          <w:marLeft w:val="480"/>
          <w:marRight w:val="0"/>
          <w:marTop w:val="0"/>
          <w:marBottom w:val="0"/>
          <w:divBdr>
            <w:top w:val="none" w:sz="0" w:space="0" w:color="auto"/>
            <w:left w:val="none" w:sz="0" w:space="0" w:color="auto"/>
            <w:bottom w:val="none" w:sz="0" w:space="0" w:color="auto"/>
            <w:right w:val="none" w:sz="0" w:space="0" w:color="auto"/>
          </w:divBdr>
        </w:div>
        <w:div w:id="1687635302">
          <w:marLeft w:val="480"/>
          <w:marRight w:val="0"/>
          <w:marTop w:val="0"/>
          <w:marBottom w:val="0"/>
          <w:divBdr>
            <w:top w:val="none" w:sz="0" w:space="0" w:color="auto"/>
            <w:left w:val="none" w:sz="0" w:space="0" w:color="auto"/>
            <w:bottom w:val="none" w:sz="0" w:space="0" w:color="auto"/>
            <w:right w:val="none" w:sz="0" w:space="0" w:color="auto"/>
          </w:divBdr>
        </w:div>
        <w:div w:id="1895773982">
          <w:marLeft w:val="480"/>
          <w:marRight w:val="0"/>
          <w:marTop w:val="0"/>
          <w:marBottom w:val="0"/>
          <w:divBdr>
            <w:top w:val="none" w:sz="0" w:space="0" w:color="auto"/>
            <w:left w:val="none" w:sz="0" w:space="0" w:color="auto"/>
            <w:bottom w:val="none" w:sz="0" w:space="0" w:color="auto"/>
            <w:right w:val="none" w:sz="0" w:space="0" w:color="auto"/>
          </w:divBdr>
        </w:div>
        <w:div w:id="1473210">
          <w:marLeft w:val="480"/>
          <w:marRight w:val="0"/>
          <w:marTop w:val="0"/>
          <w:marBottom w:val="0"/>
          <w:divBdr>
            <w:top w:val="none" w:sz="0" w:space="0" w:color="auto"/>
            <w:left w:val="none" w:sz="0" w:space="0" w:color="auto"/>
            <w:bottom w:val="none" w:sz="0" w:space="0" w:color="auto"/>
            <w:right w:val="none" w:sz="0" w:space="0" w:color="auto"/>
          </w:divBdr>
        </w:div>
        <w:div w:id="1458067016">
          <w:marLeft w:val="480"/>
          <w:marRight w:val="0"/>
          <w:marTop w:val="0"/>
          <w:marBottom w:val="0"/>
          <w:divBdr>
            <w:top w:val="none" w:sz="0" w:space="0" w:color="auto"/>
            <w:left w:val="none" w:sz="0" w:space="0" w:color="auto"/>
            <w:bottom w:val="none" w:sz="0" w:space="0" w:color="auto"/>
            <w:right w:val="none" w:sz="0" w:space="0" w:color="auto"/>
          </w:divBdr>
        </w:div>
        <w:div w:id="789208921">
          <w:marLeft w:val="480"/>
          <w:marRight w:val="0"/>
          <w:marTop w:val="0"/>
          <w:marBottom w:val="0"/>
          <w:divBdr>
            <w:top w:val="none" w:sz="0" w:space="0" w:color="auto"/>
            <w:left w:val="none" w:sz="0" w:space="0" w:color="auto"/>
            <w:bottom w:val="none" w:sz="0" w:space="0" w:color="auto"/>
            <w:right w:val="none" w:sz="0" w:space="0" w:color="auto"/>
          </w:divBdr>
        </w:div>
        <w:div w:id="103428455">
          <w:marLeft w:val="480"/>
          <w:marRight w:val="0"/>
          <w:marTop w:val="0"/>
          <w:marBottom w:val="0"/>
          <w:divBdr>
            <w:top w:val="none" w:sz="0" w:space="0" w:color="auto"/>
            <w:left w:val="none" w:sz="0" w:space="0" w:color="auto"/>
            <w:bottom w:val="none" w:sz="0" w:space="0" w:color="auto"/>
            <w:right w:val="none" w:sz="0" w:space="0" w:color="auto"/>
          </w:divBdr>
        </w:div>
        <w:div w:id="1112363747">
          <w:marLeft w:val="480"/>
          <w:marRight w:val="0"/>
          <w:marTop w:val="0"/>
          <w:marBottom w:val="0"/>
          <w:divBdr>
            <w:top w:val="none" w:sz="0" w:space="0" w:color="auto"/>
            <w:left w:val="none" w:sz="0" w:space="0" w:color="auto"/>
            <w:bottom w:val="none" w:sz="0" w:space="0" w:color="auto"/>
            <w:right w:val="none" w:sz="0" w:space="0" w:color="auto"/>
          </w:divBdr>
        </w:div>
        <w:div w:id="1817258085">
          <w:marLeft w:val="480"/>
          <w:marRight w:val="0"/>
          <w:marTop w:val="0"/>
          <w:marBottom w:val="0"/>
          <w:divBdr>
            <w:top w:val="none" w:sz="0" w:space="0" w:color="auto"/>
            <w:left w:val="none" w:sz="0" w:space="0" w:color="auto"/>
            <w:bottom w:val="none" w:sz="0" w:space="0" w:color="auto"/>
            <w:right w:val="none" w:sz="0" w:space="0" w:color="auto"/>
          </w:divBdr>
        </w:div>
        <w:div w:id="773211989">
          <w:marLeft w:val="480"/>
          <w:marRight w:val="0"/>
          <w:marTop w:val="0"/>
          <w:marBottom w:val="0"/>
          <w:divBdr>
            <w:top w:val="none" w:sz="0" w:space="0" w:color="auto"/>
            <w:left w:val="none" w:sz="0" w:space="0" w:color="auto"/>
            <w:bottom w:val="none" w:sz="0" w:space="0" w:color="auto"/>
            <w:right w:val="none" w:sz="0" w:space="0" w:color="auto"/>
          </w:divBdr>
        </w:div>
        <w:div w:id="803428866">
          <w:marLeft w:val="480"/>
          <w:marRight w:val="0"/>
          <w:marTop w:val="0"/>
          <w:marBottom w:val="0"/>
          <w:divBdr>
            <w:top w:val="none" w:sz="0" w:space="0" w:color="auto"/>
            <w:left w:val="none" w:sz="0" w:space="0" w:color="auto"/>
            <w:bottom w:val="none" w:sz="0" w:space="0" w:color="auto"/>
            <w:right w:val="none" w:sz="0" w:space="0" w:color="auto"/>
          </w:divBdr>
        </w:div>
        <w:div w:id="728260221">
          <w:marLeft w:val="480"/>
          <w:marRight w:val="0"/>
          <w:marTop w:val="0"/>
          <w:marBottom w:val="0"/>
          <w:divBdr>
            <w:top w:val="none" w:sz="0" w:space="0" w:color="auto"/>
            <w:left w:val="none" w:sz="0" w:space="0" w:color="auto"/>
            <w:bottom w:val="none" w:sz="0" w:space="0" w:color="auto"/>
            <w:right w:val="none" w:sz="0" w:space="0" w:color="auto"/>
          </w:divBdr>
        </w:div>
        <w:div w:id="2111585980">
          <w:marLeft w:val="480"/>
          <w:marRight w:val="0"/>
          <w:marTop w:val="0"/>
          <w:marBottom w:val="0"/>
          <w:divBdr>
            <w:top w:val="none" w:sz="0" w:space="0" w:color="auto"/>
            <w:left w:val="none" w:sz="0" w:space="0" w:color="auto"/>
            <w:bottom w:val="none" w:sz="0" w:space="0" w:color="auto"/>
            <w:right w:val="none" w:sz="0" w:space="0" w:color="auto"/>
          </w:divBdr>
        </w:div>
        <w:div w:id="1267277455">
          <w:marLeft w:val="480"/>
          <w:marRight w:val="0"/>
          <w:marTop w:val="0"/>
          <w:marBottom w:val="0"/>
          <w:divBdr>
            <w:top w:val="none" w:sz="0" w:space="0" w:color="auto"/>
            <w:left w:val="none" w:sz="0" w:space="0" w:color="auto"/>
            <w:bottom w:val="none" w:sz="0" w:space="0" w:color="auto"/>
            <w:right w:val="none" w:sz="0" w:space="0" w:color="auto"/>
          </w:divBdr>
        </w:div>
        <w:div w:id="1696227030">
          <w:marLeft w:val="480"/>
          <w:marRight w:val="0"/>
          <w:marTop w:val="0"/>
          <w:marBottom w:val="0"/>
          <w:divBdr>
            <w:top w:val="none" w:sz="0" w:space="0" w:color="auto"/>
            <w:left w:val="none" w:sz="0" w:space="0" w:color="auto"/>
            <w:bottom w:val="none" w:sz="0" w:space="0" w:color="auto"/>
            <w:right w:val="none" w:sz="0" w:space="0" w:color="auto"/>
          </w:divBdr>
        </w:div>
        <w:div w:id="1385835904">
          <w:marLeft w:val="480"/>
          <w:marRight w:val="0"/>
          <w:marTop w:val="0"/>
          <w:marBottom w:val="0"/>
          <w:divBdr>
            <w:top w:val="none" w:sz="0" w:space="0" w:color="auto"/>
            <w:left w:val="none" w:sz="0" w:space="0" w:color="auto"/>
            <w:bottom w:val="none" w:sz="0" w:space="0" w:color="auto"/>
            <w:right w:val="none" w:sz="0" w:space="0" w:color="auto"/>
          </w:divBdr>
        </w:div>
        <w:div w:id="788400784">
          <w:marLeft w:val="480"/>
          <w:marRight w:val="0"/>
          <w:marTop w:val="0"/>
          <w:marBottom w:val="0"/>
          <w:divBdr>
            <w:top w:val="none" w:sz="0" w:space="0" w:color="auto"/>
            <w:left w:val="none" w:sz="0" w:space="0" w:color="auto"/>
            <w:bottom w:val="none" w:sz="0" w:space="0" w:color="auto"/>
            <w:right w:val="none" w:sz="0" w:space="0" w:color="auto"/>
          </w:divBdr>
        </w:div>
        <w:div w:id="1179999980">
          <w:marLeft w:val="480"/>
          <w:marRight w:val="0"/>
          <w:marTop w:val="0"/>
          <w:marBottom w:val="0"/>
          <w:divBdr>
            <w:top w:val="none" w:sz="0" w:space="0" w:color="auto"/>
            <w:left w:val="none" w:sz="0" w:space="0" w:color="auto"/>
            <w:bottom w:val="none" w:sz="0" w:space="0" w:color="auto"/>
            <w:right w:val="none" w:sz="0" w:space="0" w:color="auto"/>
          </w:divBdr>
        </w:div>
        <w:div w:id="966397620">
          <w:marLeft w:val="480"/>
          <w:marRight w:val="0"/>
          <w:marTop w:val="0"/>
          <w:marBottom w:val="0"/>
          <w:divBdr>
            <w:top w:val="none" w:sz="0" w:space="0" w:color="auto"/>
            <w:left w:val="none" w:sz="0" w:space="0" w:color="auto"/>
            <w:bottom w:val="none" w:sz="0" w:space="0" w:color="auto"/>
            <w:right w:val="none" w:sz="0" w:space="0" w:color="auto"/>
          </w:divBdr>
        </w:div>
        <w:div w:id="379745754">
          <w:marLeft w:val="480"/>
          <w:marRight w:val="0"/>
          <w:marTop w:val="0"/>
          <w:marBottom w:val="0"/>
          <w:divBdr>
            <w:top w:val="none" w:sz="0" w:space="0" w:color="auto"/>
            <w:left w:val="none" w:sz="0" w:space="0" w:color="auto"/>
            <w:bottom w:val="none" w:sz="0" w:space="0" w:color="auto"/>
            <w:right w:val="none" w:sz="0" w:space="0" w:color="auto"/>
          </w:divBdr>
        </w:div>
        <w:div w:id="1612009660">
          <w:marLeft w:val="480"/>
          <w:marRight w:val="0"/>
          <w:marTop w:val="0"/>
          <w:marBottom w:val="0"/>
          <w:divBdr>
            <w:top w:val="none" w:sz="0" w:space="0" w:color="auto"/>
            <w:left w:val="none" w:sz="0" w:space="0" w:color="auto"/>
            <w:bottom w:val="none" w:sz="0" w:space="0" w:color="auto"/>
            <w:right w:val="none" w:sz="0" w:space="0" w:color="auto"/>
          </w:divBdr>
        </w:div>
        <w:div w:id="1351419091">
          <w:marLeft w:val="480"/>
          <w:marRight w:val="0"/>
          <w:marTop w:val="0"/>
          <w:marBottom w:val="0"/>
          <w:divBdr>
            <w:top w:val="none" w:sz="0" w:space="0" w:color="auto"/>
            <w:left w:val="none" w:sz="0" w:space="0" w:color="auto"/>
            <w:bottom w:val="none" w:sz="0" w:space="0" w:color="auto"/>
            <w:right w:val="none" w:sz="0" w:space="0" w:color="auto"/>
          </w:divBdr>
        </w:div>
        <w:div w:id="557934206">
          <w:marLeft w:val="480"/>
          <w:marRight w:val="0"/>
          <w:marTop w:val="0"/>
          <w:marBottom w:val="0"/>
          <w:divBdr>
            <w:top w:val="none" w:sz="0" w:space="0" w:color="auto"/>
            <w:left w:val="none" w:sz="0" w:space="0" w:color="auto"/>
            <w:bottom w:val="none" w:sz="0" w:space="0" w:color="auto"/>
            <w:right w:val="none" w:sz="0" w:space="0" w:color="auto"/>
          </w:divBdr>
        </w:div>
        <w:div w:id="649945805">
          <w:marLeft w:val="480"/>
          <w:marRight w:val="0"/>
          <w:marTop w:val="0"/>
          <w:marBottom w:val="0"/>
          <w:divBdr>
            <w:top w:val="none" w:sz="0" w:space="0" w:color="auto"/>
            <w:left w:val="none" w:sz="0" w:space="0" w:color="auto"/>
            <w:bottom w:val="none" w:sz="0" w:space="0" w:color="auto"/>
            <w:right w:val="none" w:sz="0" w:space="0" w:color="auto"/>
          </w:divBdr>
        </w:div>
        <w:div w:id="183398728">
          <w:marLeft w:val="480"/>
          <w:marRight w:val="0"/>
          <w:marTop w:val="0"/>
          <w:marBottom w:val="0"/>
          <w:divBdr>
            <w:top w:val="none" w:sz="0" w:space="0" w:color="auto"/>
            <w:left w:val="none" w:sz="0" w:space="0" w:color="auto"/>
            <w:bottom w:val="none" w:sz="0" w:space="0" w:color="auto"/>
            <w:right w:val="none" w:sz="0" w:space="0" w:color="auto"/>
          </w:divBdr>
        </w:div>
        <w:div w:id="93943655">
          <w:marLeft w:val="480"/>
          <w:marRight w:val="0"/>
          <w:marTop w:val="0"/>
          <w:marBottom w:val="0"/>
          <w:divBdr>
            <w:top w:val="none" w:sz="0" w:space="0" w:color="auto"/>
            <w:left w:val="none" w:sz="0" w:space="0" w:color="auto"/>
            <w:bottom w:val="none" w:sz="0" w:space="0" w:color="auto"/>
            <w:right w:val="none" w:sz="0" w:space="0" w:color="auto"/>
          </w:divBdr>
        </w:div>
        <w:div w:id="1685278127">
          <w:marLeft w:val="480"/>
          <w:marRight w:val="0"/>
          <w:marTop w:val="0"/>
          <w:marBottom w:val="0"/>
          <w:divBdr>
            <w:top w:val="none" w:sz="0" w:space="0" w:color="auto"/>
            <w:left w:val="none" w:sz="0" w:space="0" w:color="auto"/>
            <w:bottom w:val="none" w:sz="0" w:space="0" w:color="auto"/>
            <w:right w:val="none" w:sz="0" w:space="0" w:color="auto"/>
          </w:divBdr>
        </w:div>
        <w:div w:id="1496261347">
          <w:marLeft w:val="480"/>
          <w:marRight w:val="0"/>
          <w:marTop w:val="0"/>
          <w:marBottom w:val="0"/>
          <w:divBdr>
            <w:top w:val="none" w:sz="0" w:space="0" w:color="auto"/>
            <w:left w:val="none" w:sz="0" w:space="0" w:color="auto"/>
            <w:bottom w:val="none" w:sz="0" w:space="0" w:color="auto"/>
            <w:right w:val="none" w:sz="0" w:space="0" w:color="auto"/>
          </w:divBdr>
        </w:div>
        <w:div w:id="38474922">
          <w:marLeft w:val="480"/>
          <w:marRight w:val="0"/>
          <w:marTop w:val="0"/>
          <w:marBottom w:val="0"/>
          <w:divBdr>
            <w:top w:val="none" w:sz="0" w:space="0" w:color="auto"/>
            <w:left w:val="none" w:sz="0" w:space="0" w:color="auto"/>
            <w:bottom w:val="none" w:sz="0" w:space="0" w:color="auto"/>
            <w:right w:val="none" w:sz="0" w:space="0" w:color="auto"/>
          </w:divBdr>
        </w:div>
        <w:div w:id="1213152346">
          <w:marLeft w:val="480"/>
          <w:marRight w:val="0"/>
          <w:marTop w:val="0"/>
          <w:marBottom w:val="0"/>
          <w:divBdr>
            <w:top w:val="none" w:sz="0" w:space="0" w:color="auto"/>
            <w:left w:val="none" w:sz="0" w:space="0" w:color="auto"/>
            <w:bottom w:val="none" w:sz="0" w:space="0" w:color="auto"/>
            <w:right w:val="none" w:sz="0" w:space="0" w:color="auto"/>
          </w:divBdr>
        </w:div>
        <w:div w:id="1593120808">
          <w:marLeft w:val="480"/>
          <w:marRight w:val="0"/>
          <w:marTop w:val="0"/>
          <w:marBottom w:val="0"/>
          <w:divBdr>
            <w:top w:val="none" w:sz="0" w:space="0" w:color="auto"/>
            <w:left w:val="none" w:sz="0" w:space="0" w:color="auto"/>
            <w:bottom w:val="none" w:sz="0" w:space="0" w:color="auto"/>
            <w:right w:val="none" w:sz="0" w:space="0" w:color="auto"/>
          </w:divBdr>
        </w:div>
        <w:div w:id="878862685">
          <w:marLeft w:val="480"/>
          <w:marRight w:val="0"/>
          <w:marTop w:val="0"/>
          <w:marBottom w:val="0"/>
          <w:divBdr>
            <w:top w:val="none" w:sz="0" w:space="0" w:color="auto"/>
            <w:left w:val="none" w:sz="0" w:space="0" w:color="auto"/>
            <w:bottom w:val="none" w:sz="0" w:space="0" w:color="auto"/>
            <w:right w:val="none" w:sz="0" w:space="0" w:color="auto"/>
          </w:divBdr>
        </w:div>
        <w:div w:id="1138455887">
          <w:marLeft w:val="480"/>
          <w:marRight w:val="0"/>
          <w:marTop w:val="0"/>
          <w:marBottom w:val="0"/>
          <w:divBdr>
            <w:top w:val="none" w:sz="0" w:space="0" w:color="auto"/>
            <w:left w:val="none" w:sz="0" w:space="0" w:color="auto"/>
            <w:bottom w:val="none" w:sz="0" w:space="0" w:color="auto"/>
            <w:right w:val="none" w:sz="0" w:space="0" w:color="auto"/>
          </w:divBdr>
        </w:div>
        <w:div w:id="206337902">
          <w:marLeft w:val="480"/>
          <w:marRight w:val="0"/>
          <w:marTop w:val="0"/>
          <w:marBottom w:val="0"/>
          <w:divBdr>
            <w:top w:val="none" w:sz="0" w:space="0" w:color="auto"/>
            <w:left w:val="none" w:sz="0" w:space="0" w:color="auto"/>
            <w:bottom w:val="none" w:sz="0" w:space="0" w:color="auto"/>
            <w:right w:val="none" w:sz="0" w:space="0" w:color="auto"/>
          </w:divBdr>
        </w:div>
        <w:div w:id="1735856794">
          <w:marLeft w:val="480"/>
          <w:marRight w:val="0"/>
          <w:marTop w:val="0"/>
          <w:marBottom w:val="0"/>
          <w:divBdr>
            <w:top w:val="none" w:sz="0" w:space="0" w:color="auto"/>
            <w:left w:val="none" w:sz="0" w:space="0" w:color="auto"/>
            <w:bottom w:val="none" w:sz="0" w:space="0" w:color="auto"/>
            <w:right w:val="none" w:sz="0" w:space="0" w:color="auto"/>
          </w:divBdr>
        </w:div>
        <w:div w:id="526795438">
          <w:marLeft w:val="480"/>
          <w:marRight w:val="0"/>
          <w:marTop w:val="0"/>
          <w:marBottom w:val="0"/>
          <w:divBdr>
            <w:top w:val="none" w:sz="0" w:space="0" w:color="auto"/>
            <w:left w:val="none" w:sz="0" w:space="0" w:color="auto"/>
            <w:bottom w:val="none" w:sz="0" w:space="0" w:color="auto"/>
            <w:right w:val="none" w:sz="0" w:space="0" w:color="auto"/>
          </w:divBdr>
        </w:div>
      </w:divsChild>
    </w:div>
    <w:div w:id="640310987">
      <w:bodyDiv w:val="1"/>
      <w:marLeft w:val="0"/>
      <w:marRight w:val="0"/>
      <w:marTop w:val="0"/>
      <w:marBottom w:val="0"/>
      <w:divBdr>
        <w:top w:val="none" w:sz="0" w:space="0" w:color="auto"/>
        <w:left w:val="none" w:sz="0" w:space="0" w:color="auto"/>
        <w:bottom w:val="none" w:sz="0" w:space="0" w:color="auto"/>
        <w:right w:val="none" w:sz="0" w:space="0" w:color="auto"/>
      </w:divBdr>
    </w:div>
    <w:div w:id="642000912">
      <w:bodyDiv w:val="1"/>
      <w:marLeft w:val="0"/>
      <w:marRight w:val="0"/>
      <w:marTop w:val="0"/>
      <w:marBottom w:val="0"/>
      <w:divBdr>
        <w:top w:val="none" w:sz="0" w:space="0" w:color="auto"/>
        <w:left w:val="none" w:sz="0" w:space="0" w:color="auto"/>
        <w:bottom w:val="none" w:sz="0" w:space="0" w:color="auto"/>
        <w:right w:val="none" w:sz="0" w:space="0" w:color="auto"/>
      </w:divBdr>
    </w:div>
    <w:div w:id="642586899">
      <w:bodyDiv w:val="1"/>
      <w:marLeft w:val="0"/>
      <w:marRight w:val="0"/>
      <w:marTop w:val="0"/>
      <w:marBottom w:val="0"/>
      <w:divBdr>
        <w:top w:val="none" w:sz="0" w:space="0" w:color="auto"/>
        <w:left w:val="none" w:sz="0" w:space="0" w:color="auto"/>
        <w:bottom w:val="none" w:sz="0" w:space="0" w:color="auto"/>
        <w:right w:val="none" w:sz="0" w:space="0" w:color="auto"/>
      </w:divBdr>
    </w:div>
    <w:div w:id="642974255">
      <w:bodyDiv w:val="1"/>
      <w:marLeft w:val="0"/>
      <w:marRight w:val="0"/>
      <w:marTop w:val="0"/>
      <w:marBottom w:val="0"/>
      <w:divBdr>
        <w:top w:val="none" w:sz="0" w:space="0" w:color="auto"/>
        <w:left w:val="none" w:sz="0" w:space="0" w:color="auto"/>
        <w:bottom w:val="none" w:sz="0" w:space="0" w:color="auto"/>
        <w:right w:val="none" w:sz="0" w:space="0" w:color="auto"/>
      </w:divBdr>
    </w:div>
    <w:div w:id="647320112">
      <w:bodyDiv w:val="1"/>
      <w:marLeft w:val="0"/>
      <w:marRight w:val="0"/>
      <w:marTop w:val="0"/>
      <w:marBottom w:val="0"/>
      <w:divBdr>
        <w:top w:val="none" w:sz="0" w:space="0" w:color="auto"/>
        <w:left w:val="none" w:sz="0" w:space="0" w:color="auto"/>
        <w:bottom w:val="none" w:sz="0" w:space="0" w:color="auto"/>
        <w:right w:val="none" w:sz="0" w:space="0" w:color="auto"/>
      </w:divBdr>
    </w:div>
    <w:div w:id="647979916">
      <w:bodyDiv w:val="1"/>
      <w:marLeft w:val="0"/>
      <w:marRight w:val="0"/>
      <w:marTop w:val="0"/>
      <w:marBottom w:val="0"/>
      <w:divBdr>
        <w:top w:val="none" w:sz="0" w:space="0" w:color="auto"/>
        <w:left w:val="none" w:sz="0" w:space="0" w:color="auto"/>
        <w:bottom w:val="none" w:sz="0" w:space="0" w:color="auto"/>
        <w:right w:val="none" w:sz="0" w:space="0" w:color="auto"/>
      </w:divBdr>
    </w:div>
    <w:div w:id="650334625">
      <w:bodyDiv w:val="1"/>
      <w:marLeft w:val="0"/>
      <w:marRight w:val="0"/>
      <w:marTop w:val="0"/>
      <w:marBottom w:val="0"/>
      <w:divBdr>
        <w:top w:val="none" w:sz="0" w:space="0" w:color="auto"/>
        <w:left w:val="none" w:sz="0" w:space="0" w:color="auto"/>
        <w:bottom w:val="none" w:sz="0" w:space="0" w:color="auto"/>
        <w:right w:val="none" w:sz="0" w:space="0" w:color="auto"/>
      </w:divBdr>
    </w:div>
    <w:div w:id="650600782">
      <w:bodyDiv w:val="1"/>
      <w:marLeft w:val="0"/>
      <w:marRight w:val="0"/>
      <w:marTop w:val="0"/>
      <w:marBottom w:val="0"/>
      <w:divBdr>
        <w:top w:val="none" w:sz="0" w:space="0" w:color="auto"/>
        <w:left w:val="none" w:sz="0" w:space="0" w:color="auto"/>
        <w:bottom w:val="none" w:sz="0" w:space="0" w:color="auto"/>
        <w:right w:val="none" w:sz="0" w:space="0" w:color="auto"/>
      </w:divBdr>
    </w:div>
    <w:div w:id="650863210">
      <w:bodyDiv w:val="1"/>
      <w:marLeft w:val="0"/>
      <w:marRight w:val="0"/>
      <w:marTop w:val="0"/>
      <w:marBottom w:val="0"/>
      <w:divBdr>
        <w:top w:val="none" w:sz="0" w:space="0" w:color="auto"/>
        <w:left w:val="none" w:sz="0" w:space="0" w:color="auto"/>
        <w:bottom w:val="none" w:sz="0" w:space="0" w:color="auto"/>
        <w:right w:val="none" w:sz="0" w:space="0" w:color="auto"/>
      </w:divBdr>
    </w:div>
    <w:div w:id="651641885">
      <w:bodyDiv w:val="1"/>
      <w:marLeft w:val="0"/>
      <w:marRight w:val="0"/>
      <w:marTop w:val="0"/>
      <w:marBottom w:val="0"/>
      <w:divBdr>
        <w:top w:val="none" w:sz="0" w:space="0" w:color="auto"/>
        <w:left w:val="none" w:sz="0" w:space="0" w:color="auto"/>
        <w:bottom w:val="none" w:sz="0" w:space="0" w:color="auto"/>
        <w:right w:val="none" w:sz="0" w:space="0" w:color="auto"/>
      </w:divBdr>
    </w:div>
    <w:div w:id="652415071">
      <w:bodyDiv w:val="1"/>
      <w:marLeft w:val="0"/>
      <w:marRight w:val="0"/>
      <w:marTop w:val="0"/>
      <w:marBottom w:val="0"/>
      <w:divBdr>
        <w:top w:val="none" w:sz="0" w:space="0" w:color="auto"/>
        <w:left w:val="none" w:sz="0" w:space="0" w:color="auto"/>
        <w:bottom w:val="none" w:sz="0" w:space="0" w:color="auto"/>
        <w:right w:val="none" w:sz="0" w:space="0" w:color="auto"/>
      </w:divBdr>
    </w:div>
    <w:div w:id="653145335">
      <w:bodyDiv w:val="1"/>
      <w:marLeft w:val="0"/>
      <w:marRight w:val="0"/>
      <w:marTop w:val="0"/>
      <w:marBottom w:val="0"/>
      <w:divBdr>
        <w:top w:val="none" w:sz="0" w:space="0" w:color="auto"/>
        <w:left w:val="none" w:sz="0" w:space="0" w:color="auto"/>
        <w:bottom w:val="none" w:sz="0" w:space="0" w:color="auto"/>
        <w:right w:val="none" w:sz="0" w:space="0" w:color="auto"/>
      </w:divBdr>
    </w:div>
    <w:div w:id="653991257">
      <w:bodyDiv w:val="1"/>
      <w:marLeft w:val="0"/>
      <w:marRight w:val="0"/>
      <w:marTop w:val="0"/>
      <w:marBottom w:val="0"/>
      <w:divBdr>
        <w:top w:val="none" w:sz="0" w:space="0" w:color="auto"/>
        <w:left w:val="none" w:sz="0" w:space="0" w:color="auto"/>
        <w:bottom w:val="none" w:sz="0" w:space="0" w:color="auto"/>
        <w:right w:val="none" w:sz="0" w:space="0" w:color="auto"/>
      </w:divBdr>
    </w:div>
    <w:div w:id="654721073">
      <w:bodyDiv w:val="1"/>
      <w:marLeft w:val="0"/>
      <w:marRight w:val="0"/>
      <w:marTop w:val="0"/>
      <w:marBottom w:val="0"/>
      <w:divBdr>
        <w:top w:val="none" w:sz="0" w:space="0" w:color="auto"/>
        <w:left w:val="none" w:sz="0" w:space="0" w:color="auto"/>
        <w:bottom w:val="none" w:sz="0" w:space="0" w:color="auto"/>
        <w:right w:val="none" w:sz="0" w:space="0" w:color="auto"/>
      </w:divBdr>
    </w:div>
    <w:div w:id="655036795">
      <w:bodyDiv w:val="1"/>
      <w:marLeft w:val="0"/>
      <w:marRight w:val="0"/>
      <w:marTop w:val="0"/>
      <w:marBottom w:val="0"/>
      <w:divBdr>
        <w:top w:val="none" w:sz="0" w:space="0" w:color="auto"/>
        <w:left w:val="none" w:sz="0" w:space="0" w:color="auto"/>
        <w:bottom w:val="none" w:sz="0" w:space="0" w:color="auto"/>
        <w:right w:val="none" w:sz="0" w:space="0" w:color="auto"/>
      </w:divBdr>
    </w:div>
    <w:div w:id="657198118">
      <w:bodyDiv w:val="1"/>
      <w:marLeft w:val="0"/>
      <w:marRight w:val="0"/>
      <w:marTop w:val="0"/>
      <w:marBottom w:val="0"/>
      <w:divBdr>
        <w:top w:val="none" w:sz="0" w:space="0" w:color="auto"/>
        <w:left w:val="none" w:sz="0" w:space="0" w:color="auto"/>
        <w:bottom w:val="none" w:sz="0" w:space="0" w:color="auto"/>
        <w:right w:val="none" w:sz="0" w:space="0" w:color="auto"/>
      </w:divBdr>
    </w:div>
    <w:div w:id="659504007">
      <w:bodyDiv w:val="1"/>
      <w:marLeft w:val="0"/>
      <w:marRight w:val="0"/>
      <w:marTop w:val="0"/>
      <w:marBottom w:val="0"/>
      <w:divBdr>
        <w:top w:val="none" w:sz="0" w:space="0" w:color="auto"/>
        <w:left w:val="none" w:sz="0" w:space="0" w:color="auto"/>
        <w:bottom w:val="none" w:sz="0" w:space="0" w:color="auto"/>
        <w:right w:val="none" w:sz="0" w:space="0" w:color="auto"/>
      </w:divBdr>
    </w:div>
    <w:div w:id="660279350">
      <w:bodyDiv w:val="1"/>
      <w:marLeft w:val="0"/>
      <w:marRight w:val="0"/>
      <w:marTop w:val="0"/>
      <w:marBottom w:val="0"/>
      <w:divBdr>
        <w:top w:val="none" w:sz="0" w:space="0" w:color="auto"/>
        <w:left w:val="none" w:sz="0" w:space="0" w:color="auto"/>
        <w:bottom w:val="none" w:sz="0" w:space="0" w:color="auto"/>
        <w:right w:val="none" w:sz="0" w:space="0" w:color="auto"/>
      </w:divBdr>
    </w:div>
    <w:div w:id="662775739">
      <w:bodyDiv w:val="1"/>
      <w:marLeft w:val="0"/>
      <w:marRight w:val="0"/>
      <w:marTop w:val="0"/>
      <w:marBottom w:val="0"/>
      <w:divBdr>
        <w:top w:val="none" w:sz="0" w:space="0" w:color="auto"/>
        <w:left w:val="none" w:sz="0" w:space="0" w:color="auto"/>
        <w:bottom w:val="none" w:sz="0" w:space="0" w:color="auto"/>
        <w:right w:val="none" w:sz="0" w:space="0" w:color="auto"/>
      </w:divBdr>
      <w:divsChild>
        <w:div w:id="619847920">
          <w:marLeft w:val="480"/>
          <w:marRight w:val="0"/>
          <w:marTop w:val="0"/>
          <w:marBottom w:val="0"/>
          <w:divBdr>
            <w:top w:val="none" w:sz="0" w:space="0" w:color="auto"/>
            <w:left w:val="none" w:sz="0" w:space="0" w:color="auto"/>
            <w:bottom w:val="none" w:sz="0" w:space="0" w:color="auto"/>
            <w:right w:val="none" w:sz="0" w:space="0" w:color="auto"/>
          </w:divBdr>
        </w:div>
        <w:div w:id="455755038">
          <w:marLeft w:val="480"/>
          <w:marRight w:val="0"/>
          <w:marTop w:val="0"/>
          <w:marBottom w:val="0"/>
          <w:divBdr>
            <w:top w:val="none" w:sz="0" w:space="0" w:color="auto"/>
            <w:left w:val="none" w:sz="0" w:space="0" w:color="auto"/>
            <w:bottom w:val="none" w:sz="0" w:space="0" w:color="auto"/>
            <w:right w:val="none" w:sz="0" w:space="0" w:color="auto"/>
          </w:divBdr>
        </w:div>
        <w:div w:id="708267167">
          <w:marLeft w:val="480"/>
          <w:marRight w:val="0"/>
          <w:marTop w:val="0"/>
          <w:marBottom w:val="0"/>
          <w:divBdr>
            <w:top w:val="none" w:sz="0" w:space="0" w:color="auto"/>
            <w:left w:val="none" w:sz="0" w:space="0" w:color="auto"/>
            <w:bottom w:val="none" w:sz="0" w:space="0" w:color="auto"/>
            <w:right w:val="none" w:sz="0" w:space="0" w:color="auto"/>
          </w:divBdr>
        </w:div>
        <w:div w:id="338384801">
          <w:marLeft w:val="480"/>
          <w:marRight w:val="0"/>
          <w:marTop w:val="0"/>
          <w:marBottom w:val="0"/>
          <w:divBdr>
            <w:top w:val="none" w:sz="0" w:space="0" w:color="auto"/>
            <w:left w:val="none" w:sz="0" w:space="0" w:color="auto"/>
            <w:bottom w:val="none" w:sz="0" w:space="0" w:color="auto"/>
            <w:right w:val="none" w:sz="0" w:space="0" w:color="auto"/>
          </w:divBdr>
        </w:div>
        <w:div w:id="1880437376">
          <w:marLeft w:val="480"/>
          <w:marRight w:val="0"/>
          <w:marTop w:val="0"/>
          <w:marBottom w:val="0"/>
          <w:divBdr>
            <w:top w:val="none" w:sz="0" w:space="0" w:color="auto"/>
            <w:left w:val="none" w:sz="0" w:space="0" w:color="auto"/>
            <w:bottom w:val="none" w:sz="0" w:space="0" w:color="auto"/>
            <w:right w:val="none" w:sz="0" w:space="0" w:color="auto"/>
          </w:divBdr>
        </w:div>
        <w:div w:id="2095080807">
          <w:marLeft w:val="480"/>
          <w:marRight w:val="0"/>
          <w:marTop w:val="0"/>
          <w:marBottom w:val="0"/>
          <w:divBdr>
            <w:top w:val="none" w:sz="0" w:space="0" w:color="auto"/>
            <w:left w:val="none" w:sz="0" w:space="0" w:color="auto"/>
            <w:bottom w:val="none" w:sz="0" w:space="0" w:color="auto"/>
            <w:right w:val="none" w:sz="0" w:space="0" w:color="auto"/>
          </w:divBdr>
        </w:div>
        <w:div w:id="1086808740">
          <w:marLeft w:val="480"/>
          <w:marRight w:val="0"/>
          <w:marTop w:val="0"/>
          <w:marBottom w:val="0"/>
          <w:divBdr>
            <w:top w:val="none" w:sz="0" w:space="0" w:color="auto"/>
            <w:left w:val="none" w:sz="0" w:space="0" w:color="auto"/>
            <w:bottom w:val="none" w:sz="0" w:space="0" w:color="auto"/>
            <w:right w:val="none" w:sz="0" w:space="0" w:color="auto"/>
          </w:divBdr>
        </w:div>
        <w:div w:id="1596471585">
          <w:marLeft w:val="480"/>
          <w:marRight w:val="0"/>
          <w:marTop w:val="0"/>
          <w:marBottom w:val="0"/>
          <w:divBdr>
            <w:top w:val="none" w:sz="0" w:space="0" w:color="auto"/>
            <w:left w:val="none" w:sz="0" w:space="0" w:color="auto"/>
            <w:bottom w:val="none" w:sz="0" w:space="0" w:color="auto"/>
            <w:right w:val="none" w:sz="0" w:space="0" w:color="auto"/>
          </w:divBdr>
        </w:div>
        <w:div w:id="1277519691">
          <w:marLeft w:val="480"/>
          <w:marRight w:val="0"/>
          <w:marTop w:val="0"/>
          <w:marBottom w:val="0"/>
          <w:divBdr>
            <w:top w:val="none" w:sz="0" w:space="0" w:color="auto"/>
            <w:left w:val="none" w:sz="0" w:space="0" w:color="auto"/>
            <w:bottom w:val="none" w:sz="0" w:space="0" w:color="auto"/>
            <w:right w:val="none" w:sz="0" w:space="0" w:color="auto"/>
          </w:divBdr>
        </w:div>
        <w:div w:id="1326713579">
          <w:marLeft w:val="480"/>
          <w:marRight w:val="0"/>
          <w:marTop w:val="0"/>
          <w:marBottom w:val="0"/>
          <w:divBdr>
            <w:top w:val="none" w:sz="0" w:space="0" w:color="auto"/>
            <w:left w:val="none" w:sz="0" w:space="0" w:color="auto"/>
            <w:bottom w:val="none" w:sz="0" w:space="0" w:color="auto"/>
            <w:right w:val="none" w:sz="0" w:space="0" w:color="auto"/>
          </w:divBdr>
        </w:div>
        <w:div w:id="1624654687">
          <w:marLeft w:val="480"/>
          <w:marRight w:val="0"/>
          <w:marTop w:val="0"/>
          <w:marBottom w:val="0"/>
          <w:divBdr>
            <w:top w:val="none" w:sz="0" w:space="0" w:color="auto"/>
            <w:left w:val="none" w:sz="0" w:space="0" w:color="auto"/>
            <w:bottom w:val="none" w:sz="0" w:space="0" w:color="auto"/>
            <w:right w:val="none" w:sz="0" w:space="0" w:color="auto"/>
          </w:divBdr>
        </w:div>
        <w:div w:id="972832374">
          <w:marLeft w:val="480"/>
          <w:marRight w:val="0"/>
          <w:marTop w:val="0"/>
          <w:marBottom w:val="0"/>
          <w:divBdr>
            <w:top w:val="none" w:sz="0" w:space="0" w:color="auto"/>
            <w:left w:val="none" w:sz="0" w:space="0" w:color="auto"/>
            <w:bottom w:val="none" w:sz="0" w:space="0" w:color="auto"/>
            <w:right w:val="none" w:sz="0" w:space="0" w:color="auto"/>
          </w:divBdr>
        </w:div>
        <w:div w:id="1098871212">
          <w:marLeft w:val="480"/>
          <w:marRight w:val="0"/>
          <w:marTop w:val="0"/>
          <w:marBottom w:val="0"/>
          <w:divBdr>
            <w:top w:val="none" w:sz="0" w:space="0" w:color="auto"/>
            <w:left w:val="none" w:sz="0" w:space="0" w:color="auto"/>
            <w:bottom w:val="none" w:sz="0" w:space="0" w:color="auto"/>
            <w:right w:val="none" w:sz="0" w:space="0" w:color="auto"/>
          </w:divBdr>
        </w:div>
        <w:div w:id="2022508839">
          <w:marLeft w:val="480"/>
          <w:marRight w:val="0"/>
          <w:marTop w:val="0"/>
          <w:marBottom w:val="0"/>
          <w:divBdr>
            <w:top w:val="none" w:sz="0" w:space="0" w:color="auto"/>
            <w:left w:val="none" w:sz="0" w:space="0" w:color="auto"/>
            <w:bottom w:val="none" w:sz="0" w:space="0" w:color="auto"/>
            <w:right w:val="none" w:sz="0" w:space="0" w:color="auto"/>
          </w:divBdr>
        </w:div>
        <w:div w:id="963845981">
          <w:marLeft w:val="480"/>
          <w:marRight w:val="0"/>
          <w:marTop w:val="0"/>
          <w:marBottom w:val="0"/>
          <w:divBdr>
            <w:top w:val="none" w:sz="0" w:space="0" w:color="auto"/>
            <w:left w:val="none" w:sz="0" w:space="0" w:color="auto"/>
            <w:bottom w:val="none" w:sz="0" w:space="0" w:color="auto"/>
            <w:right w:val="none" w:sz="0" w:space="0" w:color="auto"/>
          </w:divBdr>
        </w:div>
        <w:div w:id="852455592">
          <w:marLeft w:val="480"/>
          <w:marRight w:val="0"/>
          <w:marTop w:val="0"/>
          <w:marBottom w:val="0"/>
          <w:divBdr>
            <w:top w:val="none" w:sz="0" w:space="0" w:color="auto"/>
            <w:left w:val="none" w:sz="0" w:space="0" w:color="auto"/>
            <w:bottom w:val="none" w:sz="0" w:space="0" w:color="auto"/>
            <w:right w:val="none" w:sz="0" w:space="0" w:color="auto"/>
          </w:divBdr>
        </w:div>
        <w:div w:id="2044549960">
          <w:marLeft w:val="480"/>
          <w:marRight w:val="0"/>
          <w:marTop w:val="0"/>
          <w:marBottom w:val="0"/>
          <w:divBdr>
            <w:top w:val="none" w:sz="0" w:space="0" w:color="auto"/>
            <w:left w:val="none" w:sz="0" w:space="0" w:color="auto"/>
            <w:bottom w:val="none" w:sz="0" w:space="0" w:color="auto"/>
            <w:right w:val="none" w:sz="0" w:space="0" w:color="auto"/>
          </w:divBdr>
        </w:div>
        <w:div w:id="2134395717">
          <w:marLeft w:val="480"/>
          <w:marRight w:val="0"/>
          <w:marTop w:val="0"/>
          <w:marBottom w:val="0"/>
          <w:divBdr>
            <w:top w:val="none" w:sz="0" w:space="0" w:color="auto"/>
            <w:left w:val="none" w:sz="0" w:space="0" w:color="auto"/>
            <w:bottom w:val="none" w:sz="0" w:space="0" w:color="auto"/>
            <w:right w:val="none" w:sz="0" w:space="0" w:color="auto"/>
          </w:divBdr>
        </w:div>
        <w:div w:id="787360839">
          <w:marLeft w:val="480"/>
          <w:marRight w:val="0"/>
          <w:marTop w:val="0"/>
          <w:marBottom w:val="0"/>
          <w:divBdr>
            <w:top w:val="none" w:sz="0" w:space="0" w:color="auto"/>
            <w:left w:val="none" w:sz="0" w:space="0" w:color="auto"/>
            <w:bottom w:val="none" w:sz="0" w:space="0" w:color="auto"/>
            <w:right w:val="none" w:sz="0" w:space="0" w:color="auto"/>
          </w:divBdr>
        </w:div>
        <w:div w:id="650207563">
          <w:marLeft w:val="480"/>
          <w:marRight w:val="0"/>
          <w:marTop w:val="0"/>
          <w:marBottom w:val="0"/>
          <w:divBdr>
            <w:top w:val="none" w:sz="0" w:space="0" w:color="auto"/>
            <w:left w:val="none" w:sz="0" w:space="0" w:color="auto"/>
            <w:bottom w:val="none" w:sz="0" w:space="0" w:color="auto"/>
            <w:right w:val="none" w:sz="0" w:space="0" w:color="auto"/>
          </w:divBdr>
        </w:div>
        <w:div w:id="428744985">
          <w:marLeft w:val="480"/>
          <w:marRight w:val="0"/>
          <w:marTop w:val="0"/>
          <w:marBottom w:val="0"/>
          <w:divBdr>
            <w:top w:val="none" w:sz="0" w:space="0" w:color="auto"/>
            <w:left w:val="none" w:sz="0" w:space="0" w:color="auto"/>
            <w:bottom w:val="none" w:sz="0" w:space="0" w:color="auto"/>
            <w:right w:val="none" w:sz="0" w:space="0" w:color="auto"/>
          </w:divBdr>
        </w:div>
        <w:div w:id="1083835291">
          <w:marLeft w:val="480"/>
          <w:marRight w:val="0"/>
          <w:marTop w:val="0"/>
          <w:marBottom w:val="0"/>
          <w:divBdr>
            <w:top w:val="none" w:sz="0" w:space="0" w:color="auto"/>
            <w:left w:val="none" w:sz="0" w:space="0" w:color="auto"/>
            <w:bottom w:val="none" w:sz="0" w:space="0" w:color="auto"/>
            <w:right w:val="none" w:sz="0" w:space="0" w:color="auto"/>
          </w:divBdr>
        </w:div>
        <w:div w:id="1802846947">
          <w:marLeft w:val="480"/>
          <w:marRight w:val="0"/>
          <w:marTop w:val="0"/>
          <w:marBottom w:val="0"/>
          <w:divBdr>
            <w:top w:val="none" w:sz="0" w:space="0" w:color="auto"/>
            <w:left w:val="none" w:sz="0" w:space="0" w:color="auto"/>
            <w:bottom w:val="none" w:sz="0" w:space="0" w:color="auto"/>
            <w:right w:val="none" w:sz="0" w:space="0" w:color="auto"/>
          </w:divBdr>
        </w:div>
        <w:div w:id="378820665">
          <w:marLeft w:val="480"/>
          <w:marRight w:val="0"/>
          <w:marTop w:val="0"/>
          <w:marBottom w:val="0"/>
          <w:divBdr>
            <w:top w:val="none" w:sz="0" w:space="0" w:color="auto"/>
            <w:left w:val="none" w:sz="0" w:space="0" w:color="auto"/>
            <w:bottom w:val="none" w:sz="0" w:space="0" w:color="auto"/>
            <w:right w:val="none" w:sz="0" w:space="0" w:color="auto"/>
          </w:divBdr>
        </w:div>
        <w:div w:id="356542914">
          <w:marLeft w:val="480"/>
          <w:marRight w:val="0"/>
          <w:marTop w:val="0"/>
          <w:marBottom w:val="0"/>
          <w:divBdr>
            <w:top w:val="none" w:sz="0" w:space="0" w:color="auto"/>
            <w:left w:val="none" w:sz="0" w:space="0" w:color="auto"/>
            <w:bottom w:val="none" w:sz="0" w:space="0" w:color="auto"/>
            <w:right w:val="none" w:sz="0" w:space="0" w:color="auto"/>
          </w:divBdr>
        </w:div>
        <w:div w:id="1751538768">
          <w:marLeft w:val="480"/>
          <w:marRight w:val="0"/>
          <w:marTop w:val="0"/>
          <w:marBottom w:val="0"/>
          <w:divBdr>
            <w:top w:val="none" w:sz="0" w:space="0" w:color="auto"/>
            <w:left w:val="none" w:sz="0" w:space="0" w:color="auto"/>
            <w:bottom w:val="none" w:sz="0" w:space="0" w:color="auto"/>
            <w:right w:val="none" w:sz="0" w:space="0" w:color="auto"/>
          </w:divBdr>
        </w:div>
        <w:div w:id="130942804">
          <w:marLeft w:val="480"/>
          <w:marRight w:val="0"/>
          <w:marTop w:val="0"/>
          <w:marBottom w:val="0"/>
          <w:divBdr>
            <w:top w:val="none" w:sz="0" w:space="0" w:color="auto"/>
            <w:left w:val="none" w:sz="0" w:space="0" w:color="auto"/>
            <w:bottom w:val="none" w:sz="0" w:space="0" w:color="auto"/>
            <w:right w:val="none" w:sz="0" w:space="0" w:color="auto"/>
          </w:divBdr>
        </w:div>
        <w:div w:id="814957456">
          <w:marLeft w:val="480"/>
          <w:marRight w:val="0"/>
          <w:marTop w:val="0"/>
          <w:marBottom w:val="0"/>
          <w:divBdr>
            <w:top w:val="none" w:sz="0" w:space="0" w:color="auto"/>
            <w:left w:val="none" w:sz="0" w:space="0" w:color="auto"/>
            <w:bottom w:val="none" w:sz="0" w:space="0" w:color="auto"/>
            <w:right w:val="none" w:sz="0" w:space="0" w:color="auto"/>
          </w:divBdr>
        </w:div>
        <w:div w:id="241259459">
          <w:marLeft w:val="480"/>
          <w:marRight w:val="0"/>
          <w:marTop w:val="0"/>
          <w:marBottom w:val="0"/>
          <w:divBdr>
            <w:top w:val="none" w:sz="0" w:space="0" w:color="auto"/>
            <w:left w:val="none" w:sz="0" w:space="0" w:color="auto"/>
            <w:bottom w:val="none" w:sz="0" w:space="0" w:color="auto"/>
            <w:right w:val="none" w:sz="0" w:space="0" w:color="auto"/>
          </w:divBdr>
        </w:div>
        <w:div w:id="219563169">
          <w:marLeft w:val="480"/>
          <w:marRight w:val="0"/>
          <w:marTop w:val="0"/>
          <w:marBottom w:val="0"/>
          <w:divBdr>
            <w:top w:val="none" w:sz="0" w:space="0" w:color="auto"/>
            <w:left w:val="none" w:sz="0" w:space="0" w:color="auto"/>
            <w:bottom w:val="none" w:sz="0" w:space="0" w:color="auto"/>
            <w:right w:val="none" w:sz="0" w:space="0" w:color="auto"/>
          </w:divBdr>
        </w:div>
        <w:div w:id="1730110136">
          <w:marLeft w:val="480"/>
          <w:marRight w:val="0"/>
          <w:marTop w:val="0"/>
          <w:marBottom w:val="0"/>
          <w:divBdr>
            <w:top w:val="none" w:sz="0" w:space="0" w:color="auto"/>
            <w:left w:val="none" w:sz="0" w:space="0" w:color="auto"/>
            <w:bottom w:val="none" w:sz="0" w:space="0" w:color="auto"/>
            <w:right w:val="none" w:sz="0" w:space="0" w:color="auto"/>
          </w:divBdr>
        </w:div>
        <w:div w:id="1135371530">
          <w:marLeft w:val="480"/>
          <w:marRight w:val="0"/>
          <w:marTop w:val="0"/>
          <w:marBottom w:val="0"/>
          <w:divBdr>
            <w:top w:val="none" w:sz="0" w:space="0" w:color="auto"/>
            <w:left w:val="none" w:sz="0" w:space="0" w:color="auto"/>
            <w:bottom w:val="none" w:sz="0" w:space="0" w:color="auto"/>
            <w:right w:val="none" w:sz="0" w:space="0" w:color="auto"/>
          </w:divBdr>
        </w:div>
        <w:div w:id="1534537660">
          <w:marLeft w:val="480"/>
          <w:marRight w:val="0"/>
          <w:marTop w:val="0"/>
          <w:marBottom w:val="0"/>
          <w:divBdr>
            <w:top w:val="none" w:sz="0" w:space="0" w:color="auto"/>
            <w:left w:val="none" w:sz="0" w:space="0" w:color="auto"/>
            <w:bottom w:val="none" w:sz="0" w:space="0" w:color="auto"/>
            <w:right w:val="none" w:sz="0" w:space="0" w:color="auto"/>
          </w:divBdr>
        </w:div>
        <w:div w:id="1619874915">
          <w:marLeft w:val="480"/>
          <w:marRight w:val="0"/>
          <w:marTop w:val="0"/>
          <w:marBottom w:val="0"/>
          <w:divBdr>
            <w:top w:val="none" w:sz="0" w:space="0" w:color="auto"/>
            <w:left w:val="none" w:sz="0" w:space="0" w:color="auto"/>
            <w:bottom w:val="none" w:sz="0" w:space="0" w:color="auto"/>
            <w:right w:val="none" w:sz="0" w:space="0" w:color="auto"/>
          </w:divBdr>
        </w:div>
        <w:div w:id="1775053605">
          <w:marLeft w:val="480"/>
          <w:marRight w:val="0"/>
          <w:marTop w:val="0"/>
          <w:marBottom w:val="0"/>
          <w:divBdr>
            <w:top w:val="none" w:sz="0" w:space="0" w:color="auto"/>
            <w:left w:val="none" w:sz="0" w:space="0" w:color="auto"/>
            <w:bottom w:val="none" w:sz="0" w:space="0" w:color="auto"/>
            <w:right w:val="none" w:sz="0" w:space="0" w:color="auto"/>
          </w:divBdr>
        </w:div>
        <w:div w:id="1113020037">
          <w:marLeft w:val="480"/>
          <w:marRight w:val="0"/>
          <w:marTop w:val="0"/>
          <w:marBottom w:val="0"/>
          <w:divBdr>
            <w:top w:val="none" w:sz="0" w:space="0" w:color="auto"/>
            <w:left w:val="none" w:sz="0" w:space="0" w:color="auto"/>
            <w:bottom w:val="none" w:sz="0" w:space="0" w:color="auto"/>
            <w:right w:val="none" w:sz="0" w:space="0" w:color="auto"/>
          </w:divBdr>
        </w:div>
        <w:div w:id="1183009278">
          <w:marLeft w:val="480"/>
          <w:marRight w:val="0"/>
          <w:marTop w:val="0"/>
          <w:marBottom w:val="0"/>
          <w:divBdr>
            <w:top w:val="none" w:sz="0" w:space="0" w:color="auto"/>
            <w:left w:val="none" w:sz="0" w:space="0" w:color="auto"/>
            <w:bottom w:val="none" w:sz="0" w:space="0" w:color="auto"/>
            <w:right w:val="none" w:sz="0" w:space="0" w:color="auto"/>
          </w:divBdr>
        </w:div>
        <w:div w:id="775490426">
          <w:marLeft w:val="480"/>
          <w:marRight w:val="0"/>
          <w:marTop w:val="0"/>
          <w:marBottom w:val="0"/>
          <w:divBdr>
            <w:top w:val="none" w:sz="0" w:space="0" w:color="auto"/>
            <w:left w:val="none" w:sz="0" w:space="0" w:color="auto"/>
            <w:bottom w:val="none" w:sz="0" w:space="0" w:color="auto"/>
            <w:right w:val="none" w:sz="0" w:space="0" w:color="auto"/>
          </w:divBdr>
        </w:div>
        <w:div w:id="1361735731">
          <w:marLeft w:val="480"/>
          <w:marRight w:val="0"/>
          <w:marTop w:val="0"/>
          <w:marBottom w:val="0"/>
          <w:divBdr>
            <w:top w:val="none" w:sz="0" w:space="0" w:color="auto"/>
            <w:left w:val="none" w:sz="0" w:space="0" w:color="auto"/>
            <w:bottom w:val="none" w:sz="0" w:space="0" w:color="auto"/>
            <w:right w:val="none" w:sz="0" w:space="0" w:color="auto"/>
          </w:divBdr>
        </w:div>
        <w:div w:id="92829005">
          <w:marLeft w:val="480"/>
          <w:marRight w:val="0"/>
          <w:marTop w:val="0"/>
          <w:marBottom w:val="0"/>
          <w:divBdr>
            <w:top w:val="none" w:sz="0" w:space="0" w:color="auto"/>
            <w:left w:val="none" w:sz="0" w:space="0" w:color="auto"/>
            <w:bottom w:val="none" w:sz="0" w:space="0" w:color="auto"/>
            <w:right w:val="none" w:sz="0" w:space="0" w:color="auto"/>
          </w:divBdr>
        </w:div>
        <w:div w:id="1105686800">
          <w:marLeft w:val="480"/>
          <w:marRight w:val="0"/>
          <w:marTop w:val="0"/>
          <w:marBottom w:val="0"/>
          <w:divBdr>
            <w:top w:val="none" w:sz="0" w:space="0" w:color="auto"/>
            <w:left w:val="none" w:sz="0" w:space="0" w:color="auto"/>
            <w:bottom w:val="none" w:sz="0" w:space="0" w:color="auto"/>
            <w:right w:val="none" w:sz="0" w:space="0" w:color="auto"/>
          </w:divBdr>
        </w:div>
        <w:div w:id="291062508">
          <w:marLeft w:val="480"/>
          <w:marRight w:val="0"/>
          <w:marTop w:val="0"/>
          <w:marBottom w:val="0"/>
          <w:divBdr>
            <w:top w:val="none" w:sz="0" w:space="0" w:color="auto"/>
            <w:left w:val="none" w:sz="0" w:space="0" w:color="auto"/>
            <w:bottom w:val="none" w:sz="0" w:space="0" w:color="auto"/>
            <w:right w:val="none" w:sz="0" w:space="0" w:color="auto"/>
          </w:divBdr>
        </w:div>
        <w:div w:id="1930038646">
          <w:marLeft w:val="480"/>
          <w:marRight w:val="0"/>
          <w:marTop w:val="0"/>
          <w:marBottom w:val="0"/>
          <w:divBdr>
            <w:top w:val="none" w:sz="0" w:space="0" w:color="auto"/>
            <w:left w:val="none" w:sz="0" w:space="0" w:color="auto"/>
            <w:bottom w:val="none" w:sz="0" w:space="0" w:color="auto"/>
            <w:right w:val="none" w:sz="0" w:space="0" w:color="auto"/>
          </w:divBdr>
        </w:div>
        <w:div w:id="1925218049">
          <w:marLeft w:val="480"/>
          <w:marRight w:val="0"/>
          <w:marTop w:val="0"/>
          <w:marBottom w:val="0"/>
          <w:divBdr>
            <w:top w:val="none" w:sz="0" w:space="0" w:color="auto"/>
            <w:left w:val="none" w:sz="0" w:space="0" w:color="auto"/>
            <w:bottom w:val="none" w:sz="0" w:space="0" w:color="auto"/>
            <w:right w:val="none" w:sz="0" w:space="0" w:color="auto"/>
          </w:divBdr>
        </w:div>
        <w:div w:id="122039257">
          <w:marLeft w:val="480"/>
          <w:marRight w:val="0"/>
          <w:marTop w:val="0"/>
          <w:marBottom w:val="0"/>
          <w:divBdr>
            <w:top w:val="none" w:sz="0" w:space="0" w:color="auto"/>
            <w:left w:val="none" w:sz="0" w:space="0" w:color="auto"/>
            <w:bottom w:val="none" w:sz="0" w:space="0" w:color="auto"/>
            <w:right w:val="none" w:sz="0" w:space="0" w:color="auto"/>
          </w:divBdr>
        </w:div>
        <w:div w:id="1025710629">
          <w:marLeft w:val="480"/>
          <w:marRight w:val="0"/>
          <w:marTop w:val="0"/>
          <w:marBottom w:val="0"/>
          <w:divBdr>
            <w:top w:val="none" w:sz="0" w:space="0" w:color="auto"/>
            <w:left w:val="none" w:sz="0" w:space="0" w:color="auto"/>
            <w:bottom w:val="none" w:sz="0" w:space="0" w:color="auto"/>
            <w:right w:val="none" w:sz="0" w:space="0" w:color="auto"/>
          </w:divBdr>
        </w:div>
        <w:div w:id="221645290">
          <w:marLeft w:val="480"/>
          <w:marRight w:val="0"/>
          <w:marTop w:val="0"/>
          <w:marBottom w:val="0"/>
          <w:divBdr>
            <w:top w:val="none" w:sz="0" w:space="0" w:color="auto"/>
            <w:left w:val="none" w:sz="0" w:space="0" w:color="auto"/>
            <w:bottom w:val="none" w:sz="0" w:space="0" w:color="auto"/>
            <w:right w:val="none" w:sz="0" w:space="0" w:color="auto"/>
          </w:divBdr>
        </w:div>
        <w:div w:id="1447308718">
          <w:marLeft w:val="480"/>
          <w:marRight w:val="0"/>
          <w:marTop w:val="0"/>
          <w:marBottom w:val="0"/>
          <w:divBdr>
            <w:top w:val="none" w:sz="0" w:space="0" w:color="auto"/>
            <w:left w:val="none" w:sz="0" w:space="0" w:color="auto"/>
            <w:bottom w:val="none" w:sz="0" w:space="0" w:color="auto"/>
            <w:right w:val="none" w:sz="0" w:space="0" w:color="auto"/>
          </w:divBdr>
        </w:div>
        <w:div w:id="2091269012">
          <w:marLeft w:val="480"/>
          <w:marRight w:val="0"/>
          <w:marTop w:val="0"/>
          <w:marBottom w:val="0"/>
          <w:divBdr>
            <w:top w:val="none" w:sz="0" w:space="0" w:color="auto"/>
            <w:left w:val="none" w:sz="0" w:space="0" w:color="auto"/>
            <w:bottom w:val="none" w:sz="0" w:space="0" w:color="auto"/>
            <w:right w:val="none" w:sz="0" w:space="0" w:color="auto"/>
          </w:divBdr>
        </w:div>
        <w:div w:id="722555868">
          <w:marLeft w:val="480"/>
          <w:marRight w:val="0"/>
          <w:marTop w:val="0"/>
          <w:marBottom w:val="0"/>
          <w:divBdr>
            <w:top w:val="none" w:sz="0" w:space="0" w:color="auto"/>
            <w:left w:val="none" w:sz="0" w:space="0" w:color="auto"/>
            <w:bottom w:val="none" w:sz="0" w:space="0" w:color="auto"/>
            <w:right w:val="none" w:sz="0" w:space="0" w:color="auto"/>
          </w:divBdr>
        </w:div>
        <w:div w:id="1067993133">
          <w:marLeft w:val="480"/>
          <w:marRight w:val="0"/>
          <w:marTop w:val="0"/>
          <w:marBottom w:val="0"/>
          <w:divBdr>
            <w:top w:val="none" w:sz="0" w:space="0" w:color="auto"/>
            <w:left w:val="none" w:sz="0" w:space="0" w:color="auto"/>
            <w:bottom w:val="none" w:sz="0" w:space="0" w:color="auto"/>
            <w:right w:val="none" w:sz="0" w:space="0" w:color="auto"/>
          </w:divBdr>
        </w:div>
        <w:div w:id="171921297">
          <w:marLeft w:val="480"/>
          <w:marRight w:val="0"/>
          <w:marTop w:val="0"/>
          <w:marBottom w:val="0"/>
          <w:divBdr>
            <w:top w:val="none" w:sz="0" w:space="0" w:color="auto"/>
            <w:left w:val="none" w:sz="0" w:space="0" w:color="auto"/>
            <w:bottom w:val="none" w:sz="0" w:space="0" w:color="auto"/>
            <w:right w:val="none" w:sz="0" w:space="0" w:color="auto"/>
          </w:divBdr>
        </w:div>
        <w:div w:id="2113937267">
          <w:marLeft w:val="480"/>
          <w:marRight w:val="0"/>
          <w:marTop w:val="0"/>
          <w:marBottom w:val="0"/>
          <w:divBdr>
            <w:top w:val="none" w:sz="0" w:space="0" w:color="auto"/>
            <w:left w:val="none" w:sz="0" w:space="0" w:color="auto"/>
            <w:bottom w:val="none" w:sz="0" w:space="0" w:color="auto"/>
            <w:right w:val="none" w:sz="0" w:space="0" w:color="auto"/>
          </w:divBdr>
        </w:div>
        <w:div w:id="522519635">
          <w:marLeft w:val="480"/>
          <w:marRight w:val="0"/>
          <w:marTop w:val="0"/>
          <w:marBottom w:val="0"/>
          <w:divBdr>
            <w:top w:val="none" w:sz="0" w:space="0" w:color="auto"/>
            <w:left w:val="none" w:sz="0" w:space="0" w:color="auto"/>
            <w:bottom w:val="none" w:sz="0" w:space="0" w:color="auto"/>
            <w:right w:val="none" w:sz="0" w:space="0" w:color="auto"/>
          </w:divBdr>
        </w:div>
        <w:div w:id="2022120248">
          <w:marLeft w:val="480"/>
          <w:marRight w:val="0"/>
          <w:marTop w:val="0"/>
          <w:marBottom w:val="0"/>
          <w:divBdr>
            <w:top w:val="none" w:sz="0" w:space="0" w:color="auto"/>
            <w:left w:val="none" w:sz="0" w:space="0" w:color="auto"/>
            <w:bottom w:val="none" w:sz="0" w:space="0" w:color="auto"/>
            <w:right w:val="none" w:sz="0" w:space="0" w:color="auto"/>
          </w:divBdr>
        </w:div>
        <w:div w:id="1031220849">
          <w:marLeft w:val="480"/>
          <w:marRight w:val="0"/>
          <w:marTop w:val="0"/>
          <w:marBottom w:val="0"/>
          <w:divBdr>
            <w:top w:val="none" w:sz="0" w:space="0" w:color="auto"/>
            <w:left w:val="none" w:sz="0" w:space="0" w:color="auto"/>
            <w:bottom w:val="none" w:sz="0" w:space="0" w:color="auto"/>
            <w:right w:val="none" w:sz="0" w:space="0" w:color="auto"/>
          </w:divBdr>
        </w:div>
        <w:div w:id="1155535498">
          <w:marLeft w:val="480"/>
          <w:marRight w:val="0"/>
          <w:marTop w:val="0"/>
          <w:marBottom w:val="0"/>
          <w:divBdr>
            <w:top w:val="none" w:sz="0" w:space="0" w:color="auto"/>
            <w:left w:val="none" w:sz="0" w:space="0" w:color="auto"/>
            <w:bottom w:val="none" w:sz="0" w:space="0" w:color="auto"/>
            <w:right w:val="none" w:sz="0" w:space="0" w:color="auto"/>
          </w:divBdr>
        </w:div>
        <w:div w:id="1358196054">
          <w:marLeft w:val="480"/>
          <w:marRight w:val="0"/>
          <w:marTop w:val="0"/>
          <w:marBottom w:val="0"/>
          <w:divBdr>
            <w:top w:val="none" w:sz="0" w:space="0" w:color="auto"/>
            <w:left w:val="none" w:sz="0" w:space="0" w:color="auto"/>
            <w:bottom w:val="none" w:sz="0" w:space="0" w:color="auto"/>
            <w:right w:val="none" w:sz="0" w:space="0" w:color="auto"/>
          </w:divBdr>
        </w:div>
      </w:divsChild>
    </w:div>
    <w:div w:id="663897780">
      <w:bodyDiv w:val="1"/>
      <w:marLeft w:val="0"/>
      <w:marRight w:val="0"/>
      <w:marTop w:val="0"/>
      <w:marBottom w:val="0"/>
      <w:divBdr>
        <w:top w:val="none" w:sz="0" w:space="0" w:color="auto"/>
        <w:left w:val="none" w:sz="0" w:space="0" w:color="auto"/>
        <w:bottom w:val="none" w:sz="0" w:space="0" w:color="auto"/>
        <w:right w:val="none" w:sz="0" w:space="0" w:color="auto"/>
      </w:divBdr>
    </w:div>
    <w:div w:id="664237132">
      <w:bodyDiv w:val="1"/>
      <w:marLeft w:val="0"/>
      <w:marRight w:val="0"/>
      <w:marTop w:val="0"/>
      <w:marBottom w:val="0"/>
      <w:divBdr>
        <w:top w:val="none" w:sz="0" w:space="0" w:color="auto"/>
        <w:left w:val="none" w:sz="0" w:space="0" w:color="auto"/>
        <w:bottom w:val="none" w:sz="0" w:space="0" w:color="auto"/>
        <w:right w:val="none" w:sz="0" w:space="0" w:color="auto"/>
      </w:divBdr>
    </w:div>
    <w:div w:id="665279194">
      <w:bodyDiv w:val="1"/>
      <w:marLeft w:val="0"/>
      <w:marRight w:val="0"/>
      <w:marTop w:val="0"/>
      <w:marBottom w:val="0"/>
      <w:divBdr>
        <w:top w:val="none" w:sz="0" w:space="0" w:color="auto"/>
        <w:left w:val="none" w:sz="0" w:space="0" w:color="auto"/>
        <w:bottom w:val="none" w:sz="0" w:space="0" w:color="auto"/>
        <w:right w:val="none" w:sz="0" w:space="0" w:color="auto"/>
      </w:divBdr>
    </w:div>
    <w:div w:id="665324730">
      <w:bodyDiv w:val="1"/>
      <w:marLeft w:val="0"/>
      <w:marRight w:val="0"/>
      <w:marTop w:val="0"/>
      <w:marBottom w:val="0"/>
      <w:divBdr>
        <w:top w:val="none" w:sz="0" w:space="0" w:color="auto"/>
        <w:left w:val="none" w:sz="0" w:space="0" w:color="auto"/>
        <w:bottom w:val="none" w:sz="0" w:space="0" w:color="auto"/>
        <w:right w:val="none" w:sz="0" w:space="0" w:color="auto"/>
      </w:divBdr>
    </w:div>
    <w:div w:id="666446336">
      <w:bodyDiv w:val="1"/>
      <w:marLeft w:val="0"/>
      <w:marRight w:val="0"/>
      <w:marTop w:val="0"/>
      <w:marBottom w:val="0"/>
      <w:divBdr>
        <w:top w:val="none" w:sz="0" w:space="0" w:color="auto"/>
        <w:left w:val="none" w:sz="0" w:space="0" w:color="auto"/>
        <w:bottom w:val="none" w:sz="0" w:space="0" w:color="auto"/>
        <w:right w:val="none" w:sz="0" w:space="0" w:color="auto"/>
      </w:divBdr>
    </w:div>
    <w:div w:id="668293483">
      <w:bodyDiv w:val="1"/>
      <w:marLeft w:val="0"/>
      <w:marRight w:val="0"/>
      <w:marTop w:val="0"/>
      <w:marBottom w:val="0"/>
      <w:divBdr>
        <w:top w:val="none" w:sz="0" w:space="0" w:color="auto"/>
        <w:left w:val="none" w:sz="0" w:space="0" w:color="auto"/>
        <w:bottom w:val="none" w:sz="0" w:space="0" w:color="auto"/>
        <w:right w:val="none" w:sz="0" w:space="0" w:color="auto"/>
      </w:divBdr>
    </w:div>
    <w:div w:id="668488812">
      <w:bodyDiv w:val="1"/>
      <w:marLeft w:val="0"/>
      <w:marRight w:val="0"/>
      <w:marTop w:val="0"/>
      <w:marBottom w:val="0"/>
      <w:divBdr>
        <w:top w:val="none" w:sz="0" w:space="0" w:color="auto"/>
        <w:left w:val="none" w:sz="0" w:space="0" w:color="auto"/>
        <w:bottom w:val="none" w:sz="0" w:space="0" w:color="auto"/>
        <w:right w:val="none" w:sz="0" w:space="0" w:color="auto"/>
      </w:divBdr>
    </w:div>
    <w:div w:id="668672963">
      <w:bodyDiv w:val="1"/>
      <w:marLeft w:val="0"/>
      <w:marRight w:val="0"/>
      <w:marTop w:val="0"/>
      <w:marBottom w:val="0"/>
      <w:divBdr>
        <w:top w:val="none" w:sz="0" w:space="0" w:color="auto"/>
        <w:left w:val="none" w:sz="0" w:space="0" w:color="auto"/>
        <w:bottom w:val="none" w:sz="0" w:space="0" w:color="auto"/>
        <w:right w:val="none" w:sz="0" w:space="0" w:color="auto"/>
      </w:divBdr>
    </w:div>
    <w:div w:id="669257347">
      <w:bodyDiv w:val="1"/>
      <w:marLeft w:val="0"/>
      <w:marRight w:val="0"/>
      <w:marTop w:val="0"/>
      <w:marBottom w:val="0"/>
      <w:divBdr>
        <w:top w:val="none" w:sz="0" w:space="0" w:color="auto"/>
        <w:left w:val="none" w:sz="0" w:space="0" w:color="auto"/>
        <w:bottom w:val="none" w:sz="0" w:space="0" w:color="auto"/>
        <w:right w:val="none" w:sz="0" w:space="0" w:color="auto"/>
      </w:divBdr>
    </w:div>
    <w:div w:id="670137306">
      <w:bodyDiv w:val="1"/>
      <w:marLeft w:val="0"/>
      <w:marRight w:val="0"/>
      <w:marTop w:val="0"/>
      <w:marBottom w:val="0"/>
      <w:divBdr>
        <w:top w:val="none" w:sz="0" w:space="0" w:color="auto"/>
        <w:left w:val="none" w:sz="0" w:space="0" w:color="auto"/>
        <w:bottom w:val="none" w:sz="0" w:space="0" w:color="auto"/>
        <w:right w:val="none" w:sz="0" w:space="0" w:color="auto"/>
      </w:divBdr>
    </w:div>
    <w:div w:id="672493452">
      <w:bodyDiv w:val="1"/>
      <w:marLeft w:val="0"/>
      <w:marRight w:val="0"/>
      <w:marTop w:val="0"/>
      <w:marBottom w:val="0"/>
      <w:divBdr>
        <w:top w:val="none" w:sz="0" w:space="0" w:color="auto"/>
        <w:left w:val="none" w:sz="0" w:space="0" w:color="auto"/>
        <w:bottom w:val="none" w:sz="0" w:space="0" w:color="auto"/>
        <w:right w:val="none" w:sz="0" w:space="0" w:color="auto"/>
      </w:divBdr>
    </w:div>
    <w:div w:id="674842822">
      <w:bodyDiv w:val="1"/>
      <w:marLeft w:val="0"/>
      <w:marRight w:val="0"/>
      <w:marTop w:val="0"/>
      <w:marBottom w:val="0"/>
      <w:divBdr>
        <w:top w:val="none" w:sz="0" w:space="0" w:color="auto"/>
        <w:left w:val="none" w:sz="0" w:space="0" w:color="auto"/>
        <w:bottom w:val="none" w:sz="0" w:space="0" w:color="auto"/>
        <w:right w:val="none" w:sz="0" w:space="0" w:color="auto"/>
      </w:divBdr>
    </w:div>
    <w:div w:id="677925242">
      <w:bodyDiv w:val="1"/>
      <w:marLeft w:val="0"/>
      <w:marRight w:val="0"/>
      <w:marTop w:val="0"/>
      <w:marBottom w:val="0"/>
      <w:divBdr>
        <w:top w:val="none" w:sz="0" w:space="0" w:color="auto"/>
        <w:left w:val="none" w:sz="0" w:space="0" w:color="auto"/>
        <w:bottom w:val="none" w:sz="0" w:space="0" w:color="auto"/>
        <w:right w:val="none" w:sz="0" w:space="0" w:color="auto"/>
      </w:divBdr>
    </w:div>
    <w:div w:id="678386501">
      <w:bodyDiv w:val="1"/>
      <w:marLeft w:val="0"/>
      <w:marRight w:val="0"/>
      <w:marTop w:val="0"/>
      <w:marBottom w:val="0"/>
      <w:divBdr>
        <w:top w:val="none" w:sz="0" w:space="0" w:color="auto"/>
        <w:left w:val="none" w:sz="0" w:space="0" w:color="auto"/>
        <w:bottom w:val="none" w:sz="0" w:space="0" w:color="auto"/>
        <w:right w:val="none" w:sz="0" w:space="0" w:color="auto"/>
      </w:divBdr>
    </w:div>
    <w:div w:id="679238988">
      <w:bodyDiv w:val="1"/>
      <w:marLeft w:val="0"/>
      <w:marRight w:val="0"/>
      <w:marTop w:val="0"/>
      <w:marBottom w:val="0"/>
      <w:divBdr>
        <w:top w:val="none" w:sz="0" w:space="0" w:color="auto"/>
        <w:left w:val="none" w:sz="0" w:space="0" w:color="auto"/>
        <w:bottom w:val="none" w:sz="0" w:space="0" w:color="auto"/>
        <w:right w:val="none" w:sz="0" w:space="0" w:color="auto"/>
      </w:divBdr>
    </w:div>
    <w:div w:id="679428516">
      <w:bodyDiv w:val="1"/>
      <w:marLeft w:val="0"/>
      <w:marRight w:val="0"/>
      <w:marTop w:val="0"/>
      <w:marBottom w:val="0"/>
      <w:divBdr>
        <w:top w:val="none" w:sz="0" w:space="0" w:color="auto"/>
        <w:left w:val="none" w:sz="0" w:space="0" w:color="auto"/>
        <w:bottom w:val="none" w:sz="0" w:space="0" w:color="auto"/>
        <w:right w:val="none" w:sz="0" w:space="0" w:color="auto"/>
      </w:divBdr>
    </w:div>
    <w:div w:id="680352598">
      <w:bodyDiv w:val="1"/>
      <w:marLeft w:val="0"/>
      <w:marRight w:val="0"/>
      <w:marTop w:val="0"/>
      <w:marBottom w:val="0"/>
      <w:divBdr>
        <w:top w:val="none" w:sz="0" w:space="0" w:color="auto"/>
        <w:left w:val="none" w:sz="0" w:space="0" w:color="auto"/>
        <w:bottom w:val="none" w:sz="0" w:space="0" w:color="auto"/>
        <w:right w:val="none" w:sz="0" w:space="0" w:color="auto"/>
      </w:divBdr>
    </w:div>
    <w:div w:id="681515352">
      <w:bodyDiv w:val="1"/>
      <w:marLeft w:val="0"/>
      <w:marRight w:val="0"/>
      <w:marTop w:val="0"/>
      <w:marBottom w:val="0"/>
      <w:divBdr>
        <w:top w:val="none" w:sz="0" w:space="0" w:color="auto"/>
        <w:left w:val="none" w:sz="0" w:space="0" w:color="auto"/>
        <w:bottom w:val="none" w:sz="0" w:space="0" w:color="auto"/>
        <w:right w:val="none" w:sz="0" w:space="0" w:color="auto"/>
      </w:divBdr>
    </w:div>
    <w:div w:id="682123860">
      <w:bodyDiv w:val="1"/>
      <w:marLeft w:val="0"/>
      <w:marRight w:val="0"/>
      <w:marTop w:val="0"/>
      <w:marBottom w:val="0"/>
      <w:divBdr>
        <w:top w:val="none" w:sz="0" w:space="0" w:color="auto"/>
        <w:left w:val="none" w:sz="0" w:space="0" w:color="auto"/>
        <w:bottom w:val="none" w:sz="0" w:space="0" w:color="auto"/>
        <w:right w:val="none" w:sz="0" w:space="0" w:color="auto"/>
      </w:divBdr>
    </w:div>
    <w:div w:id="684595572">
      <w:bodyDiv w:val="1"/>
      <w:marLeft w:val="0"/>
      <w:marRight w:val="0"/>
      <w:marTop w:val="0"/>
      <w:marBottom w:val="0"/>
      <w:divBdr>
        <w:top w:val="none" w:sz="0" w:space="0" w:color="auto"/>
        <w:left w:val="none" w:sz="0" w:space="0" w:color="auto"/>
        <w:bottom w:val="none" w:sz="0" w:space="0" w:color="auto"/>
        <w:right w:val="none" w:sz="0" w:space="0" w:color="auto"/>
      </w:divBdr>
    </w:div>
    <w:div w:id="684869954">
      <w:bodyDiv w:val="1"/>
      <w:marLeft w:val="0"/>
      <w:marRight w:val="0"/>
      <w:marTop w:val="0"/>
      <w:marBottom w:val="0"/>
      <w:divBdr>
        <w:top w:val="none" w:sz="0" w:space="0" w:color="auto"/>
        <w:left w:val="none" w:sz="0" w:space="0" w:color="auto"/>
        <w:bottom w:val="none" w:sz="0" w:space="0" w:color="auto"/>
        <w:right w:val="none" w:sz="0" w:space="0" w:color="auto"/>
      </w:divBdr>
    </w:div>
    <w:div w:id="686829181">
      <w:bodyDiv w:val="1"/>
      <w:marLeft w:val="0"/>
      <w:marRight w:val="0"/>
      <w:marTop w:val="0"/>
      <w:marBottom w:val="0"/>
      <w:divBdr>
        <w:top w:val="none" w:sz="0" w:space="0" w:color="auto"/>
        <w:left w:val="none" w:sz="0" w:space="0" w:color="auto"/>
        <w:bottom w:val="none" w:sz="0" w:space="0" w:color="auto"/>
        <w:right w:val="none" w:sz="0" w:space="0" w:color="auto"/>
      </w:divBdr>
    </w:div>
    <w:div w:id="688600077">
      <w:bodyDiv w:val="1"/>
      <w:marLeft w:val="0"/>
      <w:marRight w:val="0"/>
      <w:marTop w:val="0"/>
      <w:marBottom w:val="0"/>
      <w:divBdr>
        <w:top w:val="none" w:sz="0" w:space="0" w:color="auto"/>
        <w:left w:val="none" w:sz="0" w:space="0" w:color="auto"/>
        <w:bottom w:val="none" w:sz="0" w:space="0" w:color="auto"/>
        <w:right w:val="none" w:sz="0" w:space="0" w:color="auto"/>
      </w:divBdr>
    </w:div>
    <w:div w:id="688724955">
      <w:bodyDiv w:val="1"/>
      <w:marLeft w:val="0"/>
      <w:marRight w:val="0"/>
      <w:marTop w:val="0"/>
      <w:marBottom w:val="0"/>
      <w:divBdr>
        <w:top w:val="none" w:sz="0" w:space="0" w:color="auto"/>
        <w:left w:val="none" w:sz="0" w:space="0" w:color="auto"/>
        <w:bottom w:val="none" w:sz="0" w:space="0" w:color="auto"/>
        <w:right w:val="none" w:sz="0" w:space="0" w:color="auto"/>
      </w:divBdr>
    </w:div>
    <w:div w:id="689113430">
      <w:bodyDiv w:val="1"/>
      <w:marLeft w:val="0"/>
      <w:marRight w:val="0"/>
      <w:marTop w:val="0"/>
      <w:marBottom w:val="0"/>
      <w:divBdr>
        <w:top w:val="none" w:sz="0" w:space="0" w:color="auto"/>
        <w:left w:val="none" w:sz="0" w:space="0" w:color="auto"/>
        <w:bottom w:val="none" w:sz="0" w:space="0" w:color="auto"/>
        <w:right w:val="none" w:sz="0" w:space="0" w:color="auto"/>
      </w:divBdr>
    </w:div>
    <w:div w:id="689262964">
      <w:bodyDiv w:val="1"/>
      <w:marLeft w:val="0"/>
      <w:marRight w:val="0"/>
      <w:marTop w:val="0"/>
      <w:marBottom w:val="0"/>
      <w:divBdr>
        <w:top w:val="none" w:sz="0" w:space="0" w:color="auto"/>
        <w:left w:val="none" w:sz="0" w:space="0" w:color="auto"/>
        <w:bottom w:val="none" w:sz="0" w:space="0" w:color="auto"/>
        <w:right w:val="none" w:sz="0" w:space="0" w:color="auto"/>
      </w:divBdr>
    </w:div>
    <w:div w:id="689795798">
      <w:bodyDiv w:val="1"/>
      <w:marLeft w:val="0"/>
      <w:marRight w:val="0"/>
      <w:marTop w:val="0"/>
      <w:marBottom w:val="0"/>
      <w:divBdr>
        <w:top w:val="none" w:sz="0" w:space="0" w:color="auto"/>
        <w:left w:val="none" w:sz="0" w:space="0" w:color="auto"/>
        <w:bottom w:val="none" w:sz="0" w:space="0" w:color="auto"/>
        <w:right w:val="none" w:sz="0" w:space="0" w:color="auto"/>
      </w:divBdr>
    </w:div>
    <w:div w:id="689994715">
      <w:bodyDiv w:val="1"/>
      <w:marLeft w:val="0"/>
      <w:marRight w:val="0"/>
      <w:marTop w:val="0"/>
      <w:marBottom w:val="0"/>
      <w:divBdr>
        <w:top w:val="none" w:sz="0" w:space="0" w:color="auto"/>
        <w:left w:val="none" w:sz="0" w:space="0" w:color="auto"/>
        <w:bottom w:val="none" w:sz="0" w:space="0" w:color="auto"/>
        <w:right w:val="none" w:sz="0" w:space="0" w:color="auto"/>
      </w:divBdr>
      <w:divsChild>
        <w:div w:id="63261943">
          <w:marLeft w:val="480"/>
          <w:marRight w:val="0"/>
          <w:marTop w:val="0"/>
          <w:marBottom w:val="0"/>
          <w:divBdr>
            <w:top w:val="none" w:sz="0" w:space="0" w:color="auto"/>
            <w:left w:val="none" w:sz="0" w:space="0" w:color="auto"/>
            <w:bottom w:val="none" w:sz="0" w:space="0" w:color="auto"/>
            <w:right w:val="none" w:sz="0" w:space="0" w:color="auto"/>
          </w:divBdr>
        </w:div>
        <w:div w:id="781850789">
          <w:marLeft w:val="480"/>
          <w:marRight w:val="0"/>
          <w:marTop w:val="0"/>
          <w:marBottom w:val="0"/>
          <w:divBdr>
            <w:top w:val="none" w:sz="0" w:space="0" w:color="auto"/>
            <w:left w:val="none" w:sz="0" w:space="0" w:color="auto"/>
            <w:bottom w:val="none" w:sz="0" w:space="0" w:color="auto"/>
            <w:right w:val="none" w:sz="0" w:space="0" w:color="auto"/>
          </w:divBdr>
        </w:div>
        <w:div w:id="1926258150">
          <w:marLeft w:val="480"/>
          <w:marRight w:val="0"/>
          <w:marTop w:val="0"/>
          <w:marBottom w:val="0"/>
          <w:divBdr>
            <w:top w:val="none" w:sz="0" w:space="0" w:color="auto"/>
            <w:left w:val="none" w:sz="0" w:space="0" w:color="auto"/>
            <w:bottom w:val="none" w:sz="0" w:space="0" w:color="auto"/>
            <w:right w:val="none" w:sz="0" w:space="0" w:color="auto"/>
          </w:divBdr>
        </w:div>
        <w:div w:id="1743478234">
          <w:marLeft w:val="480"/>
          <w:marRight w:val="0"/>
          <w:marTop w:val="0"/>
          <w:marBottom w:val="0"/>
          <w:divBdr>
            <w:top w:val="none" w:sz="0" w:space="0" w:color="auto"/>
            <w:left w:val="none" w:sz="0" w:space="0" w:color="auto"/>
            <w:bottom w:val="none" w:sz="0" w:space="0" w:color="auto"/>
            <w:right w:val="none" w:sz="0" w:space="0" w:color="auto"/>
          </w:divBdr>
        </w:div>
        <w:div w:id="620381298">
          <w:marLeft w:val="480"/>
          <w:marRight w:val="0"/>
          <w:marTop w:val="0"/>
          <w:marBottom w:val="0"/>
          <w:divBdr>
            <w:top w:val="none" w:sz="0" w:space="0" w:color="auto"/>
            <w:left w:val="none" w:sz="0" w:space="0" w:color="auto"/>
            <w:bottom w:val="none" w:sz="0" w:space="0" w:color="auto"/>
            <w:right w:val="none" w:sz="0" w:space="0" w:color="auto"/>
          </w:divBdr>
        </w:div>
        <w:div w:id="1701781850">
          <w:marLeft w:val="480"/>
          <w:marRight w:val="0"/>
          <w:marTop w:val="0"/>
          <w:marBottom w:val="0"/>
          <w:divBdr>
            <w:top w:val="none" w:sz="0" w:space="0" w:color="auto"/>
            <w:left w:val="none" w:sz="0" w:space="0" w:color="auto"/>
            <w:bottom w:val="none" w:sz="0" w:space="0" w:color="auto"/>
            <w:right w:val="none" w:sz="0" w:space="0" w:color="auto"/>
          </w:divBdr>
        </w:div>
        <w:div w:id="40860203">
          <w:marLeft w:val="480"/>
          <w:marRight w:val="0"/>
          <w:marTop w:val="0"/>
          <w:marBottom w:val="0"/>
          <w:divBdr>
            <w:top w:val="none" w:sz="0" w:space="0" w:color="auto"/>
            <w:left w:val="none" w:sz="0" w:space="0" w:color="auto"/>
            <w:bottom w:val="none" w:sz="0" w:space="0" w:color="auto"/>
            <w:right w:val="none" w:sz="0" w:space="0" w:color="auto"/>
          </w:divBdr>
        </w:div>
        <w:div w:id="54281028">
          <w:marLeft w:val="480"/>
          <w:marRight w:val="0"/>
          <w:marTop w:val="0"/>
          <w:marBottom w:val="0"/>
          <w:divBdr>
            <w:top w:val="none" w:sz="0" w:space="0" w:color="auto"/>
            <w:left w:val="none" w:sz="0" w:space="0" w:color="auto"/>
            <w:bottom w:val="none" w:sz="0" w:space="0" w:color="auto"/>
            <w:right w:val="none" w:sz="0" w:space="0" w:color="auto"/>
          </w:divBdr>
        </w:div>
        <w:div w:id="752244793">
          <w:marLeft w:val="480"/>
          <w:marRight w:val="0"/>
          <w:marTop w:val="0"/>
          <w:marBottom w:val="0"/>
          <w:divBdr>
            <w:top w:val="none" w:sz="0" w:space="0" w:color="auto"/>
            <w:left w:val="none" w:sz="0" w:space="0" w:color="auto"/>
            <w:bottom w:val="none" w:sz="0" w:space="0" w:color="auto"/>
            <w:right w:val="none" w:sz="0" w:space="0" w:color="auto"/>
          </w:divBdr>
        </w:div>
        <w:div w:id="756563253">
          <w:marLeft w:val="480"/>
          <w:marRight w:val="0"/>
          <w:marTop w:val="0"/>
          <w:marBottom w:val="0"/>
          <w:divBdr>
            <w:top w:val="none" w:sz="0" w:space="0" w:color="auto"/>
            <w:left w:val="none" w:sz="0" w:space="0" w:color="auto"/>
            <w:bottom w:val="none" w:sz="0" w:space="0" w:color="auto"/>
            <w:right w:val="none" w:sz="0" w:space="0" w:color="auto"/>
          </w:divBdr>
        </w:div>
        <w:div w:id="685791504">
          <w:marLeft w:val="480"/>
          <w:marRight w:val="0"/>
          <w:marTop w:val="0"/>
          <w:marBottom w:val="0"/>
          <w:divBdr>
            <w:top w:val="none" w:sz="0" w:space="0" w:color="auto"/>
            <w:left w:val="none" w:sz="0" w:space="0" w:color="auto"/>
            <w:bottom w:val="none" w:sz="0" w:space="0" w:color="auto"/>
            <w:right w:val="none" w:sz="0" w:space="0" w:color="auto"/>
          </w:divBdr>
        </w:div>
        <w:div w:id="1653942293">
          <w:marLeft w:val="480"/>
          <w:marRight w:val="0"/>
          <w:marTop w:val="0"/>
          <w:marBottom w:val="0"/>
          <w:divBdr>
            <w:top w:val="none" w:sz="0" w:space="0" w:color="auto"/>
            <w:left w:val="none" w:sz="0" w:space="0" w:color="auto"/>
            <w:bottom w:val="none" w:sz="0" w:space="0" w:color="auto"/>
            <w:right w:val="none" w:sz="0" w:space="0" w:color="auto"/>
          </w:divBdr>
        </w:div>
        <w:div w:id="821506930">
          <w:marLeft w:val="480"/>
          <w:marRight w:val="0"/>
          <w:marTop w:val="0"/>
          <w:marBottom w:val="0"/>
          <w:divBdr>
            <w:top w:val="none" w:sz="0" w:space="0" w:color="auto"/>
            <w:left w:val="none" w:sz="0" w:space="0" w:color="auto"/>
            <w:bottom w:val="none" w:sz="0" w:space="0" w:color="auto"/>
            <w:right w:val="none" w:sz="0" w:space="0" w:color="auto"/>
          </w:divBdr>
        </w:div>
        <w:div w:id="1079063574">
          <w:marLeft w:val="480"/>
          <w:marRight w:val="0"/>
          <w:marTop w:val="0"/>
          <w:marBottom w:val="0"/>
          <w:divBdr>
            <w:top w:val="none" w:sz="0" w:space="0" w:color="auto"/>
            <w:left w:val="none" w:sz="0" w:space="0" w:color="auto"/>
            <w:bottom w:val="none" w:sz="0" w:space="0" w:color="auto"/>
            <w:right w:val="none" w:sz="0" w:space="0" w:color="auto"/>
          </w:divBdr>
        </w:div>
        <w:div w:id="998729396">
          <w:marLeft w:val="480"/>
          <w:marRight w:val="0"/>
          <w:marTop w:val="0"/>
          <w:marBottom w:val="0"/>
          <w:divBdr>
            <w:top w:val="none" w:sz="0" w:space="0" w:color="auto"/>
            <w:left w:val="none" w:sz="0" w:space="0" w:color="auto"/>
            <w:bottom w:val="none" w:sz="0" w:space="0" w:color="auto"/>
            <w:right w:val="none" w:sz="0" w:space="0" w:color="auto"/>
          </w:divBdr>
        </w:div>
        <w:div w:id="580454822">
          <w:marLeft w:val="480"/>
          <w:marRight w:val="0"/>
          <w:marTop w:val="0"/>
          <w:marBottom w:val="0"/>
          <w:divBdr>
            <w:top w:val="none" w:sz="0" w:space="0" w:color="auto"/>
            <w:left w:val="none" w:sz="0" w:space="0" w:color="auto"/>
            <w:bottom w:val="none" w:sz="0" w:space="0" w:color="auto"/>
            <w:right w:val="none" w:sz="0" w:space="0" w:color="auto"/>
          </w:divBdr>
        </w:div>
        <w:div w:id="962350022">
          <w:marLeft w:val="480"/>
          <w:marRight w:val="0"/>
          <w:marTop w:val="0"/>
          <w:marBottom w:val="0"/>
          <w:divBdr>
            <w:top w:val="none" w:sz="0" w:space="0" w:color="auto"/>
            <w:left w:val="none" w:sz="0" w:space="0" w:color="auto"/>
            <w:bottom w:val="none" w:sz="0" w:space="0" w:color="auto"/>
            <w:right w:val="none" w:sz="0" w:space="0" w:color="auto"/>
          </w:divBdr>
        </w:div>
        <w:div w:id="330333688">
          <w:marLeft w:val="480"/>
          <w:marRight w:val="0"/>
          <w:marTop w:val="0"/>
          <w:marBottom w:val="0"/>
          <w:divBdr>
            <w:top w:val="none" w:sz="0" w:space="0" w:color="auto"/>
            <w:left w:val="none" w:sz="0" w:space="0" w:color="auto"/>
            <w:bottom w:val="none" w:sz="0" w:space="0" w:color="auto"/>
            <w:right w:val="none" w:sz="0" w:space="0" w:color="auto"/>
          </w:divBdr>
        </w:div>
        <w:div w:id="990672672">
          <w:marLeft w:val="480"/>
          <w:marRight w:val="0"/>
          <w:marTop w:val="0"/>
          <w:marBottom w:val="0"/>
          <w:divBdr>
            <w:top w:val="none" w:sz="0" w:space="0" w:color="auto"/>
            <w:left w:val="none" w:sz="0" w:space="0" w:color="auto"/>
            <w:bottom w:val="none" w:sz="0" w:space="0" w:color="auto"/>
            <w:right w:val="none" w:sz="0" w:space="0" w:color="auto"/>
          </w:divBdr>
        </w:div>
        <w:div w:id="840923679">
          <w:marLeft w:val="480"/>
          <w:marRight w:val="0"/>
          <w:marTop w:val="0"/>
          <w:marBottom w:val="0"/>
          <w:divBdr>
            <w:top w:val="none" w:sz="0" w:space="0" w:color="auto"/>
            <w:left w:val="none" w:sz="0" w:space="0" w:color="auto"/>
            <w:bottom w:val="none" w:sz="0" w:space="0" w:color="auto"/>
            <w:right w:val="none" w:sz="0" w:space="0" w:color="auto"/>
          </w:divBdr>
        </w:div>
        <w:div w:id="845436701">
          <w:marLeft w:val="480"/>
          <w:marRight w:val="0"/>
          <w:marTop w:val="0"/>
          <w:marBottom w:val="0"/>
          <w:divBdr>
            <w:top w:val="none" w:sz="0" w:space="0" w:color="auto"/>
            <w:left w:val="none" w:sz="0" w:space="0" w:color="auto"/>
            <w:bottom w:val="none" w:sz="0" w:space="0" w:color="auto"/>
            <w:right w:val="none" w:sz="0" w:space="0" w:color="auto"/>
          </w:divBdr>
        </w:div>
        <w:div w:id="172034266">
          <w:marLeft w:val="480"/>
          <w:marRight w:val="0"/>
          <w:marTop w:val="0"/>
          <w:marBottom w:val="0"/>
          <w:divBdr>
            <w:top w:val="none" w:sz="0" w:space="0" w:color="auto"/>
            <w:left w:val="none" w:sz="0" w:space="0" w:color="auto"/>
            <w:bottom w:val="none" w:sz="0" w:space="0" w:color="auto"/>
            <w:right w:val="none" w:sz="0" w:space="0" w:color="auto"/>
          </w:divBdr>
        </w:div>
        <w:div w:id="601036725">
          <w:marLeft w:val="480"/>
          <w:marRight w:val="0"/>
          <w:marTop w:val="0"/>
          <w:marBottom w:val="0"/>
          <w:divBdr>
            <w:top w:val="none" w:sz="0" w:space="0" w:color="auto"/>
            <w:left w:val="none" w:sz="0" w:space="0" w:color="auto"/>
            <w:bottom w:val="none" w:sz="0" w:space="0" w:color="auto"/>
            <w:right w:val="none" w:sz="0" w:space="0" w:color="auto"/>
          </w:divBdr>
        </w:div>
        <w:div w:id="1991056774">
          <w:marLeft w:val="480"/>
          <w:marRight w:val="0"/>
          <w:marTop w:val="0"/>
          <w:marBottom w:val="0"/>
          <w:divBdr>
            <w:top w:val="none" w:sz="0" w:space="0" w:color="auto"/>
            <w:left w:val="none" w:sz="0" w:space="0" w:color="auto"/>
            <w:bottom w:val="none" w:sz="0" w:space="0" w:color="auto"/>
            <w:right w:val="none" w:sz="0" w:space="0" w:color="auto"/>
          </w:divBdr>
        </w:div>
        <w:div w:id="753479822">
          <w:marLeft w:val="480"/>
          <w:marRight w:val="0"/>
          <w:marTop w:val="0"/>
          <w:marBottom w:val="0"/>
          <w:divBdr>
            <w:top w:val="none" w:sz="0" w:space="0" w:color="auto"/>
            <w:left w:val="none" w:sz="0" w:space="0" w:color="auto"/>
            <w:bottom w:val="none" w:sz="0" w:space="0" w:color="auto"/>
            <w:right w:val="none" w:sz="0" w:space="0" w:color="auto"/>
          </w:divBdr>
        </w:div>
        <w:div w:id="1461336104">
          <w:marLeft w:val="480"/>
          <w:marRight w:val="0"/>
          <w:marTop w:val="0"/>
          <w:marBottom w:val="0"/>
          <w:divBdr>
            <w:top w:val="none" w:sz="0" w:space="0" w:color="auto"/>
            <w:left w:val="none" w:sz="0" w:space="0" w:color="auto"/>
            <w:bottom w:val="none" w:sz="0" w:space="0" w:color="auto"/>
            <w:right w:val="none" w:sz="0" w:space="0" w:color="auto"/>
          </w:divBdr>
        </w:div>
        <w:div w:id="1912496691">
          <w:marLeft w:val="480"/>
          <w:marRight w:val="0"/>
          <w:marTop w:val="0"/>
          <w:marBottom w:val="0"/>
          <w:divBdr>
            <w:top w:val="none" w:sz="0" w:space="0" w:color="auto"/>
            <w:left w:val="none" w:sz="0" w:space="0" w:color="auto"/>
            <w:bottom w:val="none" w:sz="0" w:space="0" w:color="auto"/>
            <w:right w:val="none" w:sz="0" w:space="0" w:color="auto"/>
          </w:divBdr>
        </w:div>
        <w:div w:id="1985042170">
          <w:marLeft w:val="480"/>
          <w:marRight w:val="0"/>
          <w:marTop w:val="0"/>
          <w:marBottom w:val="0"/>
          <w:divBdr>
            <w:top w:val="none" w:sz="0" w:space="0" w:color="auto"/>
            <w:left w:val="none" w:sz="0" w:space="0" w:color="auto"/>
            <w:bottom w:val="none" w:sz="0" w:space="0" w:color="auto"/>
            <w:right w:val="none" w:sz="0" w:space="0" w:color="auto"/>
          </w:divBdr>
        </w:div>
        <w:div w:id="1232736130">
          <w:marLeft w:val="480"/>
          <w:marRight w:val="0"/>
          <w:marTop w:val="0"/>
          <w:marBottom w:val="0"/>
          <w:divBdr>
            <w:top w:val="none" w:sz="0" w:space="0" w:color="auto"/>
            <w:left w:val="none" w:sz="0" w:space="0" w:color="auto"/>
            <w:bottom w:val="none" w:sz="0" w:space="0" w:color="auto"/>
            <w:right w:val="none" w:sz="0" w:space="0" w:color="auto"/>
          </w:divBdr>
        </w:div>
        <w:div w:id="31076278">
          <w:marLeft w:val="480"/>
          <w:marRight w:val="0"/>
          <w:marTop w:val="0"/>
          <w:marBottom w:val="0"/>
          <w:divBdr>
            <w:top w:val="none" w:sz="0" w:space="0" w:color="auto"/>
            <w:left w:val="none" w:sz="0" w:space="0" w:color="auto"/>
            <w:bottom w:val="none" w:sz="0" w:space="0" w:color="auto"/>
            <w:right w:val="none" w:sz="0" w:space="0" w:color="auto"/>
          </w:divBdr>
        </w:div>
        <w:div w:id="1575159990">
          <w:marLeft w:val="480"/>
          <w:marRight w:val="0"/>
          <w:marTop w:val="0"/>
          <w:marBottom w:val="0"/>
          <w:divBdr>
            <w:top w:val="none" w:sz="0" w:space="0" w:color="auto"/>
            <w:left w:val="none" w:sz="0" w:space="0" w:color="auto"/>
            <w:bottom w:val="none" w:sz="0" w:space="0" w:color="auto"/>
            <w:right w:val="none" w:sz="0" w:space="0" w:color="auto"/>
          </w:divBdr>
        </w:div>
        <w:div w:id="797341445">
          <w:marLeft w:val="480"/>
          <w:marRight w:val="0"/>
          <w:marTop w:val="0"/>
          <w:marBottom w:val="0"/>
          <w:divBdr>
            <w:top w:val="none" w:sz="0" w:space="0" w:color="auto"/>
            <w:left w:val="none" w:sz="0" w:space="0" w:color="auto"/>
            <w:bottom w:val="none" w:sz="0" w:space="0" w:color="auto"/>
            <w:right w:val="none" w:sz="0" w:space="0" w:color="auto"/>
          </w:divBdr>
        </w:div>
        <w:div w:id="556402440">
          <w:marLeft w:val="480"/>
          <w:marRight w:val="0"/>
          <w:marTop w:val="0"/>
          <w:marBottom w:val="0"/>
          <w:divBdr>
            <w:top w:val="none" w:sz="0" w:space="0" w:color="auto"/>
            <w:left w:val="none" w:sz="0" w:space="0" w:color="auto"/>
            <w:bottom w:val="none" w:sz="0" w:space="0" w:color="auto"/>
            <w:right w:val="none" w:sz="0" w:space="0" w:color="auto"/>
          </w:divBdr>
        </w:div>
        <w:div w:id="1526401208">
          <w:marLeft w:val="480"/>
          <w:marRight w:val="0"/>
          <w:marTop w:val="0"/>
          <w:marBottom w:val="0"/>
          <w:divBdr>
            <w:top w:val="none" w:sz="0" w:space="0" w:color="auto"/>
            <w:left w:val="none" w:sz="0" w:space="0" w:color="auto"/>
            <w:bottom w:val="none" w:sz="0" w:space="0" w:color="auto"/>
            <w:right w:val="none" w:sz="0" w:space="0" w:color="auto"/>
          </w:divBdr>
        </w:div>
        <w:div w:id="2064790113">
          <w:marLeft w:val="480"/>
          <w:marRight w:val="0"/>
          <w:marTop w:val="0"/>
          <w:marBottom w:val="0"/>
          <w:divBdr>
            <w:top w:val="none" w:sz="0" w:space="0" w:color="auto"/>
            <w:left w:val="none" w:sz="0" w:space="0" w:color="auto"/>
            <w:bottom w:val="none" w:sz="0" w:space="0" w:color="auto"/>
            <w:right w:val="none" w:sz="0" w:space="0" w:color="auto"/>
          </w:divBdr>
        </w:div>
        <w:div w:id="977338396">
          <w:marLeft w:val="480"/>
          <w:marRight w:val="0"/>
          <w:marTop w:val="0"/>
          <w:marBottom w:val="0"/>
          <w:divBdr>
            <w:top w:val="none" w:sz="0" w:space="0" w:color="auto"/>
            <w:left w:val="none" w:sz="0" w:space="0" w:color="auto"/>
            <w:bottom w:val="none" w:sz="0" w:space="0" w:color="auto"/>
            <w:right w:val="none" w:sz="0" w:space="0" w:color="auto"/>
          </w:divBdr>
        </w:div>
        <w:div w:id="1152679527">
          <w:marLeft w:val="480"/>
          <w:marRight w:val="0"/>
          <w:marTop w:val="0"/>
          <w:marBottom w:val="0"/>
          <w:divBdr>
            <w:top w:val="none" w:sz="0" w:space="0" w:color="auto"/>
            <w:left w:val="none" w:sz="0" w:space="0" w:color="auto"/>
            <w:bottom w:val="none" w:sz="0" w:space="0" w:color="auto"/>
            <w:right w:val="none" w:sz="0" w:space="0" w:color="auto"/>
          </w:divBdr>
        </w:div>
        <w:div w:id="1884708031">
          <w:marLeft w:val="480"/>
          <w:marRight w:val="0"/>
          <w:marTop w:val="0"/>
          <w:marBottom w:val="0"/>
          <w:divBdr>
            <w:top w:val="none" w:sz="0" w:space="0" w:color="auto"/>
            <w:left w:val="none" w:sz="0" w:space="0" w:color="auto"/>
            <w:bottom w:val="none" w:sz="0" w:space="0" w:color="auto"/>
            <w:right w:val="none" w:sz="0" w:space="0" w:color="auto"/>
          </w:divBdr>
        </w:div>
        <w:div w:id="550504051">
          <w:marLeft w:val="480"/>
          <w:marRight w:val="0"/>
          <w:marTop w:val="0"/>
          <w:marBottom w:val="0"/>
          <w:divBdr>
            <w:top w:val="none" w:sz="0" w:space="0" w:color="auto"/>
            <w:left w:val="none" w:sz="0" w:space="0" w:color="auto"/>
            <w:bottom w:val="none" w:sz="0" w:space="0" w:color="auto"/>
            <w:right w:val="none" w:sz="0" w:space="0" w:color="auto"/>
          </w:divBdr>
        </w:div>
        <w:div w:id="1979913251">
          <w:marLeft w:val="480"/>
          <w:marRight w:val="0"/>
          <w:marTop w:val="0"/>
          <w:marBottom w:val="0"/>
          <w:divBdr>
            <w:top w:val="none" w:sz="0" w:space="0" w:color="auto"/>
            <w:left w:val="none" w:sz="0" w:space="0" w:color="auto"/>
            <w:bottom w:val="none" w:sz="0" w:space="0" w:color="auto"/>
            <w:right w:val="none" w:sz="0" w:space="0" w:color="auto"/>
          </w:divBdr>
        </w:div>
        <w:div w:id="25494726">
          <w:marLeft w:val="480"/>
          <w:marRight w:val="0"/>
          <w:marTop w:val="0"/>
          <w:marBottom w:val="0"/>
          <w:divBdr>
            <w:top w:val="none" w:sz="0" w:space="0" w:color="auto"/>
            <w:left w:val="none" w:sz="0" w:space="0" w:color="auto"/>
            <w:bottom w:val="none" w:sz="0" w:space="0" w:color="auto"/>
            <w:right w:val="none" w:sz="0" w:space="0" w:color="auto"/>
          </w:divBdr>
        </w:div>
        <w:div w:id="614363988">
          <w:marLeft w:val="480"/>
          <w:marRight w:val="0"/>
          <w:marTop w:val="0"/>
          <w:marBottom w:val="0"/>
          <w:divBdr>
            <w:top w:val="none" w:sz="0" w:space="0" w:color="auto"/>
            <w:left w:val="none" w:sz="0" w:space="0" w:color="auto"/>
            <w:bottom w:val="none" w:sz="0" w:space="0" w:color="auto"/>
            <w:right w:val="none" w:sz="0" w:space="0" w:color="auto"/>
          </w:divBdr>
        </w:div>
        <w:div w:id="5056910">
          <w:marLeft w:val="480"/>
          <w:marRight w:val="0"/>
          <w:marTop w:val="0"/>
          <w:marBottom w:val="0"/>
          <w:divBdr>
            <w:top w:val="none" w:sz="0" w:space="0" w:color="auto"/>
            <w:left w:val="none" w:sz="0" w:space="0" w:color="auto"/>
            <w:bottom w:val="none" w:sz="0" w:space="0" w:color="auto"/>
            <w:right w:val="none" w:sz="0" w:space="0" w:color="auto"/>
          </w:divBdr>
        </w:div>
        <w:div w:id="1041713316">
          <w:marLeft w:val="480"/>
          <w:marRight w:val="0"/>
          <w:marTop w:val="0"/>
          <w:marBottom w:val="0"/>
          <w:divBdr>
            <w:top w:val="none" w:sz="0" w:space="0" w:color="auto"/>
            <w:left w:val="none" w:sz="0" w:space="0" w:color="auto"/>
            <w:bottom w:val="none" w:sz="0" w:space="0" w:color="auto"/>
            <w:right w:val="none" w:sz="0" w:space="0" w:color="auto"/>
          </w:divBdr>
        </w:div>
        <w:div w:id="1280574887">
          <w:marLeft w:val="480"/>
          <w:marRight w:val="0"/>
          <w:marTop w:val="0"/>
          <w:marBottom w:val="0"/>
          <w:divBdr>
            <w:top w:val="none" w:sz="0" w:space="0" w:color="auto"/>
            <w:left w:val="none" w:sz="0" w:space="0" w:color="auto"/>
            <w:bottom w:val="none" w:sz="0" w:space="0" w:color="auto"/>
            <w:right w:val="none" w:sz="0" w:space="0" w:color="auto"/>
          </w:divBdr>
        </w:div>
        <w:div w:id="1547638267">
          <w:marLeft w:val="480"/>
          <w:marRight w:val="0"/>
          <w:marTop w:val="0"/>
          <w:marBottom w:val="0"/>
          <w:divBdr>
            <w:top w:val="none" w:sz="0" w:space="0" w:color="auto"/>
            <w:left w:val="none" w:sz="0" w:space="0" w:color="auto"/>
            <w:bottom w:val="none" w:sz="0" w:space="0" w:color="auto"/>
            <w:right w:val="none" w:sz="0" w:space="0" w:color="auto"/>
          </w:divBdr>
        </w:div>
        <w:div w:id="1199247228">
          <w:marLeft w:val="480"/>
          <w:marRight w:val="0"/>
          <w:marTop w:val="0"/>
          <w:marBottom w:val="0"/>
          <w:divBdr>
            <w:top w:val="none" w:sz="0" w:space="0" w:color="auto"/>
            <w:left w:val="none" w:sz="0" w:space="0" w:color="auto"/>
            <w:bottom w:val="none" w:sz="0" w:space="0" w:color="auto"/>
            <w:right w:val="none" w:sz="0" w:space="0" w:color="auto"/>
          </w:divBdr>
        </w:div>
        <w:div w:id="584538484">
          <w:marLeft w:val="480"/>
          <w:marRight w:val="0"/>
          <w:marTop w:val="0"/>
          <w:marBottom w:val="0"/>
          <w:divBdr>
            <w:top w:val="none" w:sz="0" w:space="0" w:color="auto"/>
            <w:left w:val="none" w:sz="0" w:space="0" w:color="auto"/>
            <w:bottom w:val="none" w:sz="0" w:space="0" w:color="auto"/>
            <w:right w:val="none" w:sz="0" w:space="0" w:color="auto"/>
          </w:divBdr>
        </w:div>
        <w:div w:id="1804032256">
          <w:marLeft w:val="480"/>
          <w:marRight w:val="0"/>
          <w:marTop w:val="0"/>
          <w:marBottom w:val="0"/>
          <w:divBdr>
            <w:top w:val="none" w:sz="0" w:space="0" w:color="auto"/>
            <w:left w:val="none" w:sz="0" w:space="0" w:color="auto"/>
            <w:bottom w:val="none" w:sz="0" w:space="0" w:color="auto"/>
            <w:right w:val="none" w:sz="0" w:space="0" w:color="auto"/>
          </w:divBdr>
        </w:div>
        <w:div w:id="1922830797">
          <w:marLeft w:val="480"/>
          <w:marRight w:val="0"/>
          <w:marTop w:val="0"/>
          <w:marBottom w:val="0"/>
          <w:divBdr>
            <w:top w:val="none" w:sz="0" w:space="0" w:color="auto"/>
            <w:left w:val="none" w:sz="0" w:space="0" w:color="auto"/>
            <w:bottom w:val="none" w:sz="0" w:space="0" w:color="auto"/>
            <w:right w:val="none" w:sz="0" w:space="0" w:color="auto"/>
          </w:divBdr>
        </w:div>
        <w:div w:id="1900628521">
          <w:marLeft w:val="480"/>
          <w:marRight w:val="0"/>
          <w:marTop w:val="0"/>
          <w:marBottom w:val="0"/>
          <w:divBdr>
            <w:top w:val="none" w:sz="0" w:space="0" w:color="auto"/>
            <w:left w:val="none" w:sz="0" w:space="0" w:color="auto"/>
            <w:bottom w:val="none" w:sz="0" w:space="0" w:color="auto"/>
            <w:right w:val="none" w:sz="0" w:space="0" w:color="auto"/>
          </w:divBdr>
        </w:div>
        <w:div w:id="884487111">
          <w:marLeft w:val="480"/>
          <w:marRight w:val="0"/>
          <w:marTop w:val="0"/>
          <w:marBottom w:val="0"/>
          <w:divBdr>
            <w:top w:val="none" w:sz="0" w:space="0" w:color="auto"/>
            <w:left w:val="none" w:sz="0" w:space="0" w:color="auto"/>
            <w:bottom w:val="none" w:sz="0" w:space="0" w:color="auto"/>
            <w:right w:val="none" w:sz="0" w:space="0" w:color="auto"/>
          </w:divBdr>
        </w:div>
        <w:div w:id="1601140196">
          <w:marLeft w:val="480"/>
          <w:marRight w:val="0"/>
          <w:marTop w:val="0"/>
          <w:marBottom w:val="0"/>
          <w:divBdr>
            <w:top w:val="none" w:sz="0" w:space="0" w:color="auto"/>
            <w:left w:val="none" w:sz="0" w:space="0" w:color="auto"/>
            <w:bottom w:val="none" w:sz="0" w:space="0" w:color="auto"/>
            <w:right w:val="none" w:sz="0" w:space="0" w:color="auto"/>
          </w:divBdr>
        </w:div>
        <w:div w:id="1644771757">
          <w:marLeft w:val="480"/>
          <w:marRight w:val="0"/>
          <w:marTop w:val="0"/>
          <w:marBottom w:val="0"/>
          <w:divBdr>
            <w:top w:val="none" w:sz="0" w:space="0" w:color="auto"/>
            <w:left w:val="none" w:sz="0" w:space="0" w:color="auto"/>
            <w:bottom w:val="none" w:sz="0" w:space="0" w:color="auto"/>
            <w:right w:val="none" w:sz="0" w:space="0" w:color="auto"/>
          </w:divBdr>
        </w:div>
        <w:div w:id="727654392">
          <w:marLeft w:val="480"/>
          <w:marRight w:val="0"/>
          <w:marTop w:val="0"/>
          <w:marBottom w:val="0"/>
          <w:divBdr>
            <w:top w:val="none" w:sz="0" w:space="0" w:color="auto"/>
            <w:left w:val="none" w:sz="0" w:space="0" w:color="auto"/>
            <w:bottom w:val="none" w:sz="0" w:space="0" w:color="auto"/>
            <w:right w:val="none" w:sz="0" w:space="0" w:color="auto"/>
          </w:divBdr>
        </w:div>
        <w:div w:id="1908223326">
          <w:marLeft w:val="480"/>
          <w:marRight w:val="0"/>
          <w:marTop w:val="0"/>
          <w:marBottom w:val="0"/>
          <w:divBdr>
            <w:top w:val="none" w:sz="0" w:space="0" w:color="auto"/>
            <w:left w:val="none" w:sz="0" w:space="0" w:color="auto"/>
            <w:bottom w:val="none" w:sz="0" w:space="0" w:color="auto"/>
            <w:right w:val="none" w:sz="0" w:space="0" w:color="auto"/>
          </w:divBdr>
        </w:div>
        <w:div w:id="2008289820">
          <w:marLeft w:val="480"/>
          <w:marRight w:val="0"/>
          <w:marTop w:val="0"/>
          <w:marBottom w:val="0"/>
          <w:divBdr>
            <w:top w:val="none" w:sz="0" w:space="0" w:color="auto"/>
            <w:left w:val="none" w:sz="0" w:space="0" w:color="auto"/>
            <w:bottom w:val="none" w:sz="0" w:space="0" w:color="auto"/>
            <w:right w:val="none" w:sz="0" w:space="0" w:color="auto"/>
          </w:divBdr>
        </w:div>
        <w:div w:id="1271082352">
          <w:marLeft w:val="480"/>
          <w:marRight w:val="0"/>
          <w:marTop w:val="0"/>
          <w:marBottom w:val="0"/>
          <w:divBdr>
            <w:top w:val="none" w:sz="0" w:space="0" w:color="auto"/>
            <w:left w:val="none" w:sz="0" w:space="0" w:color="auto"/>
            <w:bottom w:val="none" w:sz="0" w:space="0" w:color="auto"/>
            <w:right w:val="none" w:sz="0" w:space="0" w:color="auto"/>
          </w:divBdr>
        </w:div>
      </w:divsChild>
    </w:div>
    <w:div w:id="691227243">
      <w:bodyDiv w:val="1"/>
      <w:marLeft w:val="0"/>
      <w:marRight w:val="0"/>
      <w:marTop w:val="0"/>
      <w:marBottom w:val="0"/>
      <w:divBdr>
        <w:top w:val="none" w:sz="0" w:space="0" w:color="auto"/>
        <w:left w:val="none" w:sz="0" w:space="0" w:color="auto"/>
        <w:bottom w:val="none" w:sz="0" w:space="0" w:color="auto"/>
        <w:right w:val="none" w:sz="0" w:space="0" w:color="auto"/>
      </w:divBdr>
    </w:div>
    <w:div w:id="691876202">
      <w:bodyDiv w:val="1"/>
      <w:marLeft w:val="0"/>
      <w:marRight w:val="0"/>
      <w:marTop w:val="0"/>
      <w:marBottom w:val="0"/>
      <w:divBdr>
        <w:top w:val="none" w:sz="0" w:space="0" w:color="auto"/>
        <w:left w:val="none" w:sz="0" w:space="0" w:color="auto"/>
        <w:bottom w:val="none" w:sz="0" w:space="0" w:color="auto"/>
        <w:right w:val="none" w:sz="0" w:space="0" w:color="auto"/>
      </w:divBdr>
    </w:div>
    <w:div w:id="692920598">
      <w:bodyDiv w:val="1"/>
      <w:marLeft w:val="0"/>
      <w:marRight w:val="0"/>
      <w:marTop w:val="0"/>
      <w:marBottom w:val="0"/>
      <w:divBdr>
        <w:top w:val="none" w:sz="0" w:space="0" w:color="auto"/>
        <w:left w:val="none" w:sz="0" w:space="0" w:color="auto"/>
        <w:bottom w:val="none" w:sz="0" w:space="0" w:color="auto"/>
        <w:right w:val="none" w:sz="0" w:space="0" w:color="auto"/>
      </w:divBdr>
    </w:div>
    <w:div w:id="693075898">
      <w:bodyDiv w:val="1"/>
      <w:marLeft w:val="0"/>
      <w:marRight w:val="0"/>
      <w:marTop w:val="0"/>
      <w:marBottom w:val="0"/>
      <w:divBdr>
        <w:top w:val="none" w:sz="0" w:space="0" w:color="auto"/>
        <w:left w:val="none" w:sz="0" w:space="0" w:color="auto"/>
        <w:bottom w:val="none" w:sz="0" w:space="0" w:color="auto"/>
        <w:right w:val="none" w:sz="0" w:space="0" w:color="auto"/>
      </w:divBdr>
    </w:div>
    <w:div w:id="693920264">
      <w:bodyDiv w:val="1"/>
      <w:marLeft w:val="0"/>
      <w:marRight w:val="0"/>
      <w:marTop w:val="0"/>
      <w:marBottom w:val="0"/>
      <w:divBdr>
        <w:top w:val="none" w:sz="0" w:space="0" w:color="auto"/>
        <w:left w:val="none" w:sz="0" w:space="0" w:color="auto"/>
        <w:bottom w:val="none" w:sz="0" w:space="0" w:color="auto"/>
        <w:right w:val="none" w:sz="0" w:space="0" w:color="auto"/>
      </w:divBdr>
    </w:div>
    <w:div w:id="695883669">
      <w:bodyDiv w:val="1"/>
      <w:marLeft w:val="0"/>
      <w:marRight w:val="0"/>
      <w:marTop w:val="0"/>
      <w:marBottom w:val="0"/>
      <w:divBdr>
        <w:top w:val="none" w:sz="0" w:space="0" w:color="auto"/>
        <w:left w:val="none" w:sz="0" w:space="0" w:color="auto"/>
        <w:bottom w:val="none" w:sz="0" w:space="0" w:color="auto"/>
        <w:right w:val="none" w:sz="0" w:space="0" w:color="auto"/>
      </w:divBdr>
    </w:div>
    <w:div w:id="697389010">
      <w:bodyDiv w:val="1"/>
      <w:marLeft w:val="0"/>
      <w:marRight w:val="0"/>
      <w:marTop w:val="0"/>
      <w:marBottom w:val="0"/>
      <w:divBdr>
        <w:top w:val="none" w:sz="0" w:space="0" w:color="auto"/>
        <w:left w:val="none" w:sz="0" w:space="0" w:color="auto"/>
        <w:bottom w:val="none" w:sz="0" w:space="0" w:color="auto"/>
        <w:right w:val="none" w:sz="0" w:space="0" w:color="auto"/>
      </w:divBdr>
    </w:div>
    <w:div w:id="700983771">
      <w:bodyDiv w:val="1"/>
      <w:marLeft w:val="0"/>
      <w:marRight w:val="0"/>
      <w:marTop w:val="0"/>
      <w:marBottom w:val="0"/>
      <w:divBdr>
        <w:top w:val="none" w:sz="0" w:space="0" w:color="auto"/>
        <w:left w:val="none" w:sz="0" w:space="0" w:color="auto"/>
        <w:bottom w:val="none" w:sz="0" w:space="0" w:color="auto"/>
        <w:right w:val="none" w:sz="0" w:space="0" w:color="auto"/>
      </w:divBdr>
    </w:div>
    <w:div w:id="701050515">
      <w:bodyDiv w:val="1"/>
      <w:marLeft w:val="0"/>
      <w:marRight w:val="0"/>
      <w:marTop w:val="0"/>
      <w:marBottom w:val="0"/>
      <w:divBdr>
        <w:top w:val="none" w:sz="0" w:space="0" w:color="auto"/>
        <w:left w:val="none" w:sz="0" w:space="0" w:color="auto"/>
        <w:bottom w:val="none" w:sz="0" w:space="0" w:color="auto"/>
        <w:right w:val="none" w:sz="0" w:space="0" w:color="auto"/>
      </w:divBdr>
    </w:div>
    <w:div w:id="701783452">
      <w:bodyDiv w:val="1"/>
      <w:marLeft w:val="0"/>
      <w:marRight w:val="0"/>
      <w:marTop w:val="0"/>
      <w:marBottom w:val="0"/>
      <w:divBdr>
        <w:top w:val="none" w:sz="0" w:space="0" w:color="auto"/>
        <w:left w:val="none" w:sz="0" w:space="0" w:color="auto"/>
        <w:bottom w:val="none" w:sz="0" w:space="0" w:color="auto"/>
        <w:right w:val="none" w:sz="0" w:space="0" w:color="auto"/>
      </w:divBdr>
    </w:div>
    <w:div w:id="701977655">
      <w:bodyDiv w:val="1"/>
      <w:marLeft w:val="0"/>
      <w:marRight w:val="0"/>
      <w:marTop w:val="0"/>
      <w:marBottom w:val="0"/>
      <w:divBdr>
        <w:top w:val="none" w:sz="0" w:space="0" w:color="auto"/>
        <w:left w:val="none" w:sz="0" w:space="0" w:color="auto"/>
        <w:bottom w:val="none" w:sz="0" w:space="0" w:color="auto"/>
        <w:right w:val="none" w:sz="0" w:space="0" w:color="auto"/>
      </w:divBdr>
    </w:div>
    <w:div w:id="702049539">
      <w:bodyDiv w:val="1"/>
      <w:marLeft w:val="0"/>
      <w:marRight w:val="0"/>
      <w:marTop w:val="0"/>
      <w:marBottom w:val="0"/>
      <w:divBdr>
        <w:top w:val="none" w:sz="0" w:space="0" w:color="auto"/>
        <w:left w:val="none" w:sz="0" w:space="0" w:color="auto"/>
        <w:bottom w:val="none" w:sz="0" w:space="0" w:color="auto"/>
        <w:right w:val="none" w:sz="0" w:space="0" w:color="auto"/>
      </w:divBdr>
    </w:div>
    <w:div w:id="703016983">
      <w:bodyDiv w:val="1"/>
      <w:marLeft w:val="0"/>
      <w:marRight w:val="0"/>
      <w:marTop w:val="0"/>
      <w:marBottom w:val="0"/>
      <w:divBdr>
        <w:top w:val="none" w:sz="0" w:space="0" w:color="auto"/>
        <w:left w:val="none" w:sz="0" w:space="0" w:color="auto"/>
        <w:bottom w:val="none" w:sz="0" w:space="0" w:color="auto"/>
        <w:right w:val="none" w:sz="0" w:space="0" w:color="auto"/>
      </w:divBdr>
    </w:div>
    <w:div w:id="703209297">
      <w:bodyDiv w:val="1"/>
      <w:marLeft w:val="0"/>
      <w:marRight w:val="0"/>
      <w:marTop w:val="0"/>
      <w:marBottom w:val="0"/>
      <w:divBdr>
        <w:top w:val="none" w:sz="0" w:space="0" w:color="auto"/>
        <w:left w:val="none" w:sz="0" w:space="0" w:color="auto"/>
        <w:bottom w:val="none" w:sz="0" w:space="0" w:color="auto"/>
        <w:right w:val="none" w:sz="0" w:space="0" w:color="auto"/>
      </w:divBdr>
    </w:div>
    <w:div w:id="703822819">
      <w:bodyDiv w:val="1"/>
      <w:marLeft w:val="0"/>
      <w:marRight w:val="0"/>
      <w:marTop w:val="0"/>
      <w:marBottom w:val="0"/>
      <w:divBdr>
        <w:top w:val="none" w:sz="0" w:space="0" w:color="auto"/>
        <w:left w:val="none" w:sz="0" w:space="0" w:color="auto"/>
        <w:bottom w:val="none" w:sz="0" w:space="0" w:color="auto"/>
        <w:right w:val="none" w:sz="0" w:space="0" w:color="auto"/>
      </w:divBdr>
    </w:div>
    <w:div w:id="705132396">
      <w:bodyDiv w:val="1"/>
      <w:marLeft w:val="0"/>
      <w:marRight w:val="0"/>
      <w:marTop w:val="0"/>
      <w:marBottom w:val="0"/>
      <w:divBdr>
        <w:top w:val="none" w:sz="0" w:space="0" w:color="auto"/>
        <w:left w:val="none" w:sz="0" w:space="0" w:color="auto"/>
        <w:bottom w:val="none" w:sz="0" w:space="0" w:color="auto"/>
        <w:right w:val="none" w:sz="0" w:space="0" w:color="auto"/>
      </w:divBdr>
    </w:div>
    <w:div w:id="705179099">
      <w:bodyDiv w:val="1"/>
      <w:marLeft w:val="0"/>
      <w:marRight w:val="0"/>
      <w:marTop w:val="0"/>
      <w:marBottom w:val="0"/>
      <w:divBdr>
        <w:top w:val="none" w:sz="0" w:space="0" w:color="auto"/>
        <w:left w:val="none" w:sz="0" w:space="0" w:color="auto"/>
        <w:bottom w:val="none" w:sz="0" w:space="0" w:color="auto"/>
        <w:right w:val="none" w:sz="0" w:space="0" w:color="auto"/>
      </w:divBdr>
    </w:div>
    <w:div w:id="705523706">
      <w:bodyDiv w:val="1"/>
      <w:marLeft w:val="0"/>
      <w:marRight w:val="0"/>
      <w:marTop w:val="0"/>
      <w:marBottom w:val="0"/>
      <w:divBdr>
        <w:top w:val="none" w:sz="0" w:space="0" w:color="auto"/>
        <w:left w:val="none" w:sz="0" w:space="0" w:color="auto"/>
        <w:bottom w:val="none" w:sz="0" w:space="0" w:color="auto"/>
        <w:right w:val="none" w:sz="0" w:space="0" w:color="auto"/>
      </w:divBdr>
    </w:div>
    <w:div w:id="706948580">
      <w:bodyDiv w:val="1"/>
      <w:marLeft w:val="0"/>
      <w:marRight w:val="0"/>
      <w:marTop w:val="0"/>
      <w:marBottom w:val="0"/>
      <w:divBdr>
        <w:top w:val="none" w:sz="0" w:space="0" w:color="auto"/>
        <w:left w:val="none" w:sz="0" w:space="0" w:color="auto"/>
        <w:bottom w:val="none" w:sz="0" w:space="0" w:color="auto"/>
        <w:right w:val="none" w:sz="0" w:space="0" w:color="auto"/>
      </w:divBdr>
    </w:div>
    <w:div w:id="707411351">
      <w:bodyDiv w:val="1"/>
      <w:marLeft w:val="0"/>
      <w:marRight w:val="0"/>
      <w:marTop w:val="0"/>
      <w:marBottom w:val="0"/>
      <w:divBdr>
        <w:top w:val="none" w:sz="0" w:space="0" w:color="auto"/>
        <w:left w:val="none" w:sz="0" w:space="0" w:color="auto"/>
        <w:bottom w:val="none" w:sz="0" w:space="0" w:color="auto"/>
        <w:right w:val="none" w:sz="0" w:space="0" w:color="auto"/>
      </w:divBdr>
    </w:div>
    <w:div w:id="710375946">
      <w:bodyDiv w:val="1"/>
      <w:marLeft w:val="0"/>
      <w:marRight w:val="0"/>
      <w:marTop w:val="0"/>
      <w:marBottom w:val="0"/>
      <w:divBdr>
        <w:top w:val="none" w:sz="0" w:space="0" w:color="auto"/>
        <w:left w:val="none" w:sz="0" w:space="0" w:color="auto"/>
        <w:bottom w:val="none" w:sz="0" w:space="0" w:color="auto"/>
        <w:right w:val="none" w:sz="0" w:space="0" w:color="auto"/>
      </w:divBdr>
    </w:div>
    <w:div w:id="711879246">
      <w:bodyDiv w:val="1"/>
      <w:marLeft w:val="0"/>
      <w:marRight w:val="0"/>
      <w:marTop w:val="0"/>
      <w:marBottom w:val="0"/>
      <w:divBdr>
        <w:top w:val="none" w:sz="0" w:space="0" w:color="auto"/>
        <w:left w:val="none" w:sz="0" w:space="0" w:color="auto"/>
        <w:bottom w:val="none" w:sz="0" w:space="0" w:color="auto"/>
        <w:right w:val="none" w:sz="0" w:space="0" w:color="auto"/>
      </w:divBdr>
    </w:div>
    <w:div w:id="714618193">
      <w:bodyDiv w:val="1"/>
      <w:marLeft w:val="0"/>
      <w:marRight w:val="0"/>
      <w:marTop w:val="0"/>
      <w:marBottom w:val="0"/>
      <w:divBdr>
        <w:top w:val="none" w:sz="0" w:space="0" w:color="auto"/>
        <w:left w:val="none" w:sz="0" w:space="0" w:color="auto"/>
        <w:bottom w:val="none" w:sz="0" w:space="0" w:color="auto"/>
        <w:right w:val="none" w:sz="0" w:space="0" w:color="auto"/>
      </w:divBdr>
    </w:div>
    <w:div w:id="717440281">
      <w:bodyDiv w:val="1"/>
      <w:marLeft w:val="0"/>
      <w:marRight w:val="0"/>
      <w:marTop w:val="0"/>
      <w:marBottom w:val="0"/>
      <w:divBdr>
        <w:top w:val="none" w:sz="0" w:space="0" w:color="auto"/>
        <w:left w:val="none" w:sz="0" w:space="0" w:color="auto"/>
        <w:bottom w:val="none" w:sz="0" w:space="0" w:color="auto"/>
        <w:right w:val="none" w:sz="0" w:space="0" w:color="auto"/>
      </w:divBdr>
    </w:div>
    <w:div w:id="717703441">
      <w:bodyDiv w:val="1"/>
      <w:marLeft w:val="0"/>
      <w:marRight w:val="0"/>
      <w:marTop w:val="0"/>
      <w:marBottom w:val="0"/>
      <w:divBdr>
        <w:top w:val="none" w:sz="0" w:space="0" w:color="auto"/>
        <w:left w:val="none" w:sz="0" w:space="0" w:color="auto"/>
        <w:bottom w:val="none" w:sz="0" w:space="0" w:color="auto"/>
        <w:right w:val="none" w:sz="0" w:space="0" w:color="auto"/>
      </w:divBdr>
    </w:div>
    <w:div w:id="720131978">
      <w:bodyDiv w:val="1"/>
      <w:marLeft w:val="0"/>
      <w:marRight w:val="0"/>
      <w:marTop w:val="0"/>
      <w:marBottom w:val="0"/>
      <w:divBdr>
        <w:top w:val="none" w:sz="0" w:space="0" w:color="auto"/>
        <w:left w:val="none" w:sz="0" w:space="0" w:color="auto"/>
        <w:bottom w:val="none" w:sz="0" w:space="0" w:color="auto"/>
        <w:right w:val="none" w:sz="0" w:space="0" w:color="auto"/>
      </w:divBdr>
    </w:div>
    <w:div w:id="721949605">
      <w:bodyDiv w:val="1"/>
      <w:marLeft w:val="0"/>
      <w:marRight w:val="0"/>
      <w:marTop w:val="0"/>
      <w:marBottom w:val="0"/>
      <w:divBdr>
        <w:top w:val="none" w:sz="0" w:space="0" w:color="auto"/>
        <w:left w:val="none" w:sz="0" w:space="0" w:color="auto"/>
        <w:bottom w:val="none" w:sz="0" w:space="0" w:color="auto"/>
        <w:right w:val="none" w:sz="0" w:space="0" w:color="auto"/>
      </w:divBdr>
    </w:div>
    <w:div w:id="723913832">
      <w:bodyDiv w:val="1"/>
      <w:marLeft w:val="0"/>
      <w:marRight w:val="0"/>
      <w:marTop w:val="0"/>
      <w:marBottom w:val="0"/>
      <w:divBdr>
        <w:top w:val="none" w:sz="0" w:space="0" w:color="auto"/>
        <w:left w:val="none" w:sz="0" w:space="0" w:color="auto"/>
        <w:bottom w:val="none" w:sz="0" w:space="0" w:color="auto"/>
        <w:right w:val="none" w:sz="0" w:space="0" w:color="auto"/>
      </w:divBdr>
    </w:div>
    <w:div w:id="724255006">
      <w:bodyDiv w:val="1"/>
      <w:marLeft w:val="0"/>
      <w:marRight w:val="0"/>
      <w:marTop w:val="0"/>
      <w:marBottom w:val="0"/>
      <w:divBdr>
        <w:top w:val="none" w:sz="0" w:space="0" w:color="auto"/>
        <w:left w:val="none" w:sz="0" w:space="0" w:color="auto"/>
        <w:bottom w:val="none" w:sz="0" w:space="0" w:color="auto"/>
        <w:right w:val="none" w:sz="0" w:space="0" w:color="auto"/>
      </w:divBdr>
      <w:divsChild>
        <w:div w:id="1994747949">
          <w:marLeft w:val="480"/>
          <w:marRight w:val="0"/>
          <w:marTop w:val="0"/>
          <w:marBottom w:val="0"/>
          <w:divBdr>
            <w:top w:val="none" w:sz="0" w:space="0" w:color="auto"/>
            <w:left w:val="none" w:sz="0" w:space="0" w:color="auto"/>
            <w:bottom w:val="none" w:sz="0" w:space="0" w:color="auto"/>
            <w:right w:val="none" w:sz="0" w:space="0" w:color="auto"/>
          </w:divBdr>
        </w:div>
        <w:div w:id="554317247">
          <w:marLeft w:val="480"/>
          <w:marRight w:val="0"/>
          <w:marTop w:val="0"/>
          <w:marBottom w:val="0"/>
          <w:divBdr>
            <w:top w:val="none" w:sz="0" w:space="0" w:color="auto"/>
            <w:left w:val="none" w:sz="0" w:space="0" w:color="auto"/>
            <w:bottom w:val="none" w:sz="0" w:space="0" w:color="auto"/>
            <w:right w:val="none" w:sz="0" w:space="0" w:color="auto"/>
          </w:divBdr>
        </w:div>
        <w:div w:id="2094662580">
          <w:marLeft w:val="480"/>
          <w:marRight w:val="0"/>
          <w:marTop w:val="0"/>
          <w:marBottom w:val="0"/>
          <w:divBdr>
            <w:top w:val="none" w:sz="0" w:space="0" w:color="auto"/>
            <w:left w:val="none" w:sz="0" w:space="0" w:color="auto"/>
            <w:bottom w:val="none" w:sz="0" w:space="0" w:color="auto"/>
            <w:right w:val="none" w:sz="0" w:space="0" w:color="auto"/>
          </w:divBdr>
        </w:div>
        <w:div w:id="215555815">
          <w:marLeft w:val="480"/>
          <w:marRight w:val="0"/>
          <w:marTop w:val="0"/>
          <w:marBottom w:val="0"/>
          <w:divBdr>
            <w:top w:val="none" w:sz="0" w:space="0" w:color="auto"/>
            <w:left w:val="none" w:sz="0" w:space="0" w:color="auto"/>
            <w:bottom w:val="none" w:sz="0" w:space="0" w:color="auto"/>
            <w:right w:val="none" w:sz="0" w:space="0" w:color="auto"/>
          </w:divBdr>
        </w:div>
        <w:div w:id="57940740">
          <w:marLeft w:val="480"/>
          <w:marRight w:val="0"/>
          <w:marTop w:val="0"/>
          <w:marBottom w:val="0"/>
          <w:divBdr>
            <w:top w:val="none" w:sz="0" w:space="0" w:color="auto"/>
            <w:left w:val="none" w:sz="0" w:space="0" w:color="auto"/>
            <w:bottom w:val="none" w:sz="0" w:space="0" w:color="auto"/>
            <w:right w:val="none" w:sz="0" w:space="0" w:color="auto"/>
          </w:divBdr>
        </w:div>
        <w:div w:id="1702243290">
          <w:marLeft w:val="480"/>
          <w:marRight w:val="0"/>
          <w:marTop w:val="0"/>
          <w:marBottom w:val="0"/>
          <w:divBdr>
            <w:top w:val="none" w:sz="0" w:space="0" w:color="auto"/>
            <w:left w:val="none" w:sz="0" w:space="0" w:color="auto"/>
            <w:bottom w:val="none" w:sz="0" w:space="0" w:color="auto"/>
            <w:right w:val="none" w:sz="0" w:space="0" w:color="auto"/>
          </w:divBdr>
        </w:div>
        <w:div w:id="1564288789">
          <w:marLeft w:val="480"/>
          <w:marRight w:val="0"/>
          <w:marTop w:val="0"/>
          <w:marBottom w:val="0"/>
          <w:divBdr>
            <w:top w:val="none" w:sz="0" w:space="0" w:color="auto"/>
            <w:left w:val="none" w:sz="0" w:space="0" w:color="auto"/>
            <w:bottom w:val="none" w:sz="0" w:space="0" w:color="auto"/>
            <w:right w:val="none" w:sz="0" w:space="0" w:color="auto"/>
          </w:divBdr>
        </w:div>
        <w:div w:id="1815754006">
          <w:marLeft w:val="480"/>
          <w:marRight w:val="0"/>
          <w:marTop w:val="0"/>
          <w:marBottom w:val="0"/>
          <w:divBdr>
            <w:top w:val="none" w:sz="0" w:space="0" w:color="auto"/>
            <w:left w:val="none" w:sz="0" w:space="0" w:color="auto"/>
            <w:bottom w:val="none" w:sz="0" w:space="0" w:color="auto"/>
            <w:right w:val="none" w:sz="0" w:space="0" w:color="auto"/>
          </w:divBdr>
        </w:div>
        <w:div w:id="800809572">
          <w:marLeft w:val="480"/>
          <w:marRight w:val="0"/>
          <w:marTop w:val="0"/>
          <w:marBottom w:val="0"/>
          <w:divBdr>
            <w:top w:val="none" w:sz="0" w:space="0" w:color="auto"/>
            <w:left w:val="none" w:sz="0" w:space="0" w:color="auto"/>
            <w:bottom w:val="none" w:sz="0" w:space="0" w:color="auto"/>
            <w:right w:val="none" w:sz="0" w:space="0" w:color="auto"/>
          </w:divBdr>
        </w:div>
        <w:div w:id="1321499165">
          <w:marLeft w:val="480"/>
          <w:marRight w:val="0"/>
          <w:marTop w:val="0"/>
          <w:marBottom w:val="0"/>
          <w:divBdr>
            <w:top w:val="none" w:sz="0" w:space="0" w:color="auto"/>
            <w:left w:val="none" w:sz="0" w:space="0" w:color="auto"/>
            <w:bottom w:val="none" w:sz="0" w:space="0" w:color="auto"/>
            <w:right w:val="none" w:sz="0" w:space="0" w:color="auto"/>
          </w:divBdr>
        </w:div>
        <w:div w:id="1693065018">
          <w:marLeft w:val="480"/>
          <w:marRight w:val="0"/>
          <w:marTop w:val="0"/>
          <w:marBottom w:val="0"/>
          <w:divBdr>
            <w:top w:val="none" w:sz="0" w:space="0" w:color="auto"/>
            <w:left w:val="none" w:sz="0" w:space="0" w:color="auto"/>
            <w:bottom w:val="none" w:sz="0" w:space="0" w:color="auto"/>
            <w:right w:val="none" w:sz="0" w:space="0" w:color="auto"/>
          </w:divBdr>
        </w:div>
        <w:div w:id="400713577">
          <w:marLeft w:val="480"/>
          <w:marRight w:val="0"/>
          <w:marTop w:val="0"/>
          <w:marBottom w:val="0"/>
          <w:divBdr>
            <w:top w:val="none" w:sz="0" w:space="0" w:color="auto"/>
            <w:left w:val="none" w:sz="0" w:space="0" w:color="auto"/>
            <w:bottom w:val="none" w:sz="0" w:space="0" w:color="auto"/>
            <w:right w:val="none" w:sz="0" w:space="0" w:color="auto"/>
          </w:divBdr>
        </w:div>
        <w:div w:id="1087312103">
          <w:marLeft w:val="480"/>
          <w:marRight w:val="0"/>
          <w:marTop w:val="0"/>
          <w:marBottom w:val="0"/>
          <w:divBdr>
            <w:top w:val="none" w:sz="0" w:space="0" w:color="auto"/>
            <w:left w:val="none" w:sz="0" w:space="0" w:color="auto"/>
            <w:bottom w:val="none" w:sz="0" w:space="0" w:color="auto"/>
            <w:right w:val="none" w:sz="0" w:space="0" w:color="auto"/>
          </w:divBdr>
        </w:div>
        <w:div w:id="1993679871">
          <w:marLeft w:val="480"/>
          <w:marRight w:val="0"/>
          <w:marTop w:val="0"/>
          <w:marBottom w:val="0"/>
          <w:divBdr>
            <w:top w:val="none" w:sz="0" w:space="0" w:color="auto"/>
            <w:left w:val="none" w:sz="0" w:space="0" w:color="auto"/>
            <w:bottom w:val="none" w:sz="0" w:space="0" w:color="auto"/>
            <w:right w:val="none" w:sz="0" w:space="0" w:color="auto"/>
          </w:divBdr>
        </w:div>
        <w:div w:id="2083523200">
          <w:marLeft w:val="480"/>
          <w:marRight w:val="0"/>
          <w:marTop w:val="0"/>
          <w:marBottom w:val="0"/>
          <w:divBdr>
            <w:top w:val="none" w:sz="0" w:space="0" w:color="auto"/>
            <w:left w:val="none" w:sz="0" w:space="0" w:color="auto"/>
            <w:bottom w:val="none" w:sz="0" w:space="0" w:color="auto"/>
            <w:right w:val="none" w:sz="0" w:space="0" w:color="auto"/>
          </w:divBdr>
        </w:div>
        <w:div w:id="1352491840">
          <w:marLeft w:val="480"/>
          <w:marRight w:val="0"/>
          <w:marTop w:val="0"/>
          <w:marBottom w:val="0"/>
          <w:divBdr>
            <w:top w:val="none" w:sz="0" w:space="0" w:color="auto"/>
            <w:left w:val="none" w:sz="0" w:space="0" w:color="auto"/>
            <w:bottom w:val="none" w:sz="0" w:space="0" w:color="auto"/>
            <w:right w:val="none" w:sz="0" w:space="0" w:color="auto"/>
          </w:divBdr>
        </w:div>
        <w:div w:id="927539875">
          <w:marLeft w:val="480"/>
          <w:marRight w:val="0"/>
          <w:marTop w:val="0"/>
          <w:marBottom w:val="0"/>
          <w:divBdr>
            <w:top w:val="none" w:sz="0" w:space="0" w:color="auto"/>
            <w:left w:val="none" w:sz="0" w:space="0" w:color="auto"/>
            <w:bottom w:val="none" w:sz="0" w:space="0" w:color="auto"/>
            <w:right w:val="none" w:sz="0" w:space="0" w:color="auto"/>
          </w:divBdr>
        </w:div>
        <w:div w:id="1350565971">
          <w:marLeft w:val="480"/>
          <w:marRight w:val="0"/>
          <w:marTop w:val="0"/>
          <w:marBottom w:val="0"/>
          <w:divBdr>
            <w:top w:val="none" w:sz="0" w:space="0" w:color="auto"/>
            <w:left w:val="none" w:sz="0" w:space="0" w:color="auto"/>
            <w:bottom w:val="none" w:sz="0" w:space="0" w:color="auto"/>
            <w:right w:val="none" w:sz="0" w:space="0" w:color="auto"/>
          </w:divBdr>
        </w:div>
        <w:div w:id="2139180488">
          <w:marLeft w:val="480"/>
          <w:marRight w:val="0"/>
          <w:marTop w:val="0"/>
          <w:marBottom w:val="0"/>
          <w:divBdr>
            <w:top w:val="none" w:sz="0" w:space="0" w:color="auto"/>
            <w:left w:val="none" w:sz="0" w:space="0" w:color="auto"/>
            <w:bottom w:val="none" w:sz="0" w:space="0" w:color="auto"/>
            <w:right w:val="none" w:sz="0" w:space="0" w:color="auto"/>
          </w:divBdr>
        </w:div>
        <w:div w:id="258484858">
          <w:marLeft w:val="480"/>
          <w:marRight w:val="0"/>
          <w:marTop w:val="0"/>
          <w:marBottom w:val="0"/>
          <w:divBdr>
            <w:top w:val="none" w:sz="0" w:space="0" w:color="auto"/>
            <w:left w:val="none" w:sz="0" w:space="0" w:color="auto"/>
            <w:bottom w:val="none" w:sz="0" w:space="0" w:color="auto"/>
            <w:right w:val="none" w:sz="0" w:space="0" w:color="auto"/>
          </w:divBdr>
        </w:div>
      </w:divsChild>
    </w:div>
    <w:div w:id="724335400">
      <w:bodyDiv w:val="1"/>
      <w:marLeft w:val="0"/>
      <w:marRight w:val="0"/>
      <w:marTop w:val="0"/>
      <w:marBottom w:val="0"/>
      <w:divBdr>
        <w:top w:val="none" w:sz="0" w:space="0" w:color="auto"/>
        <w:left w:val="none" w:sz="0" w:space="0" w:color="auto"/>
        <w:bottom w:val="none" w:sz="0" w:space="0" w:color="auto"/>
        <w:right w:val="none" w:sz="0" w:space="0" w:color="auto"/>
      </w:divBdr>
    </w:div>
    <w:div w:id="725420903">
      <w:bodyDiv w:val="1"/>
      <w:marLeft w:val="0"/>
      <w:marRight w:val="0"/>
      <w:marTop w:val="0"/>
      <w:marBottom w:val="0"/>
      <w:divBdr>
        <w:top w:val="none" w:sz="0" w:space="0" w:color="auto"/>
        <w:left w:val="none" w:sz="0" w:space="0" w:color="auto"/>
        <w:bottom w:val="none" w:sz="0" w:space="0" w:color="auto"/>
        <w:right w:val="none" w:sz="0" w:space="0" w:color="auto"/>
      </w:divBdr>
    </w:div>
    <w:div w:id="726610972">
      <w:bodyDiv w:val="1"/>
      <w:marLeft w:val="0"/>
      <w:marRight w:val="0"/>
      <w:marTop w:val="0"/>
      <w:marBottom w:val="0"/>
      <w:divBdr>
        <w:top w:val="none" w:sz="0" w:space="0" w:color="auto"/>
        <w:left w:val="none" w:sz="0" w:space="0" w:color="auto"/>
        <w:bottom w:val="none" w:sz="0" w:space="0" w:color="auto"/>
        <w:right w:val="none" w:sz="0" w:space="0" w:color="auto"/>
      </w:divBdr>
    </w:div>
    <w:div w:id="726997498">
      <w:bodyDiv w:val="1"/>
      <w:marLeft w:val="0"/>
      <w:marRight w:val="0"/>
      <w:marTop w:val="0"/>
      <w:marBottom w:val="0"/>
      <w:divBdr>
        <w:top w:val="none" w:sz="0" w:space="0" w:color="auto"/>
        <w:left w:val="none" w:sz="0" w:space="0" w:color="auto"/>
        <w:bottom w:val="none" w:sz="0" w:space="0" w:color="auto"/>
        <w:right w:val="none" w:sz="0" w:space="0" w:color="auto"/>
      </w:divBdr>
    </w:div>
    <w:div w:id="727075103">
      <w:bodyDiv w:val="1"/>
      <w:marLeft w:val="0"/>
      <w:marRight w:val="0"/>
      <w:marTop w:val="0"/>
      <w:marBottom w:val="0"/>
      <w:divBdr>
        <w:top w:val="none" w:sz="0" w:space="0" w:color="auto"/>
        <w:left w:val="none" w:sz="0" w:space="0" w:color="auto"/>
        <w:bottom w:val="none" w:sz="0" w:space="0" w:color="auto"/>
        <w:right w:val="none" w:sz="0" w:space="0" w:color="auto"/>
      </w:divBdr>
    </w:div>
    <w:div w:id="727387688">
      <w:bodyDiv w:val="1"/>
      <w:marLeft w:val="0"/>
      <w:marRight w:val="0"/>
      <w:marTop w:val="0"/>
      <w:marBottom w:val="0"/>
      <w:divBdr>
        <w:top w:val="none" w:sz="0" w:space="0" w:color="auto"/>
        <w:left w:val="none" w:sz="0" w:space="0" w:color="auto"/>
        <w:bottom w:val="none" w:sz="0" w:space="0" w:color="auto"/>
        <w:right w:val="none" w:sz="0" w:space="0" w:color="auto"/>
      </w:divBdr>
    </w:div>
    <w:div w:id="727651410">
      <w:bodyDiv w:val="1"/>
      <w:marLeft w:val="0"/>
      <w:marRight w:val="0"/>
      <w:marTop w:val="0"/>
      <w:marBottom w:val="0"/>
      <w:divBdr>
        <w:top w:val="none" w:sz="0" w:space="0" w:color="auto"/>
        <w:left w:val="none" w:sz="0" w:space="0" w:color="auto"/>
        <w:bottom w:val="none" w:sz="0" w:space="0" w:color="auto"/>
        <w:right w:val="none" w:sz="0" w:space="0" w:color="auto"/>
      </w:divBdr>
    </w:div>
    <w:div w:id="728386168">
      <w:bodyDiv w:val="1"/>
      <w:marLeft w:val="0"/>
      <w:marRight w:val="0"/>
      <w:marTop w:val="0"/>
      <w:marBottom w:val="0"/>
      <w:divBdr>
        <w:top w:val="none" w:sz="0" w:space="0" w:color="auto"/>
        <w:left w:val="none" w:sz="0" w:space="0" w:color="auto"/>
        <w:bottom w:val="none" w:sz="0" w:space="0" w:color="auto"/>
        <w:right w:val="none" w:sz="0" w:space="0" w:color="auto"/>
      </w:divBdr>
    </w:div>
    <w:div w:id="728579101">
      <w:bodyDiv w:val="1"/>
      <w:marLeft w:val="0"/>
      <w:marRight w:val="0"/>
      <w:marTop w:val="0"/>
      <w:marBottom w:val="0"/>
      <w:divBdr>
        <w:top w:val="none" w:sz="0" w:space="0" w:color="auto"/>
        <w:left w:val="none" w:sz="0" w:space="0" w:color="auto"/>
        <w:bottom w:val="none" w:sz="0" w:space="0" w:color="auto"/>
        <w:right w:val="none" w:sz="0" w:space="0" w:color="auto"/>
      </w:divBdr>
    </w:div>
    <w:div w:id="730733004">
      <w:bodyDiv w:val="1"/>
      <w:marLeft w:val="0"/>
      <w:marRight w:val="0"/>
      <w:marTop w:val="0"/>
      <w:marBottom w:val="0"/>
      <w:divBdr>
        <w:top w:val="none" w:sz="0" w:space="0" w:color="auto"/>
        <w:left w:val="none" w:sz="0" w:space="0" w:color="auto"/>
        <w:bottom w:val="none" w:sz="0" w:space="0" w:color="auto"/>
        <w:right w:val="none" w:sz="0" w:space="0" w:color="auto"/>
      </w:divBdr>
    </w:div>
    <w:div w:id="731198030">
      <w:bodyDiv w:val="1"/>
      <w:marLeft w:val="0"/>
      <w:marRight w:val="0"/>
      <w:marTop w:val="0"/>
      <w:marBottom w:val="0"/>
      <w:divBdr>
        <w:top w:val="none" w:sz="0" w:space="0" w:color="auto"/>
        <w:left w:val="none" w:sz="0" w:space="0" w:color="auto"/>
        <w:bottom w:val="none" w:sz="0" w:space="0" w:color="auto"/>
        <w:right w:val="none" w:sz="0" w:space="0" w:color="auto"/>
      </w:divBdr>
    </w:div>
    <w:div w:id="731277165">
      <w:bodyDiv w:val="1"/>
      <w:marLeft w:val="0"/>
      <w:marRight w:val="0"/>
      <w:marTop w:val="0"/>
      <w:marBottom w:val="0"/>
      <w:divBdr>
        <w:top w:val="none" w:sz="0" w:space="0" w:color="auto"/>
        <w:left w:val="none" w:sz="0" w:space="0" w:color="auto"/>
        <w:bottom w:val="none" w:sz="0" w:space="0" w:color="auto"/>
        <w:right w:val="none" w:sz="0" w:space="0" w:color="auto"/>
      </w:divBdr>
    </w:div>
    <w:div w:id="731583793">
      <w:bodyDiv w:val="1"/>
      <w:marLeft w:val="0"/>
      <w:marRight w:val="0"/>
      <w:marTop w:val="0"/>
      <w:marBottom w:val="0"/>
      <w:divBdr>
        <w:top w:val="none" w:sz="0" w:space="0" w:color="auto"/>
        <w:left w:val="none" w:sz="0" w:space="0" w:color="auto"/>
        <w:bottom w:val="none" w:sz="0" w:space="0" w:color="auto"/>
        <w:right w:val="none" w:sz="0" w:space="0" w:color="auto"/>
      </w:divBdr>
    </w:div>
    <w:div w:id="733895847">
      <w:bodyDiv w:val="1"/>
      <w:marLeft w:val="0"/>
      <w:marRight w:val="0"/>
      <w:marTop w:val="0"/>
      <w:marBottom w:val="0"/>
      <w:divBdr>
        <w:top w:val="none" w:sz="0" w:space="0" w:color="auto"/>
        <w:left w:val="none" w:sz="0" w:space="0" w:color="auto"/>
        <w:bottom w:val="none" w:sz="0" w:space="0" w:color="auto"/>
        <w:right w:val="none" w:sz="0" w:space="0" w:color="auto"/>
      </w:divBdr>
    </w:div>
    <w:div w:id="734010599">
      <w:bodyDiv w:val="1"/>
      <w:marLeft w:val="0"/>
      <w:marRight w:val="0"/>
      <w:marTop w:val="0"/>
      <w:marBottom w:val="0"/>
      <w:divBdr>
        <w:top w:val="none" w:sz="0" w:space="0" w:color="auto"/>
        <w:left w:val="none" w:sz="0" w:space="0" w:color="auto"/>
        <w:bottom w:val="none" w:sz="0" w:space="0" w:color="auto"/>
        <w:right w:val="none" w:sz="0" w:space="0" w:color="auto"/>
      </w:divBdr>
    </w:div>
    <w:div w:id="734158480">
      <w:bodyDiv w:val="1"/>
      <w:marLeft w:val="0"/>
      <w:marRight w:val="0"/>
      <w:marTop w:val="0"/>
      <w:marBottom w:val="0"/>
      <w:divBdr>
        <w:top w:val="none" w:sz="0" w:space="0" w:color="auto"/>
        <w:left w:val="none" w:sz="0" w:space="0" w:color="auto"/>
        <w:bottom w:val="none" w:sz="0" w:space="0" w:color="auto"/>
        <w:right w:val="none" w:sz="0" w:space="0" w:color="auto"/>
      </w:divBdr>
    </w:div>
    <w:div w:id="734205679">
      <w:bodyDiv w:val="1"/>
      <w:marLeft w:val="0"/>
      <w:marRight w:val="0"/>
      <w:marTop w:val="0"/>
      <w:marBottom w:val="0"/>
      <w:divBdr>
        <w:top w:val="none" w:sz="0" w:space="0" w:color="auto"/>
        <w:left w:val="none" w:sz="0" w:space="0" w:color="auto"/>
        <w:bottom w:val="none" w:sz="0" w:space="0" w:color="auto"/>
        <w:right w:val="none" w:sz="0" w:space="0" w:color="auto"/>
      </w:divBdr>
    </w:div>
    <w:div w:id="734547576">
      <w:bodyDiv w:val="1"/>
      <w:marLeft w:val="0"/>
      <w:marRight w:val="0"/>
      <w:marTop w:val="0"/>
      <w:marBottom w:val="0"/>
      <w:divBdr>
        <w:top w:val="none" w:sz="0" w:space="0" w:color="auto"/>
        <w:left w:val="none" w:sz="0" w:space="0" w:color="auto"/>
        <w:bottom w:val="none" w:sz="0" w:space="0" w:color="auto"/>
        <w:right w:val="none" w:sz="0" w:space="0" w:color="auto"/>
      </w:divBdr>
    </w:div>
    <w:div w:id="734746288">
      <w:bodyDiv w:val="1"/>
      <w:marLeft w:val="0"/>
      <w:marRight w:val="0"/>
      <w:marTop w:val="0"/>
      <w:marBottom w:val="0"/>
      <w:divBdr>
        <w:top w:val="none" w:sz="0" w:space="0" w:color="auto"/>
        <w:left w:val="none" w:sz="0" w:space="0" w:color="auto"/>
        <w:bottom w:val="none" w:sz="0" w:space="0" w:color="auto"/>
        <w:right w:val="none" w:sz="0" w:space="0" w:color="auto"/>
      </w:divBdr>
    </w:div>
    <w:div w:id="736050687">
      <w:bodyDiv w:val="1"/>
      <w:marLeft w:val="0"/>
      <w:marRight w:val="0"/>
      <w:marTop w:val="0"/>
      <w:marBottom w:val="0"/>
      <w:divBdr>
        <w:top w:val="none" w:sz="0" w:space="0" w:color="auto"/>
        <w:left w:val="none" w:sz="0" w:space="0" w:color="auto"/>
        <w:bottom w:val="none" w:sz="0" w:space="0" w:color="auto"/>
        <w:right w:val="none" w:sz="0" w:space="0" w:color="auto"/>
      </w:divBdr>
    </w:div>
    <w:div w:id="736980335">
      <w:bodyDiv w:val="1"/>
      <w:marLeft w:val="0"/>
      <w:marRight w:val="0"/>
      <w:marTop w:val="0"/>
      <w:marBottom w:val="0"/>
      <w:divBdr>
        <w:top w:val="none" w:sz="0" w:space="0" w:color="auto"/>
        <w:left w:val="none" w:sz="0" w:space="0" w:color="auto"/>
        <w:bottom w:val="none" w:sz="0" w:space="0" w:color="auto"/>
        <w:right w:val="none" w:sz="0" w:space="0" w:color="auto"/>
      </w:divBdr>
    </w:div>
    <w:div w:id="740370699">
      <w:bodyDiv w:val="1"/>
      <w:marLeft w:val="0"/>
      <w:marRight w:val="0"/>
      <w:marTop w:val="0"/>
      <w:marBottom w:val="0"/>
      <w:divBdr>
        <w:top w:val="none" w:sz="0" w:space="0" w:color="auto"/>
        <w:left w:val="none" w:sz="0" w:space="0" w:color="auto"/>
        <w:bottom w:val="none" w:sz="0" w:space="0" w:color="auto"/>
        <w:right w:val="none" w:sz="0" w:space="0" w:color="auto"/>
      </w:divBdr>
    </w:div>
    <w:div w:id="740566378">
      <w:bodyDiv w:val="1"/>
      <w:marLeft w:val="0"/>
      <w:marRight w:val="0"/>
      <w:marTop w:val="0"/>
      <w:marBottom w:val="0"/>
      <w:divBdr>
        <w:top w:val="none" w:sz="0" w:space="0" w:color="auto"/>
        <w:left w:val="none" w:sz="0" w:space="0" w:color="auto"/>
        <w:bottom w:val="none" w:sz="0" w:space="0" w:color="auto"/>
        <w:right w:val="none" w:sz="0" w:space="0" w:color="auto"/>
      </w:divBdr>
    </w:div>
    <w:div w:id="740567432">
      <w:bodyDiv w:val="1"/>
      <w:marLeft w:val="0"/>
      <w:marRight w:val="0"/>
      <w:marTop w:val="0"/>
      <w:marBottom w:val="0"/>
      <w:divBdr>
        <w:top w:val="none" w:sz="0" w:space="0" w:color="auto"/>
        <w:left w:val="none" w:sz="0" w:space="0" w:color="auto"/>
        <w:bottom w:val="none" w:sz="0" w:space="0" w:color="auto"/>
        <w:right w:val="none" w:sz="0" w:space="0" w:color="auto"/>
      </w:divBdr>
    </w:div>
    <w:div w:id="740761852">
      <w:bodyDiv w:val="1"/>
      <w:marLeft w:val="0"/>
      <w:marRight w:val="0"/>
      <w:marTop w:val="0"/>
      <w:marBottom w:val="0"/>
      <w:divBdr>
        <w:top w:val="none" w:sz="0" w:space="0" w:color="auto"/>
        <w:left w:val="none" w:sz="0" w:space="0" w:color="auto"/>
        <w:bottom w:val="none" w:sz="0" w:space="0" w:color="auto"/>
        <w:right w:val="none" w:sz="0" w:space="0" w:color="auto"/>
      </w:divBdr>
    </w:div>
    <w:div w:id="743182578">
      <w:bodyDiv w:val="1"/>
      <w:marLeft w:val="0"/>
      <w:marRight w:val="0"/>
      <w:marTop w:val="0"/>
      <w:marBottom w:val="0"/>
      <w:divBdr>
        <w:top w:val="none" w:sz="0" w:space="0" w:color="auto"/>
        <w:left w:val="none" w:sz="0" w:space="0" w:color="auto"/>
        <w:bottom w:val="none" w:sz="0" w:space="0" w:color="auto"/>
        <w:right w:val="none" w:sz="0" w:space="0" w:color="auto"/>
      </w:divBdr>
    </w:div>
    <w:div w:id="745999399">
      <w:bodyDiv w:val="1"/>
      <w:marLeft w:val="0"/>
      <w:marRight w:val="0"/>
      <w:marTop w:val="0"/>
      <w:marBottom w:val="0"/>
      <w:divBdr>
        <w:top w:val="none" w:sz="0" w:space="0" w:color="auto"/>
        <w:left w:val="none" w:sz="0" w:space="0" w:color="auto"/>
        <w:bottom w:val="none" w:sz="0" w:space="0" w:color="auto"/>
        <w:right w:val="none" w:sz="0" w:space="0" w:color="auto"/>
      </w:divBdr>
    </w:div>
    <w:div w:id="746802074">
      <w:bodyDiv w:val="1"/>
      <w:marLeft w:val="0"/>
      <w:marRight w:val="0"/>
      <w:marTop w:val="0"/>
      <w:marBottom w:val="0"/>
      <w:divBdr>
        <w:top w:val="none" w:sz="0" w:space="0" w:color="auto"/>
        <w:left w:val="none" w:sz="0" w:space="0" w:color="auto"/>
        <w:bottom w:val="none" w:sz="0" w:space="0" w:color="auto"/>
        <w:right w:val="none" w:sz="0" w:space="0" w:color="auto"/>
      </w:divBdr>
    </w:div>
    <w:div w:id="747383110">
      <w:bodyDiv w:val="1"/>
      <w:marLeft w:val="0"/>
      <w:marRight w:val="0"/>
      <w:marTop w:val="0"/>
      <w:marBottom w:val="0"/>
      <w:divBdr>
        <w:top w:val="none" w:sz="0" w:space="0" w:color="auto"/>
        <w:left w:val="none" w:sz="0" w:space="0" w:color="auto"/>
        <w:bottom w:val="none" w:sz="0" w:space="0" w:color="auto"/>
        <w:right w:val="none" w:sz="0" w:space="0" w:color="auto"/>
      </w:divBdr>
    </w:div>
    <w:div w:id="748309809">
      <w:bodyDiv w:val="1"/>
      <w:marLeft w:val="0"/>
      <w:marRight w:val="0"/>
      <w:marTop w:val="0"/>
      <w:marBottom w:val="0"/>
      <w:divBdr>
        <w:top w:val="none" w:sz="0" w:space="0" w:color="auto"/>
        <w:left w:val="none" w:sz="0" w:space="0" w:color="auto"/>
        <w:bottom w:val="none" w:sz="0" w:space="0" w:color="auto"/>
        <w:right w:val="none" w:sz="0" w:space="0" w:color="auto"/>
      </w:divBdr>
    </w:div>
    <w:div w:id="750390603">
      <w:bodyDiv w:val="1"/>
      <w:marLeft w:val="0"/>
      <w:marRight w:val="0"/>
      <w:marTop w:val="0"/>
      <w:marBottom w:val="0"/>
      <w:divBdr>
        <w:top w:val="none" w:sz="0" w:space="0" w:color="auto"/>
        <w:left w:val="none" w:sz="0" w:space="0" w:color="auto"/>
        <w:bottom w:val="none" w:sz="0" w:space="0" w:color="auto"/>
        <w:right w:val="none" w:sz="0" w:space="0" w:color="auto"/>
      </w:divBdr>
    </w:div>
    <w:div w:id="751898162">
      <w:bodyDiv w:val="1"/>
      <w:marLeft w:val="0"/>
      <w:marRight w:val="0"/>
      <w:marTop w:val="0"/>
      <w:marBottom w:val="0"/>
      <w:divBdr>
        <w:top w:val="none" w:sz="0" w:space="0" w:color="auto"/>
        <w:left w:val="none" w:sz="0" w:space="0" w:color="auto"/>
        <w:bottom w:val="none" w:sz="0" w:space="0" w:color="auto"/>
        <w:right w:val="none" w:sz="0" w:space="0" w:color="auto"/>
      </w:divBdr>
    </w:div>
    <w:div w:id="751969252">
      <w:bodyDiv w:val="1"/>
      <w:marLeft w:val="0"/>
      <w:marRight w:val="0"/>
      <w:marTop w:val="0"/>
      <w:marBottom w:val="0"/>
      <w:divBdr>
        <w:top w:val="none" w:sz="0" w:space="0" w:color="auto"/>
        <w:left w:val="none" w:sz="0" w:space="0" w:color="auto"/>
        <w:bottom w:val="none" w:sz="0" w:space="0" w:color="auto"/>
        <w:right w:val="none" w:sz="0" w:space="0" w:color="auto"/>
      </w:divBdr>
    </w:div>
    <w:div w:id="752512637">
      <w:bodyDiv w:val="1"/>
      <w:marLeft w:val="0"/>
      <w:marRight w:val="0"/>
      <w:marTop w:val="0"/>
      <w:marBottom w:val="0"/>
      <w:divBdr>
        <w:top w:val="none" w:sz="0" w:space="0" w:color="auto"/>
        <w:left w:val="none" w:sz="0" w:space="0" w:color="auto"/>
        <w:bottom w:val="none" w:sz="0" w:space="0" w:color="auto"/>
        <w:right w:val="none" w:sz="0" w:space="0" w:color="auto"/>
      </w:divBdr>
    </w:div>
    <w:div w:id="753209248">
      <w:bodyDiv w:val="1"/>
      <w:marLeft w:val="0"/>
      <w:marRight w:val="0"/>
      <w:marTop w:val="0"/>
      <w:marBottom w:val="0"/>
      <w:divBdr>
        <w:top w:val="none" w:sz="0" w:space="0" w:color="auto"/>
        <w:left w:val="none" w:sz="0" w:space="0" w:color="auto"/>
        <w:bottom w:val="none" w:sz="0" w:space="0" w:color="auto"/>
        <w:right w:val="none" w:sz="0" w:space="0" w:color="auto"/>
      </w:divBdr>
    </w:div>
    <w:div w:id="753820831">
      <w:bodyDiv w:val="1"/>
      <w:marLeft w:val="0"/>
      <w:marRight w:val="0"/>
      <w:marTop w:val="0"/>
      <w:marBottom w:val="0"/>
      <w:divBdr>
        <w:top w:val="none" w:sz="0" w:space="0" w:color="auto"/>
        <w:left w:val="none" w:sz="0" w:space="0" w:color="auto"/>
        <w:bottom w:val="none" w:sz="0" w:space="0" w:color="auto"/>
        <w:right w:val="none" w:sz="0" w:space="0" w:color="auto"/>
      </w:divBdr>
    </w:div>
    <w:div w:id="754933914">
      <w:bodyDiv w:val="1"/>
      <w:marLeft w:val="0"/>
      <w:marRight w:val="0"/>
      <w:marTop w:val="0"/>
      <w:marBottom w:val="0"/>
      <w:divBdr>
        <w:top w:val="none" w:sz="0" w:space="0" w:color="auto"/>
        <w:left w:val="none" w:sz="0" w:space="0" w:color="auto"/>
        <w:bottom w:val="none" w:sz="0" w:space="0" w:color="auto"/>
        <w:right w:val="none" w:sz="0" w:space="0" w:color="auto"/>
      </w:divBdr>
    </w:div>
    <w:div w:id="756487886">
      <w:bodyDiv w:val="1"/>
      <w:marLeft w:val="0"/>
      <w:marRight w:val="0"/>
      <w:marTop w:val="0"/>
      <w:marBottom w:val="0"/>
      <w:divBdr>
        <w:top w:val="none" w:sz="0" w:space="0" w:color="auto"/>
        <w:left w:val="none" w:sz="0" w:space="0" w:color="auto"/>
        <w:bottom w:val="none" w:sz="0" w:space="0" w:color="auto"/>
        <w:right w:val="none" w:sz="0" w:space="0" w:color="auto"/>
      </w:divBdr>
    </w:div>
    <w:div w:id="761295695">
      <w:bodyDiv w:val="1"/>
      <w:marLeft w:val="0"/>
      <w:marRight w:val="0"/>
      <w:marTop w:val="0"/>
      <w:marBottom w:val="0"/>
      <w:divBdr>
        <w:top w:val="none" w:sz="0" w:space="0" w:color="auto"/>
        <w:left w:val="none" w:sz="0" w:space="0" w:color="auto"/>
        <w:bottom w:val="none" w:sz="0" w:space="0" w:color="auto"/>
        <w:right w:val="none" w:sz="0" w:space="0" w:color="auto"/>
      </w:divBdr>
    </w:div>
    <w:div w:id="761485708">
      <w:bodyDiv w:val="1"/>
      <w:marLeft w:val="0"/>
      <w:marRight w:val="0"/>
      <w:marTop w:val="0"/>
      <w:marBottom w:val="0"/>
      <w:divBdr>
        <w:top w:val="none" w:sz="0" w:space="0" w:color="auto"/>
        <w:left w:val="none" w:sz="0" w:space="0" w:color="auto"/>
        <w:bottom w:val="none" w:sz="0" w:space="0" w:color="auto"/>
        <w:right w:val="none" w:sz="0" w:space="0" w:color="auto"/>
      </w:divBdr>
    </w:div>
    <w:div w:id="761486175">
      <w:bodyDiv w:val="1"/>
      <w:marLeft w:val="0"/>
      <w:marRight w:val="0"/>
      <w:marTop w:val="0"/>
      <w:marBottom w:val="0"/>
      <w:divBdr>
        <w:top w:val="none" w:sz="0" w:space="0" w:color="auto"/>
        <w:left w:val="none" w:sz="0" w:space="0" w:color="auto"/>
        <w:bottom w:val="none" w:sz="0" w:space="0" w:color="auto"/>
        <w:right w:val="none" w:sz="0" w:space="0" w:color="auto"/>
      </w:divBdr>
    </w:div>
    <w:div w:id="762531596">
      <w:bodyDiv w:val="1"/>
      <w:marLeft w:val="0"/>
      <w:marRight w:val="0"/>
      <w:marTop w:val="0"/>
      <w:marBottom w:val="0"/>
      <w:divBdr>
        <w:top w:val="none" w:sz="0" w:space="0" w:color="auto"/>
        <w:left w:val="none" w:sz="0" w:space="0" w:color="auto"/>
        <w:bottom w:val="none" w:sz="0" w:space="0" w:color="auto"/>
        <w:right w:val="none" w:sz="0" w:space="0" w:color="auto"/>
      </w:divBdr>
    </w:div>
    <w:div w:id="763305428">
      <w:bodyDiv w:val="1"/>
      <w:marLeft w:val="0"/>
      <w:marRight w:val="0"/>
      <w:marTop w:val="0"/>
      <w:marBottom w:val="0"/>
      <w:divBdr>
        <w:top w:val="none" w:sz="0" w:space="0" w:color="auto"/>
        <w:left w:val="none" w:sz="0" w:space="0" w:color="auto"/>
        <w:bottom w:val="none" w:sz="0" w:space="0" w:color="auto"/>
        <w:right w:val="none" w:sz="0" w:space="0" w:color="auto"/>
      </w:divBdr>
    </w:div>
    <w:div w:id="763839701">
      <w:bodyDiv w:val="1"/>
      <w:marLeft w:val="0"/>
      <w:marRight w:val="0"/>
      <w:marTop w:val="0"/>
      <w:marBottom w:val="0"/>
      <w:divBdr>
        <w:top w:val="none" w:sz="0" w:space="0" w:color="auto"/>
        <w:left w:val="none" w:sz="0" w:space="0" w:color="auto"/>
        <w:bottom w:val="none" w:sz="0" w:space="0" w:color="auto"/>
        <w:right w:val="none" w:sz="0" w:space="0" w:color="auto"/>
      </w:divBdr>
    </w:div>
    <w:div w:id="765348842">
      <w:bodyDiv w:val="1"/>
      <w:marLeft w:val="0"/>
      <w:marRight w:val="0"/>
      <w:marTop w:val="0"/>
      <w:marBottom w:val="0"/>
      <w:divBdr>
        <w:top w:val="none" w:sz="0" w:space="0" w:color="auto"/>
        <w:left w:val="none" w:sz="0" w:space="0" w:color="auto"/>
        <w:bottom w:val="none" w:sz="0" w:space="0" w:color="auto"/>
        <w:right w:val="none" w:sz="0" w:space="0" w:color="auto"/>
      </w:divBdr>
    </w:div>
    <w:div w:id="766342305">
      <w:bodyDiv w:val="1"/>
      <w:marLeft w:val="0"/>
      <w:marRight w:val="0"/>
      <w:marTop w:val="0"/>
      <w:marBottom w:val="0"/>
      <w:divBdr>
        <w:top w:val="none" w:sz="0" w:space="0" w:color="auto"/>
        <w:left w:val="none" w:sz="0" w:space="0" w:color="auto"/>
        <w:bottom w:val="none" w:sz="0" w:space="0" w:color="auto"/>
        <w:right w:val="none" w:sz="0" w:space="0" w:color="auto"/>
      </w:divBdr>
    </w:div>
    <w:div w:id="769547370">
      <w:bodyDiv w:val="1"/>
      <w:marLeft w:val="0"/>
      <w:marRight w:val="0"/>
      <w:marTop w:val="0"/>
      <w:marBottom w:val="0"/>
      <w:divBdr>
        <w:top w:val="none" w:sz="0" w:space="0" w:color="auto"/>
        <w:left w:val="none" w:sz="0" w:space="0" w:color="auto"/>
        <w:bottom w:val="none" w:sz="0" w:space="0" w:color="auto"/>
        <w:right w:val="none" w:sz="0" w:space="0" w:color="auto"/>
      </w:divBdr>
    </w:div>
    <w:div w:id="769853370">
      <w:bodyDiv w:val="1"/>
      <w:marLeft w:val="0"/>
      <w:marRight w:val="0"/>
      <w:marTop w:val="0"/>
      <w:marBottom w:val="0"/>
      <w:divBdr>
        <w:top w:val="none" w:sz="0" w:space="0" w:color="auto"/>
        <w:left w:val="none" w:sz="0" w:space="0" w:color="auto"/>
        <w:bottom w:val="none" w:sz="0" w:space="0" w:color="auto"/>
        <w:right w:val="none" w:sz="0" w:space="0" w:color="auto"/>
      </w:divBdr>
    </w:div>
    <w:div w:id="770399187">
      <w:bodyDiv w:val="1"/>
      <w:marLeft w:val="0"/>
      <w:marRight w:val="0"/>
      <w:marTop w:val="0"/>
      <w:marBottom w:val="0"/>
      <w:divBdr>
        <w:top w:val="none" w:sz="0" w:space="0" w:color="auto"/>
        <w:left w:val="none" w:sz="0" w:space="0" w:color="auto"/>
        <w:bottom w:val="none" w:sz="0" w:space="0" w:color="auto"/>
        <w:right w:val="none" w:sz="0" w:space="0" w:color="auto"/>
      </w:divBdr>
    </w:div>
    <w:div w:id="771244060">
      <w:bodyDiv w:val="1"/>
      <w:marLeft w:val="0"/>
      <w:marRight w:val="0"/>
      <w:marTop w:val="0"/>
      <w:marBottom w:val="0"/>
      <w:divBdr>
        <w:top w:val="none" w:sz="0" w:space="0" w:color="auto"/>
        <w:left w:val="none" w:sz="0" w:space="0" w:color="auto"/>
        <w:bottom w:val="none" w:sz="0" w:space="0" w:color="auto"/>
        <w:right w:val="none" w:sz="0" w:space="0" w:color="auto"/>
      </w:divBdr>
    </w:div>
    <w:div w:id="773135149">
      <w:bodyDiv w:val="1"/>
      <w:marLeft w:val="0"/>
      <w:marRight w:val="0"/>
      <w:marTop w:val="0"/>
      <w:marBottom w:val="0"/>
      <w:divBdr>
        <w:top w:val="none" w:sz="0" w:space="0" w:color="auto"/>
        <w:left w:val="none" w:sz="0" w:space="0" w:color="auto"/>
        <w:bottom w:val="none" w:sz="0" w:space="0" w:color="auto"/>
        <w:right w:val="none" w:sz="0" w:space="0" w:color="auto"/>
      </w:divBdr>
    </w:div>
    <w:div w:id="773400546">
      <w:bodyDiv w:val="1"/>
      <w:marLeft w:val="0"/>
      <w:marRight w:val="0"/>
      <w:marTop w:val="0"/>
      <w:marBottom w:val="0"/>
      <w:divBdr>
        <w:top w:val="none" w:sz="0" w:space="0" w:color="auto"/>
        <w:left w:val="none" w:sz="0" w:space="0" w:color="auto"/>
        <w:bottom w:val="none" w:sz="0" w:space="0" w:color="auto"/>
        <w:right w:val="none" w:sz="0" w:space="0" w:color="auto"/>
      </w:divBdr>
    </w:div>
    <w:div w:id="773865848">
      <w:bodyDiv w:val="1"/>
      <w:marLeft w:val="0"/>
      <w:marRight w:val="0"/>
      <w:marTop w:val="0"/>
      <w:marBottom w:val="0"/>
      <w:divBdr>
        <w:top w:val="none" w:sz="0" w:space="0" w:color="auto"/>
        <w:left w:val="none" w:sz="0" w:space="0" w:color="auto"/>
        <w:bottom w:val="none" w:sz="0" w:space="0" w:color="auto"/>
        <w:right w:val="none" w:sz="0" w:space="0" w:color="auto"/>
      </w:divBdr>
    </w:div>
    <w:div w:id="773937479">
      <w:bodyDiv w:val="1"/>
      <w:marLeft w:val="0"/>
      <w:marRight w:val="0"/>
      <w:marTop w:val="0"/>
      <w:marBottom w:val="0"/>
      <w:divBdr>
        <w:top w:val="none" w:sz="0" w:space="0" w:color="auto"/>
        <w:left w:val="none" w:sz="0" w:space="0" w:color="auto"/>
        <w:bottom w:val="none" w:sz="0" w:space="0" w:color="auto"/>
        <w:right w:val="none" w:sz="0" w:space="0" w:color="auto"/>
      </w:divBdr>
    </w:div>
    <w:div w:id="776020763">
      <w:bodyDiv w:val="1"/>
      <w:marLeft w:val="0"/>
      <w:marRight w:val="0"/>
      <w:marTop w:val="0"/>
      <w:marBottom w:val="0"/>
      <w:divBdr>
        <w:top w:val="none" w:sz="0" w:space="0" w:color="auto"/>
        <w:left w:val="none" w:sz="0" w:space="0" w:color="auto"/>
        <w:bottom w:val="none" w:sz="0" w:space="0" w:color="auto"/>
        <w:right w:val="none" w:sz="0" w:space="0" w:color="auto"/>
      </w:divBdr>
    </w:div>
    <w:div w:id="777485814">
      <w:bodyDiv w:val="1"/>
      <w:marLeft w:val="0"/>
      <w:marRight w:val="0"/>
      <w:marTop w:val="0"/>
      <w:marBottom w:val="0"/>
      <w:divBdr>
        <w:top w:val="none" w:sz="0" w:space="0" w:color="auto"/>
        <w:left w:val="none" w:sz="0" w:space="0" w:color="auto"/>
        <w:bottom w:val="none" w:sz="0" w:space="0" w:color="auto"/>
        <w:right w:val="none" w:sz="0" w:space="0" w:color="auto"/>
      </w:divBdr>
      <w:divsChild>
        <w:div w:id="459689896">
          <w:marLeft w:val="480"/>
          <w:marRight w:val="0"/>
          <w:marTop w:val="0"/>
          <w:marBottom w:val="0"/>
          <w:divBdr>
            <w:top w:val="none" w:sz="0" w:space="0" w:color="auto"/>
            <w:left w:val="none" w:sz="0" w:space="0" w:color="auto"/>
            <w:bottom w:val="none" w:sz="0" w:space="0" w:color="auto"/>
            <w:right w:val="none" w:sz="0" w:space="0" w:color="auto"/>
          </w:divBdr>
        </w:div>
        <w:div w:id="1913931321">
          <w:marLeft w:val="480"/>
          <w:marRight w:val="0"/>
          <w:marTop w:val="0"/>
          <w:marBottom w:val="0"/>
          <w:divBdr>
            <w:top w:val="none" w:sz="0" w:space="0" w:color="auto"/>
            <w:left w:val="none" w:sz="0" w:space="0" w:color="auto"/>
            <w:bottom w:val="none" w:sz="0" w:space="0" w:color="auto"/>
            <w:right w:val="none" w:sz="0" w:space="0" w:color="auto"/>
          </w:divBdr>
        </w:div>
        <w:div w:id="133185494">
          <w:marLeft w:val="480"/>
          <w:marRight w:val="0"/>
          <w:marTop w:val="0"/>
          <w:marBottom w:val="0"/>
          <w:divBdr>
            <w:top w:val="none" w:sz="0" w:space="0" w:color="auto"/>
            <w:left w:val="none" w:sz="0" w:space="0" w:color="auto"/>
            <w:bottom w:val="none" w:sz="0" w:space="0" w:color="auto"/>
            <w:right w:val="none" w:sz="0" w:space="0" w:color="auto"/>
          </w:divBdr>
        </w:div>
        <w:div w:id="373122501">
          <w:marLeft w:val="480"/>
          <w:marRight w:val="0"/>
          <w:marTop w:val="0"/>
          <w:marBottom w:val="0"/>
          <w:divBdr>
            <w:top w:val="none" w:sz="0" w:space="0" w:color="auto"/>
            <w:left w:val="none" w:sz="0" w:space="0" w:color="auto"/>
            <w:bottom w:val="none" w:sz="0" w:space="0" w:color="auto"/>
            <w:right w:val="none" w:sz="0" w:space="0" w:color="auto"/>
          </w:divBdr>
        </w:div>
        <w:div w:id="1302230905">
          <w:marLeft w:val="480"/>
          <w:marRight w:val="0"/>
          <w:marTop w:val="0"/>
          <w:marBottom w:val="0"/>
          <w:divBdr>
            <w:top w:val="none" w:sz="0" w:space="0" w:color="auto"/>
            <w:left w:val="none" w:sz="0" w:space="0" w:color="auto"/>
            <w:bottom w:val="none" w:sz="0" w:space="0" w:color="auto"/>
            <w:right w:val="none" w:sz="0" w:space="0" w:color="auto"/>
          </w:divBdr>
        </w:div>
        <w:div w:id="92096687">
          <w:marLeft w:val="480"/>
          <w:marRight w:val="0"/>
          <w:marTop w:val="0"/>
          <w:marBottom w:val="0"/>
          <w:divBdr>
            <w:top w:val="none" w:sz="0" w:space="0" w:color="auto"/>
            <w:left w:val="none" w:sz="0" w:space="0" w:color="auto"/>
            <w:bottom w:val="none" w:sz="0" w:space="0" w:color="auto"/>
            <w:right w:val="none" w:sz="0" w:space="0" w:color="auto"/>
          </w:divBdr>
        </w:div>
        <w:div w:id="77603481">
          <w:marLeft w:val="480"/>
          <w:marRight w:val="0"/>
          <w:marTop w:val="0"/>
          <w:marBottom w:val="0"/>
          <w:divBdr>
            <w:top w:val="none" w:sz="0" w:space="0" w:color="auto"/>
            <w:left w:val="none" w:sz="0" w:space="0" w:color="auto"/>
            <w:bottom w:val="none" w:sz="0" w:space="0" w:color="auto"/>
            <w:right w:val="none" w:sz="0" w:space="0" w:color="auto"/>
          </w:divBdr>
        </w:div>
        <w:div w:id="1819298721">
          <w:marLeft w:val="480"/>
          <w:marRight w:val="0"/>
          <w:marTop w:val="0"/>
          <w:marBottom w:val="0"/>
          <w:divBdr>
            <w:top w:val="none" w:sz="0" w:space="0" w:color="auto"/>
            <w:left w:val="none" w:sz="0" w:space="0" w:color="auto"/>
            <w:bottom w:val="none" w:sz="0" w:space="0" w:color="auto"/>
            <w:right w:val="none" w:sz="0" w:space="0" w:color="auto"/>
          </w:divBdr>
        </w:div>
        <w:div w:id="1904559555">
          <w:marLeft w:val="480"/>
          <w:marRight w:val="0"/>
          <w:marTop w:val="0"/>
          <w:marBottom w:val="0"/>
          <w:divBdr>
            <w:top w:val="none" w:sz="0" w:space="0" w:color="auto"/>
            <w:left w:val="none" w:sz="0" w:space="0" w:color="auto"/>
            <w:bottom w:val="none" w:sz="0" w:space="0" w:color="auto"/>
            <w:right w:val="none" w:sz="0" w:space="0" w:color="auto"/>
          </w:divBdr>
        </w:div>
        <w:div w:id="1566332608">
          <w:marLeft w:val="480"/>
          <w:marRight w:val="0"/>
          <w:marTop w:val="0"/>
          <w:marBottom w:val="0"/>
          <w:divBdr>
            <w:top w:val="none" w:sz="0" w:space="0" w:color="auto"/>
            <w:left w:val="none" w:sz="0" w:space="0" w:color="auto"/>
            <w:bottom w:val="none" w:sz="0" w:space="0" w:color="auto"/>
            <w:right w:val="none" w:sz="0" w:space="0" w:color="auto"/>
          </w:divBdr>
        </w:div>
        <w:div w:id="500438702">
          <w:marLeft w:val="480"/>
          <w:marRight w:val="0"/>
          <w:marTop w:val="0"/>
          <w:marBottom w:val="0"/>
          <w:divBdr>
            <w:top w:val="none" w:sz="0" w:space="0" w:color="auto"/>
            <w:left w:val="none" w:sz="0" w:space="0" w:color="auto"/>
            <w:bottom w:val="none" w:sz="0" w:space="0" w:color="auto"/>
            <w:right w:val="none" w:sz="0" w:space="0" w:color="auto"/>
          </w:divBdr>
        </w:div>
        <w:div w:id="474567858">
          <w:marLeft w:val="480"/>
          <w:marRight w:val="0"/>
          <w:marTop w:val="0"/>
          <w:marBottom w:val="0"/>
          <w:divBdr>
            <w:top w:val="none" w:sz="0" w:space="0" w:color="auto"/>
            <w:left w:val="none" w:sz="0" w:space="0" w:color="auto"/>
            <w:bottom w:val="none" w:sz="0" w:space="0" w:color="auto"/>
            <w:right w:val="none" w:sz="0" w:space="0" w:color="auto"/>
          </w:divBdr>
        </w:div>
        <w:div w:id="1671369111">
          <w:marLeft w:val="480"/>
          <w:marRight w:val="0"/>
          <w:marTop w:val="0"/>
          <w:marBottom w:val="0"/>
          <w:divBdr>
            <w:top w:val="none" w:sz="0" w:space="0" w:color="auto"/>
            <w:left w:val="none" w:sz="0" w:space="0" w:color="auto"/>
            <w:bottom w:val="none" w:sz="0" w:space="0" w:color="auto"/>
            <w:right w:val="none" w:sz="0" w:space="0" w:color="auto"/>
          </w:divBdr>
        </w:div>
        <w:div w:id="1310787580">
          <w:marLeft w:val="480"/>
          <w:marRight w:val="0"/>
          <w:marTop w:val="0"/>
          <w:marBottom w:val="0"/>
          <w:divBdr>
            <w:top w:val="none" w:sz="0" w:space="0" w:color="auto"/>
            <w:left w:val="none" w:sz="0" w:space="0" w:color="auto"/>
            <w:bottom w:val="none" w:sz="0" w:space="0" w:color="auto"/>
            <w:right w:val="none" w:sz="0" w:space="0" w:color="auto"/>
          </w:divBdr>
        </w:div>
        <w:div w:id="1223710402">
          <w:marLeft w:val="480"/>
          <w:marRight w:val="0"/>
          <w:marTop w:val="0"/>
          <w:marBottom w:val="0"/>
          <w:divBdr>
            <w:top w:val="none" w:sz="0" w:space="0" w:color="auto"/>
            <w:left w:val="none" w:sz="0" w:space="0" w:color="auto"/>
            <w:bottom w:val="none" w:sz="0" w:space="0" w:color="auto"/>
            <w:right w:val="none" w:sz="0" w:space="0" w:color="auto"/>
          </w:divBdr>
        </w:div>
        <w:div w:id="59720472">
          <w:marLeft w:val="480"/>
          <w:marRight w:val="0"/>
          <w:marTop w:val="0"/>
          <w:marBottom w:val="0"/>
          <w:divBdr>
            <w:top w:val="none" w:sz="0" w:space="0" w:color="auto"/>
            <w:left w:val="none" w:sz="0" w:space="0" w:color="auto"/>
            <w:bottom w:val="none" w:sz="0" w:space="0" w:color="auto"/>
            <w:right w:val="none" w:sz="0" w:space="0" w:color="auto"/>
          </w:divBdr>
        </w:div>
        <w:div w:id="2141993486">
          <w:marLeft w:val="480"/>
          <w:marRight w:val="0"/>
          <w:marTop w:val="0"/>
          <w:marBottom w:val="0"/>
          <w:divBdr>
            <w:top w:val="none" w:sz="0" w:space="0" w:color="auto"/>
            <w:left w:val="none" w:sz="0" w:space="0" w:color="auto"/>
            <w:bottom w:val="none" w:sz="0" w:space="0" w:color="auto"/>
            <w:right w:val="none" w:sz="0" w:space="0" w:color="auto"/>
          </w:divBdr>
        </w:div>
        <w:div w:id="859856570">
          <w:marLeft w:val="480"/>
          <w:marRight w:val="0"/>
          <w:marTop w:val="0"/>
          <w:marBottom w:val="0"/>
          <w:divBdr>
            <w:top w:val="none" w:sz="0" w:space="0" w:color="auto"/>
            <w:left w:val="none" w:sz="0" w:space="0" w:color="auto"/>
            <w:bottom w:val="none" w:sz="0" w:space="0" w:color="auto"/>
            <w:right w:val="none" w:sz="0" w:space="0" w:color="auto"/>
          </w:divBdr>
        </w:div>
        <w:div w:id="943923307">
          <w:marLeft w:val="480"/>
          <w:marRight w:val="0"/>
          <w:marTop w:val="0"/>
          <w:marBottom w:val="0"/>
          <w:divBdr>
            <w:top w:val="none" w:sz="0" w:space="0" w:color="auto"/>
            <w:left w:val="none" w:sz="0" w:space="0" w:color="auto"/>
            <w:bottom w:val="none" w:sz="0" w:space="0" w:color="auto"/>
            <w:right w:val="none" w:sz="0" w:space="0" w:color="auto"/>
          </w:divBdr>
        </w:div>
        <w:div w:id="858473292">
          <w:marLeft w:val="480"/>
          <w:marRight w:val="0"/>
          <w:marTop w:val="0"/>
          <w:marBottom w:val="0"/>
          <w:divBdr>
            <w:top w:val="none" w:sz="0" w:space="0" w:color="auto"/>
            <w:left w:val="none" w:sz="0" w:space="0" w:color="auto"/>
            <w:bottom w:val="none" w:sz="0" w:space="0" w:color="auto"/>
            <w:right w:val="none" w:sz="0" w:space="0" w:color="auto"/>
          </w:divBdr>
        </w:div>
        <w:div w:id="1607038103">
          <w:marLeft w:val="480"/>
          <w:marRight w:val="0"/>
          <w:marTop w:val="0"/>
          <w:marBottom w:val="0"/>
          <w:divBdr>
            <w:top w:val="none" w:sz="0" w:space="0" w:color="auto"/>
            <w:left w:val="none" w:sz="0" w:space="0" w:color="auto"/>
            <w:bottom w:val="none" w:sz="0" w:space="0" w:color="auto"/>
            <w:right w:val="none" w:sz="0" w:space="0" w:color="auto"/>
          </w:divBdr>
        </w:div>
        <w:div w:id="1663775840">
          <w:marLeft w:val="480"/>
          <w:marRight w:val="0"/>
          <w:marTop w:val="0"/>
          <w:marBottom w:val="0"/>
          <w:divBdr>
            <w:top w:val="none" w:sz="0" w:space="0" w:color="auto"/>
            <w:left w:val="none" w:sz="0" w:space="0" w:color="auto"/>
            <w:bottom w:val="none" w:sz="0" w:space="0" w:color="auto"/>
            <w:right w:val="none" w:sz="0" w:space="0" w:color="auto"/>
          </w:divBdr>
        </w:div>
        <w:div w:id="1460031921">
          <w:marLeft w:val="480"/>
          <w:marRight w:val="0"/>
          <w:marTop w:val="0"/>
          <w:marBottom w:val="0"/>
          <w:divBdr>
            <w:top w:val="none" w:sz="0" w:space="0" w:color="auto"/>
            <w:left w:val="none" w:sz="0" w:space="0" w:color="auto"/>
            <w:bottom w:val="none" w:sz="0" w:space="0" w:color="auto"/>
            <w:right w:val="none" w:sz="0" w:space="0" w:color="auto"/>
          </w:divBdr>
        </w:div>
        <w:div w:id="295835709">
          <w:marLeft w:val="480"/>
          <w:marRight w:val="0"/>
          <w:marTop w:val="0"/>
          <w:marBottom w:val="0"/>
          <w:divBdr>
            <w:top w:val="none" w:sz="0" w:space="0" w:color="auto"/>
            <w:left w:val="none" w:sz="0" w:space="0" w:color="auto"/>
            <w:bottom w:val="none" w:sz="0" w:space="0" w:color="auto"/>
            <w:right w:val="none" w:sz="0" w:space="0" w:color="auto"/>
          </w:divBdr>
        </w:div>
        <w:div w:id="1827358190">
          <w:marLeft w:val="480"/>
          <w:marRight w:val="0"/>
          <w:marTop w:val="0"/>
          <w:marBottom w:val="0"/>
          <w:divBdr>
            <w:top w:val="none" w:sz="0" w:space="0" w:color="auto"/>
            <w:left w:val="none" w:sz="0" w:space="0" w:color="auto"/>
            <w:bottom w:val="none" w:sz="0" w:space="0" w:color="auto"/>
            <w:right w:val="none" w:sz="0" w:space="0" w:color="auto"/>
          </w:divBdr>
        </w:div>
        <w:div w:id="1604649116">
          <w:marLeft w:val="480"/>
          <w:marRight w:val="0"/>
          <w:marTop w:val="0"/>
          <w:marBottom w:val="0"/>
          <w:divBdr>
            <w:top w:val="none" w:sz="0" w:space="0" w:color="auto"/>
            <w:left w:val="none" w:sz="0" w:space="0" w:color="auto"/>
            <w:bottom w:val="none" w:sz="0" w:space="0" w:color="auto"/>
            <w:right w:val="none" w:sz="0" w:space="0" w:color="auto"/>
          </w:divBdr>
        </w:div>
        <w:div w:id="1534078426">
          <w:marLeft w:val="480"/>
          <w:marRight w:val="0"/>
          <w:marTop w:val="0"/>
          <w:marBottom w:val="0"/>
          <w:divBdr>
            <w:top w:val="none" w:sz="0" w:space="0" w:color="auto"/>
            <w:left w:val="none" w:sz="0" w:space="0" w:color="auto"/>
            <w:bottom w:val="none" w:sz="0" w:space="0" w:color="auto"/>
            <w:right w:val="none" w:sz="0" w:space="0" w:color="auto"/>
          </w:divBdr>
        </w:div>
        <w:div w:id="398480403">
          <w:marLeft w:val="480"/>
          <w:marRight w:val="0"/>
          <w:marTop w:val="0"/>
          <w:marBottom w:val="0"/>
          <w:divBdr>
            <w:top w:val="none" w:sz="0" w:space="0" w:color="auto"/>
            <w:left w:val="none" w:sz="0" w:space="0" w:color="auto"/>
            <w:bottom w:val="none" w:sz="0" w:space="0" w:color="auto"/>
            <w:right w:val="none" w:sz="0" w:space="0" w:color="auto"/>
          </w:divBdr>
        </w:div>
        <w:div w:id="1903523423">
          <w:marLeft w:val="480"/>
          <w:marRight w:val="0"/>
          <w:marTop w:val="0"/>
          <w:marBottom w:val="0"/>
          <w:divBdr>
            <w:top w:val="none" w:sz="0" w:space="0" w:color="auto"/>
            <w:left w:val="none" w:sz="0" w:space="0" w:color="auto"/>
            <w:bottom w:val="none" w:sz="0" w:space="0" w:color="auto"/>
            <w:right w:val="none" w:sz="0" w:space="0" w:color="auto"/>
          </w:divBdr>
        </w:div>
        <w:div w:id="1334256927">
          <w:marLeft w:val="480"/>
          <w:marRight w:val="0"/>
          <w:marTop w:val="0"/>
          <w:marBottom w:val="0"/>
          <w:divBdr>
            <w:top w:val="none" w:sz="0" w:space="0" w:color="auto"/>
            <w:left w:val="none" w:sz="0" w:space="0" w:color="auto"/>
            <w:bottom w:val="none" w:sz="0" w:space="0" w:color="auto"/>
            <w:right w:val="none" w:sz="0" w:space="0" w:color="auto"/>
          </w:divBdr>
        </w:div>
        <w:div w:id="931090625">
          <w:marLeft w:val="480"/>
          <w:marRight w:val="0"/>
          <w:marTop w:val="0"/>
          <w:marBottom w:val="0"/>
          <w:divBdr>
            <w:top w:val="none" w:sz="0" w:space="0" w:color="auto"/>
            <w:left w:val="none" w:sz="0" w:space="0" w:color="auto"/>
            <w:bottom w:val="none" w:sz="0" w:space="0" w:color="auto"/>
            <w:right w:val="none" w:sz="0" w:space="0" w:color="auto"/>
          </w:divBdr>
        </w:div>
        <w:div w:id="203449161">
          <w:marLeft w:val="480"/>
          <w:marRight w:val="0"/>
          <w:marTop w:val="0"/>
          <w:marBottom w:val="0"/>
          <w:divBdr>
            <w:top w:val="none" w:sz="0" w:space="0" w:color="auto"/>
            <w:left w:val="none" w:sz="0" w:space="0" w:color="auto"/>
            <w:bottom w:val="none" w:sz="0" w:space="0" w:color="auto"/>
            <w:right w:val="none" w:sz="0" w:space="0" w:color="auto"/>
          </w:divBdr>
        </w:div>
        <w:div w:id="161236968">
          <w:marLeft w:val="480"/>
          <w:marRight w:val="0"/>
          <w:marTop w:val="0"/>
          <w:marBottom w:val="0"/>
          <w:divBdr>
            <w:top w:val="none" w:sz="0" w:space="0" w:color="auto"/>
            <w:left w:val="none" w:sz="0" w:space="0" w:color="auto"/>
            <w:bottom w:val="none" w:sz="0" w:space="0" w:color="auto"/>
            <w:right w:val="none" w:sz="0" w:space="0" w:color="auto"/>
          </w:divBdr>
        </w:div>
        <w:div w:id="820342265">
          <w:marLeft w:val="480"/>
          <w:marRight w:val="0"/>
          <w:marTop w:val="0"/>
          <w:marBottom w:val="0"/>
          <w:divBdr>
            <w:top w:val="none" w:sz="0" w:space="0" w:color="auto"/>
            <w:left w:val="none" w:sz="0" w:space="0" w:color="auto"/>
            <w:bottom w:val="none" w:sz="0" w:space="0" w:color="auto"/>
            <w:right w:val="none" w:sz="0" w:space="0" w:color="auto"/>
          </w:divBdr>
        </w:div>
        <w:div w:id="87235499">
          <w:marLeft w:val="480"/>
          <w:marRight w:val="0"/>
          <w:marTop w:val="0"/>
          <w:marBottom w:val="0"/>
          <w:divBdr>
            <w:top w:val="none" w:sz="0" w:space="0" w:color="auto"/>
            <w:left w:val="none" w:sz="0" w:space="0" w:color="auto"/>
            <w:bottom w:val="none" w:sz="0" w:space="0" w:color="auto"/>
            <w:right w:val="none" w:sz="0" w:space="0" w:color="auto"/>
          </w:divBdr>
        </w:div>
        <w:div w:id="1827936917">
          <w:marLeft w:val="480"/>
          <w:marRight w:val="0"/>
          <w:marTop w:val="0"/>
          <w:marBottom w:val="0"/>
          <w:divBdr>
            <w:top w:val="none" w:sz="0" w:space="0" w:color="auto"/>
            <w:left w:val="none" w:sz="0" w:space="0" w:color="auto"/>
            <w:bottom w:val="none" w:sz="0" w:space="0" w:color="auto"/>
            <w:right w:val="none" w:sz="0" w:space="0" w:color="auto"/>
          </w:divBdr>
        </w:div>
        <w:div w:id="1561667487">
          <w:marLeft w:val="480"/>
          <w:marRight w:val="0"/>
          <w:marTop w:val="0"/>
          <w:marBottom w:val="0"/>
          <w:divBdr>
            <w:top w:val="none" w:sz="0" w:space="0" w:color="auto"/>
            <w:left w:val="none" w:sz="0" w:space="0" w:color="auto"/>
            <w:bottom w:val="none" w:sz="0" w:space="0" w:color="auto"/>
            <w:right w:val="none" w:sz="0" w:space="0" w:color="auto"/>
          </w:divBdr>
        </w:div>
        <w:div w:id="165873912">
          <w:marLeft w:val="480"/>
          <w:marRight w:val="0"/>
          <w:marTop w:val="0"/>
          <w:marBottom w:val="0"/>
          <w:divBdr>
            <w:top w:val="none" w:sz="0" w:space="0" w:color="auto"/>
            <w:left w:val="none" w:sz="0" w:space="0" w:color="auto"/>
            <w:bottom w:val="none" w:sz="0" w:space="0" w:color="auto"/>
            <w:right w:val="none" w:sz="0" w:space="0" w:color="auto"/>
          </w:divBdr>
        </w:div>
        <w:div w:id="342785038">
          <w:marLeft w:val="480"/>
          <w:marRight w:val="0"/>
          <w:marTop w:val="0"/>
          <w:marBottom w:val="0"/>
          <w:divBdr>
            <w:top w:val="none" w:sz="0" w:space="0" w:color="auto"/>
            <w:left w:val="none" w:sz="0" w:space="0" w:color="auto"/>
            <w:bottom w:val="none" w:sz="0" w:space="0" w:color="auto"/>
            <w:right w:val="none" w:sz="0" w:space="0" w:color="auto"/>
          </w:divBdr>
        </w:div>
        <w:div w:id="1557738063">
          <w:marLeft w:val="480"/>
          <w:marRight w:val="0"/>
          <w:marTop w:val="0"/>
          <w:marBottom w:val="0"/>
          <w:divBdr>
            <w:top w:val="none" w:sz="0" w:space="0" w:color="auto"/>
            <w:left w:val="none" w:sz="0" w:space="0" w:color="auto"/>
            <w:bottom w:val="none" w:sz="0" w:space="0" w:color="auto"/>
            <w:right w:val="none" w:sz="0" w:space="0" w:color="auto"/>
          </w:divBdr>
        </w:div>
        <w:div w:id="348917817">
          <w:marLeft w:val="480"/>
          <w:marRight w:val="0"/>
          <w:marTop w:val="0"/>
          <w:marBottom w:val="0"/>
          <w:divBdr>
            <w:top w:val="none" w:sz="0" w:space="0" w:color="auto"/>
            <w:left w:val="none" w:sz="0" w:space="0" w:color="auto"/>
            <w:bottom w:val="none" w:sz="0" w:space="0" w:color="auto"/>
            <w:right w:val="none" w:sz="0" w:space="0" w:color="auto"/>
          </w:divBdr>
        </w:div>
        <w:div w:id="1725909619">
          <w:marLeft w:val="480"/>
          <w:marRight w:val="0"/>
          <w:marTop w:val="0"/>
          <w:marBottom w:val="0"/>
          <w:divBdr>
            <w:top w:val="none" w:sz="0" w:space="0" w:color="auto"/>
            <w:left w:val="none" w:sz="0" w:space="0" w:color="auto"/>
            <w:bottom w:val="none" w:sz="0" w:space="0" w:color="auto"/>
            <w:right w:val="none" w:sz="0" w:space="0" w:color="auto"/>
          </w:divBdr>
        </w:div>
        <w:div w:id="830562254">
          <w:marLeft w:val="480"/>
          <w:marRight w:val="0"/>
          <w:marTop w:val="0"/>
          <w:marBottom w:val="0"/>
          <w:divBdr>
            <w:top w:val="none" w:sz="0" w:space="0" w:color="auto"/>
            <w:left w:val="none" w:sz="0" w:space="0" w:color="auto"/>
            <w:bottom w:val="none" w:sz="0" w:space="0" w:color="auto"/>
            <w:right w:val="none" w:sz="0" w:space="0" w:color="auto"/>
          </w:divBdr>
        </w:div>
        <w:div w:id="2036812154">
          <w:marLeft w:val="480"/>
          <w:marRight w:val="0"/>
          <w:marTop w:val="0"/>
          <w:marBottom w:val="0"/>
          <w:divBdr>
            <w:top w:val="none" w:sz="0" w:space="0" w:color="auto"/>
            <w:left w:val="none" w:sz="0" w:space="0" w:color="auto"/>
            <w:bottom w:val="none" w:sz="0" w:space="0" w:color="auto"/>
            <w:right w:val="none" w:sz="0" w:space="0" w:color="auto"/>
          </w:divBdr>
        </w:div>
        <w:div w:id="1909337225">
          <w:marLeft w:val="480"/>
          <w:marRight w:val="0"/>
          <w:marTop w:val="0"/>
          <w:marBottom w:val="0"/>
          <w:divBdr>
            <w:top w:val="none" w:sz="0" w:space="0" w:color="auto"/>
            <w:left w:val="none" w:sz="0" w:space="0" w:color="auto"/>
            <w:bottom w:val="none" w:sz="0" w:space="0" w:color="auto"/>
            <w:right w:val="none" w:sz="0" w:space="0" w:color="auto"/>
          </w:divBdr>
        </w:div>
        <w:div w:id="285624757">
          <w:marLeft w:val="480"/>
          <w:marRight w:val="0"/>
          <w:marTop w:val="0"/>
          <w:marBottom w:val="0"/>
          <w:divBdr>
            <w:top w:val="none" w:sz="0" w:space="0" w:color="auto"/>
            <w:left w:val="none" w:sz="0" w:space="0" w:color="auto"/>
            <w:bottom w:val="none" w:sz="0" w:space="0" w:color="auto"/>
            <w:right w:val="none" w:sz="0" w:space="0" w:color="auto"/>
          </w:divBdr>
        </w:div>
        <w:div w:id="1129740515">
          <w:marLeft w:val="480"/>
          <w:marRight w:val="0"/>
          <w:marTop w:val="0"/>
          <w:marBottom w:val="0"/>
          <w:divBdr>
            <w:top w:val="none" w:sz="0" w:space="0" w:color="auto"/>
            <w:left w:val="none" w:sz="0" w:space="0" w:color="auto"/>
            <w:bottom w:val="none" w:sz="0" w:space="0" w:color="auto"/>
            <w:right w:val="none" w:sz="0" w:space="0" w:color="auto"/>
          </w:divBdr>
        </w:div>
        <w:div w:id="906694740">
          <w:marLeft w:val="480"/>
          <w:marRight w:val="0"/>
          <w:marTop w:val="0"/>
          <w:marBottom w:val="0"/>
          <w:divBdr>
            <w:top w:val="none" w:sz="0" w:space="0" w:color="auto"/>
            <w:left w:val="none" w:sz="0" w:space="0" w:color="auto"/>
            <w:bottom w:val="none" w:sz="0" w:space="0" w:color="auto"/>
            <w:right w:val="none" w:sz="0" w:space="0" w:color="auto"/>
          </w:divBdr>
        </w:div>
        <w:div w:id="88164344">
          <w:marLeft w:val="480"/>
          <w:marRight w:val="0"/>
          <w:marTop w:val="0"/>
          <w:marBottom w:val="0"/>
          <w:divBdr>
            <w:top w:val="none" w:sz="0" w:space="0" w:color="auto"/>
            <w:left w:val="none" w:sz="0" w:space="0" w:color="auto"/>
            <w:bottom w:val="none" w:sz="0" w:space="0" w:color="auto"/>
            <w:right w:val="none" w:sz="0" w:space="0" w:color="auto"/>
          </w:divBdr>
        </w:div>
        <w:div w:id="293292827">
          <w:marLeft w:val="480"/>
          <w:marRight w:val="0"/>
          <w:marTop w:val="0"/>
          <w:marBottom w:val="0"/>
          <w:divBdr>
            <w:top w:val="none" w:sz="0" w:space="0" w:color="auto"/>
            <w:left w:val="none" w:sz="0" w:space="0" w:color="auto"/>
            <w:bottom w:val="none" w:sz="0" w:space="0" w:color="auto"/>
            <w:right w:val="none" w:sz="0" w:space="0" w:color="auto"/>
          </w:divBdr>
        </w:div>
        <w:div w:id="1889680041">
          <w:marLeft w:val="480"/>
          <w:marRight w:val="0"/>
          <w:marTop w:val="0"/>
          <w:marBottom w:val="0"/>
          <w:divBdr>
            <w:top w:val="none" w:sz="0" w:space="0" w:color="auto"/>
            <w:left w:val="none" w:sz="0" w:space="0" w:color="auto"/>
            <w:bottom w:val="none" w:sz="0" w:space="0" w:color="auto"/>
            <w:right w:val="none" w:sz="0" w:space="0" w:color="auto"/>
          </w:divBdr>
        </w:div>
        <w:div w:id="77673703">
          <w:marLeft w:val="480"/>
          <w:marRight w:val="0"/>
          <w:marTop w:val="0"/>
          <w:marBottom w:val="0"/>
          <w:divBdr>
            <w:top w:val="none" w:sz="0" w:space="0" w:color="auto"/>
            <w:left w:val="none" w:sz="0" w:space="0" w:color="auto"/>
            <w:bottom w:val="none" w:sz="0" w:space="0" w:color="auto"/>
            <w:right w:val="none" w:sz="0" w:space="0" w:color="auto"/>
          </w:divBdr>
        </w:div>
        <w:div w:id="537858017">
          <w:marLeft w:val="480"/>
          <w:marRight w:val="0"/>
          <w:marTop w:val="0"/>
          <w:marBottom w:val="0"/>
          <w:divBdr>
            <w:top w:val="none" w:sz="0" w:space="0" w:color="auto"/>
            <w:left w:val="none" w:sz="0" w:space="0" w:color="auto"/>
            <w:bottom w:val="none" w:sz="0" w:space="0" w:color="auto"/>
            <w:right w:val="none" w:sz="0" w:space="0" w:color="auto"/>
          </w:divBdr>
        </w:div>
      </w:divsChild>
    </w:div>
    <w:div w:id="777919329">
      <w:bodyDiv w:val="1"/>
      <w:marLeft w:val="0"/>
      <w:marRight w:val="0"/>
      <w:marTop w:val="0"/>
      <w:marBottom w:val="0"/>
      <w:divBdr>
        <w:top w:val="none" w:sz="0" w:space="0" w:color="auto"/>
        <w:left w:val="none" w:sz="0" w:space="0" w:color="auto"/>
        <w:bottom w:val="none" w:sz="0" w:space="0" w:color="auto"/>
        <w:right w:val="none" w:sz="0" w:space="0" w:color="auto"/>
      </w:divBdr>
    </w:div>
    <w:div w:id="778182405">
      <w:bodyDiv w:val="1"/>
      <w:marLeft w:val="0"/>
      <w:marRight w:val="0"/>
      <w:marTop w:val="0"/>
      <w:marBottom w:val="0"/>
      <w:divBdr>
        <w:top w:val="none" w:sz="0" w:space="0" w:color="auto"/>
        <w:left w:val="none" w:sz="0" w:space="0" w:color="auto"/>
        <w:bottom w:val="none" w:sz="0" w:space="0" w:color="auto"/>
        <w:right w:val="none" w:sz="0" w:space="0" w:color="auto"/>
      </w:divBdr>
    </w:div>
    <w:div w:id="780026813">
      <w:bodyDiv w:val="1"/>
      <w:marLeft w:val="0"/>
      <w:marRight w:val="0"/>
      <w:marTop w:val="0"/>
      <w:marBottom w:val="0"/>
      <w:divBdr>
        <w:top w:val="none" w:sz="0" w:space="0" w:color="auto"/>
        <w:left w:val="none" w:sz="0" w:space="0" w:color="auto"/>
        <w:bottom w:val="none" w:sz="0" w:space="0" w:color="auto"/>
        <w:right w:val="none" w:sz="0" w:space="0" w:color="auto"/>
      </w:divBdr>
    </w:div>
    <w:div w:id="780226620">
      <w:bodyDiv w:val="1"/>
      <w:marLeft w:val="0"/>
      <w:marRight w:val="0"/>
      <w:marTop w:val="0"/>
      <w:marBottom w:val="0"/>
      <w:divBdr>
        <w:top w:val="none" w:sz="0" w:space="0" w:color="auto"/>
        <w:left w:val="none" w:sz="0" w:space="0" w:color="auto"/>
        <w:bottom w:val="none" w:sz="0" w:space="0" w:color="auto"/>
        <w:right w:val="none" w:sz="0" w:space="0" w:color="auto"/>
      </w:divBdr>
    </w:div>
    <w:div w:id="781194491">
      <w:bodyDiv w:val="1"/>
      <w:marLeft w:val="0"/>
      <w:marRight w:val="0"/>
      <w:marTop w:val="0"/>
      <w:marBottom w:val="0"/>
      <w:divBdr>
        <w:top w:val="none" w:sz="0" w:space="0" w:color="auto"/>
        <w:left w:val="none" w:sz="0" w:space="0" w:color="auto"/>
        <w:bottom w:val="none" w:sz="0" w:space="0" w:color="auto"/>
        <w:right w:val="none" w:sz="0" w:space="0" w:color="auto"/>
      </w:divBdr>
    </w:div>
    <w:div w:id="781387823">
      <w:bodyDiv w:val="1"/>
      <w:marLeft w:val="0"/>
      <w:marRight w:val="0"/>
      <w:marTop w:val="0"/>
      <w:marBottom w:val="0"/>
      <w:divBdr>
        <w:top w:val="none" w:sz="0" w:space="0" w:color="auto"/>
        <w:left w:val="none" w:sz="0" w:space="0" w:color="auto"/>
        <w:bottom w:val="none" w:sz="0" w:space="0" w:color="auto"/>
        <w:right w:val="none" w:sz="0" w:space="0" w:color="auto"/>
      </w:divBdr>
    </w:div>
    <w:div w:id="782188725">
      <w:bodyDiv w:val="1"/>
      <w:marLeft w:val="0"/>
      <w:marRight w:val="0"/>
      <w:marTop w:val="0"/>
      <w:marBottom w:val="0"/>
      <w:divBdr>
        <w:top w:val="none" w:sz="0" w:space="0" w:color="auto"/>
        <w:left w:val="none" w:sz="0" w:space="0" w:color="auto"/>
        <w:bottom w:val="none" w:sz="0" w:space="0" w:color="auto"/>
        <w:right w:val="none" w:sz="0" w:space="0" w:color="auto"/>
      </w:divBdr>
    </w:div>
    <w:div w:id="782963546">
      <w:bodyDiv w:val="1"/>
      <w:marLeft w:val="0"/>
      <w:marRight w:val="0"/>
      <w:marTop w:val="0"/>
      <w:marBottom w:val="0"/>
      <w:divBdr>
        <w:top w:val="none" w:sz="0" w:space="0" w:color="auto"/>
        <w:left w:val="none" w:sz="0" w:space="0" w:color="auto"/>
        <w:bottom w:val="none" w:sz="0" w:space="0" w:color="auto"/>
        <w:right w:val="none" w:sz="0" w:space="0" w:color="auto"/>
      </w:divBdr>
    </w:div>
    <w:div w:id="783158238">
      <w:bodyDiv w:val="1"/>
      <w:marLeft w:val="0"/>
      <w:marRight w:val="0"/>
      <w:marTop w:val="0"/>
      <w:marBottom w:val="0"/>
      <w:divBdr>
        <w:top w:val="none" w:sz="0" w:space="0" w:color="auto"/>
        <w:left w:val="none" w:sz="0" w:space="0" w:color="auto"/>
        <w:bottom w:val="none" w:sz="0" w:space="0" w:color="auto"/>
        <w:right w:val="none" w:sz="0" w:space="0" w:color="auto"/>
      </w:divBdr>
    </w:div>
    <w:div w:id="783966220">
      <w:bodyDiv w:val="1"/>
      <w:marLeft w:val="0"/>
      <w:marRight w:val="0"/>
      <w:marTop w:val="0"/>
      <w:marBottom w:val="0"/>
      <w:divBdr>
        <w:top w:val="none" w:sz="0" w:space="0" w:color="auto"/>
        <w:left w:val="none" w:sz="0" w:space="0" w:color="auto"/>
        <w:bottom w:val="none" w:sz="0" w:space="0" w:color="auto"/>
        <w:right w:val="none" w:sz="0" w:space="0" w:color="auto"/>
      </w:divBdr>
    </w:div>
    <w:div w:id="785005821">
      <w:bodyDiv w:val="1"/>
      <w:marLeft w:val="0"/>
      <w:marRight w:val="0"/>
      <w:marTop w:val="0"/>
      <w:marBottom w:val="0"/>
      <w:divBdr>
        <w:top w:val="none" w:sz="0" w:space="0" w:color="auto"/>
        <w:left w:val="none" w:sz="0" w:space="0" w:color="auto"/>
        <w:bottom w:val="none" w:sz="0" w:space="0" w:color="auto"/>
        <w:right w:val="none" w:sz="0" w:space="0" w:color="auto"/>
      </w:divBdr>
    </w:div>
    <w:div w:id="785074908">
      <w:bodyDiv w:val="1"/>
      <w:marLeft w:val="0"/>
      <w:marRight w:val="0"/>
      <w:marTop w:val="0"/>
      <w:marBottom w:val="0"/>
      <w:divBdr>
        <w:top w:val="none" w:sz="0" w:space="0" w:color="auto"/>
        <w:left w:val="none" w:sz="0" w:space="0" w:color="auto"/>
        <w:bottom w:val="none" w:sz="0" w:space="0" w:color="auto"/>
        <w:right w:val="none" w:sz="0" w:space="0" w:color="auto"/>
      </w:divBdr>
    </w:div>
    <w:div w:id="788671861">
      <w:bodyDiv w:val="1"/>
      <w:marLeft w:val="0"/>
      <w:marRight w:val="0"/>
      <w:marTop w:val="0"/>
      <w:marBottom w:val="0"/>
      <w:divBdr>
        <w:top w:val="none" w:sz="0" w:space="0" w:color="auto"/>
        <w:left w:val="none" w:sz="0" w:space="0" w:color="auto"/>
        <w:bottom w:val="none" w:sz="0" w:space="0" w:color="auto"/>
        <w:right w:val="none" w:sz="0" w:space="0" w:color="auto"/>
      </w:divBdr>
    </w:div>
    <w:div w:id="790636876">
      <w:bodyDiv w:val="1"/>
      <w:marLeft w:val="0"/>
      <w:marRight w:val="0"/>
      <w:marTop w:val="0"/>
      <w:marBottom w:val="0"/>
      <w:divBdr>
        <w:top w:val="none" w:sz="0" w:space="0" w:color="auto"/>
        <w:left w:val="none" w:sz="0" w:space="0" w:color="auto"/>
        <w:bottom w:val="none" w:sz="0" w:space="0" w:color="auto"/>
        <w:right w:val="none" w:sz="0" w:space="0" w:color="auto"/>
      </w:divBdr>
    </w:div>
    <w:div w:id="791048702">
      <w:bodyDiv w:val="1"/>
      <w:marLeft w:val="0"/>
      <w:marRight w:val="0"/>
      <w:marTop w:val="0"/>
      <w:marBottom w:val="0"/>
      <w:divBdr>
        <w:top w:val="none" w:sz="0" w:space="0" w:color="auto"/>
        <w:left w:val="none" w:sz="0" w:space="0" w:color="auto"/>
        <w:bottom w:val="none" w:sz="0" w:space="0" w:color="auto"/>
        <w:right w:val="none" w:sz="0" w:space="0" w:color="auto"/>
      </w:divBdr>
    </w:div>
    <w:div w:id="793602606">
      <w:bodyDiv w:val="1"/>
      <w:marLeft w:val="0"/>
      <w:marRight w:val="0"/>
      <w:marTop w:val="0"/>
      <w:marBottom w:val="0"/>
      <w:divBdr>
        <w:top w:val="none" w:sz="0" w:space="0" w:color="auto"/>
        <w:left w:val="none" w:sz="0" w:space="0" w:color="auto"/>
        <w:bottom w:val="none" w:sz="0" w:space="0" w:color="auto"/>
        <w:right w:val="none" w:sz="0" w:space="0" w:color="auto"/>
      </w:divBdr>
    </w:div>
    <w:div w:id="794711746">
      <w:bodyDiv w:val="1"/>
      <w:marLeft w:val="0"/>
      <w:marRight w:val="0"/>
      <w:marTop w:val="0"/>
      <w:marBottom w:val="0"/>
      <w:divBdr>
        <w:top w:val="none" w:sz="0" w:space="0" w:color="auto"/>
        <w:left w:val="none" w:sz="0" w:space="0" w:color="auto"/>
        <w:bottom w:val="none" w:sz="0" w:space="0" w:color="auto"/>
        <w:right w:val="none" w:sz="0" w:space="0" w:color="auto"/>
      </w:divBdr>
    </w:div>
    <w:div w:id="795215296">
      <w:bodyDiv w:val="1"/>
      <w:marLeft w:val="0"/>
      <w:marRight w:val="0"/>
      <w:marTop w:val="0"/>
      <w:marBottom w:val="0"/>
      <w:divBdr>
        <w:top w:val="none" w:sz="0" w:space="0" w:color="auto"/>
        <w:left w:val="none" w:sz="0" w:space="0" w:color="auto"/>
        <w:bottom w:val="none" w:sz="0" w:space="0" w:color="auto"/>
        <w:right w:val="none" w:sz="0" w:space="0" w:color="auto"/>
      </w:divBdr>
      <w:divsChild>
        <w:div w:id="1157377888">
          <w:marLeft w:val="480"/>
          <w:marRight w:val="0"/>
          <w:marTop w:val="0"/>
          <w:marBottom w:val="0"/>
          <w:divBdr>
            <w:top w:val="none" w:sz="0" w:space="0" w:color="auto"/>
            <w:left w:val="none" w:sz="0" w:space="0" w:color="auto"/>
            <w:bottom w:val="none" w:sz="0" w:space="0" w:color="auto"/>
            <w:right w:val="none" w:sz="0" w:space="0" w:color="auto"/>
          </w:divBdr>
        </w:div>
        <w:div w:id="144323081">
          <w:marLeft w:val="480"/>
          <w:marRight w:val="0"/>
          <w:marTop w:val="0"/>
          <w:marBottom w:val="0"/>
          <w:divBdr>
            <w:top w:val="none" w:sz="0" w:space="0" w:color="auto"/>
            <w:left w:val="none" w:sz="0" w:space="0" w:color="auto"/>
            <w:bottom w:val="none" w:sz="0" w:space="0" w:color="auto"/>
            <w:right w:val="none" w:sz="0" w:space="0" w:color="auto"/>
          </w:divBdr>
        </w:div>
        <w:div w:id="342900347">
          <w:marLeft w:val="480"/>
          <w:marRight w:val="0"/>
          <w:marTop w:val="0"/>
          <w:marBottom w:val="0"/>
          <w:divBdr>
            <w:top w:val="none" w:sz="0" w:space="0" w:color="auto"/>
            <w:left w:val="none" w:sz="0" w:space="0" w:color="auto"/>
            <w:bottom w:val="none" w:sz="0" w:space="0" w:color="auto"/>
            <w:right w:val="none" w:sz="0" w:space="0" w:color="auto"/>
          </w:divBdr>
        </w:div>
        <w:div w:id="494226981">
          <w:marLeft w:val="480"/>
          <w:marRight w:val="0"/>
          <w:marTop w:val="0"/>
          <w:marBottom w:val="0"/>
          <w:divBdr>
            <w:top w:val="none" w:sz="0" w:space="0" w:color="auto"/>
            <w:left w:val="none" w:sz="0" w:space="0" w:color="auto"/>
            <w:bottom w:val="none" w:sz="0" w:space="0" w:color="auto"/>
            <w:right w:val="none" w:sz="0" w:space="0" w:color="auto"/>
          </w:divBdr>
        </w:div>
        <w:div w:id="217936067">
          <w:marLeft w:val="480"/>
          <w:marRight w:val="0"/>
          <w:marTop w:val="0"/>
          <w:marBottom w:val="0"/>
          <w:divBdr>
            <w:top w:val="none" w:sz="0" w:space="0" w:color="auto"/>
            <w:left w:val="none" w:sz="0" w:space="0" w:color="auto"/>
            <w:bottom w:val="none" w:sz="0" w:space="0" w:color="auto"/>
            <w:right w:val="none" w:sz="0" w:space="0" w:color="auto"/>
          </w:divBdr>
        </w:div>
        <w:div w:id="402266689">
          <w:marLeft w:val="480"/>
          <w:marRight w:val="0"/>
          <w:marTop w:val="0"/>
          <w:marBottom w:val="0"/>
          <w:divBdr>
            <w:top w:val="none" w:sz="0" w:space="0" w:color="auto"/>
            <w:left w:val="none" w:sz="0" w:space="0" w:color="auto"/>
            <w:bottom w:val="none" w:sz="0" w:space="0" w:color="auto"/>
            <w:right w:val="none" w:sz="0" w:space="0" w:color="auto"/>
          </w:divBdr>
        </w:div>
        <w:div w:id="1093939202">
          <w:marLeft w:val="480"/>
          <w:marRight w:val="0"/>
          <w:marTop w:val="0"/>
          <w:marBottom w:val="0"/>
          <w:divBdr>
            <w:top w:val="none" w:sz="0" w:space="0" w:color="auto"/>
            <w:left w:val="none" w:sz="0" w:space="0" w:color="auto"/>
            <w:bottom w:val="none" w:sz="0" w:space="0" w:color="auto"/>
            <w:right w:val="none" w:sz="0" w:space="0" w:color="auto"/>
          </w:divBdr>
        </w:div>
        <w:div w:id="1679120347">
          <w:marLeft w:val="480"/>
          <w:marRight w:val="0"/>
          <w:marTop w:val="0"/>
          <w:marBottom w:val="0"/>
          <w:divBdr>
            <w:top w:val="none" w:sz="0" w:space="0" w:color="auto"/>
            <w:left w:val="none" w:sz="0" w:space="0" w:color="auto"/>
            <w:bottom w:val="none" w:sz="0" w:space="0" w:color="auto"/>
            <w:right w:val="none" w:sz="0" w:space="0" w:color="auto"/>
          </w:divBdr>
        </w:div>
        <w:div w:id="18507190">
          <w:marLeft w:val="480"/>
          <w:marRight w:val="0"/>
          <w:marTop w:val="0"/>
          <w:marBottom w:val="0"/>
          <w:divBdr>
            <w:top w:val="none" w:sz="0" w:space="0" w:color="auto"/>
            <w:left w:val="none" w:sz="0" w:space="0" w:color="auto"/>
            <w:bottom w:val="none" w:sz="0" w:space="0" w:color="auto"/>
            <w:right w:val="none" w:sz="0" w:space="0" w:color="auto"/>
          </w:divBdr>
        </w:div>
        <w:div w:id="707950722">
          <w:marLeft w:val="480"/>
          <w:marRight w:val="0"/>
          <w:marTop w:val="0"/>
          <w:marBottom w:val="0"/>
          <w:divBdr>
            <w:top w:val="none" w:sz="0" w:space="0" w:color="auto"/>
            <w:left w:val="none" w:sz="0" w:space="0" w:color="auto"/>
            <w:bottom w:val="none" w:sz="0" w:space="0" w:color="auto"/>
            <w:right w:val="none" w:sz="0" w:space="0" w:color="auto"/>
          </w:divBdr>
        </w:div>
        <w:div w:id="1012881386">
          <w:marLeft w:val="480"/>
          <w:marRight w:val="0"/>
          <w:marTop w:val="0"/>
          <w:marBottom w:val="0"/>
          <w:divBdr>
            <w:top w:val="none" w:sz="0" w:space="0" w:color="auto"/>
            <w:left w:val="none" w:sz="0" w:space="0" w:color="auto"/>
            <w:bottom w:val="none" w:sz="0" w:space="0" w:color="auto"/>
            <w:right w:val="none" w:sz="0" w:space="0" w:color="auto"/>
          </w:divBdr>
        </w:div>
        <w:div w:id="1588997604">
          <w:marLeft w:val="480"/>
          <w:marRight w:val="0"/>
          <w:marTop w:val="0"/>
          <w:marBottom w:val="0"/>
          <w:divBdr>
            <w:top w:val="none" w:sz="0" w:space="0" w:color="auto"/>
            <w:left w:val="none" w:sz="0" w:space="0" w:color="auto"/>
            <w:bottom w:val="none" w:sz="0" w:space="0" w:color="auto"/>
            <w:right w:val="none" w:sz="0" w:space="0" w:color="auto"/>
          </w:divBdr>
        </w:div>
        <w:div w:id="417680914">
          <w:marLeft w:val="480"/>
          <w:marRight w:val="0"/>
          <w:marTop w:val="0"/>
          <w:marBottom w:val="0"/>
          <w:divBdr>
            <w:top w:val="none" w:sz="0" w:space="0" w:color="auto"/>
            <w:left w:val="none" w:sz="0" w:space="0" w:color="auto"/>
            <w:bottom w:val="none" w:sz="0" w:space="0" w:color="auto"/>
            <w:right w:val="none" w:sz="0" w:space="0" w:color="auto"/>
          </w:divBdr>
        </w:div>
        <w:div w:id="970794022">
          <w:marLeft w:val="480"/>
          <w:marRight w:val="0"/>
          <w:marTop w:val="0"/>
          <w:marBottom w:val="0"/>
          <w:divBdr>
            <w:top w:val="none" w:sz="0" w:space="0" w:color="auto"/>
            <w:left w:val="none" w:sz="0" w:space="0" w:color="auto"/>
            <w:bottom w:val="none" w:sz="0" w:space="0" w:color="auto"/>
            <w:right w:val="none" w:sz="0" w:space="0" w:color="auto"/>
          </w:divBdr>
        </w:div>
        <w:div w:id="1587299415">
          <w:marLeft w:val="480"/>
          <w:marRight w:val="0"/>
          <w:marTop w:val="0"/>
          <w:marBottom w:val="0"/>
          <w:divBdr>
            <w:top w:val="none" w:sz="0" w:space="0" w:color="auto"/>
            <w:left w:val="none" w:sz="0" w:space="0" w:color="auto"/>
            <w:bottom w:val="none" w:sz="0" w:space="0" w:color="auto"/>
            <w:right w:val="none" w:sz="0" w:space="0" w:color="auto"/>
          </w:divBdr>
        </w:div>
        <w:div w:id="1247837213">
          <w:marLeft w:val="480"/>
          <w:marRight w:val="0"/>
          <w:marTop w:val="0"/>
          <w:marBottom w:val="0"/>
          <w:divBdr>
            <w:top w:val="none" w:sz="0" w:space="0" w:color="auto"/>
            <w:left w:val="none" w:sz="0" w:space="0" w:color="auto"/>
            <w:bottom w:val="none" w:sz="0" w:space="0" w:color="auto"/>
            <w:right w:val="none" w:sz="0" w:space="0" w:color="auto"/>
          </w:divBdr>
        </w:div>
        <w:div w:id="288098280">
          <w:marLeft w:val="480"/>
          <w:marRight w:val="0"/>
          <w:marTop w:val="0"/>
          <w:marBottom w:val="0"/>
          <w:divBdr>
            <w:top w:val="none" w:sz="0" w:space="0" w:color="auto"/>
            <w:left w:val="none" w:sz="0" w:space="0" w:color="auto"/>
            <w:bottom w:val="none" w:sz="0" w:space="0" w:color="auto"/>
            <w:right w:val="none" w:sz="0" w:space="0" w:color="auto"/>
          </w:divBdr>
        </w:div>
        <w:div w:id="1792741225">
          <w:marLeft w:val="480"/>
          <w:marRight w:val="0"/>
          <w:marTop w:val="0"/>
          <w:marBottom w:val="0"/>
          <w:divBdr>
            <w:top w:val="none" w:sz="0" w:space="0" w:color="auto"/>
            <w:left w:val="none" w:sz="0" w:space="0" w:color="auto"/>
            <w:bottom w:val="none" w:sz="0" w:space="0" w:color="auto"/>
            <w:right w:val="none" w:sz="0" w:space="0" w:color="auto"/>
          </w:divBdr>
        </w:div>
        <w:div w:id="1231111373">
          <w:marLeft w:val="480"/>
          <w:marRight w:val="0"/>
          <w:marTop w:val="0"/>
          <w:marBottom w:val="0"/>
          <w:divBdr>
            <w:top w:val="none" w:sz="0" w:space="0" w:color="auto"/>
            <w:left w:val="none" w:sz="0" w:space="0" w:color="auto"/>
            <w:bottom w:val="none" w:sz="0" w:space="0" w:color="auto"/>
            <w:right w:val="none" w:sz="0" w:space="0" w:color="auto"/>
          </w:divBdr>
        </w:div>
        <w:div w:id="34962562">
          <w:marLeft w:val="480"/>
          <w:marRight w:val="0"/>
          <w:marTop w:val="0"/>
          <w:marBottom w:val="0"/>
          <w:divBdr>
            <w:top w:val="none" w:sz="0" w:space="0" w:color="auto"/>
            <w:left w:val="none" w:sz="0" w:space="0" w:color="auto"/>
            <w:bottom w:val="none" w:sz="0" w:space="0" w:color="auto"/>
            <w:right w:val="none" w:sz="0" w:space="0" w:color="auto"/>
          </w:divBdr>
        </w:div>
      </w:divsChild>
    </w:div>
    <w:div w:id="795219592">
      <w:bodyDiv w:val="1"/>
      <w:marLeft w:val="0"/>
      <w:marRight w:val="0"/>
      <w:marTop w:val="0"/>
      <w:marBottom w:val="0"/>
      <w:divBdr>
        <w:top w:val="none" w:sz="0" w:space="0" w:color="auto"/>
        <w:left w:val="none" w:sz="0" w:space="0" w:color="auto"/>
        <w:bottom w:val="none" w:sz="0" w:space="0" w:color="auto"/>
        <w:right w:val="none" w:sz="0" w:space="0" w:color="auto"/>
      </w:divBdr>
    </w:div>
    <w:div w:id="795487677">
      <w:bodyDiv w:val="1"/>
      <w:marLeft w:val="0"/>
      <w:marRight w:val="0"/>
      <w:marTop w:val="0"/>
      <w:marBottom w:val="0"/>
      <w:divBdr>
        <w:top w:val="none" w:sz="0" w:space="0" w:color="auto"/>
        <w:left w:val="none" w:sz="0" w:space="0" w:color="auto"/>
        <w:bottom w:val="none" w:sz="0" w:space="0" w:color="auto"/>
        <w:right w:val="none" w:sz="0" w:space="0" w:color="auto"/>
      </w:divBdr>
    </w:div>
    <w:div w:id="796608601">
      <w:bodyDiv w:val="1"/>
      <w:marLeft w:val="0"/>
      <w:marRight w:val="0"/>
      <w:marTop w:val="0"/>
      <w:marBottom w:val="0"/>
      <w:divBdr>
        <w:top w:val="none" w:sz="0" w:space="0" w:color="auto"/>
        <w:left w:val="none" w:sz="0" w:space="0" w:color="auto"/>
        <w:bottom w:val="none" w:sz="0" w:space="0" w:color="auto"/>
        <w:right w:val="none" w:sz="0" w:space="0" w:color="auto"/>
      </w:divBdr>
    </w:div>
    <w:div w:id="798645554">
      <w:bodyDiv w:val="1"/>
      <w:marLeft w:val="0"/>
      <w:marRight w:val="0"/>
      <w:marTop w:val="0"/>
      <w:marBottom w:val="0"/>
      <w:divBdr>
        <w:top w:val="none" w:sz="0" w:space="0" w:color="auto"/>
        <w:left w:val="none" w:sz="0" w:space="0" w:color="auto"/>
        <w:bottom w:val="none" w:sz="0" w:space="0" w:color="auto"/>
        <w:right w:val="none" w:sz="0" w:space="0" w:color="auto"/>
      </w:divBdr>
    </w:div>
    <w:div w:id="798885017">
      <w:bodyDiv w:val="1"/>
      <w:marLeft w:val="0"/>
      <w:marRight w:val="0"/>
      <w:marTop w:val="0"/>
      <w:marBottom w:val="0"/>
      <w:divBdr>
        <w:top w:val="none" w:sz="0" w:space="0" w:color="auto"/>
        <w:left w:val="none" w:sz="0" w:space="0" w:color="auto"/>
        <w:bottom w:val="none" w:sz="0" w:space="0" w:color="auto"/>
        <w:right w:val="none" w:sz="0" w:space="0" w:color="auto"/>
      </w:divBdr>
    </w:div>
    <w:div w:id="800608952">
      <w:bodyDiv w:val="1"/>
      <w:marLeft w:val="0"/>
      <w:marRight w:val="0"/>
      <w:marTop w:val="0"/>
      <w:marBottom w:val="0"/>
      <w:divBdr>
        <w:top w:val="none" w:sz="0" w:space="0" w:color="auto"/>
        <w:left w:val="none" w:sz="0" w:space="0" w:color="auto"/>
        <w:bottom w:val="none" w:sz="0" w:space="0" w:color="auto"/>
        <w:right w:val="none" w:sz="0" w:space="0" w:color="auto"/>
      </w:divBdr>
    </w:div>
    <w:div w:id="800611095">
      <w:bodyDiv w:val="1"/>
      <w:marLeft w:val="0"/>
      <w:marRight w:val="0"/>
      <w:marTop w:val="0"/>
      <w:marBottom w:val="0"/>
      <w:divBdr>
        <w:top w:val="none" w:sz="0" w:space="0" w:color="auto"/>
        <w:left w:val="none" w:sz="0" w:space="0" w:color="auto"/>
        <w:bottom w:val="none" w:sz="0" w:space="0" w:color="auto"/>
        <w:right w:val="none" w:sz="0" w:space="0" w:color="auto"/>
      </w:divBdr>
    </w:div>
    <w:div w:id="800613189">
      <w:bodyDiv w:val="1"/>
      <w:marLeft w:val="0"/>
      <w:marRight w:val="0"/>
      <w:marTop w:val="0"/>
      <w:marBottom w:val="0"/>
      <w:divBdr>
        <w:top w:val="none" w:sz="0" w:space="0" w:color="auto"/>
        <w:left w:val="none" w:sz="0" w:space="0" w:color="auto"/>
        <w:bottom w:val="none" w:sz="0" w:space="0" w:color="auto"/>
        <w:right w:val="none" w:sz="0" w:space="0" w:color="auto"/>
      </w:divBdr>
    </w:div>
    <w:div w:id="800920130">
      <w:bodyDiv w:val="1"/>
      <w:marLeft w:val="0"/>
      <w:marRight w:val="0"/>
      <w:marTop w:val="0"/>
      <w:marBottom w:val="0"/>
      <w:divBdr>
        <w:top w:val="none" w:sz="0" w:space="0" w:color="auto"/>
        <w:left w:val="none" w:sz="0" w:space="0" w:color="auto"/>
        <w:bottom w:val="none" w:sz="0" w:space="0" w:color="auto"/>
        <w:right w:val="none" w:sz="0" w:space="0" w:color="auto"/>
      </w:divBdr>
    </w:div>
    <w:div w:id="801508399">
      <w:bodyDiv w:val="1"/>
      <w:marLeft w:val="0"/>
      <w:marRight w:val="0"/>
      <w:marTop w:val="0"/>
      <w:marBottom w:val="0"/>
      <w:divBdr>
        <w:top w:val="none" w:sz="0" w:space="0" w:color="auto"/>
        <w:left w:val="none" w:sz="0" w:space="0" w:color="auto"/>
        <w:bottom w:val="none" w:sz="0" w:space="0" w:color="auto"/>
        <w:right w:val="none" w:sz="0" w:space="0" w:color="auto"/>
      </w:divBdr>
      <w:divsChild>
        <w:div w:id="1136145896">
          <w:marLeft w:val="480"/>
          <w:marRight w:val="0"/>
          <w:marTop w:val="0"/>
          <w:marBottom w:val="0"/>
          <w:divBdr>
            <w:top w:val="none" w:sz="0" w:space="0" w:color="auto"/>
            <w:left w:val="none" w:sz="0" w:space="0" w:color="auto"/>
            <w:bottom w:val="none" w:sz="0" w:space="0" w:color="auto"/>
            <w:right w:val="none" w:sz="0" w:space="0" w:color="auto"/>
          </w:divBdr>
        </w:div>
        <w:div w:id="509485386">
          <w:marLeft w:val="480"/>
          <w:marRight w:val="0"/>
          <w:marTop w:val="0"/>
          <w:marBottom w:val="0"/>
          <w:divBdr>
            <w:top w:val="none" w:sz="0" w:space="0" w:color="auto"/>
            <w:left w:val="none" w:sz="0" w:space="0" w:color="auto"/>
            <w:bottom w:val="none" w:sz="0" w:space="0" w:color="auto"/>
            <w:right w:val="none" w:sz="0" w:space="0" w:color="auto"/>
          </w:divBdr>
        </w:div>
        <w:div w:id="841816644">
          <w:marLeft w:val="480"/>
          <w:marRight w:val="0"/>
          <w:marTop w:val="0"/>
          <w:marBottom w:val="0"/>
          <w:divBdr>
            <w:top w:val="none" w:sz="0" w:space="0" w:color="auto"/>
            <w:left w:val="none" w:sz="0" w:space="0" w:color="auto"/>
            <w:bottom w:val="none" w:sz="0" w:space="0" w:color="auto"/>
            <w:right w:val="none" w:sz="0" w:space="0" w:color="auto"/>
          </w:divBdr>
        </w:div>
        <w:div w:id="719399989">
          <w:marLeft w:val="480"/>
          <w:marRight w:val="0"/>
          <w:marTop w:val="0"/>
          <w:marBottom w:val="0"/>
          <w:divBdr>
            <w:top w:val="none" w:sz="0" w:space="0" w:color="auto"/>
            <w:left w:val="none" w:sz="0" w:space="0" w:color="auto"/>
            <w:bottom w:val="none" w:sz="0" w:space="0" w:color="auto"/>
            <w:right w:val="none" w:sz="0" w:space="0" w:color="auto"/>
          </w:divBdr>
        </w:div>
        <w:div w:id="22634493">
          <w:marLeft w:val="480"/>
          <w:marRight w:val="0"/>
          <w:marTop w:val="0"/>
          <w:marBottom w:val="0"/>
          <w:divBdr>
            <w:top w:val="none" w:sz="0" w:space="0" w:color="auto"/>
            <w:left w:val="none" w:sz="0" w:space="0" w:color="auto"/>
            <w:bottom w:val="none" w:sz="0" w:space="0" w:color="auto"/>
            <w:right w:val="none" w:sz="0" w:space="0" w:color="auto"/>
          </w:divBdr>
        </w:div>
        <w:div w:id="16737407">
          <w:marLeft w:val="480"/>
          <w:marRight w:val="0"/>
          <w:marTop w:val="0"/>
          <w:marBottom w:val="0"/>
          <w:divBdr>
            <w:top w:val="none" w:sz="0" w:space="0" w:color="auto"/>
            <w:left w:val="none" w:sz="0" w:space="0" w:color="auto"/>
            <w:bottom w:val="none" w:sz="0" w:space="0" w:color="auto"/>
            <w:right w:val="none" w:sz="0" w:space="0" w:color="auto"/>
          </w:divBdr>
        </w:div>
        <w:div w:id="2006737881">
          <w:marLeft w:val="480"/>
          <w:marRight w:val="0"/>
          <w:marTop w:val="0"/>
          <w:marBottom w:val="0"/>
          <w:divBdr>
            <w:top w:val="none" w:sz="0" w:space="0" w:color="auto"/>
            <w:left w:val="none" w:sz="0" w:space="0" w:color="auto"/>
            <w:bottom w:val="none" w:sz="0" w:space="0" w:color="auto"/>
            <w:right w:val="none" w:sz="0" w:space="0" w:color="auto"/>
          </w:divBdr>
        </w:div>
        <w:div w:id="445004224">
          <w:marLeft w:val="480"/>
          <w:marRight w:val="0"/>
          <w:marTop w:val="0"/>
          <w:marBottom w:val="0"/>
          <w:divBdr>
            <w:top w:val="none" w:sz="0" w:space="0" w:color="auto"/>
            <w:left w:val="none" w:sz="0" w:space="0" w:color="auto"/>
            <w:bottom w:val="none" w:sz="0" w:space="0" w:color="auto"/>
            <w:right w:val="none" w:sz="0" w:space="0" w:color="auto"/>
          </w:divBdr>
        </w:div>
        <w:div w:id="304354305">
          <w:marLeft w:val="480"/>
          <w:marRight w:val="0"/>
          <w:marTop w:val="0"/>
          <w:marBottom w:val="0"/>
          <w:divBdr>
            <w:top w:val="none" w:sz="0" w:space="0" w:color="auto"/>
            <w:left w:val="none" w:sz="0" w:space="0" w:color="auto"/>
            <w:bottom w:val="none" w:sz="0" w:space="0" w:color="auto"/>
            <w:right w:val="none" w:sz="0" w:space="0" w:color="auto"/>
          </w:divBdr>
        </w:div>
        <w:div w:id="1708138895">
          <w:marLeft w:val="480"/>
          <w:marRight w:val="0"/>
          <w:marTop w:val="0"/>
          <w:marBottom w:val="0"/>
          <w:divBdr>
            <w:top w:val="none" w:sz="0" w:space="0" w:color="auto"/>
            <w:left w:val="none" w:sz="0" w:space="0" w:color="auto"/>
            <w:bottom w:val="none" w:sz="0" w:space="0" w:color="auto"/>
            <w:right w:val="none" w:sz="0" w:space="0" w:color="auto"/>
          </w:divBdr>
        </w:div>
        <w:div w:id="1944192456">
          <w:marLeft w:val="480"/>
          <w:marRight w:val="0"/>
          <w:marTop w:val="0"/>
          <w:marBottom w:val="0"/>
          <w:divBdr>
            <w:top w:val="none" w:sz="0" w:space="0" w:color="auto"/>
            <w:left w:val="none" w:sz="0" w:space="0" w:color="auto"/>
            <w:bottom w:val="none" w:sz="0" w:space="0" w:color="auto"/>
            <w:right w:val="none" w:sz="0" w:space="0" w:color="auto"/>
          </w:divBdr>
        </w:div>
        <w:div w:id="1622951434">
          <w:marLeft w:val="480"/>
          <w:marRight w:val="0"/>
          <w:marTop w:val="0"/>
          <w:marBottom w:val="0"/>
          <w:divBdr>
            <w:top w:val="none" w:sz="0" w:space="0" w:color="auto"/>
            <w:left w:val="none" w:sz="0" w:space="0" w:color="auto"/>
            <w:bottom w:val="none" w:sz="0" w:space="0" w:color="auto"/>
            <w:right w:val="none" w:sz="0" w:space="0" w:color="auto"/>
          </w:divBdr>
        </w:div>
        <w:div w:id="2015918083">
          <w:marLeft w:val="480"/>
          <w:marRight w:val="0"/>
          <w:marTop w:val="0"/>
          <w:marBottom w:val="0"/>
          <w:divBdr>
            <w:top w:val="none" w:sz="0" w:space="0" w:color="auto"/>
            <w:left w:val="none" w:sz="0" w:space="0" w:color="auto"/>
            <w:bottom w:val="none" w:sz="0" w:space="0" w:color="auto"/>
            <w:right w:val="none" w:sz="0" w:space="0" w:color="auto"/>
          </w:divBdr>
        </w:div>
        <w:div w:id="1206405117">
          <w:marLeft w:val="480"/>
          <w:marRight w:val="0"/>
          <w:marTop w:val="0"/>
          <w:marBottom w:val="0"/>
          <w:divBdr>
            <w:top w:val="none" w:sz="0" w:space="0" w:color="auto"/>
            <w:left w:val="none" w:sz="0" w:space="0" w:color="auto"/>
            <w:bottom w:val="none" w:sz="0" w:space="0" w:color="auto"/>
            <w:right w:val="none" w:sz="0" w:space="0" w:color="auto"/>
          </w:divBdr>
        </w:div>
        <w:div w:id="1518694490">
          <w:marLeft w:val="480"/>
          <w:marRight w:val="0"/>
          <w:marTop w:val="0"/>
          <w:marBottom w:val="0"/>
          <w:divBdr>
            <w:top w:val="none" w:sz="0" w:space="0" w:color="auto"/>
            <w:left w:val="none" w:sz="0" w:space="0" w:color="auto"/>
            <w:bottom w:val="none" w:sz="0" w:space="0" w:color="auto"/>
            <w:right w:val="none" w:sz="0" w:space="0" w:color="auto"/>
          </w:divBdr>
        </w:div>
        <w:div w:id="1518154596">
          <w:marLeft w:val="480"/>
          <w:marRight w:val="0"/>
          <w:marTop w:val="0"/>
          <w:marBottom w:val="0"/>
          <w:divBdr>
            <w:top w:val="none" w:sz="0" w:space="0" w:color="auto"/>
            <w:left w:val="none" w:sz="0" w:space="0" w:color="auto"/>
            <w:bottom w:val="none" w:sz="0" w:space="0" w:color="auto"/>
            <w:right w:val="none" w:sz="0" w:space="0" w:color="auto"/>
          </w:divBdr>
        </w:div>
        <w:div w:id="336468539">
          <w:marLeft w:val="480"/>
          <w:marRight w:val="0"/>
          <w:marTop w:val="0"/>
          <w:marBottom w:val="0"/>
          <w:divBdr>
            <w:top w:val="none" w:sz="0" w:space="0" w:color="auto"/>
            <w:left w:val="none" w:sz="0" w:space="0" w:color="auto"/>
            <w:bottom w:val="none" w:sz="0" w:space="0" w:color="auto"/>
            <w:right w:val="none" w:sz="0" w:space="0" w:color="auto"/>
          </w:divBdr>
        </w:div>
        <w:div w:id="1691953159">
          <w:marLeft w:val="480"/>
          <w:marRight w:val="0"/>
          <w:marTop w:val="0"/>
          <w:marBottom w:val="0"/>
          <w:divBdr>
            <w:top w:val="none" w:sz="0" w:space="0" w:color="auto"/>
            <w:left w:val="none" w:sz="0" w:space="0" w:color="auto"/>
            <w:bottom w:val="none" w:sz="0" w:space="0" w:color="auto"/>
            <w:right w:val="none" w:sz="0" w:space="0" w:color="auto"/>
          </w:divBdr>
        </w:div>
        <w:div w:id="556671283">
          <w:marLeft w:val="480"/>
          <w:marRight w:val="0"/>
          <w:marTop w:val="0"/>
          <w:marBottom w:val="0"/>
          <w:divBdr>
            <w:top w:val="none" w:sz="0" w:space="0" w:color="auto"/>
            <w:left w:val="none" w:sz="0" w:space="0" w:color="auto"/>
            <w:bottom w:val="none" w:sz="0" w:space="0" w:color="auto"/>
            <w:right w:val="none" w:sz="0" w:space="0" w:color="auto"/>
          </w:divBdr>
        </w:div>
        <w:div w:id="708189965">
          <w:marLeft w:val="480"/>
          <w:marRight w:val="0"/>
          <w:marTop w:val="0"/>
          <w:marBottom w:val="0"/>
          <w:divBdr>
            <w:top w:val="none" w:sz="0" w:space="0" w:color="auto"/>
            <w:left w:val="none" w:sz="0" w:space="0" w:color="auto"/>
            <w:bottom w:val="none" w:sz="0" w:space="0" w:color="auto"/>
            <w:right w:val="none" w:sz="0" w:space="0" w:color="auto"/>
          </w:divBdr>
        </w:div>
        <w:div w:id="1169170832">
          <w:marLeft w:val="480"/>
          <w:marRight w:val="0"/>
          <w:marTop w:val="0"/>
          <w:marBottom w:val="0"/>
          <w:divBdr>
            <w:top w:val="none" w:sz="0" w:space="0" w:color="auto"/>
            <w:left w:val="none" w:sz="0" w:space="0" w:color="auto"/>
            <w:bottom w:val="none" w:sz="0" w:space="0" w:color="auto"/>
            <w:right w:val="none" w:sz="0" w:space="0" w:color="auto"/>
          </w:divBdr>
        </w:div>
        <w:div w:id="835611435">
          <w:marLeft w:val="480"/>
          <w:marRight w:val="0"/>
          <w:marTop w:val="0"/>
          <w:marBottom w:val="0"/>
          <w:divBdr>
            <w:top w:val="none" w:sz="0" w:space="0" w:color="auto"/>
            <w:left w:val="none" w:sz="0" w:space="0" w:color="auto"/>
            <w:bottom w:val="none" w:sz="0" w:space="0" w:color="auto"/>
            <w:right w:val="none" w:sz="0" w:space="0" w:color="auto"/>
          </w:divBdr>
        </w:div>
        <w:div w:id="9068885">
          <w:marLeft w:val="480"/>
          <w:marRight w:val="0"/>
          <w:marTop w:val="0"/>
          <w:marBottom w:val="0"/>
          <w:divBdr>
            <w:top w:val="none" w:sz="0" w:space="0" w:color="auto"/>
            <w:left w:val="none" w:sz="0" w:space="0" w:color="auto"/>
            <w:bottom w:val="none" w:sz="0" w:space="0" w:color="auto"/>
            <w:right w:val="none" w:sz="0" w:space="0" w:color="auto"/>
          </w:divBdr>
        </w:div>
        <w:div w:id="277176667">
          <w:marLeft w:val="480"/>
          <w:marRight w:val="0"/>
          <w:marTop w:val="0"/>
          <w:marBottom w:val="0"/>
          <w:divBdr>
            <w:top w:val="none" w:sz="0" w:space="0" w:color="auto"/>
            <w:left w:val="none" w:sz="0" w:space="0" w:color="auto"/>
            <w:bottom w:val="none" w:sz="0" w:space="0" w:color="auto"/>
            <w:right w:val="none" w:sz="0" w:space="0" w:color="auto"/>
          </w:divBdr>
        </w:div>
        <w:div w:id="2111663428">
          <w:marLeft w:val="480"/>
          <w:marRight w:val="0"/>
          <w:marTop w:val="0"/>
          <w:marBottom w:val="0"/>
          <w:divBdr>
            <w:top w:val="none" w:sz="0" w:space="0" w:color="auto"/>
            <w:left w:val="none" w:sz="0" w:space="0" w:color="auto"/>
            <w:bottom w:val="none" w:sz="0" w:space="0" w:color="auto"/>
            <w:right w:val="none" w:sz="0" w:space="0" w:color="auto"/>
          </w:divBdr>
        </w:div>
        <w:div w:id="2118285011">
          <w:marLeft w:val="480"/>
          <w:marRight w:val="0"/>
          <w:marTop w:val="0"/>
          <w:marBottom w:val="0"/>
          <w:divBdr>
            <w:top w:val="none" w:sz="0" w:space="0" w:color="auto"/>
            <w:left w:val="none" w:sz="0" w:space="0" w:color="auto"/>
            <w:bottom w:val="none" w:sz="0" w:space="0" w:color="auto"/>
            <w:right w:val="none" w:sz="0" w:space="0" w:color="auto"/>
          </w:divBdr>
        </w:div>
        <w:div w:id="622462342">
          <w:marLeft w:val="480"/>
          <w:marRight w:val="0"/>
          <w:marTop w:val="0"/>
          <w:marBottom w:val="0"/>
          <w:divBdr>
            <w:top w:val="none" w:sz="0" w:space="0" w:color="auto"/>
            <w:left w:val="none" w:sz="0" w:space="0" w:color="auto"/>
            <w:bottom w:val="none" w:sz="0" w:space="0" w:color="auto"/>
            <w:right w:val="none" w:sz="0" w:space="0" w:color="auto"/>
          </w:divBdr>
        </w:div>
        <w:div w:id="1868911237">
          <w:marLeft w:val="480"/>
          <w:marRight w:val="0"/>
          <w:marTop w:val="0"/>
          <w:marBottom w:val="0"/>
          <w:divBdr>
            <w:top w:val="none" w:sz="0" w:space="0" w:color="auto"/>
            <w:left w:val="none" w:sz="0" w:space="0" w:color="auto"/>
            <w:bottom w:val="none" w:sz="0" w:space="0" w:color="auto"/>
            <w:right w:val="none" w:sz="0" w:space="0" w:color="auto"/>
          </w:divBdr>
        </w:div>
        <w:div w:id="1234973011">
          <w:marLeft w:val="480"/>
          <w:marRight w:val="0"/>
          <w:marTop w:val="0"/>
          <w:marBottom w:val="0"/>
          <w:divBdr>
            <w:top w:val="none" w:sz="0" w:space="0" w:color="auto"/>
            <w:left w:val="none" w:sz="0" w:space="0" w:color="auto"/>
            <w:bottom w:val="none" w:sz="0" w:space="0" w:color="auto"/>
            <w:right w:val="none" w:sz="0" w:space="0" w:color="auto"/>
          </w:divBdr>
        </w:div>
        <w:div w:id="1294822231">
          <w:marLeft w:val="480"/>
          <w:marRight w:val="0"/>
          <w:marTop w:val="0"/>
          <w:marBottom w:val="0"/>
          <w:divBdr>
            <w:top w:val="none" w:sz="0" w:space="0" w:color="auto"/>
            <w:left w:val="none" w:sz="0" w:space="0" w:color="auto"/>
            <w:bottom w:val="none" w:sz="0" w:space="0" w:color="auto"/>
            <w:right w:val="none" w:sz="0" w:space="0" w:color="auto"/>
          </w:divBdr>
        </w:div>
        <w:div w:id="367336964">
          <w:marLeft w:val="480"/>
          <w:marRight w:val="0"/>
          <w:marTop w:val="0"/>
          <w:marBottom w:val="0"/>
          <w:divBdr>
            <w:top w:val="none" w:sz="0" w:space="0" w:color="auto"/>
            <w:left w:val="none" w:sz="0" w:space="0" w:color="auto"/>
            <w:bottom w:val="none" w:sz="0" w:space="0" w:color="auto"/>
            <w:right w:val="none" w:sz="0" w:space="0" w:color="auto"/>
          </w:divBdr>
        </w:div>
        <w:div w:id="81924128">
          <w:marLeft w:val="480"/>
          <w:marRight w:val="0"/>
          <w:marTop w:val="0"/>
          <w:marBottom w:val="0"/>
          <w:divBdr>
            <w:top w:val="none" w:sz="0" w:space="0" w:color="auto"/>
            <w:left w:val="none" w:sz="0" w:space="0" w:color="auto"/>
            <w:bottom w:val="none" w:sz="0" w:space="0" w:color="auto"/>
            <w:right w:val="none" w:sz="0" w:space="0" w:color="auto"/>
          </w:divBdr>
        </w:div>
        <w:div w:id="787623149">
          <w:marLeft w:val="480"/>
          <w:marRight w:val="0"/>
          <w:marTop w:val="0"/>
          <w:marBottom w:val="0"/>
          <w:divBdr>
            <w:top w:val="none" w:sz="0" w:space="0" w:color="auto"/>
            <w:left w:val="none" w:sz="0" w:space="0" w:color="auto"/>
            <w:bottom w:val="none" w:sz="0" w:space="0" w:color="auto"/>
            <w:right w:val="none" w:sz="0" w:space="0" w:color="auto"/>
          </w:divBdr>
        </w:div>
        <w:div w:id="72318493">
          <w:marLeft w:val="480"/>
          <w:marRight w:val="0"/>
          <w:marTop w:val="0"/>
          <w:marBottom w:val="0"/>
          <w:divBdr>
            <w:top w:val="none" w:sz="0" w:space="0" w:color="auto"/>
            <w:left w:val="none" w:sz="0" w:space="0" w:color="auto"/>
            <w:bottom w:val="none" w:sz="0" w:space="0" w:color="auto"/>
            <w:right w:val="none" w:sz="0" w:space="0" w:color="auto"/>
          </w:divBdr>
        </w:div>
        <w:div w:id="1150366563">
          <w:marLeft w:val="480"/>
          <w:marRight w:val="0"/>
          <w:marTop w:val="0"/>
          <w:marBottom w:val="0"/>
          <w:divBdr>
            <w:top w:val="none" w:sz="0" w:space="0" w:color="auto"/>
            <w:left w:val="none" w:sz="0" w:space="0" w:color="auto"/>
            <w:bottom w:val="none" w:sz="0" w:space="0" w:color="auto"/>
            <w:right w:val="none" w:sz="0" w:space="0" w:color="auto"/>
          </w:divBdr>
        </w:div>
        <w:div w:id="1750495143">
          <w:marLeft w:val="480"/>
          <w:marRight w:val="0"/>
          <w:marTop w:val="0"/>
          <w:marBottom w:val="0"/>
          <w:divBdr>
            <w:top w:val="none" w:sz="0" w:space="0" w:color="auto"/>
            <w:left w:val="none" w:sz="0" w:space="0" w:color="auto"/>
            <w:bottom w:val="none" w:sz="0" w:space="0" w:color="auto"/>
            <w:right w:val="none" w:sz="0" w:space="0" w:color="auto"/>
          </w:divBdr>
        </w:div>
        <w:div w:id="1972511467">
          <w:marLeft w:val="480"/>
          <w:marRight w:val="0"/>
          <w:marTop w:val="0"/>
          <w:marBottom w:val="0"/>
          <w:divBdr>
            <w:top w:val="none" w:sz="0" w:space="0" w:color="auto"/>
            <w:left w:val="none" w:sz="0" w:space="0" w:color="auto"/>
            <w:bottom w:val="none" w:sz="0" w:space="0" w:color="auto"/>
            <w:right w:val="none" w:sz="0" w:space="0" w:color="auto"/>
          </w:divBdr>
        </w:div>
        <w:div w:id="435715289">
          <w:marLeft w:val="480"/>
          <w:marRight w:val="0"/>
          <w:marTop w:val="0"/>
          <w:marBottom w:val="0"/>
          <w:divBdr>
            <w:top w:val="none" w:sz="0" w:space="0" w:color="auto"/>
            <w:left w:val="none" w:sz="0" w:space="0" w:color="auto"/>
            <w:bottom w:val="none" w:sz="0" w:space="0" w:color="auto"/>
            <w:right w:val="none" w:sz="0" w:space="0" w:color="auto"/>
          </w:divBdr>
        </w:div>
        <w:div w:id="834954057">
          <w:marLeft w:val="480"/>
          <w:marRight w:val="0"/>
          <w:marTop w:val="0"/>
          <w:marBottom w:val="0"/>
          <w:divBdr>
            <w:top w:val="none" w:sz="0" w:space="0" w:color="auto"/>
            <w:left w:val="none" w:sz="0" w:space="0" w:color="auto"/>
            <w:bottom w:val="none" w:sz="0" w:space="0" w:color="auto"/>
            <w:right w:val="none" w:sz="0" w:space="0" w:color="auto"/>
          </w:divBdr>
        </w:div>
        <w:div w:id="205988325">
          <w:marLeft w:val="480"/>
          <w:marRight w:val="0"/>
          <w:marTop w:val="0"/>
          <w:marBottom w:val="0"/>
          <w:divBdr>
            <w:top w:val="none" w:sz="0" w:space="0" w:color="auto"/>
            <w:left w:val="none" w:sz="0" w:space="0" w:color="auto"/>
            <w:bottom w:val="none" w:sz="0" w:space="0" w:color="auto"/>
            <w:right w:val="none" w:sz="0" w:space="0" w:color="auto"/>
          </w:divBdr>
        </w:div>
        <w:div w:id="1490367812">
          <w:marLeft w:val="480"/>
          <w:marRight w:val="0"/>
          <w:marTop w:val="0"/>
          <w:marBottom w:val="0"/>
          <w:divBdr>
            <w:top w:val="none" w:sz="0" w:space="0" w:color="auto"/>
            <w:left w:val="none" w:sz="0" w:space="0" w:color="auto"/>
            <w:bottom w:val="none" w:sz="0" w:space="0" w:color="auto"/>
            <w:right w:val="none" w:sz="0" w:space="0" w:color="auto"/>
          </w:divBdr>
        </w:div>
        <w:div w:id="327908928">
          <w:marLeft w:val="480"/>
          <w:marRight w:val="0"/>
          <w:marTop w:val="0"/>
          <w:marBottom w:val="0"/>
          <w:divBdr>
            <w:top w:val="none" w:sz="0" w:space="0" w:color="auto"/>
            <w:left w:val="none" w:sz="0" w:space="0" w:color="auto"/>
            <w:bottom w:val="none" w:sz="0" w:space="0" w:color="auto"/>
            <w:right w:val="none" w:sz="0" w:space="0" w:color="auto"/>
          </w:divBdr>
        </w:div>
        <w:div w:id="463935311">
          <w:marLeft w:val="480"/>
          <w:marRight w:val="0"/>
          <w:marTop w:val="0"/>
          <w:marBottom w:val="0"/>
          <w:divBdr>
            <w:top w:val="none" w:sz="0" w:space="0" w:color="auto"/>
            <w:left w:val="none" w:sz="0" w:space="0" w:color="auto"/>
            <w:bottom w:val="none" w:sz="0" w:space="0" w:color="auto"/>
            <w:right w:val="none" w:sz="0" w:space="0" w:color="auto"/>
          </w:divBdr>
        </w:div>
      </w:divsChild>
    </w:div>
    <w:div w:id="802119713">
      <w:bodyDiv w:val="1"/>
      <w:marLeft w:val="0"/>
      <w:marRight w:val="0"/>
      <w:marTop w:val="0"/>
      <w:marBottom w:val="0"/>
      <w:divBdr>
        <w:top w:val="none" w:sz="0" w:space="0" w:color="auto"/>
        <w:left w:val="none" w:sz="0" w:space="0" w:color="auto"/>
        <w:bottom w:val="none" w:sz="0" w:space="0" w:color="auto"/>
        <w:right w:val="none" w:sz="0" w:space="0" w:color="auto"/>
      </w:divBdr>
    </w:div>
    <w:div w:id="802234331">
      <w:bodyDiv w:val="1"/>
      <w:marLeft w:val="0"/>
      <w:marRight w:val="0"/>
      <w:marTop w:val="0"/>
      <w:marBottom w:val="0"/>
      <w:divBdr>
        <w:top w:val="none" w:sz="0" w:space="0" w:color="auto"/>
        <w:left w:val="none" w:sz="0" w:space="0" w:color="auto"/>
        <w:bottom w:val="none" w:sz="0" w:space="0" w:color="auto"/>
        <w:right w:val="none" w:sz="0" w:space="0" w:color="auto"/>
      </w:divBdr>
    </w:div>
    <w:div w:id="802695637">
      <w:bodyDiv w:val="1"/>
      <w:marLeft w:val="0"/>
      <w:marRight w:val="0"/>
      <w:marTop w:val="0"/>
      <w:marBottom w:val="0"/>
      <w:divBdr>
        <w:top w:val="none" w:sz="0" w:space="0" w:color="auto"/>
        <w:left w:val="none" w:sz="0" w:space="0" w:color="auto"/>
        <w:bottom w:val="none" w:sz="0" w:space="0" w:color="auto"/>
        <w:right w:val="none" w:sz="0" w:space="0" w:color="auto"/>
      </w:divBdr>
    </w:div>
    <w:div w:id="803158355">
      <w:bodyDiv w:val="1"/>
      <w:marLeft w:val="0"/>
      <w:marRight w:val="0"/>
      <w:marTop w:val="0"/>
      <w:marBottom w:val="0"/>
      <w:divBdr>
        <w:top w:val="none" w:sz="0" w:space="0" w:color="auto"/>
        <w:left w:val="none" w:sz="0" w:space="0" w:color="auto"/>
        <w:bottom w:val="none" w:sz="0" w:space="0" w:color="auto"/>
        <w:right w:val="none" w:sz="0" w:space="0" w:color="auto"/>
      </w:divBdr>
    </w:div>
    <w:div w:id="804196178">
      <w:bodyDiv w:val="1"/>
      <w:marLeft w:val="0"/>
      <w:marRight w:val="0"/>
      <w:marTop w:val="0"/>
      <w:marBottom w:val="0"/>
      <w:divBdr>
        <w:top w:val="none" w:sz="0" w:space="0" w:color="auto"/>
        <w:left w:val="none" w:sz="0" w:space="0" w:color="auto"/>
        <w:bottom w:val="none" w:sz="0" w:space="0" w:color="auto"/>
        <w:right w:val="none" w:sz="0" w:space="0" w:color="auto"/>
      </w:divBdr>
    </w:div>
    <w:div w:id="805701123">
      <w:bodyDiv w:val="1"/>
      <w:marLeft w:val="0"/>
      <w:marRight w:val="0"/>
      <w:marTop w:val="0"/>
      <w:marBottom w:val="0"/>
      <w:divBdr>
        <w:top w:val="none" w:sz="0" w:space="0" w:color="auto"/>
        <w:left w:val="none" w:sz="0" w:space="0" w:color="auto"/>
        <w:bottom w:val="none" w:sz="0" w:space="0" w:color="auto"/>
        <w:right w:val="none" w:sz="0" w:space="0" w:color="auto"/>
      </w:divBdr>
    </w:div>
    <w:div w:id="806317730">
      <w:bodyDiv w:val="1"/>
      <w:marLeft w:val="0"/>
      <w:marRight w:val="0"/>
      <w:marTop w:val="0"/>
      <w:marBottom w:val="0"/>
      <w:divBdr>
        <w:top w:val="none" w:sz="0" w:space="0" w:color="auto"/>
        <w:left w:val="none" w:sz="0" w:space="0" w:color="auto"/>
        <w:bottom w:val="none" w:sz="0" w:space="0" w:color="auto"/>
        <w:right w:val="none" w:sz="0" w:space="0" w:color="auto"/>
      </w:divBdr>
    </w:div>
    <w:div w:id="807405510">
      <w:bodyDiv w:val="1"/>
      <w:marLeft w:val="0"/>
      <w:marRight w:val="0"/>
      <w:marTop w:val="0"/>
      <w:marBottom w:val="0"/>
      <w:divBdr>
        <w:top w:val="none" w:sz="0" w:space="0" w:color="auto"/>
        <w:left w:val="none" w:sz="0" w:space="0" w:color="auto"/>
        <w:bottom w:val="none" w:sz="0" w:space="0" w:color="auto"/>
        <w:right w:val="none" w:sz="0" w:space="0" w:color="auto"/>
      </w:divBdr>
    </w:div>
    <w:div w:id="807474380">
      <w:bodyDiv w:val="1"/>
      <w:marLeft w:val="0"/>
      <w:marRight w:val="0"/>
      <w:marTop w:val="0"/>
      <w:marBottom w:val="0"/>
      <w:divBdr>
        <w:top w:val="none" w:sz="0" w:space="0" w:color="auto"/>
        <w:left w:val="none" w:sz="0" w:space="0" w:color="auto"/>
        <w:bottom w:val="none" w:sz="0" w:space="0" w:color="auto"/>
        <w:right w:val="none" w:sz="0" w:space="0" w:color="auto"/>
      </w:divBdr>
    </w:div>
    <w:div w:id="809634055">
      <w:bodyDiv w:val="1"/>
      <w:marLeft w:val="0"/>
      <w:marRight w:val="0"/>
      <w:marTop w:val="0"/>
      <w:marBottom w:val="0"/>
      <w:divBdr>
        <w:top w:val="none" w:sz="0" w:space="0" w:color="auto"/>
        <w:left w:val="none" w:sz="0" w:space="0" w:color="auto"/>
        <w:bottom w:val="none" w:sz="0" w:space="0" w:color="auto"/>
        <w:right w:val="none" w:sz="0" w:space="0" w:color="auto"/>
      </w:divBdr>
    </w:div>
    <w:div w:id="810512682">
      <w:bodyDiv w:val="1"/>
      <w:marLeft w:val="0"/>
      <w:marRight w:val="0"/>
      <w:marTop w:val="0"/>
      <w:marBottom w:val="0"/>
      <w:divBdr>
        <w:top w:val="none" w:sz="0" w:space="0" w:color="auto"/>
        <w:left w:val="none" w:sz="0" w:space="0" w:color="auto"/>
        <w:bottom w:val="none" w:sz="0" w:space="0" w:color="auto"/>
        <w:right w:val="none" w:sz="0" w:space="0" w:color="auto"/>
      </w:divBdr>
    </w:div>
    <w:div w:id="813763360">
      <w:bodyDiv w:val="1"/>
      <w:marLeft w:val="0"/>
      <w:marRight w:val="0"/>
      <w:marTop w:val="0"/>
      <w:marBottom w:val="0"/>
      <w:divBdr>
        <w:top w:val="none" w:sz="0" w:space="0" w:color="auto"/>
        <w:left w:val="none" w:sz="0" w:space="0" w:color="auto"/>
        <w:bottom w:val="none" w:sz="0" w:space="0" w:color="auto"/>
        <w:right w:val="none" w:sz="0" w:space="0" w:color="auto"/>
      </w:divBdr>
    </w:div>
    <w:div w:id="813838671">
      <w:bodyDiv w:val="1"/>
      <w:marLeft w:val="0"/>
      <w:marRight w:val="0"/>
      <w:marTop w:val="0"/>
      <w:marBottom w:val="0"/>
      <w:divBdr>
        <w:top w:val="none" w:sz="0" w:space="0" w:color="auto"/>
        <w:left w:val="none" w:sz="0" w:space="0" w:color="auto"/>
        <w:bottom w:val="none" w:sz="0" w:space="0" w:color="auto"/>
        <w:right w:val="none" w:sz="0" w:space="0" w:color="auto"/>
      </w:divBdr>
    </w:div>
    <w:div w:id="814220002">
      <w:bodyDiv w:val="1"/>
      <w:marLeft w:val="0"/>
      <w:marRight w:val="0"/>
      <w:marTop w:val="0"/>
      <w:marBottom w:val="0"/>
      <w:divBdr>
        <w:top w:val="none" w:sz="0" w:space="0" w:color="auto"/>
        <w:left w:val="none" w:sz="0" w:space="0" w:color="auto"/>
        <w:bottom w:val="none" w:sz="0" w:space="0" w:color="auto"/>
        <w:right w:val="none" w:sz="0" w:space="0" w:color="auto"/>
      </w:divBdr>
    </w:div>
    <w:div w:id="815609935">
      <w:bodyDiv w:val="1"/>
      <w:marLeft w:val="0"/>
      <w:marRight w:val="0"/>
      <w:marTop w:val="0"/>
      <w:marBottom w:val="0"/>
      <w:divBdr>
        <w:top w:val="none" w:sz="0" w:space="0" w:color="auto"/>
        <w:left w:val="none" w:sz="0" w:space="0" w:color="auto"/>
        <w:bottom w:val="none" w:sz="0" w:space="0" w:color="auto"/>
        <w:right w:val="none" w:sz="0" w:space="0" w:color="auto"/>
      </w:divBdr>
    </w:div>
    <w:div w:id="818225331">
      <w:bodyDiv w:val="1"/>
      <w:marLeft w:val="0"/>
      <w:marRight w:val="0"/>
      <w:marTop w:val="0"/>
      <w:marBottom w:val="0"/>
      <w:divBdr>
        <w:top w:val="none" w:sz="0" w:space="0" w:color="auto"/>
        <w:left w:val="none" w:sz="0" w:space="0" w:color="auto"/>
        <w:bottom w:val="none" w:sz="0" w:space="0" w:color="auto"/>
        <w:right w:val="none" w:sz="0" w:space="0" w:color="auto"/>
      </w:divBdr>
    </w:div>
    <w:div w:id="819734677">
      <w:bodyDiv w:val="1"/>
      <w:marLeft w:val="0"/>
      <w:marRight w:val="0"/>
      <w:marTop w:val="0"/>
      <w:marBottom w:val="0"/>
      <w:divBdr>
        <w:top w:val="none" w:sz="0" w:space="0" w:color="auto"/>
        <w:left w:val="none" w:sz="0" w:space="0" w:color="auto"/>
        <w:bottom w:val="none" w:sz="0" w:space="0" w:color="auto"/>
        <w:right w:val="none" w:sz="0" w:space="0" w:color="auto"/>
      </w:divBdr>
    </w:div>
    <w:div w:id="822509377">
      <w:bodyDiv w:val="1"/>
      <w:marLeft w:val="0"/>
      <w:marRight w:val="0"/>
      <w:marTop w:val="0"/>
      <w:marBottom w:val="0"/>
      <w:divBdr>
        <w:top w:val="none" w:sz="0" w:space="0" w:color="auto"/>
        <w:left w:val="none" w:sz="0" w:space="0" w:color="auto"/>
        <w:bottom w:val="none" w:sz="0" w:space="0" w:color="auto"/>
        <w:right w:val="none" w:sz="0" w:space="0" w:color="auto"/>
      </w:divBdr>
    </w:div>
    <w:div w:id="823162861">
      <w:bodyDiv w:val="1"/>
      <w:marLeft w:val="0"/>
      <w:marRight w:val="0"/>
      <w:marTop w:val="0"/>
      <w:marBottom w:val="0"/>
      <w:divBdr>
        <w:top w:val="none" w:sz="0" w:space="0" w:color="auto"/>
        <w:left w:val="none" w:sz="0" w:space="0" w:color="auto"/>
        <w:bottom w:val="none" w:sz="0" w:space="0" w:color="auto"/>
        <w:right w:val="none" w:sz="0" w:space="0" w:color="auto"/>
      </w:divBdr>
    </w:div>
    <w:div w:id="824127786">
      <w:bodyDiv w:val="1"/>
      <w:marLeft w:val="0"/>
      <w:marRight w:val="0"/>
      <w:marTop w:val="0"/>
      <w:marBottom w:val="0"/>
      <w:divBdr>
        <w:top w:val="none" w:sz="0" w:space="0" w:color="auto"/>
        <w:left w:val="none" w:sz="0" w:space="0" w:color="auto"/>
        <w:bottom w:val="none" w:sz="0" w:space="0" w:color="auto"/>
        <w:right w:val="none" w:sz="0" w:space="0" w:color="auto"/>
      </w:divBdr>
    </w:div>
    <w:div w:id="824395320">
      <w:bodyDiv w:val="1"/>
      <w:marLeft w:val="0"/>
      <w:marRight w:val="0"/>
      <w:marTop w:val="0"/>
      <w:marBottom w:val="0"/>
      <w:divBdr>
        <w:top w:val="none" w:sz="0" w:space="0" w:color="auto"/>
        <w:left w:val="none" w:sz="0" w:space="0" w:color="auto"/>
        <w:bottom w:val="none" w:sz="0" w:space="0" w:color="auto"/>
        <w:right w:val="none" w:sz="0" w:space="0" w:color="auto"/>
      </w:divBdr>
    </w:div>
    <w:div w:id="825050021">
      <w:bodyDiv w:val="1"/>
      <w:marLeft w:val="0"/>
      <w:marRight w:val="0"/>
      <w:marTop w:val="0"/>
      <w:marBottom w:val="0"/>
      <w:divBdr>
        <w:top w:val="none" w:sz="0" w:space="0" w:color="auto"/>
        <w:left w:val="none" w:sz="0" w:space="0" w:color="auto"/>
        <w:bottom w:val="none" w:sz="0" w:space="0" w:color="auto"/>
        <w:right w:val="none" w:sz="0" w:space="0" w:color="auto"/>
      </w:divBdr>
    </w:div>
    <w:div w:id="826364200">
      <w:bodyDiv w:val="1"/>
      <w:marLeft w:val="0"/>
      <w:marRight w:val="0"/>
      <w:marTop w:val="0"/>
      <w:marBottom w:val="0"/>
      <w:divBdr>
        <w:top w:val="none" w:sz="0" w:space="0" w:color="auto"/>
        <w:left w:val="none" w:sz="0" w:space="0" w:color="auto"/>
        <w:bottom w:val="none" w:sz="0" w:space="0" w:color="auto"/>
        <w:right w:val="none" w:sz="0" w:space="0" w:color="auto"/>
      </w:divBdr>
    </w:div>
    <w:div w:id="827745133">
      <w:bodyDiv w:val="1"/>
      <w:marLeft w:val="0"/>
      <w:marRight w:val="0"/>
      <w:marTop w:val="0"/>
      <w:marBottom w:val="0"/>
      <w:divBdr>
        <w:top w:val="none" w:sz="0" w:space="0" w:color="auto"/>
        <w:left w:val="none" w:sz="0" w:space="0" w:color="auto"/>
        <w:bottom w:val="none" w:sz="0" w:space="0" w:color="auto"/>
        <w:right w:val="none" w:sz="0" w:space="0" w:color="auto"/>
      </w:divBdr>
    </w:div>
    <w:div w:id="828059450">
      <w:bodyDiv w:val="1"/>
      <w:marLeft w:val="0"/>
      <w:marRight w:val="0"/>
      <w:marTop w:val="0"/>
      <w:marBottom w:val="0"/>
      <w:divBdr>
        <w:top w:val="none" w:sz="0" w:space="0" w:color="auto"/>
        <w:left w:val="none" w:sz="0" w:space="0" w:color="auto"/>
        <w:bottom w:val="none" w:sz="0" w:space="0" w:color="auto"/>
        <w:right w:val="none" w:sz="0" w:space="0" w:color="auto"/>
      </w:divBdr>
    </w:div>
    <w:div w:id="828980335">
      <w:bodyDiv w:val="1"/>
      <w:marLeft w:val="0"/>
      <w:marRight w:val="0"/>
      <w:marTop w:val="0"/>
      <w:marBottom w:val="0"/>
      <w:divBdr>
        <w:top w:val="none" w:sz="0" w:space="0" w:color="auto"/>
        <w:left w:val="none" w:sz="0" w:space="0" w:color="auto"/>
        <w:bottom w:val="none" w:sz="0" w:space="0" w:color="auto"/>
        <w:right w:val="none" w:sz="0" w:space="0" w:color="auto"/>
      </w:divBdr>
    </w:div>
    <w:div w:id="830215424">
      <w:bodyDiv w:val="1"/>
      <w:marLeft w:val="0"/>
      <w:marRight w:val="0"/>
      <w:marTop w:val="0"/>
      <w:marBottom w:val="0"/>
      <w:divBdr>
        <w:top w:val="none" w:sz="0" w:space="0" w:color="auto"/>
        <w:left w:val="none" w:sz="0" w:space="0" w:color="auto"/>
        <w:bottom w:val="none" w:sz="0" w:space="0" w:color="auto"/>
        <w:right w:val="none" w:sz="0" w:space="0" w:color="auto"/>
      </w:divBdr>
    </w:div>
    <w:div w:id="830634158">
      <w:bodyDiv w:val="1"/>
      <w:marLeft w:val="0"/>
      <w:marRight w:val="0"/>
      <w:marTop w:val="0"/>
      <w:marBottom w:val="0"/>
      <w:divBdr>
        <w:top w:val="none" w:sz="0" w:space="0" w:color="auto"/>
        <w:left w:val="none" w:sz="0" w:space="0" w:color="auto"/>
        <w:bottom w:val="none" w:sz="0" w:space="0" w:color="auto"/>
        <w:right w:val="none" w:sz="0" w:space="0" w:color="auto"/>
      </w:divBdr>
    </w:div>
    <w:div w:id="831140765">
      <w:bodyDiv w:val="1"/>
      <w:marLeft w:val="0"/>
      <w:marRight w:val="0"/>
      <w:marTop w:val="0"/>
      <w:marBottom w:val="0"/>
      <w:divBdr>
        <w:top w:val="none" w:sz="0" w:space="0" w:color="auto"/>
        <w:left w:val="none" w:sz="0" w:space="0" w:color="auto"/>
        <w:bottom w:val="none" w:sz="0" w:space="0" w:color="auto"/>
        <w:right w:val="none" w:sz="0" w:space="0" w:color="auto"/>
      </w:divBdr>
    </w:div>
    <w:div w:id="832452400">
      <w:bodyDiv w:val="1"/>
      <w:marLeft w:val="0"/>
      <w:marRight w:val="0"/>
      <w:marTop w:val="0"/>
      <w:marBottom w:val="0"/>
      <w:divBdr>
        <w:top w:val="none" w:sz="0" w:space="0" w:color="auto"/>
        <w:left w:val="none" w:sz="0" w:space="0" w:color="auto"/>
        <w:bottom w:val="none" w:sz="0" w:space="0" w:color="auto"/>
        <w:right w:val="none" w:sz="0" w:space="0" w:color="auto"/>
      </w:divBdr>
    </w:div>
    <w:div w:id="832918396">
      <w:bodyDiv w:val="1"/>
      <w:marLeft w:val="0"/>
      <w:marRight w:val="0"/>
      <w:marTop w:val="0"/>
      <w:marBottom w:val="0"/>
      <w:divBdr>
        <w:top w:val="none" w:sz="0" w:space="0" w:color="auto"/>
        <w:left w:val="none" w:sz="0" w:space="0" w:color="auto"/>
        <w:bottom w:val="none" w:sz="0" w:space="0" w:color="auto"/>
        <w:right w:val="none" w:sz="0" w:space="0" w:color="auto"/>
      </w:divBdr>
    </w:div>
    <w:div w:id="833686738">
      <w:bodyDiv w:val="1"/>
      <w:marLeft w:val="0"/>
      <w:marRight w:val="0"/>
      <w:marTop w:val="0"/>
      <w:marBottom w:val="0"/>
      <w:divBdr>
        <w:top w:val="none" w:sz="0" w:space="0" w:color="auto"/>
        <w:left w:val="none" w:sz="0" w:space="0" w:color="auto"/>
        <w:bottom w:val="none" w:sz="0" w:space="0" w:color="auto"/>
        <w:right w:val="none" w:sz="0" w:space="0" w:color="auto"/>
      </w:divBdr>
    </w:div>
    <w:div w:id="834034901">
      <w:bodyDiv w:val="1"/>
      <w:marLeft w:val="0"/>
      <w:marRight w:val="0"/>
      <w:marTop w:val="0"/>
      <w:marBottom w:val="0"/>
      <w:divBdr>
        <w:top w:val="none" w:sz="0" w:space="0" w:color="auto"/>
        <w:left w:val="none" w:sz="0" w:space="0" w:color="auto"/>
        <w:bottom w:val="none" w:sz="0" w:space="0" w:color="auto"/>
        <w:right w:val="none" w:sz="0" w:space="0" w:color="auto"/>
      </w:divBdr>
    </w:div>
    <w:div w:id="837116823">
      <w:bodyDiv w:val="1"/>
      <w:marLeft w:val="0"/>
      <w:marRight w:val="0"/>
      <w:marTop w:val="0"/>
      <w:marBottom w:val="0"/>
      <w:divBdr>
        <w:top w:val="none" w:sz="0" w:space="0" w:color="auto"/>
        <w:left w:val="none" w:sz="0" w:space="0" w:color="auto"/>
        <w:bottom w:val="none" w:sz="0" w:space="0" w:color="auto"/>
        <w:right w:val="none" w:sz="0" w:space="0" w:color="auto"/>
      </w:divBdr>
    </w:div>
    <w:div w:id="838036595">
      <w:bodyDiv w:val="1"/>
      <w:marLeft w:val="0"/>
      <w:marRight w:val="0"/>
      <w:marTop w:val="0"/>
      <w:marBottom w:val="0"/>
      <w:divBdr>
        <w:top w:val="none" w:sz="0" w:space="0" w:color="auto"/>
        <w:left w:val="none" w:sz="0" w:space="0" w:color="auto"/>
        <w:bottom w:val="none" w:sz="0" w:space="0" w:color="auto"/>
        <w:right w:val="none" w:sz="0" w:space="0" w:color="auto"/>
      </w:divBdr>
    </w:div>
    <w:div w:id="838040922">
      <w:bodyDiv w:val="1"/>
      <w:marLeft w:val="0"/>
      <w:marRight w:val="0"/>
      <w:marTop w:val="0"/>
      <w:marBottom w:val="0"/>
      <w:divBdr>
        <w:top w:val="none" w:sz="0" w:space="0" w:color="auto"/>
        <w:left w:val="none" w:sz="0" w:space="0" w:color="auto"/>
        <w:bottom w:val="none" w:sz="0" w:space="0" w:color="auto"/>
        <w:right w:val="none" w:sz="0" w:space="0" w:color="auto"/>
      </w:divBdr>
    </w:div>
    <w:div w:id="838693498">
      <w:bodyDiv w:val="1"/>
      <w:marLeft w:val="0"/>
      <w:marRight w:val="0"/>
      <w:marTop w:val="0"/>
      <w:marBottom w:val="0"/>
      <w:divBdr>
        <w:top w:val="none" w:sz="0" w:space="0" w:color="auto"/>
        <w:left w:val="none" w:sz="0" w:space="0" w:color="auto"/>
        <w:bottom w:val="none" w:sz="0" w:space="0" w:color="auto"/>
        <w:right w:val="none" w:sz="0" w:space="0" w:color="auto"/>
      </w:divBdr>
    </w:div>
    <w:div w:id="839125474">
      <w:bodyDiv w:val="1"/>
      <w:marLeft w:val="0"/>
      <w:marRight w:val="0"/>
      <w:marTop w:val="0"/>
      <w:marBottom w:val="0"/>
      <w:divBdr>
        <w:top w:val="none" w:sz="0" w:space="0" w:color="auto"/>
        <w:left w:val="none" w:sz="0" w:space="0" w:color="auto"/>
        <w:bottom w:val="none" w:sz="0" w:space="0" w:color="auto"/>
        <w:right w:val="none" w:sz="0" w:space="0" w:color="auto"/>
      </w:divBdr>
    </w:div>
    <w:div w:id="839926989">
      <w:bodyDiv w:val="1"/>
      <w:marLeft w:val="0"/>
      <w:marRight w:val="0"/>
      <w:marTop w:val="0"/>
      <w:marBottom w:val="0"/>
      <w:divBdr>
        <w:top w:val="none" w:sz="0" w:space="0" w:color="auto"/>
        <w:left w:val="none" w:sz="0" w:space="0" w:color="auto"/>
        <w:bottom w:val="none" w:sz="0" w:space="0" w:color="auto"/>
        <w:right w:val="none" w:sz="0" w:space="0" w:color="auto"/>
      </w:divBdr>
    </w:div>
    <w:div w:id="840579880">
      <w:bodyDiv w:val="1"/>
      <w:marLeft w:val="0"/>
      <w:marRight w:val="0"/>
      <w:marTop w:val="0"/>
      <w:marBottom w:val="0"/>
      <w:divBdr>
        <w:top w:val="none" w:sz="0" w:space="0" w:color="auto"/>
        <w:left w:val="none" w:sz="0" w:space="0" w:color="auto"/>
        <w:bottom w:val="none" w:sz="0" w:space="0" w:color="auto"/>
        <w:right w:val="none" w:sz="0" w:space="0" w:color="auto"/>
      </w:divBdr>
    </w:div>
    <w:div w:id="840630324">
      <w:bodyDiv w:val="1"/>
      <w:marLeft w:val="0"/>
      <w:marRight w:val="0"/>
      <w:marTop w:val="0"/>
      <w:marBottom w:val="0"/>
      <w:divBdr>
        <w:top w:val="none" w:sz="0" w:space="0" w:color="auto"/>
        <w:left w:val="none" w:sz="0" w:space="0" w:color="auto"/>
        <w:bottom w:val="none" w:sz="0" w:space="0" w:color="auto"/>
        <w:right w:val="none" w:sz="0" w:space="0" w:color="auto"/>
      </w:divBdr>
    </w:div>
    <w:div w:id="841354517">
      <w:bodyDiv w:val="1"/>
      <w:marLeft w:val="0"/>
      <w:marRight w:val="0"/>
      <w:marTop w:val="0"/>
      <w:marBottom w:val="0"/>
      <w:divBdr>
        <w:top w:val="none" w:sz="0" w:space="0" w:color="auto"/>
        <w:left w:val="none" w:sz="0" w:space="0" w:color="auto"/>
        <w:bottom w:val="none" w:sz="0" w:space="0" w:color="auto"/>
        <w:right w:val="none" w:sz="0" w:space="0" w:color="auto"/>
      </w:divBdr>
    </w:div>
    <w:div w:id="841508403">
      <w:bodyDiv w:val="1"/>
      <w:marLeft w:val="0"/>
      <w:marRight w:val="0"/>
      <w:marTop w:val="0"/>
      <w:marBottom w:val="0"/>
      <w:divBdr>
        <w:top w:val="none" w:sz="0" w:space="0" w:color="auto"/>
        <w:left w:val="none" w:sz="0" w:space="0" w:color="auto"/>
        <w:bottom w:val="none" w:sz="0" w:space="0" w:color="auto"/>
        <w:right w:val="none" w:sz="0" w:space="0" w:color="auto"/>
      </w:divBdr>
    </w:div>
    <w:div w:id="843008362">
      <w:bodyDiv w:val="1"/>
      <w:marLeft w:val="0"/>
      <w:marRight w:val="0"/>
      <w:marTop w:val="0"/>
      <w:marBottom w:val="0"/>
      <w:divBdr>
        <w:top w:val="none" w:sz="0" w:space="0" w:color="auto"/>
        <w:left w:val="none" w:sz="0" w:space="0" w:color="auto"/>
        <w:bottom w:val="none" w:sz="0" w:space="0" w:color="auto"/>
        <w:right w:val="none" w:sz="0" w:space="0" w:color="auto"/>
      </w:divBdr>
    </w:div>
    <w:div w:id="845948135">
      <w:bodyDiv w:val="1"/>
      <w:marLeft w:val="0"/>
      <w:marRight w:val="0"/>
      <w:marTop w:val="0"/>
      <w:marBottom w:val="0"/>
      <w:divBdr>
        <w:top w:val="none" w:sz="0" w:space="0" w:color="auto"/>
        <w:left w:val="none" w:sz="0" w:space="0" w:color="auto"/>
        <w:bottom w:val="none" w:sz="0" w:space="0" w:color="auto"/>
        <w:right w:val="none" w:sz="0" w:space="0" w:color="auto"/>
      </w:divBdr>
    </w:div>
    <w:div w:id="846404926">
      <w:bodyDiv w:val="1"/>
      <w:marLeft w:val="0"/>
      <w:marRight w:val="0"/>
      <w:marTop w:val="0"/>
      <w:marBottom w:val="0"/>
      <w:divBdr>
        <w:top w:val="none" w:sz="0" w:space="0" w:color="auto"/>
        <w:left w:val="none" w:sz="0" w:space="0" w:color="auto"/>
        <w:bottom w:val="none" w:sz="0" w:space="0" w:color="auto"/>
        <w:right w:val="none" w:sz="0" w:space="0" w:color="auto"/>
      </w:divBdr>
    </w:div>
    <w:div w:id="846678819">
      <w:bodyDiv w:val="1"/>
      <w:marLeft w:val="0"/>
      <w:marRight w:val="0"/>
      <w:marTop w:val="0"/>
      <w:marBottom w:val="0"/>
      <w:divBdr>
        <w:top w:val="none" w:sz="0" w:space="0" w:color="auto"/>
        <w:left w:val="none" w:sz="0" w:space="0" w:color="auto"/>
        <w:bottom w:val="none" w:sz="0" w:space="0" w:color="auto"/>
        <w:right w:val="none" w:sz="0" w:space="0" w:color="auto"/>
      </w:divBdr>
    </w:div>
    <w:div w:id="846942671">
      <w:bodyDiv w:val="1"/>
      <w:marLeft w:val="0"/>
      <w:marRight w:val="0"/>
      <w:marTop w:val="0"/>
      <w:marBottom w:val="0"/>
      <w:divBdr>
        <w:top w:val="none" w:sz="0" w:space="0" w:color="auto"/>
        <w:left w:val="none" w:sz="0" w:space="0" w:color="auto"/>
        <w:bottom w:val="none" w:sz="0" w:space="0" w:color="auto"/>
        <w:right w:val="none" w:sz="0" w:space="0" w:color="auto"/>
      </w:divBdr>
      <w:divsChild>
        <w:div w:id="1636833068">
          <w:marLeft w:val="480"/>
          <w:marRight w:val="0"/>
          <w:marTop w:val="0"/>
          <w:marBottom w:val="0"/>
          <w:divBdr>
            <w:top w:val="none" w:sz="0" w:space="0" w:color="auto"/>
            <w:left w:val="none" w:sz="0" w:space="0" w:color="auto"/>
            <w:bottom w:val="none" w:sz="0" w:space="0" w:color="auto"/>
            <w:right w:val="none" w:sz="0" w:space="0" w:color="auto"/>
          </w:divBdr>
        </w:div>
        <w:div w:id="1966110129">
          <w:marLeft w:val="480"/>
          <w:marRight w:val="0"/>
          <w:marTop w:val="0"/>
          <w:marBottom w:val="0"/>
          <w:divBdr>
            <w:top w:val="none" w:sz="0" w:space="0" w:color="auto"/>
            <w:left w:val="none" w:sz="0" w:space="0" w:color="auto"/>
            <w:bottom w:val="none" w:sz="0" w:space="0" w:color="auto"/>
            <w:right w:val="none" w:sz="0" w:space="0" w:color="auto"/>
          </w:divBdr>
        </w:div>
        <w:div w:id="566844240">
          <w:marLeft w:val="480"/>
          <w:marRight w:val="0"/>
          <w:marTop w:val="0"/>
          <w:marBottom w:val="0"/>
          <w:divBdr>
            <w:top w:val="none" w:sz="0" w:space="0" w:color="auto"/>
            <w:left w:val="none" w:sz="0" w:space="0" w:color="auto"/>
            <w:bottom w:val="none" w:sz="0" w:space="0" w:color="auto"/>
            <w:right w:val="none" w:sz="0" w:space="0" w:color="auto"/>
          </w:divBdr>
        </w:div>
        <w:div w:id="657422941">
          <w:marLeft w:val="480"/>
          <w:marRight w:val="0"/>
          <w:marTop w:val="0"/>
          <w:marBottom w:val="0"/>
          <w:divBdr>
            <w:top w:val="none" w:sz="0" w:space="0" w:color="auto"/>
            <w:left w:val="none" w:sz="0" w:space="0" w:color="auto"/>
            <w:bottom w:val="none" w:sz="0" w:space="0" w:color="auto"/>
            <w:right w:val="none" w:sz="0" w:space="0" w:color="auto"/>
          </w:divBdr>
        </w:div>
        <w:div w:id="1920823951">
          <w:marLeft w:val="480"/>
          <w:marRight w:val="0"/>
          <w:marTop w:val="0"/>
          <w:marBottom w:val="0"/>
          <w:divBdr>
            <w:top w:val="none" w:sz="0" w:space="0" w:color="auto"/>
            <w:left w:val="none" w:sz="0" w:space="0" w:color="auto"/>
            <w:bottom w:val="none" w:sz="0" w:space="0" w:color="auto"/>
            <w:right w:val="none" w:sz="0" w:space="0" w:color="auto"/>
          </w:divBdr>
        </w:div>
        <w:div w:id="291834770">
          <w:marLeft w:val="480"/>
          <w:marRight w:val="0"/>
          <w:marTop w:val="0"/>
          <w:marBottom w:val="0"/>
          <w:divBdr>
            <w:top w:val="none" w:sz="0" w:space="0" w:color="auto"/>
            <w:left w:val="none" w:sz="0" w:space="0" w:color="auto"/>
            <w:bottom w:val="none" w:sz="0" w:space="0" w:color="auto"/>
            <w:right w:val="none" w:sz="0" w:space="0" w:color="auto"/>
          </w:divBdr>
        </w:div>
        <w:div w:id="1528758442">
          <w:marLeft w:val="480"/>
          <w:marRight w:val="0"/>
          <w:marTop w:val="0"/>
          <w:marBottom w:val="0"/>
          <w:divBdr>
            <w:top w:val="none" w:sz="0" w:space="0" w:color="auto"/>
            <w:left w:val="none" w:sz="0" w:space="0" w:color="auto"/>
            <w:bottom w:val="none" w:sz="0" w:space="0" w:color="auto"/>
            <w:right w:val="none" w:sz="0" w:space="0" w:color="auto"/>
          </w:divBdr>
        </w:div>
        <w:div w:id="1893688882">
          <w:marLeft w:val="480"/>
          <w:marRight w:val="0"/>
          <w:marTop w:val="0"/>
          <w:marBottom w:val="0"/>
          <w:divBdr>
            <w:top w:val="none" w:sz="0" w:space="0" w:color="auto"/>
            <w:left w:val="none" w:sz="0" w:space="0" w:color="auto"/>
            <w:bottom w:val="none" w:sz="0" w:space="0" w:color="auto"/>
            <w:right w:val="none" w:sz="0" w:space="0" w:color="auto"/>
          </w:divBdr>
        </w:div>
        <w:div w:id="966279710">
          <w:marLeft w:val="480"/>
          <w:marRight w:val="0"/>
          <w:marTop w:val="0"/>
          <w:marBottom w:val="0"/>
          <w:divBdr>
            <w:top w:val="none" w:sz="0" w:space="0" w:color="auto"/>
            <w:left w:val="none" w:sz="0" w:space="0" w:color="auto"/>
            <w:bottom w:val="none" w:sz="0" w:space="0" w:color="auto"/>
            <w:right w:val="none" w:sz="0" w:space="0" w:color="auto"/>
          </w:divBdr>
        </w:div>
        <w:div w:id="416485731">
          <w:marLeft w:val="480"/>
          <w:marRight w:val="0"/>
          <w:marTop w:val="0"/>
          <w:marBottom w:val="0"/>
          <w:divBdr>
            <w:top w:val="none" w:sz="0" w:space="0" w:color="auto"/>
            <w:left w:val="none" w:sz="0" w:space="0" w:color="auto"/>
            <w:bottom w:val="none" w:sz="0" w:space="0" w:color="auto"/>
            <w:right w:val="none" w:sz="0" w:space="0" w:color="auto"/>
          </w:divBdr>
        </w:div>
        <w:div w:id="2100978127">
          <w:marLeft w:val="480"/>
          <w:marRight w:val="0"/>
          <w:marTop w:val="0"/>
          <w:marBottom w:val="0"/>
          <w:divBdr>
            <w:top w:val="none" w:sz="0" w:space="0" w:color="auto"/>
            <w:left w:val="none" w:sz="0" w:space="0" w:color="auto"/>
            <w:bottom w:val="none" w:sz="0" w:space="0" w:color="auto"/>
            <w:right w:val="none" w:sz="0" w:space="0" w:color="auto"/>
          </w:divBdr>
        </w:div>
        <w:div w:id="1794203751">
          <w:marLeft w:val="480"/>
          <w:marRight w:val="0"/>
          <w:marTop w:val="0"/>
          <w:marBottom w:val="0"/>
          <w:divBdr>
            <w:top w:val="none" w:sz="0" w:space="0" w:color="auto"/>
            <w:left w:val="none" w:sz="0" w:space="0" w:color="auto"/>
            <w:bottom w:val="none" w:sz="0" w:space="0" w:color="auto"/>
            <w:right w:val="none" w:sz="0" w:space="0" w:color="auto"/>
          </w:divBdr>
        </w:div>
        <w:div w:id="1656571447">
          <w:marLeft w:val="480"/>
          <w:marRight w:val="0"/>
          <w:marTop w:val="0"/>
          <w:marBottom w:val="0"/>
          <w:divBdr>
            <w:top w:val="none" w:sz="0" w:space="0" w:color="auto"/>
            <w:left w:val="none" w:sz="0" w:space="0" w:color="auto"/>
            <w:bottom w:val="none" w:sz="0" w:space="0" w:color="auto"/>
            <w:right w:val="none" w:sz="0" w:space="0" w:color="auto"/>
          </w:divBdr>
        </w:div>
        <w:div w:id="1542673268">
          <w:marLeft w:val="480"/>
          <w:marRight w:val="0"/>
          <w:marTop w:val="0"/>
          <w:marBottom w:val="0"/>
          <w:divBdr>
            <w:top w:val="none" w:sz="0" w:space="0" w:color="auto"/>
            <w:left w:val="none" w:sz="0" w:space="0" w:color="auto"/>
            <w:bottom w:val="none" w:sz="0" w:space="0" w:color="auto"/>
            <w:right w:val="none" w:sz="0" w:space="0" w:color="auto"/>
          </w:divBdr>
        </w:div>
        <w:div w:id="489954729">
          <w:marLeft w:val="480"/>
          <w:marRight w:val="0"/>
          <w:marTop w:val="0"/>
          <w:marBottom w:val="0"/>
          <w:divBdr>
            <w:top w:val="none" w:sz="0" w:space="0" w:color="auto"/>
            <w:left w:val="none" w:sz="0" w:space="0" w:color="auto"/>
            <w:bottom w:val="none" w:sz="0" w:space="0" w:color="auto"/>
            <w:right w:val="none" w:sz="0" w:space="0" w:color="auto"/>
          </w:divBdr>
        </w:div>
        <w:div w:id="1885867256">
          <w:marLeft w:val="480"/>
          <w:marRight w:val="0"/>
          <w:marTop w:val="0"/>
          <w:marBottom w:val="0"/>
          <w:divBdr>
            <w:top w:val="none" w:sz="0" w:space="0" w:color="auto"/>
            <w:left w:val="none" w:sz="0" w:space="0" w:color="auto"/>
            <w:bottom w:val="none" w:sz="0" w:space="0" w:color="auto"/>
            <w:right w:val="none" w:sz="0" w:space="0" w:color="auto"/>
          </w:divBdr>
        </w:div>
        <w:div w:id="2137605713">
          <w:marLeft w:val="480"/>
          <w:marRight w:val="0"/>
          <w:marTop w:val="0"/>
          <w:marBottom w:val="0"/>
          <w:divBdr>
            <w:top w:val="none" w:sz="0" w:space="0" w:color="auto"/>
            <w:left w:val="none" w:sz="0" w:space="0" w:color="auto"/>
            <w:bottom w:val="none" w:sz="0" w:space="0" w:color="auto"/>
            <w:right w:val="none" w:sz="0" w:space="0" w:color="auto"/>
          </w:divBdr>
        </w:div>
        <w:div w:id="671300427">
          <w:marLeft w:val="480"/>
          <w:marRight w:val="0"/>
          <w:marTop w:val="0"/>
          <w:marBottom w:val="0"/>
          <w:divBdr>
            <w:top w:val="none" w:sz="0" w:space="0" w:color="auto"/>
            <w:left w:val="none" w:sz="0" w:space="0" w:color="auto"/>
            <w:bottom w:val="none" w:sz="0" w:space="0" w:color="auto"/>
            <w:right w:val="none" w:sz="0" w:space="0" w:color="auto"/>
          </w:divBdr>
        </w:div>
        <w:div w:id="1359549804">
          <w:marLeft w:val="480"/>
          <w:marRight w:val="0"/>
          <w:marTop w:val="0"/>
          <w:marBottom w:val="0"/>
          <w:divBdr>
            <w:top w:val="none" w:sz="0" w:space="0" w:color="auto"/>
            <w:left w:val="none" w:sz="0" w:space="0" w:color="auto"/>
            <w:bottom w:val="none" w:sz="0" w:space="0" w:color="auto"/>
            <w:right w:val="none" w:sz="0" w:space="0" w:color="auto"/>
          </w:divBdr>
        </w:div>
        <w:div w:id="1550528462">
          <w:marLeft w:val="480"/>
          <w:marRight w:val="0"/>
          <w:marTop w:val="0"/>
          <w:marBottom w:val="0"/>
          <w:divBdr>
            <w:top w:val="none" w:sz="0" w:space="0" w:color="auto"/>
            <w:left w:val="none" w:sz="0" w:space="0" w:color="auto"/>
            <w:bottom w:val="none" w:sz="0" w:space="0" w:color="auto"/>
            <w:right w:val="none" w:sz="0" w:space="0" w:color="auto"/>
          </w:divBdr>
        </w:div>
        <w:div w:id="419915641">
          <w:marLeft w:val="480"/>
          <w:marRight w:val="0"/>
          <w:marTop w:val="0"/>
          <w:marBottom w:val="0"/>
          <w:divBdr>
            <w:top w:val="none" w:sz="0" w:space="0" w:color="auto"/>
            <w:left w:val="none" w:sz="0" w:space="0" w:color="auto"/>
            <w:bottom w:val="none" w:sz="0" w:space="0" w:color="auto"/>
            <w:right w:val="none" w:sz="0" w:space="0" w:color="auto"/>
          </w:divBdr>
        </w:div>
        <w:div w:id="697121508">
          <w:marLeft w:val="480"/>
          <w:marRight w:val="0"/>
          <w:marTop w:val="0"/>
          <w:marBottom w:val="0"/>
          <w:divBdr>
            <w:top w:val="none" w:sz="0" w:space="0" w:color="auto"/>
            <w:left w:val="none" w:sz="0" w:space="0" w:color="auto"/>
            <w:bottom w:val="none" w:sz="0" w:space="0" w:color="auto"/>
            <w:right w:val="none" w:sz="0" w:space="0" w:color="auto"/>
          </w:divBdr>
        </w:div>
        <w:div w:id="1597981163">
          <w:marLeft w:val="480"/>
          <w:marRight w:val="0"/>
          <w:marTop w:val="0"/>
          <w:marBottom w:val="0"/>
          <w:divBdr>
            <w:top w:val="none" w:sz="0" w:space="0" w:color="auto"/>
            <w:left w:val="none" w:sz="0" w:space="0" w:color="auto"/>
            <w:bottom w:val="none" w:sz="0" w:space="0" w:color="auto"/>
            <w:right w:val="none" w:sz="0" w:space="0" w:color="auto"/>
          </w:divBdr>
        </w:div>
        <w:div w:id="2089384183">
          <w:marLeft w:val="480"/>
          <w:marRight w:val="0"/>
          <w:marTop w:val="0"/>
          <w:marBottom w:val="0"/>
          <w:divBdr>
            <w:top w:val="none" w:sz="0" w:space="0" w:color="auto"/>
            <w:left w:val="none" w:sz="0" w:space="0" w:color="auto"/>
            <w:bottom w:val="none" w:sz="0" w:space="0" w:color="auto"/>
            <w:right w:val="none" w:sz="0" w:space="0" w:color="auto"/>
          </w:divBdr>
        </w:div>
        <w:div w:id="990329415">
          <w:marLeft w:val="480"/>
          <w:marRight w:val="0"/>
          <w:marTop w:val="0"/>
          <w:marBottom w:val="0"/>
          <w:divBdr>
            <w:top w:val="none" w:sz="0" w:space="0" w:color="auto"/>
            <w:left w:val="none" w:sz="0" w:space="0" w:color="auto"/>
            <w:bottom w:val="none" w:sz="0" w:space="0" w:color="auto"/>
            <w:right w:val="none" w:sz="0" w:space="0" w:color="auto"/>
          </w:divBdr>
        </w:div>
        <w:div w:id="1582058641">
          <w:marLeft w:val="480"/>
          <w:marRight w:val="0"/>
          <w:marTop w:val="0"/>
          <w:marBottom w:val="0"/>
          <w:divBdr>
            <w:top w:val="none" w:sz="0" w:space="0" w:color="auto"/>
            <w:left w:val="none" w:sz="0" w:space="0" w:color="auto"/>
            <w:bottom w:val="none" w:sz="0" w:space="0" w:color="auto"/>
            <w:right w:val="none" w:sz="0" w:space="0" w:color="auto"/>
          </w:divBdr>
        </w:div>
        <w:div w:id="1981689227">
          <w:marLeft w:val="480"/>
          <w:marRight w:val="0"/>
          <w:marTop w:val="0"/>
          <w:marBottom w:val="0"/>
          <w:divBdr>
            <w:top w:val="none" w:sz="0" w:space="0" w:color="auto"/>
            <w:left w:val="none" w:sz="0" w:space="0" w:color="auto"/>
            <w:bottom w:val="none" w:sz="0" w:space="0" w:color="auto"/>
            <w:right w:val="none" w:sz="0" w:space="0" w:color="auto"/>
          </w:divBdr>
        </w:div>
        <w:div w:id="932593500">
          <w:marLeft w:val="480"/>
          <w:marRight w:val="0"/>
          <w:marTop w:val="0"/>
          <w:marBottom w:val="0"/>
          <w:divBdr>
            <w:top w:val="none" w:sz="0" w:space="0" w:color="auto"/>
            <w:left w:val="none" w:sz="0" w:space="0" w:color="auto"/>
            <w:bottom w:val="none" w:sz="0" w:space="0" w:color="auto"/>
            <w:right w:val="none" w:sz="0" w:space="0" w:color="auto"/>
          </w:divBdr>
        </w:div>
        <w:div w:id="1056389766">
          <w:marLeft w:val="480"/>
          <w:marRight w:val="0"/>
          <w:marTop w:val="0"/>
          <w:marBottom w:val="0"/>
          <w:divBdr>
            <w:top w:val="none" w:sz="0" w:space="0" w:color="auto"/>
            <w:left w:val="none" w:sz="0" w:space="0" w:color="auto"/>
            <w:bottom w:val="none" w:sz="0" w:space="0" w:color="auto"/>
            <w:right w:val="none" w:sz="0" w:space="0" w:color="auto"/>
          </w:divBdr>
        </w:div>
      </w:divsChild>
    </w:div>
    <w:div w:id="847135979">
      <w:bodyDiv w:val="1"/>
      <w:marLeft w:val="0"/>
      <w:marRight w:val="0"/>
      <w:marTop w:val="0"/>
      <w:marBottom w:val="0"/>
      <w:divBdr>
        <w:top w:val="none" w:sz="0" w:space="0" w:color="auto"/>
        <w:left w:val="none" w:sz="0" w:space="0" w:color="auto"/>
        <w:bottom w:val="none" w:sz="0" w:space="0" w:color="auto"/>
        <w:right w:val="none" w:sz="0" w:space="0" w:color="auto"/>
      </w:divBdr>
    </w:div>
    <w:div w:id="850147132">
      <w:bodyDiv w:val="1"/>
      <w:marLeft w:val="0"/>
      <w:marRight w:val="0"/>
      <w:marTop w:val="0"/>
      <w:marBottom w:val="0"/>
      <w:divBdr>
        <w:top w:val="none" w:sz="0" w:space="0" w:color="auto"/>
        <w:left w:val="none" w:sz="0" w:space="0" w:color="auto"/>
        <w:bottom w:val="none" w:sz="0" w:space="0" w:color="auto"/>
        <w:right w:val="none" w:sz="0" w:space="0" w:color="auto"/>
      </w:divBdr>
    </w:div>
    <w:div w:id="851577283">
      <w:bodyDiv w:val="1"/>
      <w:marLeft w:val="0"/>
      <w:marRight w:val="0"/>
      <w:marTop w:val="0"/>
      <w:marBottom w:val="0"/>
      <w:divBdr>
        <w:top w:val="none" w:sz="0" w:space="0" w:color="auto"/>
        <w:left w:val="none" w:sz="0" w:space="0" w:color="auto"/>
        <w:bottom w:val="none" w:sz="0" w:space="0" w:color="auto"/>
        <w:right w:val="none" w:sz="0" w:space="0" w:color="auto"/>
      </w:divBdr>
    </w:div>
    <w:div w:id="851844057">
      <w:bodyDiv w:val="1"/>
      <w:marLeft w:val="0"/>
      <w:marRight w:val="0"/>
      <w:marTop w:val="0"/>
      <w:marBottom w:val="0"/>
      <w:divBdr>
        <w:top w:val="none" w:sz="0" w:space="0" w:color="auto"/>
        <w:left w:val="none" w:sz="0" w:space="0" w:color="auto"/>
        <w:bottom w:val="none" w:sz="0" w:space="0" w:color="auto"/>
        <w:right w:val="none" w:sz="0" w:space="0" w:color="auto"/>
      </w:divBdr>
    </w:div>
    <w:div w:id="852497471">
      <w:bodyDiv w:val="1"/>
      <w:marLeft w:val="0"/>
      <w:marRight w:val="0"/>
      <w:marTop w:val="0"/>
      <w:marBottom w:val="0"/>
      <w:divBdr>
        <w:top w:val="none" w:sz="0" w:space="0" w:color="auto"/>
        <w:left w:val="none" w:sz="0" w:space="0" w:color="auto"/>
        <w:bottom w:val="none" w:sz="0" w:space="0" w:color="auto"/>
        <w:right w:val="none" w:sz="0" w:space="0" w:color="auto"/>
      </w:divBdr>
    </w:div>
    <w:div w:id="853878444">
      <w:bodyDiv w:val="1"/>
      <w:marLeft w:val="0"/>
      <w:marRight w:val="0"/>
      <w:marTop w:val="0"/>
      <w:marBottom w:val="0"/>
      <w:divBdr>
        <w:top w:val="none" w:sz="0" w:space="0" w:color="auto"/>
        <w:left w:val="none" w:sz="0" w:space="0" w:color="auto"/>
        <w:bottom w:val="none" w:sz="0" w:space="0" w:color="auto"/>
        <w:right w:val="none" w:sz="0" w:space="0" w:color="auto"/>
      </w:divBdr>
    </w:div>
    <w:div w:id="854418114">
      <w:bodyDiv w:val="1"/>
      <w:marLeft w:val="0"/>
      <w:marRight w:val="0"/>
      <w:marTop w:val="0"/>
      <w:marBottom w:val="0"/>
      <w:divBdr>
        <w:top w:val="none" w:sz="0" w:space="0" w:color="auto"/>
        <w:left w:val="none" w:sz="0" w:space="0" w:color="auto"/>
        <w:bottom w:val="none" w:sz="0" w:space="0" w:color="auto"/>
        <w:right w:val="none" w:sz="0" w:space="0" w:color="auto"/>
      </w:divBdr>
    </w:div>
    <w:div w:id="854687351">
      <w:bodyDiv w:val="1"/>
      <w:marLeft w:val="0"/>
      <w:marRight w:val="0"/>
      <w:marTop w:val="0"/>
      <w:marBottom w:val="0"/>
      <w:divBdr>
        <w:top w:val="none" w:sz="0" w:space="0" w:color="auto"/>
        <w:left w:val="none" w:sz="0" w:space="0" w:color="auto"/>
        <w:bottom w:val="none" w:sz="0" w:space="0" w:color="auto"/>
        <w:right w:val="none" w:sz="0" w:space="0" w:color="auto"/>
      </w:divBdr>
    </w:div>
    <w:div w:id="854804584">
      <w:bodyDiv w:val="1"/>
      <w:marLeft w:val="0"/>
      <w:marRight w:val="0"/>
      <w:marTop w:val="0"/>
      <w:marBottom w:val="0"/>
      <w:divBdr>
        <w:top w:val="none" w:sz="0" w:space="0" w:color="auto"/>
        <w:left w:val="none" w:sz="0" w:space="0" w:color="auto"/>
        <w:bottom w:val="none" w:sz="0" w:space="0" w:color="auto"/>
        <w:right w:val="none" w:sz="0" w:space="0" w:color="auto"/>
      </w:divBdr>
    </w:div>
    <w:div w:id="855726958">
      <w:bodyDiv w:val="1"/>
      <w:marLeft w:val="0"/>
      <w:marRight w:val="0"/>
      <w:marTop w:val="0"/>
      <w:marBottom w:val="0"/>
      <w:divBdr>
        <w:top w:val="none" w:sz="0" w:space="0" w:color="auto"/>
        <w:left w:val="none" w:sz="0" w:space="0" w:color="auto"/>
        <w:bottom w:val="none" w:sz="0" w:space="0" w:color="auto"/>
        <w:right w:val="none" w:sz="0" w:space="0" w:color="auto"/>
      </w:divBdr>
    </w:div>
    <w:div w:id="856425050">
      <w:bodyDiv w:val="1"/>
      <w:marLeft w:val="0"/>
      <w:marRight w:val="0"/>
      <w:marTop w:val="0"/>
      <w:marBottom w:val="0"/>
      <w:divBdr>
        <w:top w:val="none" w:sz="0" w:space="0" w:color="auto"/>
        <w:left w:val="none" w:sz="0" w:space="0" w:color="auto"/>
        <w:bottom w:val="none" w:sz="0" w:space="0" w:color="auto"/>
        <w:right w:val="none" w:sz="0" w:space="0" w:color="auto"/>
      </w:divBdr>
    </w:div>
    <w:div w:id="856699892">
      <w:bodyDiv w:val="1"/>
      <w:marLeft w:val="0"/>
      <w:marRight w:val="0"/>
      <w:marTop w:val="0"/>
      <w:marBottom w:val="0"/>
      <w:divBdr>
        <w:top w:val="none" w:sz="0" w:space="0" w:color="auto"/>
        <w:left w:val="none" w:sz="0" w:space="0" w:color="auto"/>
        <w:bottom w:val="none" w:sz="0" w:space="0" w:color="auto"/>
        <w:right w:val="none" w:sz="0" w:space="0" w:color="auto"/>
      </w:divBdr>
    </w:div>
    <w:div w:id="856770884">
      <w:bodyDiv w:val="1"/>
      <w:marLeft w:val="0"/>
      <w:marRight w:val="0"/>
      <w:marTop w:val="0"/>
      <w:marBottom w:val="0"/>
      <w:divBdr>
        <w:top w:val="none" w:sz="0" w:space="0" w:color="auto"/>
        <w:left w:val="none" w:sz="0" w:space="0" w:color="auto"/>
        <w:bottom w:val="none" w:sz="0" w:space="0" w:color="auto"/>
        <w:right w:val="none" w:sz="0" w:space="0" w:color="auto"/>
      </w:divBdr>
    </w:div>
    <w:div w:id="858391724">
      <w:bodyDiv w:val="1"/>
      <w:marLeft w:val="0"/>
      <w:marRight w:val="0"/>
      <w:marTop w:val="0"/>
      <w:marBottom w:val="0"/>
      <w:divBdr>
        <w:top w:val="none" w:sz="0" w:space="0" w:color="auto"/>
        <w:left w:val="none" w:sz="0" w:space="0" w:color="auto"/>
        <w:bottom w:val="none" w:sz="0" w:space="0" w:color="auto"/>
        <w:right w:val="none" w:sz="0" w:space="0" w:color="auto"/>
      </w:divBdr>
    </w:div>
    <w:div w:id="859930366">
      <w:bodyDiv w:val="1"/>
      <w:marLeft w:val="0"/>
      <w:marRight w:val="0"/>
      <w:marTop w:val="0"/>
      <w:marBottom w:val="0"/>
      <w:divBdr>
        <w:top w:val="none" w:sz="0" w:space="0" w:color="auto"/>
        <w:left w:val="none" w:sz="0" w:space="0" w:color="auto"/>
        <w:bottom w:val="none" w:sz="0" w:space="0" w:color="auto"/>
        <w:right w:val="none" w:sz="0" w:space="0" w:color="auto"/>
      </w:divBdr>
    </w:div>
    <w:div w:id="860317736">
      <w:bodyDiv w:val="1"/>
      <w:marLeft w:val="0"/>
      <w:marRight w:val="0"/>
      <w:marTop w:val="0"/>
      <w:marBottom w:val="0"/>
      <w:divBdr>
        <w:top w:val="none" w:sz="0" w:space="0" w:color="auto"/>
        <w:left w:val="none" w:sz="0" w:space="0" w:color="auto"/>
        <w:bottom w:val="none" w:sz="0" w:space="0" w:color="auto"/>
        <w:right w:val="none" w:sz="0" w:space="0" w:color="auto"/>
      </w:divBdr>
    </w:div>
    <w:div w:id="860894187">
      <w:bodyDiv w:val="1"/>
      <w:marLeft w:val="0"/>
      <w:marRight w:val="0"/>
      <w:marTop w:val="0"/>
      <w:marBottom w:val="0"/>
      <w:divBdr>
        <w:top w:val="none" w:sz="0" w:space="0" w:color="auto"/>
        <w:left w:val="none" w:sz="0" w:space="0" w:color="auto"/>
        <w:bottom w:val="none" w:sz="0" w:space="0" w:color="auto"/>
        <w:right w:val="none" w:sz="0" w:space="0" w:color="auto"/>
      </w:divBdr>
    </w:div>
    <w:div w:id="860972887">
      <w:bodyDiv w:val="1"/>
      <w:marLeft w:val="0"/>
      <w:marRight w:val="0"/>
      <w:marTop w:val="0"/>
      <w:marBottom w:val="0"/>
      <w:divBdr>
        <w:top w:val="none" w:sz="0" w:space="0" w:color="auto"/>
        <w:left w:val="none" w:sz="0" w:space="0" w:color="auto"/>
        <w:bottom w:val="none" w:sz="0" w:space="0" w:color="auto"/>
        <w:right w:val="none" w:sz="0" w:space="0" w:color="auto"/>
      </w:divBdr>
    </w:div>
    <w:div w:id="862208441">
      <w:bodyDiv w:val="1"/>
      <w:marLeft w:val="0"/>
      <w:marRight w:val="0"/>
      <w:marTop w:val="0"/>
      <w:marBottom w:val="0"/>
      <w:divBdr>
        <w:top w:val="none" w:sz="0" w:space="0" w:color="auto"/>
        <w:left w:val="none" w:sz="0" w:space="0" w:color="auto"/>
        <w:bottom w:val="none" w:sz="0" w:space="0" w:color="auto"/>
        <w:right w:val="none" w:sz="0" w:space="0" w:color="auto"/>
      </w:divBdr>
    </w:div>
    <w:div w:id="862401811">
      <w:bodyDiv w:val="1"/>
      <w:marLeft w:val="0"/>
      <w:marRight w:val="0"/>
      <w:marTop w:val="0"/>
      <w:marBottom w:val="0"/>
      <w:divBdr>
        <w:top w:val="none" w:sz="0" w:space="0" w:color="auto"/>
        <w:left w:val="none" w:sz="0" w:space="0" w:color="auto"/>
        <w:bottom w:val="none" w:sz="0" w:space="0" w:color="auto"/>
        <w:right w:val="none" w:sz="0" w:space="0" w:color="auto"/>
      </w:divBdr>
    </w:div>
    <w:div w:id="862673708">
      <w:bodyDiv w:val="1"/>
      <w:marLeft w:val="0"/>
      <w:marRight w:val="0"/>
      <w:marTop w:val="0"/>
      <w:marBottom w:val="0"/>
      <w:divBdr>
        <w:top w:val="none" w:sz="0" w:space="0" w:color="auto"/>
        <w:left w:val="none" w:sz="0" w:space="0" w:color="auto"/>
        <w:bottom w:val="none" w:sz="0" w:space="0" w:color="auto"/>
        <w:right w:val="none" w:sz="0" w:space="0" w:color="auto"/>
      </w:divBdr>
    </w:div>
    <w:div w:id="862747605">
      <w:bodyDiv w:val="1"/>
      <w:marLeft w:val="0"/>
      <w:marRight w:val="0"/>
      <w:marTop w:val="0"/>
      <w:marBottom w:val="0"/>
      <w:divBdr>
        <w:top w:val="none" w:sz="0" w:space="0" w:color="auto"/>
        <w:left w:val="none" w:sz="0" w:space="0" w:color="auto"/>
        <w:bottom w:val="none" w:sz="0" w:space="0" w:color="auto"/>
        <w:right w:val="none" w:sz="0" w:space="0" w:color="auto"/>
      </w:divBdr>
    </w:div>
    <w:div w:id="865101280">
      <w:bodyDiv w:val="1"/>
      <w:marLeft w:val="0"/>
      <w:marRight w:val="0"/>
      <w:marTop w:val="0"/>
      <w:marBottom w:val="0"/>
      <w:divBdr>
        <w:top w:val="none" w:sz="0" w:space="0" w:color="auto"/>
        <w:left w:val="none" w:sz="0" w:space="0" w:color="auto"/>
        <w:bottom w:val="none" w:sz="0" w:space="0" w:color="auto"/>
        <w:right w:val="none" w:sz="0" w:space="0" w:color="auto"/>
      </w:divBdr>
    </w:div>
    <w:div w:id="865606339">
      <w:bodyDiv w:val="1"/>
      <w:marLeft w:val="0"/>
      <w:marRight w:val="0"/>
      <w:marTop w:val="0"/>
      <w:marBottom w:val="0"/>
      <w:divBdr>
        <w:top w:val="none" w:sz="0" w:space="0" w:color="auto"/>
        <w:left w:val="none" w:sz="0" w:space="0" w:color="auto"/>
        <w:bottom w:val="none" w:sz="0" w:space="0" w:color="auto"/>
        <w:right w:val="none" w:sz="0" w:space="0" w:color="auto"/>
      </w:divBdr>
    </w:div>
    <w:div w:id="865673636">
      <w:bodyDiv w:val="1"/>
      <w:marLeft w:val="0"/>
      <w:marRight w:val="0"/>
      <w:marTop w:val="0"/>
      <w:marBottom w:val="0"/>
      <w:divBdr>
        <w:top w:val="none" w:sz="0" w:space="0" w:color="auto"/>
        <w:left w:val="none" w:sz="0" w:space="0" w:color="auto"/>
        <w:bottom w:val="none" w:sz="0" w:space="0" w:color="auto"/>
        <w:right w:val="none" w:sz="0" w:space="0" w:color="auto"/>
      </w:divBdr>
    </w:div>
    <w:div w:id="865871361">
      <w:bodyDiv w:val="1"/>
      <w:marLeft w:val="0"/>
      <w:marRight w:val="0"/>
      <w:marTop w:val="0"/>
      <w:marBottom w:val="0"/>
      <w:divBdr>
        <w:top w:val="none" w:sz="0" w:space="0" w:color="auto"/>
        <w:left w:val="none" w:sz="0" w:space="0" w:color="auto"/>
        <w:bottom w:val="none" w:sz="0" w:space="0" w:color="auto"/>
        <w:right w:val="none" w:sz="0" w:space="0" w:color="auto"/>
      </w:divBdr>
    </w:div>
    <w:div w:id="866065117">
      <w:bodyDiv w:val="1"/>
      <w:marLeft w:val="0"/>
      <w:marRight w:val="0"/>
      <w:marTop w:val="0"/>
      <w:marBottom w:val="0"/>
      <w:divBdr>
        <w:top w:val="none" w:sz="0" w:space="0" w:color="auto"/>
        <w:left w:val="none" w:sz="0" w:space="0" w:color="auto"/>
        <w:bottom w:val="none" w:sz="0" w:space="0" w:color="auto"/>
        <w:right w:val="none" w:sz="0" w:space="0" w:color="auto"/>
      </w:divBdr>
    </w:div>
    <w:div w:id="867912930">
      <w:bodyDiv w:val="1"/>
      <w:marLeft w:val="0"/>
      <w:marRight w:val="0"/>
      <w:marTop w:val="0"/>
      <w:marBottom w:val="0"/>
      <w:divBdr>
        <w:top w:val="none" w:sz="0" w:space="0" w:color="auto"/>
        <w:left w:val="none" w:sz="0" w:space="0" w:color="auto"/>
        <w:bottom w:val="none" w:sz="0" w:space="0" w:color="auto"/>
        <w:right w:val="none" w:sz="0" w:space="0" w:color="auto"/>
      </w:divBdr>
    </w:div>
    <w:div w:id="869025878">
      <w:bodyDiv w:val="1"/>
      <w:marLeft w:val="0"/>
      <w:marRight w:val="0"/>
      <w:marTop w:val="0"/>
      <w:marBottom w:val="0"/>
      <w:divBdr>
        <w:top w:val="none" w:sz="0" w:space="0" w:color="auto"/>
        <w:left w:val="none" w:sz="0" w:space="0" w:color="auto"/>
        <w:bottom w:val="none" w:sz="0" w:space="0" w:color="auto"/>
        <w:right w:val="none" w:sz="0" w:space="0" w:color="auto"/>
      </w:divBdr>
    </w:div>
    <w:div w:id="872038620">
      <w:bodyDiv w:val="1"/>
      <w:marLeft w:val="0"/>
      <w:marRight w:val="0"/>
      <w:marTop w:val="0"/>
      <w:marBottom w:val="0"/>
      <w:divBdr>
        <w:top w:val="none" w:sz="0" w:space="0" w:color="auto"/>
        <w:left w:val="none" w:sz="0" w:space="0" w:color="auto"/>
        <w:bottom w:val="none" w:sz="0" w:space="0" w:color="auto"/>
        <w:right w:val="none" w:sz="0" w:space="0" w:color="auto"/>
      </w:divBdr>
    </w:div>
    <w:div w:id="872882948">
      <w:bodyDiv w:val="1"/>
      <w:marLeft w:val="0"/>
      <w:marRight w:val="0"/>
      <w:marTop w:val="0"/>
      <w:marBottom w:val="0"/>
      <w:divBdr>
        <w:top w:val="none" w:sz="0" w:space="0" w:color="auto"/>
        <w:left w:val="none" w:sz="0" w:space="0" w:color="auto"/>
        <w:bottom w:val="none" w:sz="0" w:space="0" w:color="auto"/>
        <w:right w:val="none" w:sz="0" w:space="0" w:color="auto"/>
      </w:divBdr>
    </w:div>
    <w:div w:id="874267756">
      <w:bodyDiv w:val="1"/>
      <w:marLeft w:val="0"/>
      <w:marRight w:val="0"/>
      <w:marTop w:val="0"/>
      <w:marBottom w:val="0"/>
      <w:divBdr>
        <w:top w:val="none" w:sz="0" w:space="0" w:color="auto"/>
        <w:left w:val="none" w:sz="0" w:space="0" w:color="auto"/>
        <w:bottom w:val="none" w:sz="0" w:space="0" w:color="auto"/>
        <w:right w:val="none" w:sz="0" w:space="0" w:color="auto"/>
      </w:divBdr>
    </w:div>
    <w:div w:id="874846867">
      <w:bodyDiv w:val="1"/>
      <w:marLeft w:val="0"/>
      <w:marRight w:val="0"/>
      <w:marTop w:val="0"/>
      <w:marBottom w:val="0"/>
      <w:divBdr>
        <w:top w:val="none" w:sz="0" w:space="0" w:color="auto"/>
        <w:left w:val="none" w:sz="0" w:space="0" w:color="auto"/>
        <w:bottom w:val="none" w:sz="0" w:space="0" w:color="auto"/>
        <w:right w:val="none" w:sz="0" w:space="0" w:color="auto"/>
      </w:divBdr>
    </w:div>
    <w:div w:id="875384894">
      <w:bodyDiv w:val="1"/>
      <w:marLeft w:val="0"/>
      <w:marRight w:val="0"/>
      <w:marTop w:val="0"/>
      <w:marBottom w:val="0"/>
      <w:divBdr>
        <w:top w:val="none" w:sz="0" w:space="0" w:color="auto"/>
        <w:left w:val="none" w:sz="0" w:space="0" w:color="auto"/>
        <w:bottom w:val="none" w:sz="0" w:space="0" w:color="auto"/>
        <w:right w:val="none" w:sz="0" w:space="0" w:color="auto"/>
      </w:divBdr>
    </w:div>
    <w:div w:id="875896757">
      <w:bodyDiv w:val="1"/>
      <w:marLeft w:val="0"/>
      <w:marRight w:val="0"/>
      <w:marTop w:val="0"/>
      <w:marBottom w:val="0"/>
      <w:divBdr>
        <w:top w:val="none" w:sz="0" w:space="0" w:color="auto"/>
        <w:left w:val="none" w:sz="0" w:space="0" w:color="auto"/>
        <w:bottom w:val="none" w:sz="0" w:space="0" w:color="auto"/>
        <w:right w:val="none" w:sz="0" w:space="0" w:color="auto"/>
      </w:divBdr>
    </w:div>
    <w:div w:id="876545717">
      <w:bodyDiv w:val="1"/>
      <w:marLeft w:val="0"/>
      <w:marRight w:val="0"/>
      <w:marTop w:val="0"/>
      <w:marBottom w:val="0"/>
      <w:divBdr>
        <w:top w:val="none" w:sz="0" w:space="0" w:color="auto"/>
        <w:left w:val="none" w:sz="0" w:space="0" w:color="auto"/>
        <w:bottom w:val="none" w:sz="0" w:space="0" w:color="auto"/>
        <w:right w:val="none" w:sz="0" w:space="0" w:color="auto"/>
      </w:divBdr>
    </w:div>
    <w:div w:id="877359507">
      <w:bodyDiv w:val="1"/>
      <w:marLeft w:val="0"/>
      <w:marRight w:val="0"/>
      <w:marTop w:val="0"/>
      <w:marBottom w:val="0"/>
      <w:divBdr>
        <w:top w:val="none" w:sz="0" w:space="0" w:color="auto"/>
        <w:left w:val="none" w:sz="0" w:space="0" w:color="auto"/>
        <w:bottom w:val="none" w:sz="0" w:space="0" w:color="auto"/>
        <w:right w:val="none" w:sz="0" w:space="0" w:color="auto"/>
      </w:divBdr>
    </w:div>
    <w:div w:id="879515496">
      <w:bodyDiv w:val="1"/>
      <w:marLeft w:val="0"/>
      <w:marRight w:val="0"/>
      <w:marTop w:val="0"/>
      <w:marBottom w:val="0"/>
      <w:divBdr>
        <w:top w:val="none" w:sz="0" w:space="0" w:color="auto"/>
        <w:left w:val="none" w:sz="0" w:space="0" w:color="auto"/>
        <w:bottom w:val="none" w:sz="0" w:space="0" w:color="auto"/>
        <w:right w:val="none" w:sz="0" w:space="0" w:color="auto"/>
      </w:divBdr>
    </w:div>
    <w:div w:id="879903947">
      <w:bodyDiv w:val="1"/>
      <w:marLeft w:val="0"/>
      <w:marRight w:val="0"/>
      <w:marTop w:val="0"/>
      <w:marBottom w:val="0"/>
      <w:divBdr>
        <w:top w:val="none" w:sz="0" w:space="0" w:color="auto"/>
        <w:left w:val="none" w:sz="0" w:space="0" w:color="auto"/>
        <w:bottom w:val="none" w:sz="0" w:space="0" w:color="auto"/>
        <w:right w:val="none" w:sz="0" w:space="0" w:color="auto"/>
      </w:divBdr>
    </w:div>
    <w:div w:id="879973835">
      <w:bodyDiv w:val="1"/>
      <w:marLeft w:val="0"/>
      <w:marRight w:val="0"/>
      <w:marTop w:val="0"/>
      <w:marBottom w:val="0"/>
      <w:divBdr>
        <w:top w:val="none" w:sz="0" w:space="0" w:color="auto"/>
        <w:left w:val="none" w:sz="0" w:space="0" w:color="auto"/>
        <w:bottom w:val="none" w:sz="0" w:space="0" w:color="auto"/>
        <w:right w:val="none" w:sz="0" w:space="0" w:color="auto"/>
      </w:divBdr>
    </w:div>
    <w:div w:id="880095620">
      <w:bodyDiv w:val="1"/>
      <w:marLeft w:val="0"/>
      <w:marRight w:val="0"/>
      <w:marTop w:val="0"/>
      <w:marBottom w:val="0"/>
      <w:divBdr>
        <w:top w:val="none" w:sz="0" w:space="0" w:color="auto"/>
        <w:left w:val="none" w:sz="0" w:space="0" w:color="auto"/>
        <w:bottom w:val="none" w:sz="0" w:space="0" w:color="auto"/>
        <w:right w:val="none" w:sz="0" w:space="0" w:color="auto"/>
      </w:divBdr>
    </w:div>
    <w:div w:id="880483481">
      <w:bodyDiv w:val="1"/>
      <w:marLeft w:val="0"/>
      <w:marRight w:val="0"/>
      <w:marTop w:val="0"/>
      <w:marBottom w:val="0"/>
      <w:divBdr>
        <w:top w:val="none" w:sz="0" w:space="0" w:color="auto"/>
        <w:left w:val="none" w:sz="0" w:space="0" w:color="auto"/>
        <w:bottom w:val="none" w:sz="0" w:space="0" w:color="auto"/>
        <w:right w:val="none" w:sz="0" w:space="0" w:color="auto"/>
      </w:divBdr>
    </w:div>
    <w:div w:id="881746254">
      <w:bodyDiv w:val="1"/>
      <w:marLeft w:val="0"/>
      <w:marRight w:val="0"/>
      <w:marTop w:val="0"/>
      <w:marBottom w:val="0"/>
      <w:divBdr>
        <w:top w:val="none" w:sz="0" w:space="0" w:color="auto"/>
        <w:left w:val="none" w:sz="0" w:space="0" w:color="auto"/>
        <w:bottom w:val="none" w:sz="0" w:space="0" w:color="auto"/>
        <w:right w:val="none" w:sz="0" w:space="0" w:color="auto"/>
      </w:divBdr>
    </w:div>
    <w:div w:id="881937852">
      <w:bodyDiv w:val="1"/>
      <w:marLeft w:val="0"/>
      <w:marRight w:val="0"/>
      <w:marTop w:val="0"/>
      <w:marBottom w:val="0"/>
      <w:divBdr>
        <w:top w:val="none" w:sz="0" w:space="0" w:color="auto"/>
        <w:left w:val="none" w:sz="0" w:space="0" w:color="auto"/>
        <w:bottom w:val="none" w:sz="0" w:space="0" w:color="auto"/>
        <w:right w:val="none" w:sz="0" w:space="0" w:color="auto"/>
      </w:divBdr>
    </w:div>
    <w:div w:id="882643027">
      <w:bodyDiv w:val="1"/>
      <w:marLeft w:val="0"/>
      <w:marRight w:val="0"/>
      <w:marTop w:val="0"/>
      <w:marBottom w:val="0"/>
      <w:divBdr>
        <w:top w:val="none" w:sz="0" w:space="0" w:color="auto"/>
        <w:left w:val="none" w:sz="0" w:space="0" w:color="auto"/>
        <w:bottom w:val="none" w:sz="0" w:space="0" w:color="auto"/>
        <w:right w:val="none" w:sz="0" w:space="0" w:color="auto"/>
      </w:divBdr>
    </w:div>
    <w:div w:id="882910213">
      <w:bodyDiv w:val="1"/>
      <w:marLeft w:val="0"/>
      <w:marRight w:val="0"/>
      <w:marTop w:val="0"/>
      <w:marBottom w:val="0"/>
      <w:divBdr>
        <w:top w:val="none" w:sz="0" w:space="0" w:color="auto"/>
        <w:left w:val="none" w:sz="0" w:space="0" w:color="auto"/>
        <w:bottom w:val="none" w:sz="0" w:space="0" w:color="auto"/>
        <w:right w:val="none" w:sz="0" w:space="0" w:color="auto"/>
      </w:divBdr>
    </w:div>
    <w:div w:id="884951975">
      <w:bodyDiv w:val="1"/>
      <w:marLeft w:val="0"/>
      <w:marRight w:val="0"/>
      <w:marTop w:val="0"/>
      <w:marBottom w:val="0"/>
      <w:divBdr>
        <w:top w:val="none" w:sz="0" w:space="0" w:color="auto"/>
        <w:left w:val="none" w:sz="0" w:space="0" w:color="auto"/>
        <w:bottom w:val="none" w:sz="0" w:space="0" w:color="auto"/>
        <w:right w:val="none" w:sz="0" w:space="0" w:color="auto"/>
      </w:divBdr>
    </w:div>
    <w:div w:id="885331829">
      <w:bodyDiv w:val="1"/>
      <w:marLeft w:val="0"/>
      <w:marRight w:val="0"/>
      <w:marTop w:val="0"/>
      <w:marBottom w:val="0"/>
      <w:divBdr>
        <w:top w:val="none" w:sz="0" w:space="0" w:color="auto"/>
        <w:left w:val="none" w:sz="0" w:space="0" w:color="auto"/>
        <w:bottom w:val="none" w:sz="0" w:space="0" w:color="auto"/>
        <w:right w:val="none" w:sz="0" w:space="0" w:color="auto"/>
      </w:divBdr>
    </w:div>
    <w:div w:id="885338447">
      <w:bodyDiv w:val="1"/>
      <w:marLeft w:val="0"/>
      <w:marRight w:val="0"/>
      <w:marTop w:val="0"/>
      <w:marBottom w:val="0"/>
      <w:divBdr>
        <w:top w:val="none" w:sz="0" w:space="0" w:color="auto"/>
        <w:left w:val="none" w:sz="0" w:space="0" w:color="auto"/>
        <w:bottom w:val="none" w:sz="0" w:space="0" w:color="auto"/>
        <w:right w:val="none" w:sz="0" w:space="0" w:color="auto"/>
      </w:divBdr>
    </w:div>
    <w:div w:id="885602868">
      <w:bodyDiv w:val="1"/>
      <w:marLeft w:val="0"/>
      <w:marRight w:val="0"/>
      <w:marTop w:val="0"/>
      <w:marBottom w:val="0"/>
      <w:divBdr>
        <w:top w:val="none" w:sz="0" w:space="0" w:color="auto"/>
        <w:left w:val="none" w:sz="0" w:space="0" w:color="auto"/>
        <w:bottom w:val="none" w:sz="0" w:space="0" w:color="auto"/>
        <w:right w:val="none" w:sz="0" w:space="0" w:color="auto"/>
      </w:divBdr>
    </w:div>
    <w:div w:id="885751799">
      <w:bodyDiv w:val="1"/>
      <w:marLeft w:val="0"/>
      <w:marRight w:val="0"/>
      <w:marTop w:val="0"/>
      <w:marBottom w:val="0"/>
      <w:divBdr>
        <w:top w:val="none" w:sz="0" w:space="0" w:color="auto"/>
        <w:left w:val="none" w:sz="0" w:space="0" w:color="auto"/>
        <w:bottom w:val="none" w:sz="0" w:space="0" w:color="auto"/>
        <w:right w:val="none" w:sz="0" w:space="0" w:color="auto"/>
      </w:divBdr>
    </w:div>
    <w:div w:id="886835864">
      <w:bodyDiv w:val="1"/>
      <w:marLeft w:val="0"/>
      <w:marRight w:val="0"/>
      <w:marTop w:val="0"/>
      <w:marBottom w:val="0"/>
      <w:divBdr>
        <w:top w:val="none" w:sz="0" w:space="0" w:color="auto"/>
        <w:left w:val="none" w:sz="0" w:space="0" w:color="auto"/>
        <w:bottom w:val="none" w:sz="0" w:space="0" w:color="auto"/>
        <w:right w:val="none" w:sz="0" w:space="0" w:color="auto"/>
      </w:divBdr>
    </w:div>
    <w:div w:id="888224014">
      <w:bodyDiv w:val="1"/>
      <w:marLeft w:val="0"/>
      <w:marRight w:val="0"/>
      <w:marTop w:val="0"/>
      <w:marBottom w:val="0"/>
      <w:divBdr>
        <w:top w:val="none" w:sz="0" w:space="0" w:color="auto"/>
        <w:left w:val="none" w:sz="0" w:space="0" w:color="auto"/>
        <w:bottom w:val="none" w:sz="0" w:space="0" w:color="auto"/>
        <w:right w:val="none" w:sz="0" w:space="0" w:color="auto"/>
      </w:divBdr>
      <w:divsChild>
        <w:div w:id="1536119360">
          <w:marLeft w:val="480"/>
          <w:marRight w:val="0"/>
          <w:marTop w:val="0"/>
          <w:marBottom w:val="0"/>
          <w:divBdr>
            <w:top w:val="none" w:sz="0" w:space="0" w:color="auto"/>
            <w:left w:val="none" w:sz="0" w:space="0" w:color="auto"/>
            <w:bottom w:val="none" w:sz="0" w:space="0" w:color="auto"/>
            <w:right w:val="none" w:sz="0" w:space="0" w:color="auto"/>
          </w:divBdr>
        </w:div>
        <w:div w:id="2133211742">
          <w:marLeft w:val="480"/>
          <w:marRight w:val="0"/>
          <w:marTop w:val="0"/>
          <w:marBottom w:val="0"/>
          <w:divBdr>
            <w:top w:val="none" w:sz="0" w:space="0" w:color="auto"/>
            <w:left w:val="none" w:sz="0" w:space="0" w:color="auto"/>
            <w:bottom w:val="none" w:sz="0" w:space="0" w:color="auto"/>
            <w:right w:val="none" w:sz="0" w:space="0" w:color="auto"/>
          </w:divBdr>
        </w:div>
        <w:div w:id="1214197829">
          <w:marLeft w:val="480"/>
          <w:marRight w:val="0"/>
          <w:marTop w:val="0"/>
          <w:marBottom w:val="0"/>
          <w:divBdr>
            <w:top w:val="none" w:sz="0" w:space="0" w:color="auto"/>
            <w:left w:val="none" w:sz="0" w:space="0" w:color="auto"/>
            <w:bottom w:val="none" w:sz="0" w:space="0" w:color="auto"/>
            <w:right w:val="none" w:sz="0" w:space="0" w:color="auto"/>
          </w:divBdr>
        </w:div>
        <w:div w:id="1616256233">
          <w:marLeft w:val="480"/>
          <w:marRight w:val="0"/>
          <w:marTop w:val="0"/>
          <w:marBottom w:val="0"/>
          <w:divBdr>
            <w:top w:val="none" w:sz="0" w:space="0" w:color="auto"/>
            <w:left w:val="none" w:sz="0" w:space="0" w:color="auto"/>
            <w:bottom w:val="none" w:sz="0" w:space="0" w:color="auto"/>
            <w:right w:val="none" w:sz="0" w:space="0" w:color="auto"/>
          </w:divBdr>
        </w:div>
        <w:div w:id="415135846">
          <w:marLeft w:val="480"/>
          <w:marRight w:val="0"/>
          <w:marTop w:val="0"/>
          <w:marBottom w:val="0"/>
          <w:divBdr>
            <w:top w:val="none" w:sz="0" w:space="0" w:color="auto"/>
            <w:left w:val="none" w:sz="0" w:space="0" w:color="auto"/>
            <w:bottom w:val="none" w:sz="0" w:space="0" w:color="auto"/>
            <w:right w:val="none" w:sz="0" w:space="0" w:color="auto"/>
          </w:divBdr>
        </w:div>
        <w:div w:id="273636604">
          <w:marLeft w:val="480"/>
          <w:marRight w:val="0"/>
          <w:marTop w:val="0"/>
          <w:marBottom w:val="0"/>
          <w:divBdr>
            <w:top w:val="none" w:sz="0" w:space="0" w:color="auto"/>
            <w:left w:val="none" w:sz="0" w:space="0" w:color="auto"/>
            <w:bottom w:val="none" w:sz="0" w:space="0" w:color="auto"/>
            <w:right w:val="none" w:sz="0" w:space="0" w:color="auto"/>
          </w:divBdr>
        </w:div>
        <w:div w:id="1599025123">
          <w:marLeft w:val="480"/>
          <w:marRight w:val="0"/>
          <w:marTop w:val="0"/>
          <w:marBottom w:val="0"/>
          <w:divBdr>
            <w:top w:val="none" w:sz="0" w:space="0" w:color="auto"/>
            <w:left w:val="none" w:sz="0" w:space="0" w:color="auto"/>
            <w:bottom w:val="none" w:sz="0" w:space="0" w:color="auto"/>
            <w:right w:val="none" w:sz="0" w:space="0" w:color="auto"/>
          </w:divBdr>
        </w:div>
        <w:div w:id="750977264">
          <w:marLeft w:val="480"/>
          <w:marRight w:val="0"/>
          <w:marTop w:val="0"/>
          <w:marBottom w:val="0"/>
          <w:divBdr>
            <w:top w:val="none" w:sz="0" w:space="0" w:color="auto"/>
            <w:left w:val="none" w:sz="0" w:space="0" w:color="auto"/>
            <w:bottom w:val="none" w:sz="0" w:space="0" w:color="auto"/>
            <w:right w:val="none" w:sz="0" w:space="0" w:color="auto"/>
          </w:divBdr>
        </w:div>
        <w:div w:id="95101560">
          <w:marLeft w:val="480"/>
          <w:marRight w:val="0"/>
          <w:marTop w:val="0"/>
          <w:marBottom w:val="0"/>
          <w:divBdr>
            <w:top w:val="none" w:sz="0" w:space="0" w:color="auto"/>
            <w:left w:val="none" w:sz="0" w:space="0" w:color="auto"/>
            <w:bottom w:val="none" w:sz="0" w:space="0" w:color="auto"/>
            <w:right w:val="none" w:sz="0" w:space="0" w:color="auto"/>
          </w:divBdr>
        </w:div>
        <w:div w:id="1560093502">
          <w:marLeft w:val="480"/>
          <w:marRight w:val="0"/>
          <w:marTop w:val="0"/>
          <w:marBottom w:val="0"/>
          <w:divBdr>
            <w:top w:val="none" w:sz="0" w:space="0" w:color="auto"/>
            <w:left w:val="none" w:sz="0" w:space="0" w:color="auto"/>
            <w:bottom w:val="none" w:sz="0" w:space="0" w:color="auto"/>
            <w:right w:val="none" w:sz="0" w:space="0" w:color="auto"/>
          </w:divBdr>
        </w:div>
        <w:div w:id="522402661">
          <w:marLeft w:val="480"/>
          <w:marRight w:val="0"/>
          <w:marTop w:val="0"/>
          <w:marBottom w:val="0"/>
          <w:divBdr>
            <w:top w:val="none" w:sz="0" w:space="0" w:color="auto"/>
            <w:left w:val="none" w:sz="0" w:space="0" w:color="auto"/>
            <w:bottom w:val="none" w:sz="0" w:space="0" w:color="auto"/>
            <w:right w:val="none" w:sz="0" w:space="0" w:color="auto"/>
          </w:divBdr>
        </w:div>
        <w:div w:id="819425085">
          <w:marLeft w:val="480"/>
          <w:marRight w:val="0"/>
          <w:marTop w:val="0"/>
          <w:marBottom w:val="0"/>
          <w:divBdr>
            <w:top w:val="none" w:sz="0" w:space="0" w:color="auto"/>
            <w:left w:val="none" w:sz="0" w:space="0" w:color="auto"/>
            <w:bottom w:val="none" w:sz="0" w:space="0" w:color="auto"/>
            <w:right w:val="none" w:sz="0" w:space="0" w:color="auto"/>
          </w:divBdr>
        </w:div>
        <w:div w:id="264002460">
          <w:marLeft w:val="480"/>
          <w:marRight w:val="0"/>
          <w:marTop w:val="0"/>
          <w:marBottom w:val="0"/>
          <w:divBdr>
            <w:top w:val="none" w:sz="0" w:space="0" w:color="auto"/>
            <w:left w:val="none" w:sz="0" w:space="0" w:color="auto"/>
            <w:bottom w:val="none" w:sz="0" w:space="0" w:color="auto"/>
            <w:right w:val="none" w:sz="0" w:space="0" w:color="auto"/>
          </w:divBdr>
        </w:div>
        <w:div w:id="194731242">
          <w:marLeft w:val="480"/>
          <w:marRight w:val="0"/>
          <w:marTop w:val="0"/>
          <w:marBottom w:val="0"/>
          <w:divBdr>
            <w:top w:val="none" w:sz="0" w:space="0" w:color="auto"/>
            <w:left w:val="none" w:sz="0" w:space="0" w:color="auto"/>
            <w:bottom w:val="none" w:sz="0" w:space="0" w:color="auto"/>
            <w:right w:val="none" w:sz="0" w:space="0" w:color="auto"/>
          </w:divBdr>
        </w:div>
        <w:div w:id="582565798">
          <w:marLeft w:val="480"/>
          <w:marRight w:val="0"/>
          <w:marTop w:val="0"/>
          <w:marBottom w:val="0"/>
          <w:divBdr>
            <w:top w:val="none" w:sz="0" w:space="0" w:color="auto"/>
            <w:left w:val="none" w:sz="0" w:space="0" w:color="auto"/>
            <w:bottom w:val="none" w:sz="0" w:space="0" w:color="auto"/>
            <w:right w:val="none" w:sz="0" w:space="0" w:color="auto"/>
          </w:divBdr>
        </w:div>
        <w:div w:id="1414545388">
          <w:marLeft w:val="480"/>
          <w:marRight w:val="0"/>
          <w:marTop w:val="0"/>
          <w:marBottom w:val="0"/>
          <w:divBdr>
            <w:top w:val="none" w:sz="0" w:space="0" w:color="auto"/>
            <w:left w:val="none" w:sz="0" w:space="0" w:color="auto"/>
            <w:bottom w:val="none" w:sz="0" w:space="0" w:color="auto"/>
            <w:right w:val="none" w:sz="0" w:space="0" w:color="auto"/>
          </w:divBdr>
        </w:div>
        <w:div w:id="1643340885">
          <w:marLeft w:val="480"/>
          <w:marRight w:val="0"/>
          <w:marTop w:val="0"/>
          <w:marBottom w:val="0"/>
          <w:divBdr>
            <w:top w:val="none" w:sz="0" w:space="0" w:color="auto"/>
            <w:left w:val="none" w:sz="0" w:space="0" w:color="auto"/>
            <w:bottom w:val="none" w:sz="0" w:space="0" w:color="auto"/>
            <w:right w:val="none" w:sz="0" w:space="0" w:color="auto"/>
          </w:divBdr>
        </w:div>
        <w:div w:id="632367496">
          <w:marLeft w:val="480"/>
          <w:marRight w:val="0"/>
          <w:marTop w:val="0"/>
          <w:marBottom w:val="0"/>
          <w:divBdr>
            <w:top w:val="none" w:sz="0" w:space="0" w:color="auto"/>
            <w:left w:val="none" w:sz="0" w:space="0" w:color="auto"/>
            <w:bottom w:val="none" w:sz="0" w:space="0" w:color="auto"/>
            <w:right w:val="none" w:sz="0" w:space="0" w:color="auto"/>
          </w:divBdr>
        </w:div>
        <w:div w:id="1705447623">
          <w:marLeft w:val="480"/>
          <w:marRight w:val="0"/>
          <w:marTop w:val="0"/>
          <w:marBottom w:val="0"/>
          <w:divBdr>
            <w:top w:val="none" w:sz="0" w:space="0" w:color="auto"/>
            <w:left w:val="none" w:sz="0" w:space="0" w:color="auto"/>
            <w:bottom w:val="none" w:sz="0" w:space="0" w:color="auto"/>
            <w:right w:val="none" w:sz="0" w:space="0" w:color="auto"/>
          </w:divBdr>
        </w:div>
        <w:div w:id="1014261388">
          <w:marLeft w:val="480"/>
          <w:marRight w:val="0"/>
          <w:marTop w:val="0"/>
          <w:marBottom w:val="0"/>
          <w:divBdr>
            <w:top w:val="none" w:sz="0" w:space="0" w:color="auto"/>
            <w:left w:val="none" w:sz="0" w:space="0" w:color="auto"/>
            <w:bottom w:val="none" w:sz="0" w:space="0" w:color="auto"/>
            <w:right w:val="none" w:sz="0" w:space="0" w:color="auto"/>
          </w:divBdr>
        </w:div>
      </w:divsChild>
    </w:div>
    <w:div w:id="888304715">
      <w:bodyDiv w:val="1"/>
      <w:marLeft w:val="0"/>
      <w:marRight w:val="0"/>
      <w:marTop w:val="0"/>
      <w:marBottom w:val="0"/>
      <w:divBdr>
        <w:top w:val="none" w:sz="0" w:space="0" w:color="auto"/>
        <w:left w:val="none" w:sz="0" w:space="0" w:color="auto"/>
        <w:bottom w:val="none" w:sz="0" w:space="0" w:color="auto"/>
        <w:right w:val="none" w:sz="0" w:space="0" w:color="auto"/>
      </w:divBdr>
    </w:div>
    <w:div w:id="889462670">
      <w:bodyDiv w:val="1"/>
      <w:marLeft w:val="0"/>
      <w:marRight w:val="0"/>
      <w:marTop w:val="0"/>
      <w:marBottom w:val="0"/>
      <w:divBdr>
        <w:top w:val="none" w:sz="0" w:space="0" w:color="auto"/>
        <w:left w:val="none" w:sz="0" w:space="0" w:color="auto"/>
        <w:bottom w:val="none" w:sz="0" w:space="0" w:color="auto"/>
        <w:right w:val="none" w:sz="0" w:space="0" w:color="auto"/>
      </w:divBdr>
    </w:div>
    <w:div w:id="889540954">
      <w:bodyDiv w:val="1"/>
      <w:marLeft w:val="0"/>
      <w:marRight w:val="0"/>
      <w:marTop w:val="0"/>
      <w:marBottom w:val="0"/>
      <w:divBdr>
        <w:top w:val="none" w:sz="0" w:space="0" w:color="auto"/>
        <w:left w:val="none" w:sz="0" w:space="0" w:color="auto"/>
        <w:bottom w:val="none" w:sz="0" w:space="0" w:color="auto"/>
        <w:right w:val="none" w:sz="0" w:space="0" w:color="auto"/>
      </w:divBdr>
    </w:div>
    <w:div w:id="891381291">
      <w:bodyDiv w:val="1"/>
      <w:marLeft w:val="0"/>
      <w:marRight w:val="0"/>
      <w:marTop w:val="0"/>
      <w:marBottom w:val="0"/>
      <w:divBdr>
        <w:top w:val="none" w:sz="0" w:space="0" w:color="auto"/>
        <w:left w:val="none" w:sz="0" w:space="0" w:color="auto"/>
        <w:bottom w:val="none" w:sz="0" w:space="0" w:color="auto"/>
        <w:right w:val="none" w:sz="0" w:space="0" w:color="auto"/>
      </w:divBdr>
    </w:div>
    <w:div w:id="894243923">
      <w:bodyDiv w:val="1"/>
      <w:marLeft w:val="0"/>
      <w:marRight w:val="0"/>
      <w:marTop w:val="0"/>
      <w:marBottom w:val="0"/>
      <w:divBdr>
        <w:top w:val="none" w:sz="0" w:space="0" w:color="auto"/>
        <w:left w:val="none" w:sz="0" w:space="0" w:color="auto"/>
        <w:bottom w:val="none" w:sz="0" w:space="0" w:color="auto"/>
        <w:right w:val="none" w:sz="0" w:space="0" w:color="auto"/>
      </w:divBdr>
    </w:div>
    <w:div w:id="894777094">
      <w:bodyDiv w:val="1"/>
      <w:marLeft w:val="0"/>
      <w:marRight w:val="0"/>
      <w:marTop w:val="0"/>
      <w:marBottom w:val="0"/>
      <w:divBdr>
        <w:top w:val="none" w:sz="0" w:space="0" w:color="auto"/>
        <w:left w:val="none" w:sz="0" w:space="0" w:color="auto"/>
        <w:bottom w:val="none" w:sz="0" w:space="0" w:color="auto"/>
        <w:right w:val="none" w:sz="0" w:space="0" w:color="auto"/>
      </w:divBdr>
    </w:div>
    <w:div w:id="894897148">
      <w:bodyDiv w:val="1"/>
      <w:marLeft w:val="0"/>
      <w:marRight w:val="0"/>
      <w:marTop w:val="0"/>
      <w:marBottom w:val="0"/>
      <w:divBdr>
        <w:top w:val="none" w:sz="0" w:space="0" w:color="auto"/>
        <w:left w:val="none" w:sz="0" w:space="0" w:color="auto"/>
        <w:bottom w:val="none" w:sz="0" w:space="0" w:color="auto"/>
        <w:right w:val="none" w:sz="0" w:space="0" w:color="auto"/>
      </w:divBdr>
    </w:div>
    <w:div w:id="895312341">
      <w:bodyDiv w:val="1"/>
      <w:marLeft w:val="0"/>
      <w:marRight w:val="0"/>
      <w:marTop w:val="0"/>
      <w:marBottom w:val="0"/>
      <w:divBdr>
        <w:top w:val="none" w:sz="0" w:space="0" w:color="auto"/>
        <w:left w:val="none" w:sz="0" w:space="0" w:color="auto"/>
        <w:bottom w:val="none" w:sz="0" w:space="0" w:color="auto"/>
        <w:right w:val="none" w:sz="0" w:space="0" w:color="auto"/>
      </w:divBdr>
    </w:div>
    <w:div w:id="895706649">
      <w:bodyDiv w:val="1"/>
      <w:marLeft w:val="0"/>
      <w:marRight w:val="0"/>
      <w:marTop w:val="0"/>
      <w:marBottom w:val="0"/>
      <w:divBdr>
        <w:top w:val="none" w:sz="0" w:space="0" w:color="auto"/>
        <w:left w:val="none" w:sz="0" w:space="0" w:color="auto"/>
        <w:bottom w:val="none" w:sz="0" w:space="0" w:color="auto"/>
        <w:right w:val="none" w:sz="0" w:space="0" w:color="auto"/>
      </w:divBdr>
    </w:div>
    <w:div w:id="899485184">
      <w:bodyDiv w:val="1"/>
      <w:marLeft w:val="0"/>
      <w:marRight w:val="0"/>
      <w:marTop w:val="0"/>
      <w:marBottom w:val="0"/>
      <w:divBdr>
        <w:top w:val="none" w:sz="0" w:space="0" w:color="auto"/>
        <w:left w:val="none" w:sz="0" w:space="0" w:color="auto"/>
        <w:bottom w:val="none" w:sz="0" w:space="0" w:color="auto"/>
        <w:right w:val="none" w:sz="0" w:space="0" w:color="auto"/>
      </w:divBdr>
    </w:div>
    <w:div w:id="899554171">
      <w:bodyDiv w:val="1"/>
      <w:marLeft w:val="0"/>
      <w:marRight w:val="0"/>
      <w:marTop w:val="0"/>
      <w:marBottom w:val="0"/>
      <w:divBdr>
        <w:top w:val="none" w:sz="0" w:space="0" w:color="auto"/>
        <w:left w:val="none" w:sz="0" w:space="0" w:color="auto"/>
        <w:bottom w:val="none" w:sz="0" w:space="0" w:color="auto"/>
        <w:right w:val="none" w:sz="0" w:space="0" w:color="auto"/>
      </w:divBdr>
      <w:divsChild>
        <w:div w:id="1330719469">
          <w:marLeft w:val="480"/>
          <w:marRight w:val="0"/>
          <w:marTop w:val="0"/>
          <w:marBottom w:val="0"/>
          <w:divBdr>
            <w:top w:val="none" w:sz="0" w:space="0" w:color="auto"/>
            <w:left w:val="none" w:sz="0" w:space="0" w:color="auto"/>
            <w:bottom w:val="none" w:sz="0" w:space="0" w:color="auto"/>
            <w:right w:val="none" w:sz="0" w:space="0" w:color="auto"/>
          </w:divBdr>
        </w:div>
        <w:div w:id="1467506705">
          <w:marLeft w:val="480"/>
          <w:marRight w:val="0"/>
          <w:marTop w:val="0"/>
          <w:marBottom w:val="0"/>
          <w:divBdr>
            <w:top w:val="none" w:sz="0" w:space="0" w:color="auto"/>
            <w:left w:val="none" w:sz="0" w:space="0" w:color="auto"/>
            <w:bottom w:val="none" w:sz="0" w:space="0" w:color="auto"/>
            <w:right w:val="none" w:sz="0" w:space="0" w:color="auto"/>
          </w:divBdr>
        </w:div>
        <w:div w:id="147408411">
          <w:marLeft w:val="480"/>
          <w:marRight w:val="0"/>
          <w:marTop w:val="0"/>
          <w:marBottom w:val="0"/>
          <w:divBdr>
            <w:top w:val="none" w:sz="0" w:space="0" w:color="auto"/>
            <w:left w:val="none" w:sz="0" w:space="0" w:color="auto"/>
            <w:bottom w:val="none" w:sz="0" w:space="0" w:color="auto"/>
            <w:right w:val="none" w:sz="0" w:space="0" w:color="auto"/>
          </w:divBdr>
        </w:div>
        <w:div w:id="72901239">
          <w:marLeft w:val="480"/>
          <w:marRight w:val="0"/>
          <w:marTop w:val="0"/>
          <w:marBottom w:val="0"/>
          <w:divBdr>
            <w:top w:val="none" w:sz="0" w:space="0" w:color="auto"/>
            <w:left w:val="none" w:sz="0" w:space="0" w:color="auto"/>
            <w:bottom w:val="none" w:sz="0" w:space="0" w:color="auto"/>
            <w:right w:val="none" w:sz="0" w:space="0" w:color="auto"/>
          </w:divBdr>
        </w:div>
        <w:div w:id="511186306">
          <w:marLeft w:val="480"/>
          <w:marRight w:val="0"/>
          <w:marTop w:val="0"/>
          <w:marBottom w:val="0"/>
          <w:divBdr>
            <w:top w:val="none" w:sz="0" w:space="0" w:color="auto"/>
            <w:left w:val="none" w:sz="0" w:space="0" w:color="auto"/>
            <w:bottom w:val="none" w:sz="0" w:space="0" w:color="auto"/>
            <w:right w:val="none" w:sz="0" w:space="0" w:color="auto"/>
          </w:divBdr>
        </w:div>
        <w:div w:id="477259129">
          <w:marLeft w:val="480"/>
          <w:marRight w:val="0"/>
          <w:marTop w:val="0"/>
          <w:marBottom w:val="0"/>
          <w:divBdr>
            <w:top w:val="none" w:sz="0" w:space="0" w:color="auto"/>
            <w:left w:val="none" w:sz="0" w:space="0" w:color="auto"/>
            <w:bottom w:val="none" w:sz="0" w:space="0" w:color="auto"/>
            <w:right w:val="none" w:sz="0" w:space="0" w:color="auto"/>
          </w:divBdr>
        </w:div>
        <w:div w:id="64573001">
          <w:marLeft w:val="480"/>
          <w:marRight w:val="0"/>
          <w:marTop w:val="0"/>
          <w:marBottom w:val="0"/>
          <w:divBdr>
            <w:top w:val="none" w:sz="0" w:space="0" w:color="auto"/>
            <w:left w:val="none" w:sz="0" w:space="0" w:color="auto"/>
            <w:bottom w:val="none" w:sz="0" w:space="0" w:color="auto"/>
            <w:right w:val="none" w:sz="0" w:space="0" w:color="auto"/>
          </w:divBdr>
        </w:div>
        <w:div w:id="1488982092">
          <w:marLeft w:val="480"/>
          <w:marRight w:val="0"/>
          <w:marTop w:val="0"/>
          <w:marBottom w:val="0"/>
          <w:divBdr>
            <w:top w:val="none" w:sz="0" w:space="0" w:color="auto"/>
            <w:left w:val="none" w:sz="0" w:space="0" w:color="auto"/>
            <w:bottom w:val="none" w:sz="0" w:space="0" w:color="auto"/>
            <w:right w:val="none" w:sz="0" w:space="0" w:color="auto"/>
          </w:divBdr>
        </w:div>
        <w:div w:id="942227362">
          <w:marLeft w:val="480"/>
          <w:marRight w:val="0"/>
          <w:marTop w:val="0"/>
          <w:marBottom w:val="0"/>
          <w:divBdr>
            <w:top w:val="none" w:sz="0" w:space="0" w:color="auto"/>
            <w:left w:val="none" w:sz="0" w:space="0" w:color="auto"/>
            <w:bottom w:val="none" w:sz="0" w:space="0" w:color="auto"/>
            <w:right w:val="none" w:sz="0" w:space="0" w:color="auto"/>
          </w:divBdr>
        </w:div>
        <w:div w:id="1355618030">
          <w:marLeft w:val="480"/>
          <w:marRight w:val="0"/>
          <w:marTop w:val="0"/>
          <w:marBottom w:val="0"/>
          <w:divBdr>
            <w:top w:val="none" w:sz="0" w:space="0" w:color="auto"/>
            <w:left w:val="none" w:sz="0" w:space="0" w:color="auto"/>
            <w:bottom w:val="none" w:sz="0" w:space="0" w:color="auto"/>
            <w:right w:val="none" w:sz="0" w:space="0" w:color="auto"/>
          </w:divBdr>
        </w:div>
        <w:div w:id="758329666">
          <w:marLeft w:val="480"/>
          <w:marRight w:val="0"/>
          <w:marTop w:val="0"/>
          <w:marBottom w:val="0"/>
          <w:divBdr>
            <w:top w:val="none" w:sz="0" w:space="0" w:color="auto"/>
            <w:left w:val="none" w:sz="0" w:space="0" w:color="auto"/>
            <w:bottom w:val="none" w:sz="0" w:space="0" w:color="auto"/>
            <w:right w:val="none" w:sz="0" w:space="0" w:color="auto"/>
          </w:divBdr>
        </w:div>
        <w:div w:id="1042367471">
          <w:marLeft w:val="480"/>
          <w:marRight w:val="0"/>
          <w:marTop w:val="0"/>
          <w:marBottom w:val="0"/>
          <w:divBdr>
            <w:top w:val="none" w:sz="0" w:space="0" w:color="auto"/>
            <w:left w:val="none" w:sz="0" w:space="0" w:color="auto"/>
            <w:bottom w:val="none" w:sz="0" w:space="0" w:color="auto"/>
            <w:right w:val="none" w:sz="0" w:space="0" w:color="auto"/>
          </w:divBdr>
        </w:div>
        <w:div w:id="1446536955">
          <w:marLeft w:val="480"/>
          <w:marRight w:val="0"/>
          <w:marTop w:val="0"/>
          <w:marBottom w:val="0"/>
          <w:divBdr>
            <w:top w:val="none" w:sz="0" w:space="0" w:color="auto"/>
            <w:left w:val="none" w:sz="0" w:space="0" w:color="auto"/>
            <w:bottom w:val="none" w:sz="0" w:space="0" w:color="auto"/>
            <w:right w:val="none" w:sz="0" w:space="0" w:color="auto"/>
          </w:divBdr>
        </w:div>
        <w:div w:id="1411929055">
          <w:marLeft w:val="480"/>
          <w:marRight w:val="0"/>
          <w:marTop w:val="0"/>
          <w:marBottom w:val="0"/>
          <w:divBdr>
            <w:top w:val="none" w:sz="0" w:space="0" w:color="auto"/>
            <w:left w:val="none" w:sz="0" w:space="0" w:color="auto"/>
            <w:bottom w:val="none" w:sz="0" w:space="0" w:color="auto"/>
            <w:right w:val="none" w:sz="0" w:space="0" w:color="auto"/>
          </w:divBdr>
        </w:div>
      </w:divsChild>
    </w:div>
    <w:div w:id="899828804">
      <w:bodyDiv w:val="1"/>
      <w:marLeft w:val="0"/>
      <w:marRight w:val="0"/>
      <w:marTop w:val="0"/>
      <w:marBottom w:val="0"/>
      <w:divBdr>
        <w:top w:val="none" w:sz="0" w:space="0" w:color="auto"/>
        <w:left w:val="none" w:sz="0" w:space="0" w:color="auto"/>
        <w:bottom w:val="none" w:sz="0" w:space="0" w:color="auto"/>
        <w:right w:val="none" w:sz="0" w:space="0" w:color="auto"/>
      </w:divBdr>
    </w:div>
    <w:div w:id="902064295">
      <w:bodyDiv w:val="1"/>
      <w:marLeft w:val="0"/>
      <w:marRight w:val="0"/>
      <w:marTop w:val="0"/>
      <w:marBottom w:val="0"/>
      <w:divBdr>
        <w:top w:val="none" w:sz="0" w:space="0" w:color="auto"/>
        <w:left w:val="none" w:sz="0" w:space="0" w:color="auto"/>
        <w:bottom w:val="none" w:sz="0" w:space="0" w:color="auto"/>
        <w:right w:val="none" w:sz="0" w:space="0" w:color="auto"/>
      </w:divBdr>
    </w:div>
    <w:div w:id="902570376">
      <w:bodyDiv w:val="1"/>
      <w:marLeft w:val="0"/>
      <w:marRight w:val="0"/>
      <w:marTop w:val="0"/>
      <w:marBottom w:val="0"/>
      <w:divBdr>
        <w:top w:val="none" w:sz="0" w:space="0" w:color="auto"/>
        <w:left w:val="none" w:sz="0" w:space="0" w:color="auto"/>
        <w:bottom w:val="none" w:sz="0" w:space="0" w:color="auto"/>
        <w:right w:val="none" w:sz="0" w:space="0" w:color="auto"/>
      </w:divBdr>
      <w:divsChild>
        <w:div w:id="1342046252">
          <w:marLeft w:val="480"/>
          <w:marRight w:val="0"/>
          <w:marTop w:val="0"/>
          <w:marBottom w:val="0"/>
          <w:divBdr>
            <w:top w:val="none" w:sz="0" w:space="0" w:color="auto"/>
            <w:left w:val="none" w:sz="0" w:space="0" w:color="auto"/>
            <w:bottom w:val="none" w:sz="0" w:space="0" w:color="auto"/>
            <w:right w:val="none" w:sz="0" w:space="0" w:color="auto"/>
          </w:divBdr>
        </w:div>
        <w:div w:id="755710955">
          <w:marLeft w:val="480"/>
          <w:marRight w:val="0"/>
          <w:marTop w:val="0"/>
          <w:marBottom w:val="0"/>
          <w:divBdr>
            <w:top w:val="none" w:sz="0" w:space="0" w:color="auto"/>
            <w:left w:val="none" w:sz="0" w:space="0" w:color="auto"/>
            <w:bottom w:val="none" w:sz="0" w:space="0" w:color="auto"/>
            <w:right w:val="none" w:sz="0" w:space="0" w:color="auto"/>
          </w:divBdr>
        </w:div>
        <w:div w:id="1188176083">
          <w:marLeft w:val="480"/>
          <w:marRight w:val="0"/>
          <w:marTop w:val="0"/>
          <w:marBottom w:val="0"/>
          <w:divBdr>
            <w:top w:val="none" w:sz="0" w:space="0" w:color="auto"/>
            <w:left w:val="none" w:sz="0" w:space="0" w:color="auto"/>
            <w:bottom w:val="none" w:sz="0" w:space="0" w:color="auto"/>
            <w:right w:val="none" w:sz="0" w:space="0" w:color="auto"/>
          </w:divBdr>
        </w:div>
        <w:div w:id="1502237156">
          <w:marLeft w:val="480"/>
          <w:marRight w:val="0"/>
          <w:marTop w:val="0"/>
          <w:marBottom w:val="0"/>
          <w:divBdr>
            <w:top w:val="none" w:sz="0" w:space="0" w:color="auto"/>
            <w:left w:val="none" w:sz="0" w:space="0" w:color="auto"/>
            <w:bottom w:val="none" w:sz="0" w:space="0" w:color="auto"/>
            <w:right w:val="none" w:sz="0" w:space="0" w:color="auto"/>
          </w:divBdr>
        </w:div>
        <w:div w:id="630483015">
          <w:marLeft w:val="480"/>
          <w:marRight w:val="0"/>
          <w:marTop w:val="0"/>
          <w:marBottom w:val="0"/>
          <w:divBdr>
            <w:top w:val="none" w:sz="0" w:space="0" w:color="auto"/>
            <w:left w:val="none" w:sz="0" w:space="0" w:color="auto"/>
            <w:bottom w:val="none" w:sz="0" w:space="0" w:color="auto"/>
            <w:right w:val="none" w:sz="0" w:space="0" w:color="auto"/>
          </w:divBdr>
        </w:div>
        <w:div w:id="218791351">
          <w:marLeft w:val="480"/>
          <w:marRight w:val="0"/>
          <w:marTop w:val="0"/>
          <w:marBottom w:val="0"/>
          <w:divBdr>
            <w:top w:val="none" w:sz="0" w:space="0" w:color="auto"/>
            <w:left w:val="none" w:sz="0" w:space="0" w:color="auto"/>
            <w:bottom w:val="none" w:sz="0" w:space="0" w:color="auto"/>
            <w:right w:val="none" w:sz="0" w:space="0" w:color="auto"/>
          </w:divBdr>
        </w:div>
        <w:div w:id="170529255">
          <w:marLeft w:val="480"/>
          <w:marRight w:val="0"/>
          <w:marTop w:val="0"/>
          <w:marBottom w:val="0"/>
          <w:divBdr>
            <w:top w:val="none" w:sz="0" w:space="0" w:color="auto"/>
            <w:left w:val="none" w:sz="0" w:space="0" w:color="auto"/>
            <w:bottom w:val="none" w:sz="0" w:space="0" w:color="auto"/>
            <w:right w:val="none" w:sz="0" w:space="0" w:color="auto"/>
          </w:divBdr>
        </w:div>
        <w:div w:id="1276711482">
          <w:marLeft w:val="480"/>
          <w:marRight w:val="0"/>
          <w:marTop w:val="0"/>
          <w:marBottom w:val="0"/>
          <w:divBdr>
            <w:top w:val="none" w:sz="0" w:space="0" w:color="auto"/>
            <w:left w:val="none" w:sz="0" w:space="0" w:color="auto"/>
            <w:bottom w:val="none" w:sz="0" w:space="0" w:color="auto"/>
            <w:right w:val="none" w:sz="0" w:space="0" w:color="auto"/>
          </w:divBdr>
        </w:div>
        <w:div w:id="956301947">
          <w:marLeft w:val="480"/>
          <w:marRight w:val="0"/>
          <w:marTop w:val="0"/>
          <w:marBottom w:val="0"/>
          <w:divBdr>
            <w:top w:val="none" w:sz="0" w:space="0" w:color="auto"/>
            <w:left w:val="none" w:sz="0" w:space="0" w:color="auto"/>
            <w:bottom w:val="none" w:sz="0" w:space="0" w:color="auto"/>
            <w:right w:val="none" w:sz="0" w:space="0" w:color="auto"/>
          </w:divBdr>
        </w:div>
        <w:div w:id="1145397053">
          <w:marLeft w:val="480"/>
          <w:marRight w:val="0"/>
          <w:marTop w:val="0"/>
          <w:marBottom w:val="0"/>
          <w:divBdr>
            <w:top w:val="none" w:sz="0" w:space="0" w:color="auto"/>
            <w:left w:val="none" w:sz="0" w:space="0" w:color="auto"/>
            <w:bottom w:val="none" w:sz="0" w:space="0" w:color="auto"/>
            <w:right w:val="none" w:sz="0" w:space="0" w:color="auto"/>
          </w:divBdr>
        </w:div>
        <w:div w:id="1565488241">
          <w:marLeft w:val="480"/>
          <w:marRight w:val="0"/>
          <w:marTop w:val="0"/>
          <w:marBottom w:val="0"/>
          <w:divBdr>
            <w:top w:val="none" w:sz="0" w:space="0" w:color="auto"/>
            <w:left w:val="none" w:sz="0" w:space="0" w:color="auto"/>
            <w:bottom w:val="none" w:sz="0" w:space="0" w:color="auto"/>
            <w:right w:val="none" w:sz="0" w:space="0" w:color="auto"/>
          </w:divBdr>
        </w:div>
        <w:div w:id="958608834">
          <w:marLeft w:val="480"/>
          <w:marRight w:val="0"/>
          <w:marTop w:val="0"/>
          <w:marBottom w:val="0"/>
          <w:divBdr>
            <w:top w:val="none" w:sz="0" w:space="0" w:color="auto"/>
            <w:left w:val="none" w:sz="0" w:space="0" w:color="auto"/>
            <w:bottom w:val="none" w:sz="0" w:space="0" w:color="auto"/>
            <w:right w:val="none" w:sz="0" w:space="0" w:color="auto"/>
          </w:divBdr>
        </w:div>
        <w:div w:id="1965036792">
          <w:marLeft w:val="480"/>
          <w:marRight w:val="0"/>
          <w:marTop w:val="0"/>
          <w:marBottom w:val="0"/>
          <w:divBdr>
            <w:top w:val="none" w:sz="0" w:space="0" w:color="auto"/>
            <w:left w:val="none" w:sz="0" w:space="0" w:color="auto"/>
            <w:bottom w:val="none" w:sz="0" w:space="0" w:color="auto"/>
            <w:right w:val="none" w:sz="0" w:space="0" w:color="auto"/>
          </w:divBdr>
        </w:div>
        <w:div w:id="2136098490">
          <w:marLeft w:val="480"/>
          <w:marRight w:val="0"/>
          <w:marTop w:val="0"/>
          <w:marBottom w:val="0"/>
          <w:divBdr>
            <w:top w:val="none" w:sz="0" w:space="0" w:color="auto"/>
            <w:left w:val="none" w:sz="0" w:space="0" w:color="auto"/>
            <w:bottom w:val="none" w:sz="0" w:space="0" w:color="auto"/>
            <w:right w:val="none" w:sz="0" w:space="0" w:color="auto"/>
          </w:divBdr>
        </w:div>
        <w:div w:id="1537542979">
          <w:marLeft w:val="480"/>
          <w:marRight w:val="0"/>
          <w:marTop w:val="0"/>
          <w:marBottom w:val="0"/>
          <w:divBdr>
            <w:top w:val="none" w:sz="0" w:space="0" w:color="auto"/>
            <w:left w:val="none" w:sz="0" w:space="0" w:color="auto"/>
            <w:bottom w:val="none" w:sz="0" w:space="0" w:color="auto"/>
            <w:right w:val="none" w:sz="0" w:space="0" w:color="auto"/>
          </w:divBdr>
        </w:div>
        <w:div w:id="32971932">
          <w:marLeft w:val="480"/>
          <w:marRight w:val="0"/>
          <w:marTop w:val="0"/>
          <w:marBottom w:val="0"/>
          <w:divBdr>
            <w:top w:val="none" w:sz="0" w:space="0" w:color="auto"/>
            <w:left w:val="none" w:sz="0" w:space="0" w:color="auto"/>
            <w:bottom w:val="none" w:sz="0" w:space="0" w:color="auto"/>
            <w:right w:val="none" w:sz="0" w:space="0" w:color="auto"/>
          </w:divBdr>
        </w:div>
        <w:div w:id="397828189">
          <w:marLeft w:val="480"/>
          <w:marRight w:val="0"/>
          <w:marTop w:val="0"/>
          <w:marBottom w:val="0"/>
          <w:divBdr>
            <w:top w:val="none" w:sz="0" w:space="0" w:color="auto"/>
            <w:left w:val="none" w:sz="0" w:space="0" w:color="auto"/>
            <w:bottom w:val="none" w:sz="0" w:space="0" w:color="auto"/>
            <w:right w:val="none" w:sz="0" w:space="0" w:color="auto"/>
          </w:divBdr>
        </w:div>
        <w:div w:id="1746755225">
          <w:marLeft w:val="480"/>
          <w:marRight w:val="0"/>
          <w:marTop w:val="0"/>
          <w:marBottom w:val="0"/>
          <w:divBdr>
            <w:top w:val="none" w:sz="0" w:space="0" w:color="auto"/>
            <w:left w:val="none" w:sz="0" w:space="0" w:color="auto"/>
            <w:bottom w:val="none" w:sz="0" w:space="0" w:color="auto"/>
            <w:right w:val="none" w:sz="0" w:space="0" w:color="auto"/>
          </w:divBdr>
        </w:div>
        <w:div w:id="738209644">
          <w:marLeft w:val="480"/>
          <w:marRight w:val="0"/>
          <w:marTop w:val="0"/>
          <w:marBottom w:val="0"/>
          <w:divBdr>
            <w:top w:val="none" w:sz="0" w:space="0" w:color="auto"/>
            <w:left w:val="none" w:sz="0" w:space="0" w:color="auto"/>
            <w:bottom w:val="none" w:sz="0" w:space="0" w:color="auto"/>
            <w:right w:val="none" w:sz="0" w:space="0" w:color="auto"/>
          </w:divBdr>
        </w:div>
        <w:div w:id="1218973442">
          <w:marLeft w:val="480"/>
          <w:marRight w:val="0"/>
          <w:marTop w:val="0"/>
          <w:marBottom w:val="0"/>
          <w:divBdr>
            <w:top w:val="none" w:sz="0" w:space="0" w:color="auto"/>
            <w:left w:val="none" w:sz="0" w:space="0" w:color="auto"/>
            <w:bottom w:val="none" w:sz="0" w:space="0" w:color="auto"/>
            <w:right w:val="none" w:sz="0" w:space="0" w:color="auto"/>
          </w:divBdr>
        </w:div>
        <w:div w:id="1251235435">
          <w:marLeft w:val="480"/>
          <w:marRight w:val="0"/>
          <w:marTop w:val="0"/>
          <w:marBottom w:val="0"/>
          <w:divBdr>
            <w:top w:val="none" w:sz="0" w:space="0" w:color="auto"/>
            <w:left w:val="none" w:sz="0" w:space="0" w:color="auto"/>
            <w:bottom w:val="none" w:sz="0" w:space="0" w:color="auto"/>
            <w:right w:val="none" w:sz="0" w:space="0" w:color="auto"/>
          </w:divBdr>
        </w:div>
        <w:div w:id="1950892510">
          <w:marLeft w:val="480"/>
          <w:marRight w:val="0"/>
          <w:marTop w:val="0"/>
          <w:marBottom w:val="0"/>
          <w:divBdr>
            <w:top w:val="none" w:sz="0" w:space="0" w:color="auto"/>
            <w:left w:val="none" w:sz="0" w:space="0" w:color="auto"/>
            <w:bottom w:val="none" w:sz="0" w:space="0" w:color="auto"/>
            <w:right w:val="none" w:sz="0" w:space="0" w:color="auto"/>
          </w:divBdr>
        </w:div>
        <w:div w:id="1938055723">
          <w:marLeft w:val="480"/>
          <w:marRight w:val="0"/>
          <w:marTop w:val="0"/>
          <w:marBottom w:val="0"/>
          <w:divBdr>
            <w:top w:val="none" w:sz="0" w:space="0" w:color="auto"/>
            <w:left w:val="none" w:sz="0" w:space="0" w:color="auto"/>
            <w:bottom w:val="none" w:sz="0" w:space="0" w:color="auto"/>
            <w:right w:val="none" w:sz="0" w:space="0" w:color="auto"/>
          </w:divBdr>
        </w:div>
        <w:div w:id="906839573">
          <w:marLeft w:val="480"/>
          <w:marRight w:val="0"/>
          <w:marTop w:val="0"/>
          <w:marBottom w:val="0"/>
          <w:divBdr>
            <w:top w:val="none" w:sz="0" w:space="0" w:color="auto"/>
            <w:left w:val="none" w:sz="0" w:space="0" w:color="auto"/>
            <w:bottom w:val="none" w:sz="0" w:space="0" w:color="auto"/>
            <w:right w:val="none" w:sz="0" w:space="0" w:color="auto"/>
          </w:divBdr>
        </w:div>
      </w:divsChild>
    </w:div>
    <w:div w:id="902641355">
      <w:bodyDiv w:val="1"/>
      <w:marLeft w:val="0"/>
      <w:marRight w:val="0"/>
      <w:marTop w:val="0"/>
      <w:marBottom w:val="0"/>
      <w:divBdr>
        <w:top w:val="none" w:sz="0" w:space="0" w:color="auto"/>
        <w:left w:val="none" w:sz="0" w:space="0" w:color="auto"/>
        <w:bottom w:val="none" w:sz="0" w:space="0" w:color="auto"/>
        <w:right w:val="none" w:sz="0" w:space="0" w:color="auto"/>
      </w:divBdr>
    </w:div>
    <w:div w:id="903566133">
      <w:bodyDiv w:val="1"/>
      <w:marLeft w:val="0"/>
      <w:marRight w:val="0"/>
      <w:marTop w:val="0"/>
      <w:marBottom w:val="0"/>
      <w:divBdr>
        <w:top w:val="none" w:sz="0" w:space="0" w:color="auto"/>
        <w:left w:val="none" w:sz="0" w:space="0" w:color="auto"/>
        <w:bottom w:val="none" w:sz="0" w:space="0" w:color="auto"/>
        <w:right w:val="none" w:sz="0" w:space="0" w:color="auto"/>
      </w:divBdr>
    </w:div>
    <w:div w:id="904612145">
      <w:bodyDiv w:val="1"/>
      <w:marLeft w:val="0"/>
      <w:marRight w:val="0"/>
      <w:marTop w:val="0"/>
      <w:marBottom w:val="0"/>
      <w:divBdr>
        <w:top w:val="none" w:sz="0" w:space="0" w:color="auto"/>
        <w:left w:val="none" w:sz="0" w:space="0" w:color="auto"/>
        <w:bottom w:val="none" w:sz="0" w:space="0" w:color="auto"/>
        <w:right w:val="none" w:sz="0" w:space="0" w:color="auto"/>
      </w:divBdr>
    </w:div>
    <w:div w:id="905652442">
      <w:bodyDiv w:val="1"/>
      <w:marLeft w:val="0"/>
      <w:marRight w:val="0"/>
      <w:marTop w:val="0"/>
      <w:marBottom w:val="0"/>
      <w:divBdr>
        <w:top w:val="none" w:sz="0" w:space="0" w:color="auto"/>
        <w:left w:val="none" w:sz="0" w:space="0" w:color="auto"/>
        <w:bottom w:val="none" w:sz="0" w:space="0" w:color="auto"/>
        <w:right w:val="none" w:sz="0" w:space="0" w:color="auto"/>
      </w:divBdr>
    </w:div>
    <w:div w:id="906376820">
      <w:bodyDiv w:val="1"/>
      <w:marLeft w:val="0"/>
      <w:marRight w:val="0"/>
      <w:marTop w:val="0"/>
      <w:marBottom w:val="0"/>
      <w:divBdr>
        <w:top w:val="none" w:sz="0" w:space="0" w:color="auto"/>
        <w:left w:val="none" w:sz="0" w:space="0" w:color="auto"/>
        <w:bottom w:val="none" w:sz="0" w:space="0" w:color="auto"/>
        <w:right w:val="none" w:sz="0" w:space="0" w:color="auto"/>
      </w:divBdr>
    </w:div>
    <w:div w:id="906843138">
      <w:bodyDiv w:val="1"/>
      <w:marLeft w:val="0"/>
      <w:marRight w:val="0"/>
      <w:marTop w:val="0"/>
      <w:marBottom w:val="0"/>
      <w:divBdr>
        <w:top w:val="none" w:sz="0" w:space="0" w:color="auto"/>
        <w:left w:val="none" w:sz="0" w:space="0" w:color="auto"/>
        <w:bottom w:val="none" w:sz="0" w:space="0" w:color="auto"/>
        <w:right w:val="none" w:sz="0" w:space="0" w:color="auto"/>
      </w:divBdr>
    </w:div>
    <w:div w:id="907349165">
      <w:bodyDiv w:val="1"/>
      <w:marLeft w:val="0"/>
      <w:marRight w:val="0"/>
      <w:marTop w:val="0"/>
      <w:marBottom w:val="0"/>
      <w:divBdr>
        <w:top w:val="none" w:sz="0" w:space="0" w:color="auto"/>
        <w:left w:val="none" w:sz="0" w:space="0" w:color="auto"/>
        <w:bottom w:val="none" w:sz="0" w:space="0" w:color="auto"/>
        <w:right w:val="none" w:sz="0" w:space="0" w:color="auto"/>
      </w:divBdr>
    </w:div>
    <w:div w:id="909270059">
      <w:bodyDiv w:val="1"/>
      <w:marLeft w:val="0"/>
      <w:marRight w:val="0"/>
      <w:marTop w:val="0"/>
      <w:marBottom w:val="0"/>
      <w:divBdr>
        <w:top w:val="none" w:sz="0" w:space="0" w:color="auto"/>
        <w:left w:val="none" w:sz="0" w:space="0" w:color="auto"/>
        <w:bottom w:val="none" w:sz="0" w:space="0" w:color="auto"/>
        <w:right w:val="none" w:sz="0" w:space="0" w:color="auto"/>
      </w:divBdr>
    </w:div>
    <w:div w:id="909270514">
      <w:bodyDiv w:val="1"/>
      <w:marLeft w:val="0"/>
      <w:marRight w:val="0"/>
      <w:marTop w:val="0"/>
      <w:marBottom w:val="0"/>
      <w:divBdr>
        <w:top w:val="none" w:sz="0" w:space="0" w:color="auto"/>
        <w:left w:val="none" w:sz="0" w:space="0" w:color="auto"/>
        <w:bottom w:val="none" w:sz="0" w:space="0" w:color="auto"/>
        <w:right w:val="none" w:sz="0" w:space="0" w:color="auto"/>
      </w:divBdr>
    </w:div>
    <w:div w:id="909731741">
      <w:bodyDiv w:val="1"/>
      <w:marLeft w:val="0"/>
      <w:marRight w:val="0"/>
      <w:marTop w:val="0"/>
      <w:marBottom w:val="0"/>
      <w:divBdr>
        <w:top w:val="none" w:sz="0" w:space="0" w:color="auto"/>
        <w:left w:val="none" w:sz="0" w:space="0" w:color="auto"/>
        <w:bottom w:val="none" w:sz="0" w:space="0" w:color="auto"/>
        <w:right w:val="none" w:sz="0" w:space="0" w:color="auto"/>
      </w:divBdr>
    </w:div>
    <w:div w:id="911502866">
      <w:bodyDiv w:val="1"/>
      <w:marLeft w:val="0"/>
      <w:marRight w:val="0"/>
      <w:marTop w:val="0"/>
      <w:marBottom w:val="0"/>
      <w:divBdr>
        <w:top w:val="none" w:sz="0" w:space="0" w:color="auto"/>
        <w:left w:val="none" w:sz="0" w:space="0" w:color="auto"/>
        <w:bottom w:val="none" w:sz="0" w:space="0" w:color="auto"/>
        <w:right w:val="none" w:sz="0" w:space="0" w:color="auto"/>
      </w:divBdr>
    </w:div>
    <w:div w:id="911768506">
      <w:bodyDiv w:val="1"/>
      <w:marLeft w:val="0"/>
      <w:marRight w:val="0"/>
      <w:marTop w:val="0"/>
      <w:marBottom w:val="0"/>
      <w:divBdr>
        <w:top w:val="none" w:sz="0" w:space="0" w:color="auto"/>
        <w:left w:val="none" w:sz="0" w:space="0" w:color="auto"/>
        <w:bottom w:val="none" w:sz="0" w:space="0" w:color="auto"/>
        <w:right w:val="none" w:sz="0" w:space="0" w:color="auto"/>
      </w:divBdr>
    </w:div>
    <w:div w:id="912005477">
      <w:bodyDiv w:val="1"/>
      <w:marLeft w:val="0"/>
      <w:marRight w:val="0"/>
      <w:marTop w:val="0"/>
      <w:marBottom w:val="0"/>
      <w:divBdr>
        <w:top w:val="none" w:sz="0" w:space="0" w:color="auto"/>
        <w:left w:val="none" w:sz="0" w:space="0" w:color="auto"/>
        <w:bottom w:val="none" w:sz="0" w:space="0" w:color="auto"/>
        <w:right w:val="none" w:sz="0" w:space="0" w:color="auto"/>
      </w:divBdr>
    </w:div>
    <w:div w:id="912357054">
      <w:bodyDiv w:val="1"/>
      <w:marLeft w:val="0"/>
      <w:marRight w:val="0"/>
      <w:marTop w:val="0"/>
      <w:marBottom w:val="0"/>
      <w:divBdr>
        <w:top w:val="none" w:sz="0" w:space="0" w:color="auto"/>
        <w:left w:val="none" w:sz="0" w:space="0" w:color="auto"/>
        <w:bottom w:val="none" w:sz="0" w:space="0" w:color="auto"/>
        <w:right w:val="none" w:sz="0" w:space="0" w:color="auto"/>
      </w:divBdr>
    </w:div>
    <w:div w:id="913129089">
      <w:bodyDiv w:val="1"/>
      <w:marLeft w:val="0"/>
      <w:marRight w:val="0"/>
      <w:marTop w:val="0"/>
      <w:marBottom w:val="0"/>
      <w:divBdr>
        <w:top w:val="none" w:sz="0" w:space="0" w:color="auto"/>
        <w:left w:val="none" w:sz="0" w:space="0" w:color="auto"/>
        <w:bottom w:val="none" w:sz="0" w:space="0" w:color="auto"/>
        <w:right w:val="none" w:sz="0" w:space="0" w:color="auto"/>
      </w:divBdr>
    </w:div>
    <w:div w:id="914633700">
      <w:bodyDiv w:val="1"/>
      <w:marLeft w:val="0"/>
      <w:marRight w:val="0"/>
      <w:marTop w:val="0"/>
      <w:marBottom w:val="0"/>
      <w:divBdr>
        <w:top w:val="none" w:sz="0" w:space="0" w:color="auto"/>
        <w:left w:val="none" w:sz="0" w:space="0" w:color="auto"/>
        <w:bottom w:val="none" w:sz="0" w:space="0" w:color="auto"/>
        <w:right w:val="none" w:sz="0" w:space="0" w:color="auto"/>
      </w:divBdr>
    </w:div>
    <w:div w:id="915167462">
      <w:bodyDiv w:val="1"/>
      <w:marLeft w:val="0"/>
      <w:marRight w:val="0"/>
      <w:marTop w:val="0"/>
      <w:marBottom w:val="0"/>
      <w:divBdr>
        <w:top w:val="none" w:sz="0" w:space="0" w:color="auto"/>
        <w:left w:val="none" w:sz="0" w:space="0" w:color="auto"/>
        <w:bottom w:val="none" w:sz="0" w:space="0" w:color="auto"/>
        <w:right w:val="none" w:sz="0" w:space="0" w:color="auto"/>
      </w:divBdr>
    </w:div>
    <w:div w:id="916666751">
      <w:bodyDiv w:val="1"/>
      <w:marLeft w:val="0"/>
      <w:marRight w:val="0"/>
      <w:marTop w:val="0"/>
      <w:marBottom w:val="0"/>
      <w:divBdr>
        <w:top w:val="none" w:sz="0" w:space="0" w:color="auto"/>
        <w:left w:val="none" w:sz="0" w:space="0" w:color="auto"/>
        <w:bottom w:val="none" w:sz="0" w:space="0" w:color="auto"/>
        <w:right w:val="none" w:sz="0" w:space="0" w:color="auto"/>
      </w:divBdr>
    </w:div>
    <w:div w:id="917446169">
      <w:bodyDiv w:val="1"/>
      <w:marLeft w:val="0"/>
      <w:marRight w:val="0"/>
      <w:marTop w:val="0"/>
      <w:marBottom w:val="0"/>
      <w:divBdr>
        <w:top w:val="none" w:sz="0" w:space="0" w:color="auto"/>
        <w:left w:val="none" w:sz="0" w:space="0" w:color="auto"/>
        <w:bottom w:val="none" w:sz="0" w:space="0" w:color="auto"/>
        <w:right w:val="none" w:sz="0" w:space="0" w:color="auto"/>
      </w:divBdr>
    </w:div>
    <w:div w:id="920407953">
      <w:bodyDiv w:val="1"/>
      <w:marLeft w:val="0"/>
      <w:marRight w:val="0"/>
      <w:marTop w:val="0"/>
      <w:marBottom w:val="0"/>
      <w:divBdr>
        <w:top w:val="none" w:sz="0" w:space="0" w:color="auto"/>
        <w:left w:val="none" w:sz="0" w:space="0" w:color="auto"/>
        <w:bottom w:val="none" w:sz="0" w:space="0" w:color="auto"/>
        <w:right w:val="none" w:sz="0" w:space="0" w:color="auto"/>
      </w:divBdr>
      <w:divsChild>
        <w:div w:id="906108048">
          <w:marLeft w:val="480"/>
          <w:marRight w:val="0"/>
          <w:marTop w:val="0"/>
          <w:marBottom w:val="0"/>
          <w:divBdr>
            <w:top w:val="none" w:sz="0" w:space="0" w:color="auto"/>
            <w:left w:val="none" w:sz="0" w:space="0" w:color="auto"/>
            <w:bottom w:val="none" w:sz="0" w:space="0" w:color="auto"/>
            <w:right w:val="none" w:sz="0" w:space="0" w:color="auto"/>
          </w:divBdr>
        </w:div>
        <w:div w:id="1288393777">
          <w:marLeft w:val="480"/>
          <w:marRight w:val="0"/>
          <w:marTop w:val="0"/>
          <w:marBottom w:val="0"/>
          <w:divBdr>
            <w:top w:val="none" w:sz="0" w:space="0" w:color="auto"/>
            <w:left w:val="none" w:sz="0" w:space="0" w:color="auto"/>
            <w:bottom w:val="none" w:sz="0" w:space="0" w:color="auto"/>
            <w:right w:val="none" w:sz="0" w:space="0" w:color="auto"/>
          </w:divBdr>
        </w:div>
        <w:div w:id="1818956936">
          <w:marLeft w:val="480"/>
          <w:marRight w:val="0"/>
          <w:marTop w:val="0"/>
          <w:marBottom w:val="0"/>
          <w:divBdr>
            <w:top w:val="none" w:sz="0" w:space="0" w:color="auto"/>
            <w:left w:val="none" w:sz="0" w:space="0" w:color="auto"/>
            <w:bottom w:val="none" w:sz="0" w:space="0" w:color="auto"/>
            <w:right w:val="none" w:sz="0" w:space="0" w:color="auto"/>
          </w:divBdr>
        </w:div>
        <w:div w:id="762458200">
          <w:marLeft w:val="480"/>
          <w:marRight w:val="0"/>
          <w:marTop w:val="0"/>
          <w:marBottom w:val="0"/>
          <w:divBdr>
            <w:top w:val="none" w:sz="0" w:space="0" w:color="auto"/>
            <w:left w:val="none" w:sz="0" w:space="0" w:color="auto"/>
            <w:bottom w:val="none" w:sz="0" w:space="0" w:color="auto"/>
            <w:right w:val="none" w:sz="0" w:space="0" w:color="auto"/>
          </w:divBdr>
        </w:div>
        <w:div w:id="1011299593">
          <w:marLeft w:val="480"/>
          <w:marRight w:val="0"/>
          <w:marTop w:val="0"/>
          <w:marBottom w:val="0"/>
          <w:divBdr>
            <w:top w:val="none" w:sz="0" w:space="0" w:color="auto"/>
            <w:left w:val="none" w:sz="0" w:space="0" w:color="auto"/>
            <w:bottom w:val="none" w:sz="0" w:space="0" w:color="auto"/>
            <w:right w:val="none" w:sz="0" w:space="0" w:color="auto"/>
          </w:divBdr>
        </w:div>
        <w:div w:id="536822670">
          <w:marLeft w:val="480"/>
          <w:marRight w:val="0"/>
          <w:marTop w:val="0"/>
          <w:marBottom w:val="0"/>
          <w:divBdr>
            <w:top w:val="none" w:sz="0" w:space="0" w:color="auto"/>
            <w:left w:val="none" w:sz="0" w:space="0" w:color="auto"/>
            <w:bottom w:val="none" w:sz="0" w:space="0" w:color="auto"/>
            <w:right w:val="none" w:sz="0" w:space="0" w:color="auto"/>
          </w:divBdr>
        </w:div>
        <w:div w:id="942958239">
          <w:marLeft w:val="480"/>
          <w:marRight w:val="0"/>
          <w:marTop w:val="0"/>
          <w:marBottom w:val="0"/>
          <w:divBdr>
            <w:top w:val="none" w:sz="0" w:space="0" w:color="auto"/>
            <w:left w:val="none" w:sz="0" w:space="0" w:color="auto"/>
            <w:bottom w:val="none" w:sz="0" w:space="0" w:color="auto"/>
            <w:right w:val="none" w:sz="0" w:space="0" w:color="auto"/>
          </w:divBdr>
        </w:div>
        <w:div w:id="90007756">
          <w:marLeft w:val="480"/>
          <w:marRight w:val="0"/>
          <w:marTop w:val="0"/>
          <w:marBottom w:val="0"/>
          <w:divBdr>
            <w:top w:val="none" w:sz="0" w:space="0" w:color="auto"/>
            <w:left w:val="none" w:sz="0" w:space="0" w:color="auto"/>
            <w:bottom w:val="none" w:sz="0" w:space="0" w:color="auto"/>
            <w:right w:val="none" w:sz="0" w:space="0" w:color="auto"/>
          </w:divBdr>
        </w:div>
        <w:div w:id="188833046">
          <w:marLeft w:val="480"/>
          <w:marRight w:val="0"/>
          <w:marTop w:val="0"/>
          <w:marBottom w:val="0"/>
          <w:divBdr>
            <w:top w:val="none" w:sz="0" w:space="0" w:color="auto"/>
            <w:left w:val="none" w:sz="0" w:space="0" w:color="auto"/>
            <w:bottom w:val="none" w:sz="0" w:space="0" w:color="auto"/>
            <w:right w:val="none" w:sz="0" w:space="0" w:color="auto"/>
          </w:divBdr>
        </w:div>
        <w:div w:id="1217471049">
          <w:marLeft w:val="480"/>
          <w:marRight w:val="0"/>
          <w:marTop w:val="0"/>
          <w:marBottom w:val="0"/>
          <w:divBdr>
            <w:top w:val="none" w:sz="0" w:space="0" w:color="auto"/>
            <w:left w:val="none" w:sz="0" w:space="0" w:color="auto"/>
            <w:bottom w:val="none" w:sz="0" w:space="0" w:color="auto"/>
            <w:right w:val="none" w:sz="0" w:space="0" w:color="auto"/>
          </w:divBdr>
        </w:div>
        <w:div w:id="1330477704">
          <w:marLeft w:val="480"/>
          <w:marRight w:val="0"/>
          <w:marTop w:val="0"/>
          <w:marBottom w:val="0"/>
          <w:divBdr>
            <w:top w:val="none" w:sz="0" w:space="0" w:color="auto"/>
            <w:left w:val="none" w:sz="0" w:space="0" w:color="auto"/>
            <w:bottom w:val="none" w:sz="0" w:space="0" w:color="auto"/>
            <w:right w:val="none" w:sz="0" w:space="0" w:color="auto"/>
          </w:divBdr>
        </w:div>
        <w:div w:id="1290280067">
          <w:marLeft w:val="480"/>
          <w:marRight w:val="0"/>
          <w:marTop w:val="0"/>
          <w:marBottom w:val="0"/>
          <w:divBdr>
            <w:top w:val="none" w:sz="0" w:space="0" w:color="auto"/>
            <w:left w:val="none" w:sz="0" w:space="0" w:color="auto"/>
            <w:bottom w:val="none" w:sz="0" w:space="0" w:color="auto"/>
            <w:right w:val="none" w:sz="0" w:space="0" w:color="auto"/>
          </w:divBdr>
        </w:div>
        <w:div w:id="1813787524">
          <w:marLeft w:val="480"/>
          <w:marRight w:val="0"/>
          <w:marTop w:val="0"/>
          <w:marBottom w:val="0"/>
          <w:divBdr>
            <w:top w:val="none" w:sz="0" w:space="0" w:color="auto"/>
            <w:left w:val="none" w:sz="0" w:space="0" w:color="auto"/>
            <w:bottom w:val="none" w:sz="0" w:space="0" w:color="auto"/>
            <w:right w:val="none" w:sz="0" w:space="0" w:color="auto"/>
          </w:divBdr>
        </w:div>
        <w:div w:id="1714845597">
          <w:marLeft w:val="480"/>
          <w:marRight w:val="0"/>
          <w:marTop w:val="0"/>
          <w:marBottom w:val="0"/>
          <w:divBdr>
            <w:top w:val="none" w:sz="0" w:space="0" w:color="auto"/>
            <w:left w:val="none" w:sz="0" w:space="0" w:color="auto"/>
            <w:bottom w:val="none" w:sz="0" w:space="0" w:color="auto"/>
            <w:right w:val="none" w:sz="0" w:space="0" w:color="auto"/>
          </w:divBdr>
        </w:div>
        <w:div w:id="1936329931">
          <w:marLeft w:val="480"/>
          <w:marRight w:val="0"/>
          <w:marTop w:val="0"/>
          <w:marBottom w:val="0"/>
          <w:divBdr>
            <w:top w:val="none" w:sz="0" w:space="0" w:color="auto"/>
            <w:left w:val="none" w:sz="0" w:space="0" w:color="auto"/>
            <w:bottom w:val="none" w:sz="0" w:space="0" w:color="auto"/>
            <w:right w:val="none" w:sz="0" w:space="0" w:color="auto"/>
          </w:divBdr>
        </w:div>
        <w:div w:id="1544251634">
          <w:marLeft w:val="480"/>
          <w:marRight w:val="0"/>
          <w:marTop w:val="0"/>
          <w:marBottom w:val="0"/>
          <w:divBdr>
            <w:top w:val="none" w:sz="0" w:space="0" w:color="auto"/>
            <w:left w:val="none" w:sz="0" w:space="0" w:color="auto"/>
            <w:bottom w:val="none" w:sz="0" w:space="0" w:color="auto"/>
            <w:right w:val="none" w:sz="0" w:space="0" w:color="auto"/>
          </w:divBdr>
        </w:div>
        <w:div w:id="920026885">
          <w:marLeft w:val="480"/>
          <w:marRight w:val="0"/>
          <w:marTop w:val="0"/>
          <w:marBottom w:val="0"/>
          <w:divBdr>
            <w:top w:val="none" w:sz="0" w:space="0" w:color="auto"/>
            <w:left w:val="none" w:sz="0" w:space="0" w:color="auto"/>
            <w:bottom w:val="none" w:sz="0" w:space="0" w:color="auto"/>
            <w:right w:val="none" w:sz="0" w:space="0" w:color="auto"/>
          </w:divBdr>
        </w:div>
        <w:div w:id="314381351">
          <w:marLeft w:val="480"/>
          <w:marRight w:val="0"/>
          <w:marTop w:val="0"/>
          <w:marBottom w:val="0"/>
          <w:divBdr>
            <w:top w:val="none" w:sz="0" w:space="0" w:color="auto"/>
            <w:left w:val="none" w:sz="0" w:space="0" w:color="auto"/>
            <w:bottom w:val="none" w:sz="0" w:space="0" w:color="auto"/>
            <w:right w:val="none" w:sz="0" w:space="0" w:color="auto"/>
          </w:divBdr>
        </w:div>
        <w:div w:id="984698761">
          <w:marLeft w:val="480"/>
          <w:marRight w:val="0"/>
          <w:marTop w:val="0"/>
          <w:marBottom w:val="0"/>
          <w:divBdr>
            <w:top w:val="none" w:sz="0" w:space="0" w:color="auto"/>
            <w:left w:val="none" w:sz="0" w:space="0" w:color="auto"/>
            <w:bottom w:val="none" w:sz="0" w:space="0" w:color="auto"/>
            <w:right w:val="none" w:sz="0" w:space="0" w:color="auto"/>
          </w:divBdr>
        </w:div>
        <w:div w:id="1317565539">
          <w:marLeft w:val="480"/>
          <w:marRight w:val="0"/>
          <w:marTop w:val="0"/>
          <w:marBottom w:val="0"/>
          <w:divBdr>
            <w:top w:val="none" w:sz="0" w:space="0" w:color="auto"/>
            <w:left w:val="none" w:sz="0" w:space="0" w:color="auto"/>
            <w:bottom w:val="none" w:sz="0" w:space="0" w:color="auto"/>
            <w:right w:val="none" w:sz="0" w:space="0" w:color="auto"/>
          </w:divBdr>
        </w:div>
        <w:div w:id="621958999">
          <w:marLeft w:val="480"/>
          <w:marRight w:val="0"/>
          <w:marTop w:val="0"/>
          <w:marBottom w:val="0"/>
          <w:divBdr>
            <w:top w:val="none" w:sz="0" w:space="0" w:color="auto"/>
            <w:left w:val="none" w:sz="0" w:space="0" w:color="auto"/>
            <w:bottom w:val="none" w:sz="0" w:space="0" w:color="auto"/>
            <w:right w:val="none" w:sz="0" w:space="0" w:color="auto"/>
          </w:divBdr>
        </w:div>
        <w:div w:id="1089545386">
          <w:marLeft w:val="480"/>
          <w:marRight w:val="0"/>
          <w:marTop w:val="0"/>
          <w:marBottom w:val="0"/>
          <w:divBdr>
            <w:top w:val="none" w:sz="0" w:space="0" w:color="auto"/>
            <w:left w:val="none" w:sz="0" w:space="0" w:color="auto"/>
            <w:bottom w:val="none" w:sz="0" w:space="0" w:color="auto"/>
            <w:right w:val="none" w:sz="0" w:space="0" w:color="auto"/>
          </w:divBdr>
        </w:div>
        <w:div w:id="622229210">
          <w:marLeft w:val="480"/>
          <w:marRight w:val="0"/>
          <w:marTop w:val="0"/>
          <w:marBottom w:val="0"/>
          <w:divBdr>
            <w:top w:val="none" w:sz="0" w:space="0" w:color="auto"/>
            <w:left w:val="none" w:sz="0" w:space="0" w:color="auto"/>
            <w:bottom w:val="none" w:sz="0" w:space="0" w:color="auto"/>
            <w:right w:val="none" w:sz="0" w:space="0" w:color="auto"/>
          </w:divBdr>
        </w:div>
        <w:div w:id="592204206">
          <w:marLeft w:val="480"/>
          <w:marRight w:val="0"/>
          <w:marTop w:val="0"/>
          <w:marBottom w:val="0"/>
          <w:divBdr>
            <w:top w:val="none" w:sz="0" w:space="0" w:color="auto"/>
            <w:left w:val="none" w:sz="0" w:space="0" w:color="auto"/>
            <w:bottom w:val="none" w:sz="0" w:space="0" w:color="auto"/>
            <w:right w:val="none" w:sz="0" w:space="0" w:color="auto"/>
          </w:divBdr>
        </w:div>
        <w:div w:id="711346017">
          <w:marLeft w:val="480"/>
          <w:marRight w:val="0"/>
          <w:marTop w:val="0"/>
          <w:marBottom w:val="0"/>
          <w:divBdr>
            <w:top w:val="none" w:sz="0" w:space="0" w:color="auto"/>
            <w:left w:val="none" w:sz="0" w:space="0" w:color="auto"/>
            <w:bottom w:val="none" w:sz="0" w:space="0" w:color="auto"/>
            <w:right w:val="none" w:sz="0" w:space="0" w:color="auto"/>
          </w:divBdr>
        </w:div>
        <w:div w:id="1872843860">
          <w:marLeft w:val="480"/>
          <w:marRight w:val="0"/>
          <w:marTop w:val="0"/>
          <w:marBottom w:val="0"/>
          <w:divBdr>
            <w:top w:val="none" w:sz="0" w:space="0" w:color="auto"/>
            <w:left w:val="none" w:sz="0" w:space="0" w:color="auto"/>
            <w:bottom w:val="none" w:sz="0" w:space="0" w:color="auto"/>
            <w:right w:val="none" w:sz="0" w:space="0" w:color="auto"/>
          </w:divBdr>
        </w:div>
        <w:div w:id="1018653905">
          <w:marLeft w:val="480"/>
          <w:marRight w:val="0"/>
          <w:marTop w:val="0"/>
          <w:marBottom w:val="0"/>
          <w:divBdr>
            <w:top w:val="none" w:sz="0" w:space="0" w:color="auto"/>
            <w:left w:val="none" w:sz="0" w:space="0" w:color="auto"/>
            <w:bottom w:val="none" w:sz="0" w:space="0" w:color="auto"/>
            <w:right w:val="none" w:sz="0" w:space="0" w:color="auto"/>
          </w:divBdr>
        </w:div>
        <w:div w:id="947347996">
          <w:marLeft w:val="480"/>
          <w:marRight w:val="0"/>
          <w:marTop w:val="0"/>
          <w:marBottom w:val="0"/>
          <w:divBdr>
            <w:top w:val="none" w:sz="0" w:space="0" w:color="auto"/>
            <w:left w:val="none" w:sz="0" w:space="0" w:color="auto"/>
            <w:bottom w:val="none" w:sz="0" w:space="0" w:color="auto"/>
            <w:right w:val="none" w:sz="0" w:space="0" w:color="auto"/>
          </w:divBdr>
        </w:div>
        <w:div w:id="1815246369">
          <w:marLeft w:val="480"/>
          <w:marRight w:val="0"/>
          <w:marTop w:val="0"/>
          <w:marBottom w:val="0"/>
          <w:divBdr>
            <w:top w:val="none" w:sz="0" w:space="0" w:color="auto"/>
            <w:left w:val="none" w:sz="0" w:space="0" w:color="auto"/>
            <w:bottom w:val="none" w:sz="0" w:space="0" w:color="auto"/>
            <w:right w:val="none" w:sz="0" w:space="0" w:color="auto"/>
          </w:divBdr>
        </w:div>
        <w:div w:id="1998456855">
          <w:marLeft w:val="480"/>
          <w:marRight w:val="0"/>
          <w:marTop w:val="0"/>
          <w:marBottom w:val="0"/>
          <w:divBdr>
            <w:top w:val="none" w:sz="0" w:space="0" w:color="auto"/>
            <w:left w:val="none" w:sz="0" w:space="0" w:color="auto"/>
            <w:bottom w:val="none" w:sz="0" w:space="0" w:color="auto"/>
            <w:right w:val="none" w:sz="0" w:space="0" w:color="auto"/>
          </w:divBdr>
        </w:div>
        <w:div w:id="1670327673">
          <w:marLeft w:val="480"/>
          <w:marRight w:val="0"/>
          <w:marTop w:val="0"/>
          <w:marBottom w:val="0"/>
          <w:divBdr>
            <w:top w:val="none" w:sz="0" w:space="0" w:color="auto"/>
            <w:left w:val="none" w:sz="0" w:space="0" w:color="auto"/>
            <w:bottom w:val="none" w:sz="0" w:space="0" w:color="auto"/>
            <w:right w:val="none" w:sz="0" w:space="0" w:color="auto"/>
          </w:divBdr>
        </w:div>
        <w:div w:id="137306921">
          <w:marLeft w:val="480"/>
          <w:marRight w:val="0"/>
          <w:marTop w:val="0"/>
          <w:marBottom w:val="0"/>
          <w:divBdr>
            <w:top w:val="none" w:sz="0" w:space="0" w:color="auto"/>
            <w:left w:val="none" w:sz="0" w:space="0" w:color="auto"/>
            <w:bottom w:val="none" w:sz="0" w:space="0" w:color="auto"/>
            <w:right w:val="none" w:sz="0" w:space="0" w:color="auto"/>
          </w:divBdr>
        </w:div>
        <w:div w:id="1811434082">
          <w:marLeft w:val="480"/>
          <w:marRight w:val="0"/>
          <w:marTop w:val="0"/>
          <w:marBottom w:val="0"/>
          <w:divBdr>
            <w:top w:val="none" w:sz="0" w:space="0" w:color="auto"/>
            <w:left w:val="none" w:sz="0" w:space="0" w:color="auto"/>
            <w:bottom w:val="none" w:sz="0" w:space="0" w:color="auto"/>
            <w:right w:val="none" w:sz="0" w:space="0" w:color="auto"/>
          </w:divBdr>
        </w:div>
        <w:div w:id="1031807246">
          <w:marLeft w:val="480"/>
          <w:marRight w:val="0"/>
          <w:marTop w:val="0"/>
          <w:marBottom w:val="0"/>
          <w:divBdr>
            <w:top w:val="none" w:sz="0" w:space="0" w:color="auto"/>
            <w:left w:val="none" w:sz="0" w:space="0" w:color="auto"/>
            <w:bottom w:val="none" w:sz="0" w:space="0" w:color="auto"/>
            <w:right w:val="none" w:sz="0" w:space="0" w:color="auto"/>
          </w:divBdr>
        </w:div>
        <w:div w:id="375737766">
          <w:marLeft w:val="480"/>
          <w:marRight w:val="0"/>
          <w:marTop w:val="0"/>
          <w:marBottom w:val="0"/>
          <w:divBdr>
            <w:top w:val="none" w:sz="0" w:space="0" w:color="auto"/>
            <w:left w:val="none" w:sz="0" w:space="0" w:color="auto"/>
            <w:bottom w:val="none" w:sz="0" w:space="0" w:color="auto"/>
            <w:right w:val="none" w:sz="0" w:space="0" w:color="auto"/>
          </w:divBdr>
        </w:div>
        <w:div w:id="1772627680">
          <w:marLeft w:val="480"/>
          <w:marRight w:val="0"/>
          <w:marTop w:val="0"/>
          <w:marBottom w:val="0"/>
          <w:divBdr>
            <w:top w:val="none" w:sz="0" w:space="0" w:color="auto"/>
            <w:left w:val="none" w:sz="0" w:space="0" w:color="auto"/>
            <w:bottom w:val="none" w:sz="0" w:space="0" w:color="auto"/>
            <w:right w:val="none" w:sz="0" w:space="0" w:color="auto"/>
          </w:divBdr>
        </w:div>
        <w:div w:id="2062826388">
          <w:marLeft w:val="480"/>
          <w:marRight w:val="0"/>
          <w:marTop w:val="0"/>
          <w:marBottom w:val="0"/>
          <w:divBdr>
            <w:top w:val="none" w:sz="0" w:space="0" w:color="auto"/>
            <w:left w:val="none" w:sz="0" w:space="0" w:color="auto"/>
            <w:bottom w:val="none" w:sz="0" w:space="0" w:color="auto"/>
            <w:right w:val="none" w:sz="0" w:space="0" w:color="auto"/>
          </w:divBdr>
        </w:div>
        <w:div w:id="980891888">
          <w:marLeft w:val="480"/>
          <w:marRight w:val="0"/>
          <w:marTop w:val="0"/>
          <w:marBottom w:val="0"/>
          <w:divBdr>
            <w:top w:val="none" w:sz="0" w:space="0" w:color="auto"/>
            <w:left w:val="none" w:sz="0" w:space="0" w:color="auto"/>
            <w:bottom w:val="none" w:sz="0" w:space="0" w:color="auto"/>
            <w:right w:val="none" w:sz="0" w:space="0" w:color="auto"/>
          </w:divBdr>
        </w:div>
        <w:div w:id="1736660730">
          <w:marLeft w:val="480"/>
          <w:marRight w:val="0"/>
          <w:marTop w:val="0"/>
          <w:marBottom w:val="0"/>
          <w:divBdr>
            <w:top w:val="none" w:sz="0" w:space="0" w:color="auto"/>
            <w:left w:val="none" w:sz="0" w:space="0" w:color="auto"/>
            <w:bottom w:val="none" w:sz="0" w:space="0" w:color="auto"/>
            <w:right w:val="none" w:sz="0" w:space="0" w:color="auto"/>
          </w:divBdr>
        </w:div>
        <w:div w:id="1325745188">
          <w:marLeft w:val="480"/>
          <w:marRight w:val="0"/>
          <w:marTop w:val="0"/>
          <w:marBottom w:val="0"/>
          <w:divBdr>
            <w:top w:val="none" w:sz="0" w:space="0" w:color="auto"/>
            <w:left w:val="none" w:sz="0" w:space="0" w:color="auto"/>
            <w:bottom w:val="none" w:sz="0" w:space="0" w:color="auto"/>
            <w:right w:val="none" w:sz="0" w:space="0" w:color="auto"/>
          </w:divBdr>
        </w:div>
        <w:div w:id="834686724">
          <w:marLeft w:val="480"/>
          <w:marRight w:val="0"/>
          <w:marTop w:val="0"/>
          <w:marBottom w:val="0"/>
          <w:divBdr>
            <w:top w:val="none" w:sz="0" w:space="0" w:color="auto"/>
            <w:left w:val="none" w:sz="0" w:space="0" w:color="auto"/>
            <w:bottom w:val="none" w:sz="0" w:space="0" w:color="auto"/>
            <w:right w:val="none" w:sz="0" w:space="0" w:color="auto"/>
          </w:divBdr>
        </w:div>
        <w:div w:id="2057969631">
          <w:marLeft w:val="480"/>
          <w:marRight w:val="0"/>
          <w:marTop w:val="0"/>
          <w:marBottom w:val="0"/>
          <w:divBdr>
            <w:top w:val="none" w:sz="0" w:space="0" w:color="auto"/>
            <w:left w:val="none" w:sz="0" w:space="0" w:color="auto"/>
            <w:bottom w:val="none" w:sz="0" w:space="0" w:color="auto"/>
            <w:right w:val="none" w:sz="0" w:space="0" w:color="auto"/>
          </w:divBdr>
        </w:div>
        <w:div w:id="1250577181">
          <w:marLeft w:val="480"/>
          <w:marRight w:val="0"/>
          <w:marTop w:val="0"/>
          <w:marBottom w:val="0"/>
          <w:divBdr>
            <w:top w:val="none" w:sz="0" w:space="0" w:color="auto"/>
            <w:left w:val="none" w:sz="0" w:space="0" w:color="auto"/>
            <w:bottom w:val="none" w:sz="0" w:space="0" w:color="auto"/>
            <w:right w:val="none" w:sz="0" w:space="0" w:color="auto"/>
          </w:divBdr>
        </w:div>
        <w:div w:id="1009601677">
          <w:marLeft w:val="480"/>
          <w:marRight w:val="0"/>
          <w:marTop w:val="0"/>
          <w:marBottom w:val="0"/>
          <w:divBdr>
            <w:top w:val="none" w:sz="0" w:space="0" w:color="auto"/>
            <w:left w:val="none" w:sz="0" w:space="0" w:color="auto"/>
            <w:bottom w:val="none" w:sz="0" w:space="0" w:color="auto"/>
            <w:right w:val="none" w:sz="0" w:space="0" w:color="auto"/>
          </w:divBdr>
        </w:div>
        <w:div w:id="1341200916">
          <w:marLeft w:val="480"/>
          <w:marRight w:val="0"/>
          <w:marTop w:val="0"/>
          <w:marBottom w:val="0"/>
          <w:divBdr>
            <w:top w:val="none" w:sz="0" w:space="0" w:color="auto"/>
            <w:left w:val="none" w:sz="0" w:space="0" w:color="auto"/>
            <w:bottom w:val="none" w:sz="0" w:space="0" w:color="auto"/>
            <w:right w:val="none" w:sz="0" w:space="0" w:color="auto"/>
          </w:divBdr>
        </w:div>
        <w:div w:id="251621458">
          <w:marLeft w:val="480"/>
          <w:marRight w:val="0"/>
          <w:marTop w:val="0"/>
          <w:marBottom w:val="0"/>
          <w:divBdr>
            <w:top w:val="none" w:sz="0" w:space="0" w:color="auto"/>
            <w:left w:val="none" w:sz="0" w:space="0" w:color="auto"/>
            <w:bottom w:val="none" w:sz="0" w:space="0" w:color="auto"/>
            <w:right w:val="none" w:sz="0" w:space="0" w:color="auto"/>
          </w:divBdr>
        </w:div>
        <w:div w:id="312103297">
          <w:marLeft w:val="480"/>
          <w:marRight w:val="0"/>
          <w:marTop w:val="0"/>
          <w:marBottom w:val="0"/>
          <w:divBdr>
            <w:top w:val="none" w:sz="0" w:space="0" w:color="auto"/>
            <w:left w:val="none" w:sz="0" w:space="0" w:color="auto"/>
            <w:bottom w:val="none" w:sz="0" w:space="0" w:color="auto"/>
            <w:right w:val="none" w:sz="0" w:space="0" w:color="auto"/>
          </w:divBdr>
        </w:div>
        <w:div w:id="1562525167">
          <w:marLeft w:val="480"/>
          <w:marRight w:val="0"/>
          <w:marTop w:val="0"/>
          <w:marBottom w:val="0"/>
          <w:divBdr>
            <w:top w:val="none" w:sz="0" w:space="0" w:color="auto"/>
            <w:left w:val="none" w:sz="0" w:space="0" w:color="auto"/>
            <w:bottom w:val="none" w:sz="0" w:space="0" w:color="auto"/>
            <w:right w:val="none" w:sz="0" w:space="0" w:color="auto"/>
          </w:divBdr>
        </w:div>
        <w:div w:id="114567378">
          <w:marLeft w:val="480"/>
          <w:marRight w:val="0"/>
          <w:marTop w:val="0"/>
          <w:marBottom w:val="0"/>
          <w:divBdr>
            <w:top w:val="none" w:sz="0" w:space="0" w:color="auto"/>
            <w:left w:val="none" w:sz="0" w:space="0" w:color="auto"/>
            <w:bottom w:val="none" w:sz="0" w:space="0" w:color="auto"/>
            <w:right w:val="none" w:sz="0" w:space="0" w:color="auto"/>
          </w:divBdr>
        </w:div>
        <w:div w:id="113332199">
          <w:marLeft w:val="480"/>
          <w:marRight w:val="0"/>
          <w:marTop w:val="0"/>
          <w:marBottom w:val="0"/>
          <w:divBdr>
            <w:top w:val="none" w:sz="0" w:space="0" w:color="auto"/>
            <w:left w:val="none" w:sz="0" w:space="0" w:color="auto"/>
            <w:bottom w:val="none" w:sz="0" w:space="0" w:color="auto"/>
            <w:right w:val="none" w:sz="0" w:space="0" w:color="auto"/>
          </w:divBdr>
        </w:div>
        <w:div w:id="5136115">
          <w:marLeft w:val="480"/>
          <w:marRight w:val="0"/>
          <w:marTop w:val="0"/>
          <w:marBottom w:val="0"/>
          <w:divBdr>
            <w:top w:val="none" w:sz="0" w:space="0" w:color="auto"/>
            <w:left w:val="none" w:sz="0" w:space="0" w:color="auto"/>
            <w:bottom w:val="none" w:sz="0" w:space="0" w:color="auto"/>
            <w:right w:val="none" w:sz="0" w:space="0" w:color="auto"/>
          </w:divBdr>
        </w:div>
        <w:div w:id="775904429">
          <w:marLeft w:val="480"/>
          <w:marRight w:val="0"/>
          <w:marTop w:val="0"/>
          <w:marBottom w:val="0"/>
          <w:divBdr>
            <w:top w:val="none" w:sz="0" w:space="0" w:color="auto"/>
            <w:left w:val="none" w:sz="0" w:space="0" w:color="auto"/>
            <w:bottom w:val="none" w:sz="0" w:space="0" w:color="auto"/>
            <w:right w:val="none" w:sz="0" w:space="0" w:color="auto"/>
          </w:divBdr>
        </w:div>
        <w:div w:id="1798063251">
          <w:marLeft w:val="480"/>
          <w:marRight w:val="0"/>
          <w:marTop w:val="0"/>
          <w:marBottom w:val="0"/>
          <w:divBdr>
            <w:top w:val="none" w:sz="0" w:space="0" w:color="auto"/>
            <w:left w:val="none" w:sz="0" w:space="0" w:color="auto"/>
            <w:bottom w:val="none" w:sz="0" w:space="0" w:color="auto"/>
            <w:right w:val="none" w:sz="0" w:space="0" w:color="auto"/>
          </w:divBdr>
        </w:div>
        <w:div w:id="1185051220">
          <w:marLeft w:val="480"/>
          <w:marRight w:val="0"/>
          <w:marTop w:val="0"/>
          <w:marBottom w:val="0"/>
          <w:divBdr>
            <w:top w:val="none" w:sz="0" w:space="0" w:color="auto"/>
            <w:left w:val="none" w:sz="0" w:space="0" w:color="auto"/>
            <w:bottom w:val="none" w:sz="0" w:space="0" w:color="auto"/>
            <w:right w:val="none" w:sz="0" w:space="0" w:color="auto"/>
          </w:divBdr>
        </w:div>
        <w:div w:id="684551327">
          <w:marLeft w:val="480"/>
          <w:marRight w:val="0"/>
          <w:marTop w:val="0"/>
          <w:marBottom w:val="0"/>
          <w:divBdr>
            <w:top w:val="none" w:sz="0" w:space="0" w:color="auto"/>
            <w:left w:val="none" w:sz="0" w:space="0" w:color="auto"/>
            <w:bottom w:val="none" w:sz="0" w:space="0" w:color="auto"/>
            <w:right w:val="none" w:sz="0" w:space="0" w:color="auto"/>
          </w:divBdr>
        </w:div>
        <w:div w:id="667975103">
          <w:marLeft w:val="480"/>
          <w:marRight w:val="0"/>
          <w:marTop w:val="0"/>
          <w:marBottom w:val="0"/>
          <w:divBdr>
            <w:top w:val="none" w:sz="0" w:space="0" w:color="auto"/>
            <w:left w:val="none" w:sz="0" w:space="0" w:color="auto"/>
            <w:bottom w:val="none" w:sz="0" w:space="0" w:color="auto"/>
            <w:right w:val="none" w:sz="0" w:space="0" w:color="auto"/>
          </w:divBdr>
        </w:div>
      </w:divsChild>
    </w:div>
    <w:div w:id="920943569">
      <w:bodyDiv w:val="1"/>
      <w:marLeft w:val="0"/>
      <w:marRight w:val="0"/>
      <w:marTop w:val="0"/>
      <w:marBottom w:val="0"/>
      <w:divBdr>
        <w:top w:val="none" w:sz="0" w:space="0" w:color="auto"/>
        <w:left w:val="none" w:sz="0" w:space="0" w:color="auto"/>
        <w:bottom w:val="none" w:sz="0" w:space="0" w:color="auto"/>
        <w:right w:val="none" w:sz="0" w:space="0" w:color="auto"/>
      </w:divBdr>
    </w:div>
    <w:div w:id="921059610">
      <w:bodyDiv w:val="1"/>
      <w:marLeft w:val="0"/>
      <w:marRight w:val="0"/>
      <w:marTop w:val="0"/>
      <w:marBottom w:val="0"/>
      <w:divBdr>
        <w:top w:val="none" w:sz="0" w:space="0" w:color="auto"/>
        <w:left w:val="none" w:sz="0" w:space="0" w:color="auto"/>
        <w:bottom w:val="none" w:sz="0" w:space="0" w:color="auto"/>
        <w:right w:val="none" w:sz="0" w:space="0" w:color="auto"/>
      </w:divBdr>
    </w:div>
    <w:div w:id="921374941">
      <w:bodyDiv w:val="1"/>
      <w:marLeft w:val="0"/>
      <w:marRight w:val="0"/>
      <w:marTop w:val="0"/>
      <w:marBottom w:val="0"/>
      <w:divBdr>
        <w:top w:val="none" w:sz="0" w:space="0" w:color="auto"/>
        <w:left w:val="none" w:sz="0" w:space="0" w:color="auto"/>
        <w:bottom w:val="none" w:sz="0" w:space="0" w:color="auto"/>
        <w:right w:val="none" w:sz="0" w:space="0" w:color="auto"/>
      </w:divBdr>
    </w:div>
    <w:div w:id="921375169">
      <w:bodyDiv w:val="1"/>
      <w:marLeft w:val="0"/>
      <w:marRight w:val="0"/>
      <w:marTop w:val="0"/>
      <w:marBottom w:val="0"/>
      <w:divBdr>
        <w:top w:val="none" w:sz="0" w:space="0" w:color="auto"/>
        <w:left w:val="none" w:sz="0" w:space="0" w:color="auto"/>
        <w:bottom w:val="none" w:sz="0" w:space="0" w:color="auto"/>
        <w:right w:val="none" w:sz="0" w:space="0" w:color="auto"/>
      </w:divBdr>
    </w:div>
    <w:div w:id="921528693">
      <w:bodyDiv w:val="1"/>
      <w:marLeft w:val="0"/>
      <w:marRight w:val="0"/>
      <w:marTop w:val="0"/>
      <w:marBottom w:val="0"/>
      <w:divBdr>
        <w:top w:val="none" w:sz="0" w:space="0" w:color="auto"/>
        <w:left w:val="none" w:sz="0" w:space="0" w:color="auto"/>
        <w:bottom w:val="none" w:sz="0" w:space="0" w:color="auto"/>
        <w:right w:val="none" w:sz="0" w:space="0" w:color="auto"/>
      </w:divBdr>
    </w:div>
    <w:div w:id="922958995">
      <w:bodyDiv w:val="1"/>
      <w:marLeft w:val="0"/>
      <w:marRight w:val="0"/>
      <w:marTop w:val="0"/>
      <w:marBottom w:val="0"/>
      <w:divBdr>
        <w:top w:val="none" w:sz="0" w:space="0" w:color="auto"/>
        <w:left w:val="none" w:sz="0" w:space="0" w:color="auto"/>
        <w:bottom w:val="none" w:sz="0" w:space="0" w:color="auto"/>
        <w:right w:val="none" w:sz="0" w:space="0" w:color="auto"/>
      </w:divBdr>
    </w:div>
    <w:div w:id="924461562">
      <w:bodyDiv w:val="1"/>
      <w:marLeft w:val="0"/>
      <w:marRight w:val="0"/>
      <w:marTop w:val="0"/>
      <w:marBottom w:val="0"/>
      <w:divBdr>
        <w:top w:val="none" w:sz="0" w:space="0" w:color="auto"/>
        <w:left w:val="none" w:sz="0" w:space="0" w:color="auto"/>
        <w:bottom w:val="none" w:sz="0" w:space="0" w:color="auto"/>
        <w:right w:val="none" w:sz="0" w:space="0" w:color="auto"/>
      </w:divBdr>
    </w:div>
    <w:div w:id="924725231">
      <w:bodyDiv w:val="1"/>
      <w:marLeft w:val="0"/>
      <w:marRight w:val="0"/>
      <w:marTop w:val="0"/>
      <w:marBottom w:val="0"/>
      <w:divBdr>
        <w:top w:val="none" w:sz="0" w:space="0" w:color="auto"/>
        <w:left w:val="none" w:sz="0" w:space="0" w:color="auto"/>
        <w:bottom w:val="none" w:sz="0" w:space="0" w:color="auto"/>
        <w:right w:val="none" w:sz="0" w:space="0" w:color="auto"/>
      </w:divBdr>
    </w:div>
    <w:div w:id="925188674">
      <w:bodyDiv w:val="1"/>
      <w:marLeft w:val="0"/>
      <w:marRight w:val="0"/>
      <w:marTop w:val="0"/>
      <w:marBottom w:val="0"/>
      <w:divBdr>
        <w:top w:val="none" w:sz="0" w:space="0" w:color="auto"/>
        <w:left w:val="none" w:sz="0" w:space="0" w:color="auto"/>
        <w:bottom w:val="none" w:sz="0" w:space="0" w:color="auto"/>
        <w:right w:val="none" w:sz="0" w:space="0" w:color="auto"/>
      </w:divBdr>
    </w:div>
    <w:div w:id="926187196">
      <w:bodyDiv w:val="1"/>
      <w:marLeft w:val="0"/>
      <w:marRight w:val="0"/>
      <w:marTop w:val="0"/>
      <w:marBottom w:val="0"/>
      <w:divBdr>
        <w:top w:val="none" w:sz="0" w:space="0" w:color="auto"/>
        <w:left w:val="none" w:sz="0" w:space="0" w:color="auto"/>
        <w:bottom w:val="none" w:sz="0" w:space="0" w:color="auto"/>
        <w:right w:val="none" w:sz="0" w:space="0" w:color="auto"/>
      </w:divBdr>
    </w:div>
    <w:div w:id="926497757">
      <w:bodyDiv w:val="1"/>
      <w:marLeft w:val="0"/>
      <w:marRight w:val="0"/>
      <w:marTop w:val="0"/>
      <w:marBottom w:val="0"/>
      <w:divBdr>
        <w:top w:val="none" w:sz="0" w:space="0" w:color="auto"/>
        <w:left w:val="none" w:sz="0" w:space="0" w:color="auto"/>
        <w:bottom w:val="none" w:sz="0" w:space="0" w:color="auto"/>
        <w:right w:val="none" w:sz="0" w:space="0" w:color="auto"/>
      </w:divBdr>
    </w:div>
    <w:div w:id="927809577">
      <w:bodyDiv w:val="1"/>
      <w:marLeft w:val="0"/>
      <w:marRight w:val="0"/>
      <w:marTop w:val="0"/>
      <w:marBottom w:val="0"/>
      <w:divBdr>
        <w:top w:val="none" w:sz="0" w:space="0" w:color="auto"/>
        <w:left w:val="none" w:sz="0" w:space="0" w:color="auto"/>
        <w:bottom w:val="none" w:sz="0" w:space="0" w:color="auto"/>
        <w:right w:val="none" w:sz="0" w:space="0" w:color="auto"/>
      </w:divBdr>
    </w:div>
    <w:div w:id="927881398">
      <w:bodyDiv w:val="1"/>
      <w:marLeft w:val="0"/>
      <w:marRight w:val="0"/>
      <w:marTop w:val="0"/>
      <w:marBottom w:val="0"/>
      <w:divBdr>
        <w:top w:val="none" w:sz="0" w:space="0" w:color="auto"/>
        <w:left w:val="none" w:sz="0" w:space="0" w:color="auto"/>
        <w:bottom w:val="none" w:sz="0" w:space="0" w:color="auto"/>
        <w:right w:val="none" w:sz="0" w:space="0" w:color="auto"/>
      </w:divBdr>
    </w:div>
    <w:div w:id="928081660">
      <w:bodyDiv w:val="1"/>
      <w:marLeft w:val="0"/>
      <w:marRight w:val="0"/>
      <w:marTop w:val="0"/>
      <w:marBottom w:val="0"/>
      <w:divBdr>
        <w:top w:val="none" w:sz="0" w:space="0" w:color="auto"/>
        <w:left w:val="none" w:sz="0" w:space="0" w:color="auto"/>
        <w:bottom w:val="none" w:sz="0" w:space="0" w:color="auto"/>
        <w:right w:val="none" w:sz="0" w:space="0" w:color="auto"/>
      </w:divBdr>
    </w:div>
    <w:div w:id="933319398">
      <w:bodyDiv w:val="1"/>
      <w:marLeft w:val="0"/>
      <w:marRight w:val="0"/>
      <w:marTop w:val="0"/>
      <w:marBottom w:val="0"/>
      <w:divBdr>
        <w:top w:val="none" w:sz="0" w:space="0" w:color="auto"/>
        <w:left w:val="none" w:sz="0" w:space="0" w:color="auto"/>
        <w:bottom w:val="none" w:sz="0" w:space="0" w:color="auto"/>
        <w:right w:val="none" w:sz="0" w:space="0" w:color="auto"/>
      </w:divBdr>
      <w:divsChild>
        <w:div w:id="547107625">
          <w:marLeft w:val="480"/>
          <w:marRight w:val="0"/>
          <w:marTop w:val="0"/>
          <w:marBottom w:val="0"/>
          <w:divBdr>
            <w:top w:val="none" w:sz="0" w:space="0" w:color="auto"/>
            <w:left w:val="none" w:sz="0" w:space="0" w:color="auto"/>
            <w:bottom w:val="none" w:sz="0" w:space="0" w:color="auto"/>
            <w:right w:val="none" w:sz="0" w:space="0" w:color="auto"/>
          </w:divBdr>
        </w:div>
        <w:div w:id="1302996950">
          <w:marLeft w:val="480"/>
          <w:marRight w:val="0"/>
          <w:marTop w:val="0"/>
          <w:marBottom w:val="0"/>
          <w:divBdr>
            <w:top w:val="none" w:sz="0" w:space="0" w:color="auto"/>
            <w:left w:val="none" w:sz="0" w:space="0" w:color="auto"/>
            <w:bottom w:val="none" w:sz="0" w:space="0" w:color="auto"/>
            <w:right w:val="none" w:sz="0" w:space="0" w:color="auto"/>
          </w:divBdr>
        </w:div>
        <w:div w:id="1620837223">
          <w:marLeft w:val="480"/>
          <w:marRight w:val="0"/>
          <w:marTop w:val="0"/>
          <w:marBottom w:val="0"/>
          <w:divBdr>
            <w:top w:val="none" w:sz="0" w:space="0" w:color="auto"/>
            <w:left w:val="none" w:sz="0" w:space="0" w:color="auto"/>
            <w:bottom w:val="none" w:sz="0" w:space="0" w:color="auto"/>
            <w:right w:val="none" w:sz="0" w:space="0" w:color="auto"/>
          </w:divBdr>
        </w:div>
        <w:div w:id="243729962">
          <w:marLeft w:val="480"/>
          <w:marRight w:val="0"/>
          <w:marTop w:val="0"/>
          <w:marBottom w:val="0"/>
          <w:divBdr>
            <w:top w:val="none" w:sz="0" w:space="0" w:color="auto"/>
            <w:left w:val="none" w:sz="0" w:space="0" w:color="auto"/>
            <w:bottom w:val="none" w:sz="0" w:space="0" w:color="auto"/>
            <w:right w:val="none" w:sz="0" w:space="0" w:color="auto"/>
          </w:divBdr>
        </w:div>
        <w:div w:id="206376126">
          <w:marLeft w:val="480"/>
          <w:marRight w:val="0"/>
          <w:marTop w:val="0"/>
          <w:marBottom w:val="0"/>
          <w:divBdr>
            <w:top w:val="none" w:sz="0" w:space="0" w:color="auto"/>
            <w:left w:val="none" w:sz="0" w:space="0" w:color="auto"/>
            <w:bottom w:val="none" w:sz="0" w:space="0" w:color="auto"/>
            <w:right w:val="none" w:sz="0" w:space="0" w:color="auto"/>
          </w:divBdr>
        </w:div>
        <w:div w:id="1317807576">
          <w:marLeft w:val="480"/>
          <w:marRight w:val="0"/>
          <w:marTop w:val="0"/>
          <w:marBottom w:val="0"/>
          <w:divBdr>
            <w:top w:val="none" w:sz="0" w:space="0" w:color="auto"/>
            <w:left w:val="none" w:sz="0" w:space="0" w:color="auto"/>
            <w:bottom w:val="none" w:sz="0" w:space="0" w:color="auto"/>
            <w:right w:val="none" w:sz="0" w:space="0" w:color="auto"/>
          </w:divBdr>
        </w:div>
        <w:div w:id="1609579195">
          <w:marLeft w:val="480"/>
          <w:marRight w:val="0"/>
          <w:marTop w:val="0"/>
          <w:marBottom w:val="0"/>
          <w:divBdr>
            <w:top w:val="none" w:sz="0" w:space="0" w:color="auto"/>
            <w:left w:val="none" w:sz="0" w:space="0" w:color="auto"/>
            <w:bottom w:val="none" w:sz="0" w:space="0" w:color="auto"/>
            <w:right w:val="none" w:sz="0" w:space="0" w:color="auto"/>
          </w:divBdr>
        </w:div>
        <w:div w:id="789319672">
          <w:marLeft w:val="480"/>
          <w:marRight w:val="0"/>
          <w:marTop w:val="0"/>
          <w:marBottom w:val="0"/>
          <w:divBdr>
            <w:top w:val="none" w:sz="0" w:space="0" w:color="auto"/>
            <w:left w:val="none" w:sz="0" w:space="0" w:color="auto"/>
            <w:bottom w:val="none" w:sz="0" w:space="0" w:color="auto"/>
            <w:right w:val="none" w:sz="0" w:space="0" w:color="auto"/>
          </w:divBdr>
        </w:div>
        <w:div w:id="585573194">
          <w:marLeft w:val="480"/>
          <w:marRight w:val="0"/>
          <w:marTop w:val="0"/>
          <w:marBottom w:val="0"/>
          <w:divBdr>
            <w:top w:val="none" w:sz="0" w:space="0" w:color="auto"/>
            <w:left w:val="none" w:sz="0" w:space="0" w:color="auto"/>
            <w:bottom w:val="none" w:sz="0" w:space="0" w:color="auto"/>
            <w:right w:val="none" w:sz="0" w:space="0" w:color="auto"/>
          </w:divBdr>
        </w:div>
        <w:div w:id="1497307624">
          <w:marLeft w:val="480"/>
          <w:marRight w:val="0"/>
          <w:marTop w:val="0"/>
          <w:marBottom w:val="0"/>
          <w:divBdr>
            <w:top w:val="none" w:sz="0" w:space="0" w:color="auto"/>
            <w:left w:val="none" w:sz="0" w:space="0" w:color="auto"/>
            <w:bottom w:val="none" w:sz="0" w:space="0" w:color="auto"/>
            <w:right w:val="none" w:sz="0" w:space="0" w:color="auto"/>
          </w:divBdr>
        </w:div>
        <w:div w:id="2046250996">
          <w:marLeft w:val="480"/>
          <w:marRight w:val="0"/>
          <w:marTop w:val="0"/>
          <w:marBottom w:val="0"/>
          <w:divBdr>
            <w:top w:val="none" w:sz="0" w:space="0" w:color="auto"/>
            <w:left w:val="none" w:sz="0" w:space="0" w:color="auto"/>
            <w:bottom w:val="none" w:sz="0" w:space="0" w:color="auto"/>
            <w:right w:val="none" w:sz="0" w:space="0" w:color="auto"/>
          </w:divBdr>
        </w:div>
        <w:div w:id="1762608165">
          <w:marLeft w:val="480"/>
          <w:marRight w:val="0"/>
          <w:marTop w:val="0"/>
          <w:marBottom w:val="0"/>
          <w:divBdr>
            <w:top w:val="none" w:sz="0" w:space="0" w:color="auto"/>
            <w:left w:val="none" w:sz="0" w:space="0" w:color="auto"/>
            <w:bottom w:val="none" w:sz="0" w:space="0" w:color="auto"/>
            <w:right w:val="none" w:sz="0" w:space="0" w:color="auto"/>
          </w:divBdr>
        </w:div>
        <w:div w:id="1346320890">
          <w:marLeft w:val="480"/>
          <w:marRight w:val="0"/>
          <w:marTop w:val="0"/>
          <w:marBottom w:val="0"/>
          <w:divBdr>
            <w:top w:val="none" w:sz="0" w:space="0" w:color="auto"/>
            <w:left w:val="none" w:sz="0" w:space="0" w:color="auto"/>
            <w:bottom w:val="none" w:sz="0" w:space="0" w:color="auto"/>
            <w:right w:val="none" w:sz="0" w:space="0" w:color="auto"/>
          </w:divBdr>
        </w:div>
        <w:div w:id="1380133803">
          <w:marLeft w:val="480"/>
          <w:marRight w:val="0"/>
          <w:marTop w:val="0"/>
          <w:marBottom w:val="0"/>
          <w:divBdr>
            <w:top w:val="none" w:sz="0" w:space="0" w:color="auto"/>
            <w:left w:val="none" w:sz="0" w:space="0" w:color="auto"/>
            <w:bottom w:val="none" w:sz="0" w:space="0" w:color="auto"/>
            <w:right w:val="none" w:sz="0" w:space="0" w:color="auto"/>
          </w:divBdr>
        </w:div>
        <w:div w:id="1125809057">
          <w:marLeft w:val="480"/>
          <w:marRight w:val="0"/>
          <w:marTop w:val="0"/>
          <w:marBottom w:val="0"/>
          <w:divBdr>
            <w:top w:val="none" w:sz="0" w:space="0" w:color="auto"/>
            <w:left w:val="none" w:sz="0" w:space="0" w:color="auto"/>
            <w:bottom w:val="none" w:sz="0" w:space="0" w:color="auto"/>
            <w:right w:val="none" w:sz="0" w:space="0" w:color="auto"/>
          </w:divBdr>
        </w:div>
        <w:div w:id="261301108">
          <w:marLeft w:val="480"/>
          <w:marRight w:val="0"/>
          <w:marTop w:val="0"/>
          <w:marBottom w:val="0"/>
          <w:divBdr>
            <w:top w:val="none" w:sz="0" w:space="0" w:color="auto"/>
            <w:left w:val="none" w:sz="0" w:space="0" w:color="auto"/>
            <w:bottom w:val="none" w:sz="0" w:space="0" w:color="auto"/>
            <w:right w:val="none" w:sz="0" w:space="0" w:color="auto"/>
          </w:divBdr>
        </w:div>
        <w:div w:id="760873508">
          <w:marLeft w:val="480"/>
          <w:marRight w:val="0"/>
          <w:marTop w:val="0"/>
          <w:marBottom w:val="0"/>
          <w:divBdr>
            <w:top w:val="none" w:sz="0" w:space="0" w:color="auto"/>
            <w:left w:val="none" w:sz="0" w:space="0" w:color="auto"/>
            <w:bottom w:val="none" w:sz="0" w:space="0" w:color="auto"/>
            <w:right w:val="none" w:sz="0" w:space="0" w:color="auto"/>
          </w:divBdr>
        </w:div>
        <w:div w:id="443111884">
          <w:marLeft w:val="480"/>
          <w:marRight w:val="0"/>
          <w:marTop w:val="0"/>
          <w:marBottom w:val="0"/>
          <w:divBdr>
            <w:top w:val="none" w:sz="0" w:space="0" w:color="auto"/>
            <w:left w:val="none" w:sz="0" w:space="0" w:color="auto"/>
            <w:bottom w:val="none" w:sz="0" w:space="0" w:color="auto"/>
            <w:right w:val="none" w:sz="0" w:space="0" w:color="auto"/>
          </w:divBdr>
        </w:div>
        <w:div w:id="2069722230">
          <w:marLeft w:val="480"/>
          <w:marRight w:val="0"/>
          <w:marTop w:val="0"/>
          <w:marBottom w:val="0"/>
          <w:divBdr>
            <w:top w:val="none" w:sz="0" w:space="0" w:color="auto"/>
            <w:left w:val="none" w:sz="0" w:space="0" w:color="auto"/>
            <w:bottom w:val="none" w:sz="0" w:space="0" w:color="auto"/>
            <w:right w:val="none" w:sz="0" w:space="0" w:color="auto"/>
          </w:divBdr>
        </w:div>
        <w:div w:id="2138185397">
          <w:marLeft w:val="480"/>
          <w:marRight w:val="0"/>
          <w:marTop w:val="0"/>
          <w:marBottom w:val="0"/>
          <w:divBdr>
            <w:top w:val="none" w:sz="0" w:space="0" w:color="auto"/>
            <w:left w:val="none" w:sz="0" w:space="0" w:color="auto"/>
            <w:bottom w:val="none" w:sz="0" w:space="0" w:color="auto"/>
            <w:right w:val="none" w:sz="0" w:space="0" w:color="auto"/>
          </w:divBdr>
        </w:div>
        <w:div w:id="348915086">
          <w:marLeft w:val="480"/>
          <w:marRight w:val="0"/>
          <w:marTop w:val="0"/>
          <w:marBottom w:val="0"/>
          <w:divBdr>
            <w:top w:val="none" w:sz="0" w:space="0" w:color="auto"/>
            <w:left w:val="none" w:sz="0" w:space="0" w:color="auto"/>
            <w:bottom w:val="none" w:sz="0" w:space="0" w:color="auto"/>
            <w:right w:val="none" w:sz="0" w:space="0" w:color="auto"/>
          </w:divBdr>
        </w:div>
        <w:div w:id="483355801">
          <w:marLeft w:val="480"/>
          <w:marRight w:val="0"/>
          <w:marTop w:val="0"/>
          <w:marBottom w:val="0"/>
          <w:divBdr>
            <w:top w:val="none" w:sz="0" w:space="0" w:color="auto"/>
            <w:left w:val="none" w:sz="0" w:space="0" w:color="auto"/>
            <w:bottom w:val="none" w:sz="0" w:space="0" w:color="auto"/>
            <w:right w:val="none" w:sz="0" w:space="0" w:color="auto"/>
          </w:divBdr>
        </w:div>
        <w:div w:id="1553075274">
          <w:marLeft w:val="480"/>
          <w:marRight w:val="0"/>
          <w:marTop w:val="0"/>
          <w:marBottom w:val="0"/>
          <w:divBdr>
            <w:top w:val="none" w:sz="0" w:space="0" w:color="auto"/>
            <w:left w:val="none" w:sz="0" w:space="0" w:color="auto"/>
            <w:bottom w:val="none" w:sz="0" w:space="0" w:color="auto"/>
            <w:right w:val="none" w:sz="0" w:space="0" w:color="auto"/>
          </w:divBdr>
        </w:div>
        <w:div w:id="2114280336">
          <w:marLeft w:val="480"/>
          <w:marRight w:val="0"/>
          <w:marTop w:val="0"/>
          <w:marBottom w:val="0"/>
          <w:divBdr>
            <w:top w:val="none" w:sz="0" w:space="0" w:color="auto"/>
            <w:left w:val="none" w:sz="0" w:space="0" w:color="auto"/>
            <w:bottom w:val="none" w:sz="0" w:space="0" w:color="auto"/>
            <w:right w:val="none" w:sz="0" w:space="0" w:color="auto"/>
          </w:divBdr>
        </w:div>
        <w:div w:id="1240599481">
          <w:marLeft w:val="480"/>
          <w:marRight w:val="0"/>
          <w:marTop w:val="0"/>
          <w:marBottom w:val="0"/>
          <w:divBdr>
            <w:top w:val="none" w:sz="0" w:space="0" w:color="auto"/>
            <w:left w:val="none" w:sz="0" w:space="0" w:color="auto"/>
            <w:bottom w:val="none" w:sz="0" w:space="0" w:color="auto"/>
            <w:right w:val="none" w:sz="0" w:space="0" w:color="auto"/>
          </w:divBdr>
        </w:div>
        <w:div w:id="1073743893">
          <w:marLeft w:val="480"/>
          <w:marRight w:val="0"/>
          <w:marTop w:val="0"/>
          <w:marBottom w:val="0"/>
          <w:divBdr>
            <w:top w:val="none" w:sz="0" w:space="0" w:color="auto"/>
            <w:left w:val="none" w:sz="0" w:space="0" w:color="auto"/>
            <w:bottom w:val="none" w:sz="0" w:space="0" w:color="auto"/>
            <w:right w:val="none" w:sz="0" w:space="0" w:color="auto"/>
          </w:divBdr>
        </w:div>
        <w:div w:id="517618642">
          <w:marLeft w:val="480"/>
          <w:marRight w:val="0"/>
          <w:marTop w:val="0"/>
          <w:marBottom w:val="0"/>
          <w:divBdr>
            <w:top w:val="none" w:sz="0" w:space="0" w:color="auto"/>
            <w:left w:val="none" w:sz="0" w:space="0" w:color="auto"/>
            <w:bottom w:val="none" w:sz="0" w:space="0" w:color="auto"/>
            <w:right w:val="none" w:sz="0" w:space="0" w:color="auto"/>
          </w:divBdr>
        </w:div>
        <w:div w:id="210658411">
          <w:marLeft w:val="480"/>
          <w:marRight w:val="0"/>
          <w:marTop w:val="0"/>
          <w:marBottom w:val="0"/>
          <w:divBdr>
            <w:top w:val="none" w:sz="0" w:space="0" w:color="auto"/>
            <w:left w:val="none" w:sz="0" w:space="0" w:color="auto"/>
            <w:bottom w:val="none" w:sz="0" w:space="0" w:color="auto"/>
            <w:right w:val="none" w:sz="0" w:space="0" w:color="auto"/>
          </w:divBdr>
        </w:div>
        <w:div w:id="1970277370">
          <w:marLeft w:val="480"/>
          <w:marRight w:val="0"/>
          <w:marTop w:val="0"/>
          <w:marBottom w:val="0"/>
          <w:divBdr>
            <w:top w:val="none" w:sz="0" w:space="0" w:color="auto"/>
            <w:left w:val="none" w:sz="0" w:space="0" w:color="auto"/>
            <w:bottom w:val="none" w:sz="0" w:space="0" w:color="auto"/>
            <w:right w:val="none" w:sz="0" w:space="0" w:color="auto"/>
          </w:divBdr>
        </w:div>
        <w:div w:id="174030745">
          <w:marLeft w:val="480"/>
          <w:marRight w:val="0"/>
          <w:marTop w:val="0"/>
          <w:marBottom w:val="0"/>
          <w:divBdr>
            <w:top w:val="none" w:sz="0" w:space="0" w:color="auto"/>
            <w:left w:val="none" w:sz="0" w:space="0" w:color="auto"/>
            <w:bottom w:val="none" w:sz="0" w:space="0" w:color="auto"/>
            <w:right w:val="none" w:sz="0" w:space="0" w:color="auto"/>
          </w:divBdr>
        </w:div>
        <w:div w:id="987825894">
          <w:marLeft w:val="480"/>
          <w:marRight w:val="0"/>
          <w:marTop w:val="0"/>
          <w:marBottom w:val="0"/>
          <w:divBdr>
            <w:top w:val="none" w:sz="0" w:space="0" w:color="auto"/>
            <w:left w:val="none" w:sz="0" w:space="0" w:color="auto"/>
            <w:bottom w:val="none" w:sz="0" w:space="0" w:color="auto"/>
            <w:right w:val="none" w:sz="0" w:space="0" w:color="auto"/>
          </w:divBdr>
        </w:div>
        <w:div w:id="613366052">
          <w:marLeft w:val="480"/>
          <w:marRight w:val="0"/>
          <w:marTop w:val="0"/>
          <w:marBottom w:val="0"/>
          <w:divBdr>
            <w:top w:val="none" w:sz="0" w:space="0" w:color="auto"/>
            <w:left w:val="none" w:sz="0" w:space="0" w:color="auto"/>
            <w:bottom w:val="none" w:sz="0" w:space="0" w:color="auto"/>
            <w:right w:val="none" w:sz="0" w:space="0" w:color="auto"/>
          </w:divBdr>
        </w:div>
        <w:div w:id="806509346">
          <w:marLeft w:val="480"/>
          <w:marRight w:val="0"/>
          <w:marTop w:val="0"/>
          <w:marBottom w:val="0"/>
          <w:divBdr>
            <w:top w:val="none" w:sz="0" w:space="0" w:color="auto"/>
            <w:left w:val="none" w:sz="0" w:space="0" w:color="auto"/>
            <w:bottom w:val="none" w:sz="0" w:space="0" w:color="auto"/>
            <w:right w:val="none" w:sz="0" w:space="0" w:color="auto"/>
          </w:divBdr>
        </w:div>
        <w:div w:id="1160737282">
          <w:marLeft w:val="480"/>
          <w:marRight w:val="0"/>
          <w:marTop w:val="0"/>
          <w:marBottom w:val="0"/>
          <w:divBdr>
            <w:top w:val="none" w:sz="0" w:space="0" w:color="auto"/>
            <w:left w:val="none" w:sz="0" w:space="0" w:color="auto"/>
            <w:bottom w:val="none" w:sz="0" w:space="0" w:color="auto"/>
            <w:right w:val="none" w:sz="0" w:space="0" w:color="auto"/>
          </w:divBdr>
        </w:div>
        <w:div w:id="1648633764">
          <w:marLeft w:val="480"/>
          <w:marRight w:val="0"/>
          <w:marTop w:val="0"/>
          <w:marBottom w:val="0"/>
          <w:divBdr>
            <w:top w:val="none" w:sz="0" w:space="0" w:color="auto"/>
            <w:left w:val="none" w:sz="0" w:space="0" w:color="auto"/>
            <w:bottom w:val="none" w:sz="0" w:space="0" w:color="auto"/>
            <w:right w:val="none" w:sz="0" w:space="0" w:color="auto"/>
          </w:divBdr>
        </w:div>
        <w:div w:id="1084036823">
          <w:marLeft w:val="480"/>
          <w:marRight w:val="0"/>
          <w:marTop w:val="0"/>
          <w:marBottom w:val="0"/>
          <w:divBdr>
            <w:top w:val="none" w:sz="0" w:space="0" w:color="auto"/>
            <w:left w:val="none" w:sz="0" w:space="0" w:color="auto"/>
            <w:bottom w:val="none" w:sz="0" w:space="0" w:color="auto"/>
            <w:right w:val="none" w:sz="0" w:space="0" w:color="auto"/>
          </w:divBdr>
        </w:div>
        <w:div w:id="1450591144">
          <w:marLeft w:val="480"/>
          <w:marRight w:val="0"/>
          <w:marTop w:val="0"/>
          <w:marBottom w:val="0"/>
          <w:divBdr>
            <w:top w:val="none" w:sz="0" w:space="0" w:color="auto"/>
            <w:left w:val="none" w:sz="0" w:space="0" w:color="auto"/>
            <w:bottom w:val="none" w:sz="0" w:space="0" w:color="auto"/>
            <w:right w:val="none" w:sz="0" w:space="0" w:color="auto"/>
          </w:divBdr>
        </w:div>
        <w:div w:id="777913619">
          <w:marLeft w:val="480"/>
          <w:marRight w:val="0"/>
          <w:marTop w:val="0"/>
          <w:marBottom w:val="0"/>
          <w:divBdr>
            <w:top w:val="none" w:sz="0" w:space="0" w:color="auto"/>
            <w:left w:val="none" w:sz="0" w:space="0" w:color="auto"/>
            <w:bottom w:val="none" w:sz="0" w:space="0" w:color="auto"/>
            <w:right w:val="none" w:sz="0" w:space="0" w:color="auto"/>
          </w:divBdr>
        </w:div>
        <w:div w:id="882717586">
          <w:marLeft w:val="480"/>
          <w:marRight w:val="0"/>
          <w:marTop w:val="0"/>
          <w:marBottom w:val="0"/>
          <w:divBdr>
            <w:top w:val="none" w:sz="0" w:space="0" w:color="auto"/>
            <w:left w:val="none" w:sz="0" w:space="0" w:color="auto"/>
            <w:bottom w:val="none" w:sz="0" w:space="0" w:color="auto"/>
            <w:right w:val="none" w:sz="0" w:space="0" w:color="auto"/>
          </w:divBdr>
        </w:div>
        <w:div w:id="231934790">
          <w:marLeft w:val="480"/>
          <w:marRight w:val="0"/>
          <w:marTop w:val="0"/>
          <w:marBottom w:val="0"/>
          <w:divBdr>
            <w:top w:val="none" w:sz="0" w:space="0" w:color="auto"/>
            <w:left w:val="none" w:sz="0" w:space="0" w:color="auto"/>
            <w:bottom w:val="none" w:sz="0" w:space="0" w:color="auto"/>
            <w:right w:val="none" w:sz="0" w:space="0" w:color="auto"/>
          </w:divBdr>
        </w:div>
        <w:div w:id="1960452184">
          <w:marLeft w:val="480"/>
          <w:marRight w:val="0"/>
          <w:marTop w:val="0"/>
          <w:marBottom w:val="0"/>
          <w:divBdr>
            <w:top w:val="none" w:sz="0" w:space="0" w:color="auto"/>
            <w:left w:val="none" w:sz="0" w:space="0" w:color="auto"/>
            <w:bottom w:val="none" w:sz="0" w:space="0" w:color="auto"/>
            <w:right w:val="none" w:sz="0" w:space="0" w:color="auto"/>
          </w:divBdr>
        </w:div>
        <w:div w:id="1475223628">
          <w:marLeft w:val="480"/>
          <w:marRight w:val="0"/>
          <w:marTop w:val="0"/>
          <w:marBottom w:val="0"/>
          <w:divBdr>
            <w:top w:val="none" w:sz="0" w:space="0" w:color="auto"/>
            <w:left w:val="none" w:sz="0" w:space="0" w:color="auto"/>
            <w:bottom w:val="none" w:sz="0" w:space="0" w:color="auto"/>
            <w:right w:val="none" w:sz="0" w:space="0" w:color="auto"/>
          </w:divBdr>
        </w:div>
        <w:div w:id="309872471">
          <w:marLeft w:val="480"/>
          <w:marRight w:val="0"/>
          <w:marTop w:val="0"/>
          <w:marBottom w:val="0"/>
          <w:divBdr>
            <w:top w:val="none" w:sz="0" w:space="0" w:color="auto"/>
            <w:left w:val="none" w:sz="0" w:space="0" w:color="auto"/>
            <w:bottom w:val="none" w:sz="0" w:space="0" w:color="auto"/>
            <w:right w:val="none" w:sz="0" w:space="0" w:color="auto"/>
          </w:divBdr>
        </w:div>
        <w:div w:id="17510675">
          <w:marLeft w:val="480"/>
          <w:marRight w:val="0"/>
          <w:marTop w:val="0"/>
          <w:marBottom w:val="0"/>
          <w:divBdr>
            <w:top w:val="none" w:sz="0" w:space="0" w:color="auto"/>
            <w:left w:val="none" w:sz="0" w:space="0" w:color="auto"/>
            <w:bottom w:val="none" w:sz="0" w:space="0" w:color="auto"/>
            <w:right w:val="none" w:sz="0" w:space="0" w:color="auto"/>
          </w:divBdr>
        </w:div>
        <w:div w:id="994258463">
          <w:marLeft w:val="480"/>
          <w:marRight w:val="0"/>
          <w:marTop w:val="0"/>
          <w:marBottom w:val="0"/>
          <w:divBdr>
            <w:top w:val="none" w:sz="0" w:space="0" w:color="auto"/>
            <w:left w:val="none" w:sz="0" w:space="0" w:color="auto"/>
            <w:bottom w:val="none" w:sz="0" w:space="0" w:color="auto"/>
            <w:right w:val="none" w:sz="0" w:space="0" w:color="auto"/>
          </w:divBdr>
        </w:div>
        <w:div w:id="1679429015">
          <w:marLeft w:val="480"/>
          <w:marRight w:val="0"/>
          <w:marTop w:val="0"/>
          <w:marBottom w:val="0"/>
          <w:divBdr>
            <w:top w:val="none" w:sz="0" w:space="0" w:color="auto"/>
            <w:left w:val="none" w:sz="0" w:space="0" w:color="auto"/>
            <w:bottom w:val="none" w:sz="0" w:space="0" w:color="auto"/>
            <w:right w:val="none" w:sz="0" w:space="0" w:color="auto"/>
          </w:divBdr>
        </w:div>
        <w:div w:id="1484664350">
          <w:marLeft w:val="480"/>
          <w:marRight w:val="0"/>
          <w:marTop w:val="0"/>
          <w:marBottom w:val="0"/>
          <w:divBdr>
            <w:top w:val="none" w:sz="0" w:space="0" w:color="auto"/>
            <w:left w:val="none" w:sz="0" w:space="0" w:color="auto"/>
            <w:bottom w:val="none" w:sz="0" w:space="0" w:color="auto"/>
            <w:right w:val="none" w:sz="0" w:space="0" w:color="auto"/>
          </w:divBdr>
        </w:div>
        <w:div w:id="1534421271">
          <w:marLeft w:val="480"/>
          <w:marRight w:val="0"/>
          <w:marTop w:val="0"/>
          <w:marBottom w:val="0"/>
          <w:divBdr>
            <w:top w:val="none" w:sz="0" w:space="0" w:color="auto"/>
            <w:left w:val="none" w:sz="0" w:space="0" w:color="auto"/>
            <w:bottom w:val="none" w:sz="0" w:space="0" w:color="auto"/>
            <w:right w:val="none" w:sz="0" w:space="0" w:color="auto"/>
          </w:divBdr>
        </w:div>
        <w:div w:id="1168716858">
          <w:marLeft w:val="480"/>
          <w:marRight w:val="0"/>
          <w:marTop w:val="0"/>
          <w:marBottom w:val="0"/>
          <w:divBdr>
            <w:top w:val="none" w:sz="0" w:space="0" w:color="auto"/>
            <w:left w:val="none" w:sz="0" w:space="0" w:color="auto"/>
            <w:bottom w:val="none" w:sz="0" w:space="0" w:color="auto"/>
            <w:right w:val="none" w:sz="0" w:space="0" w:color="auto"/>
          </w:divBdr>
        </w:div>
        <w:div w:id="602879625">
          <w:marLeft w:val="480"/>
          <w:marRight w:val="0"/>
          <w:marTop w:val="0"/>
          <w:marBottom w:val="0"/>
          <w:divBdr>
            <w:top w:val="none" w:sz="0" w:space="0" w:color="auto"/>
            <w:left w:val="none" w:sz="0" w:space="0" w:color="auto"/>
            <w:bottom w:val="none" w:sz="0" w:space="0" w:color="auto"/>
            <w:right w:val="none" w:sz="0" w:space="0" w:color="auto"/>
          </w:divBdr>
        </w:div>
        <w:div w:id="739206248">
          <w:marLeft w:val="480"/>
          <w:marRight w:val="0"/>
          <w:marTop w:val="0"/>
          <w:marBottom w:val="0"/>
          <w:divBdr>
            <w:top w:val="none" w:sz="0" w:space="0" w:color="auto"/>
            <w:left w:val="none" w:sz="0" w:space="0" w:color="auto"/>
            <w:bottom w:val="none" w:sz="0" w:space="0" w:color="auto"/>
            <w:right w:val="none" w:sz="0" w:space="0" w:color="auto"/>
          </w:divBdr>
        </w:div>
        <w:div w:id="98645972">
          <w:marLeft w:val="480"/>
          <w:marRight w:val="0"/>
          <w:marTop w:val="0"/>
          <w:marBottom w:val="0"/>
          <w:divBdr>
            <w:top w:val="none" w:sz="0" w:space="0" w:color="auto"/>
            <w:left w:val="none" w:sz="0" w:space="0" w:color="auto"/>
            <w:bottom w:val="none" w:sz="0" w:space="0" w:color="auto"/>
            <w:right w:val="none" w:sz="0" w:space="0" w:color="auto"/>
          </w:divBdr>
        </w:div>
        <w:div w:id="1701274478">
          <w:marLeft w:val="480"/>
          <w:marRight w:val="0"/>
          <w:marTop w:val="0"/>
          <w:marBottom w:val="0"/>
          <w:divBdr>
            <w:top w:val="none" w:sz="0" w:space="0" w:color="auto"/>
            <w:left w:val="none" w:sz="0" w:space="0" w:color="auto"/>
            <w:bottom w:val="none" w:sz="0" w:space="0" w:color="auto"/>
            <w:right w:val="none" w:sz="0" w:space="0" w:color="auto"/>
          </w:divBdr>
        </w:div>
        <w:div w:id="689642899">
          <w:marLeft w:val="480"/>
          <w:marRight w:val="0"/>
          <w:marTop w:val="0"/>
          <w:marBottom w:val="0"/>
          <w:divBdr>
            <w:top w:val="none" w:sz="0" w:space="0" w:color="auto"/>
            <w:left w:val="none" w:sz="0" w:space="0" w:color="auto"/>
            <w:bottom w:val="none" w:sz="0" w:space="0" w:color="auto"/>
            <w:right w:val="none" w:sz="0" w:space="0" w:color="auto"/>
          </w:divBdr>
        </w:div>
        <w:div w:id="688682477">
          <w:marLeft w:val="480"/>
          <w:marRight w:val="0"/>
          <w:marTop w:val="0"/>
          <w:marBottom w:val="0"/>
          <w:divBdr>
            <w:top w:val="none" w:sz="0" w:space="0" w:color="auto"/>
            <w:left w:val="none" w:sz="0" w:space="0" w:color="auto"/>
            <w:bottom w:val="none" w:sz="0" w:space="0" w:color="auto"/>
            <w:right w:val="none" w:sz="0" w:space="0" w:color="auto"/>
          </w:divBdr>
        </w:div>
        <w:div w:id="753742965">
          <w:marLeft w:val="480"/>
          <w:marRight w:val="0"/>
          <w:marTop w:val="0"/>
          <w:marBottom w:val="0"/>
          <w:divBdr>
            <w:top w:val="none" w:sz="0" w:space="0" w:color="auto"/>
            <w:left w:val="none" w:sz="0" w:space="0" w:color="auto"/>
            <w:bottom w:val="none" w:sz="0" w:space="0" w:color="auto"/>
            <w:right w:val="none" w:sz="0" w:space="0" w:color="auto"/>
          </w:divBdr>
        </w:div>
        <w:div w:id="42557756">
          <w:marLeft w:val="480"/>
          <w:marRight w:val="0"/>
          <w:marTop w:val="0"/>
          <w:marBottom w:val="0"/>
          <w:divBdr>
            <w:top w:val="none" w:sz="0" w:space="0" w:color="auto"/>
            <w:left w:val="none" w:sz="0" w:space="0" w:color="auto"/>
            <w:bottom w:val="none" w:sz="0" w:space="0" w:color="auto"/>
            <w:right w:val="none" w:sz="0" w:space="0" w:color="auto"/>
          </w:divBdr>
        </w:div>
        <w:div w:id="1403718615">
          <w:marLeft w:val="480"/>
          <w:marRight w:val="0"/>
          <w:marTop w:val="0"/>
          <w:marBottom w:val="0"/>
          <w:divBdr>
            <w:top w:val="none" w:sz="0" w:space="0" w:color="auto"/>
            <w:left w:val="none" w:sz="0" w:space="0" w:color="auto"/>
            <w:bottom w:val="none" w:sz="0" w:space="0" w:color="auto"/>
            <w:right w:val="none" w:sz="0" w:space="0" w:color="auto"/>
          </w:divBdr>
        </w:div>
      </w:divsChild>
    </w:div>
    <w:div w:id="933633639">
      <w:bodyDiv w:val="1"/>
      <w:marLeft w:val="0"/>
      <w:marRight w:val="0"/>
      <w:marTop w:val="0"/>
      <w:marBottom w:val="0"/>
      <w:divBdr>
        <w:top w:val="none" w:sz="0" w:space="0" w:color="auto"/>
        <w:left w:val="none" w:sz="0" w:space="0" w:color="auto"/>
        <w:bottom w:val="none" w:sz="0" w:space="0" w:color="auto"/>
        <w:right w:val="none" w:sz="0" w:space="0" w:color="auto"/>
      </w:divBdr>
    </w:div>
    <w:div w:id="936058809">
      <w:bodyDiv w:val="1"/>
      <w:marLeft w:val="0"/>
      <w:marRight w:val="0"/>
      <w:marTop w:val="0"/>
      <w:marBottom w:val="0"/>
      <w:divBdr>
        <w:top w:val="none" w:sz="0" w:space="0" w:color="auto"/>
        <w:left w:val="none" w:sz="0" w:space="0" w:color="auto"/>
        <w:bottom w:val="none" w:sz="0" w:space="0" w:color="auto"/>
        <w:right w:val="none" w:sz="0" w:space="0" w:color="auto"/>
      </w:divBdr>
    </w:div>
    <w:div w:id="936326789">
      <w:bodyDiv w:val="1"/>
      <w:marLeft w:val="0"/>
      <w:marRight w:val="0"/>
      <w:marTop w:val="0"/>
      <w:marBottom w:val="0"/>
      <w:divBdr>
        <w:top w:val="none" w:sz="0" w:space="0" w:color="auto"/>
        <w:left w:val="none" w:sz="0" w:space="0" w:color="auto"/>
        <w:bottom w:val="none" w:sz="0" w:space="0" w:color="auto"/>
        <w:right w:val="none" w:sz="0" w:space="0" w:color="auto"/>
      </w:divBdr>
    </w:div>
    <w:div w:id="938100381">
      <w:bodyDiv w:val="1"/>
      <w:marLeft w:val="0"/>
      <w:marRight w:val="0"/>
      <w:marTop w:val="0"/>
      <w:marBottom w:val="0"/>
      <w:divBdr>
        <w:top w:val="none" w:sz="0" w:space="0" w:color="auto"/>
        <w:left w:val="none" w:sz="0" w:space="0" w:color="auto"/>
        <w:bottom w:val="none" w:sz="0" w:space="0" w:color="auto"/>
        <w:right w:val="none" w:sz="0" w:space="0" w:color="auto"/>
      </w:divBdr>
    </w:div>
    <w:div w:id="941452978">
      <w:bodyDiv w:val="1"/>
      <w:marLeft w:val="0"/>
      <w:marRight w:val="0"/>
      <w:marTop w:val="0"/>
      <w:marBottom w:val="0"/>
      <w:divBdr>
        <w:top w:val="none" w:sz="0" w:space="0" w:color="auto"/>
        <w:left w:val="none" w:sz="0" w:space="0" w:color="auto"/>
        <w:bottom w:val="none" w:sz="0" w:space="0" w:color="auto"/>
        <w:right w:val="none" w:sz="0" w:space="0" w:color="auto"/>
      </w:divBdr>
    </w:div>
    <w:div w:id="942538825">
      <w:bodyDiv w:val="1"/>
      <w:marLeft w:val="0"/>
      <w:marRight w:val="0"/>
      <w:marTop w:val="0"/>
      <w:marBottom w:val="0"/>
      <w:divBdr>
        <w:top w:val="none" w:sz="0" w:space="0" w:color="auto"/>
        <w:left w:val="none" w:sz="0" w:space="0" w:color="auto"/>
        <w:bottom w:val="none" w:sz="0" w:space="0" w:color="auto"/>
        <w:right w:val="none" w:sz="0" w:space="0" w:color="auto"/>
      </w:divBdr>
    </w:div>
    <w:div w:id="942683605">
      <w:bodyDiv w:val="1"/>
      <w:marLeft w:val="0"/>
      <w:marRight w:val="0"/>
      <w:marTop w:val="0"/>
      <w:marBottom w:val="0"/>
      <w:divBdr>
        <w:top w:val="none" w:sz="0" w:space="0" w:color="auto"/>
        <w:left w:val="none" w:sz="0" w:space="0" w:color="auto"/>
        <w:bottom w:val="none" w:sz="0" w:space="0" w:color="auto"/>
        <w:right w:val="none" w:sz="0" w:space="0" w:color="auto"/>
      </w:divBdr>
    </w:div>
    <w:div w:id="943272135">
      <w:bodyDiv w:val="1"/>
      <w:marLeft w:val="0"/>
      <w:marRight w:val="0"/>
      <w:marTop w:val="0"/>
      <w:marBottom w:val="0"/>
      <w:divBdr>
        <w:top w:val="none" w:sz="0" w:space="0" w:color="auto"/>
        <w:left w:val="none" w:sz="0" w:space="0" w:color="auto"/>
        <w:bottom w:val="none" w:sz="0" w:space="0" w:color="auto"/>
        <w:right w:val="none" w:sz="0" w:space="0" w:color="auto"/>
      </w:divBdr>
    </w:div>
    <w:div w:id="944843468">
      <w:bodyDiv w:val="1"/>
      <w:marLeft w:val="0"/>
      <w:marRight w:val="0"/>
      <w:marTop w:val="0"/>
      <w:marBottom w:val="0"/>
      <w:divBdr>
        <w:top w:val="none" w:sz="0" w:space="0" w:color="auto"/>
        <w:left w:val="none" w:sz="0" w:space="0" w:color="auto"/>
        <w:bottom w:val="none" w:sz="0" w:space="0" w:color="auto"/>
        <w:right w:val="none" w:sz="0" w:space="0" w:color="auto"/>
      </w:divBdr>
    </w:div>
    <w:div w:id="945191730">
      <w:bodyDiv w:val="1"/>
      <w:marLeft w:val="0"/>
      <w:marRight w:val="0"/>
      <w:marTop w:val="0"/>
      <w:marBottom w:val="0"/>
      <w:divBdr>
        <w:top w:val="none" w:sz="0" w:space="0" w:color="auto"/>
        <w:left w:val="none" w:sz="0" w:space="0" w:color="auto"/>
        <w:bottom w:val="none" w:sz="0" w:space="0" w:color="auto"/>
        <w:right w:val="none" w:sz="0" w:space="0" w:color="auto"/>
      </w:divBdr>
    </w:div>
    <w:div w:id="947204102">
      <w:bodyDiv w:val="1"/>
      <w:marLeft w:val="0"/>
      <w:marRight w:val="0"/>
      <w:marTop w:val="0"/>
      <w:marBottom w:val="0"/>
      <w:divBdr>
        <w:top w:val="none" w:sz="0" w:space="0" w:color="auto"/>
        <w:left w:val="none" w:sz="0" w:space="0" w:color="auto"/>
        <w:bottom w:val="none" w:sz="0" w:space="0" w:color="auto"/>
        <w:right w:val="none" w:sz="0" w:space="0" w:color="auto"/>
      </w:divBdr>
    </w:div>
    <w:div w:id="947589436">
      <w:bodyDiv w:val="1"/>
      <w:marLeft w:val="0"/>
      <w:marRight w:val="0"/>
      <w:marTop w:val="0"/>
      <w:marBottom w:val="0"/>
      <w:divBdr>
        <w:top w:val="none" w:sz="0" w:space="0" w:color="auto"/>
        <w:left w:val="none" w:sz="0" w:space="0" w:color="auto"/>
        <w:bottom w:val="none" w:sz="0" w:space="0" w:color="auto"/>
        <w:right w:val="none" w:sz="0" w:space="0" w:color="auto"/>
      </w:divBdr>
    </w:div>
    <w:div w:id="950630778">
      <w:bodyDiv w:val="1"/>
      <w:marLeft w:val="0"/>
      <w:marRight w:val="0"/>
      <w:marTop w:val="0"/>
      <w:marBottom w:val="0"/>
      <w:divBdr>
        <w:top w:val="none" w:sz="0" w:space="0" w:color="auto"/>
        <w:left w:val="none" w:sz="0" w:space="0" w:color="auto"/>
        <w:bottom w:val="none" w:sz="0" w:space="0" w:color="auto"/>
        <w:right w:val="none" w:sz="0" w:space="0" w:color="auto"/>
      </w:divBdr>
    </w:div>
    <w:div w:id="952129557">
      <w:bodyDiv w:val="1"/>
      <w:marLeft w:val="0"/>
      <w:marRight w:val="0"/>
      <w:marTop w:val="0"/>
      <w:marBottom w:val="0"/>
      <w:divBdr>
        <w:top w:val="none" w:sz="0" w:space="0" w:color="auto"/>
        <w:left w:val="none" w:sz="0" w:space="0" w:color="auto"/>
        <w:bottom w:val="none" w:sz="0" w:space="0" w:color="auto"/>
        <w:right w:val="none" w:sz="0" w:space="0" w:color="auto"/>
      </w:divBdr>
      <w:divsChild>
        <w:div w:id="1455633732">
          <w:marLeft w:val="480"/>
          <w:marRight w:val="0"/>
          <w:marTop w:val="0"/>
          <w:marBottom w:val="0"/>
          <w:divBdr>
            <w:top w:val="none" w:sz="0" w:space="0" w:color="auto"/>
            <w:left w:val="none" w:sz="0" w:space="0" w:color="auto"/>
            <w:bottom w:val="none" w:sz="0" w:space="0" w:color="auto"/>
            <w:right w:val="none" w:sz="0" w:space="0" w:color="auto"/>
          </w:divBdr>
        </w:div>
        <w:div w:id="2055424733">
          <w:marLeft w:val="480"/>
          <w:marRight w:val="0"/>
          <w:marTop w:val="0"/>
          <w:marBottom w:val="0"/>
          <w:divBdr>
            <w:top w:val="none" w:sz="0" w:space="0" w:color="auto"/>
            <w:left w:val="none" w:sz="0" w:space="0" w:color="auto"/>
            <w:bottom w:val="none" w:sz="0" w:space="0" w:color="auto"/>
            <w:right w:val="none" w:sz="0" w:space="0" w:color="auto"/>
          </w:divBdr>
        </w:div>
        <w:div w:id="250436498">
          <w:marLeft w:val="480"/>
          <w:marRight w:val="0"/>
          <w:marTop w:val="0"/>
          <w:marBottom w:val="0"/>
          <w:divBdr>
            <w:top w:val="none" w:sz="0" w:space="0" w:color="auto"/>
            <w:left w:val="none" w:sz="0" w:space="0" w:color="auto"/>
            <w:bottom w:val="none" w:sz="0" w:space="0" w:color="auto"/>
            <w:right w:val="none" w:sz="0" w:space="0" w:color="auto"/>
          </w:divBdr>
        </w:div>
        <w:div w:id="425003023">
          <w:marLeft w:val="480"/>
          <w:marRight w:val="0"/>
          <w:marTop w:val="0"/>
          <w:marBottom w:val="0"/>
          <w:divBdr>
            <w:top w:val="none" w:sz="0" w:space="0" w:color="auto"/>
            <w:left w:val="none" w:sz="0" w:space="0" w:color="auto"/>
            <w:bottom w:val="none" w:sz="0" w:space="0" w:color="auto"/>
            <w:right w:val="none" w:sz="0" w:space="0" w:color="auto"/>
          </w:divBdr>
        </w:div>
        <w:div w:id="577323088">
          <w:marLeft w:val="480"/>
          <w:marRight w:val="0"/>
          <w:marTop w:val="0"/>
          <w:marBottom w:val="0"/>
          <w:divBdr>
            <w:top w:val="none" w:sz="0" w:space="0" w:color="auto"/>
            <w:left w:val="none" w:sz="0" w:space="0" w:color="auto"/>
            <w:bottom w:val="none" w:sz="0" w:space="0" w:color="auto"/>
            <w:right w:val="none" w:sz="0" w:space="0" w:color="auto"/>
          </w:divBdr>
        </w:div>
        <w:div w:id="1789855875">
          <w:marLeft w:val="480"/>
          <w:marRight w:val="0"/>
          <w:marTop w:val="0"/>
          <w:marBottom w:val="0"/>
          <w:divBdr>
            <w:top w:val="none" w:sz="0" w:space="0" w:color="auto"/>
            <w:left w:val="none" w:sz="0" w:space="0" w:color="auto"/>
            <w:bottom w:val="none" w:sz="0" w:space="0" w:color="auto"/>
            <w:right w:val="none" w:sz="0" w:space="0" w:color="auto"/>
          </w:divBdr>
        </w:div>
        <w:div w:id="123542118">
          <w:marLeft w:val="480"/>
          <w:marRight w:val="0"/>
          <w:marTop w:val="0"/>
          <w:marBottom w:val="0"/>
          <w:divBdr>
            <w:top w:val="none" w:sz="0" w:space="0" w:color="auto"/>
            <w:left w:val="none" w:sz="0" w:space="0" w:color="auto"/>
            <w:bottom w:val="none" w:sz="0" w:space="0" w:color="auto"/>
            <w:right w:val="none" w:sz="0" w:space="0" w:color="auto"/>
          </w:divBdr>
        </w:div>
        <w:div w:id="1278870460">
          <w:marLeft w:val="480"/>
          <w:marRight w:val="0"/>
          <w:marTop w:val="0"/>
          <w:marBottom w:val="0"/>
          <w:divBdr>
            <w:top w:val="none" w:sz="0" w:space="0" w:color="auto"/>
            <w:left w:val="none" w:sz="0" w:space="0" w:color="auto"/>
            <w:bottom w:val="none" w:sz="0" w:space="0" w:color="auto"/>
            <w:right w:val="none" w:sz="0" w:space="0" w:color="auto"/>
          </w:divBdr>
        </w:div>
        <w:div w:id="1043990209">
          <w:marLeft w:val="480"/>
          <w:marRight w:val="0"/>
          <w:marTop w:val="0"/>
          <w:marBottom w:val="0"/>
          <w:divBdr>
            <w:top w:val="none" w:sz="0" w:space="0" w:color="auto"/>
            <w:left w:val="none" w:sz="0" w:space="0" w:color="auto"/>
            <w:bottom w:val="none" w:sz="0" w:space="0" w:color="auto"/>
            <w:right w:val="none" w:sz="0" w:space="0" w:color="auto"/>
          </w:divBdr>
        </w:div>
        <w:div w:id="637338563">
          <w:marLeft w:val="480"/>
          <w:marRight w:val="0"/>
          <w:marTop w:val="0"/>
          <w:marBottom w:val="0"/>
          <w:divBdr>
            <w:top w:val="none" w:sz="0" w:space="0" w:color="auto"/>
            <w:left w:val="none" w:sz="0" w:space="0" w:color="auto"/>
            <w:bottom w:val="none" w:sz="0" w:space="0" w:color="auto"/>
            <w:right w:val="none" w:sz="0" w:space="0" w:color="auto"/>
          </w:divBdr>
        </w:div>
        <w:div w:id="1621954173">
          <w:marLeft w:val="480"/>
          <w:marRight w:val="0"/>
          <w:marTop w:val="0"/>
          <w:marBottom w:val="0"/>
          <w:divBdr>
            <w:top w:val="none" w:sz="0" w:space="0" w:color="auto"/>
            <w:left w:val="none" w:sz="0" w:space="0" w:color="auto"/>
            <w:bottom w:val="none" w:sz="0" w:space="0" w:color="auto"/>
            <w:right w:val="none" w:sz="0" w:space="0" w:color="auto"/>
          </w:divBdr>
        </w:div>
        <w:div w:id="1404182130">
          <w:marLeft w:val="480"/>
          <w:marRight w:val="0"/>
          <w:marTop w:val="0"/>
          <w:marBottom w:val="0"/>
          <w:divBdr>
            <w:top w:val="none" w:sz="0" w:space="0" w:color="auto"/>
            <w:left w:val="none" w:sz="0" w:space="0" w:color="auto"/>
            <w:bottom w:val="none" w:sz="0" w:space="0" w:color="auto"/>
            <w:right w:val="none" w:sz="0" w:space="0" w:color="auto"/>
          </w:divBdr>
        </w:div>
        <w:div w:id="393435250">
          <w:marLeft w:val="480"/>
          <w:marRight w:val="0"/>
          <w:marTop w:val="0"/>
          <w:marBottom w:val="0"/>
          <w:divBdr>
            <w:top w:val="none" w:sz="0" w:space="0" w:color="auto"/>
            <w:left w:val="none" w:sz="0" w:space="0" w:color="auto"/>
            <w:bottom w:val="none" w:sz="0" w:space="0" w:color="auto"/>
            <w:right w:val="none" w:sz="0" w:space="0" w:color="auto"/>
          </w:divBdr>
        </w:div>
      </w:divsChild>
    </w:div>
    <w:div w:id="952173259">
      <w:bodyDiv w:val="1"/>
      <w:marLeft w:val="0"/>
      <w:marRight w:val="0"/>
      <w:marTop w:val="0"/>
      <w:marBottom w:val="0"/>
      <w:divBdr>
        <w:top w:val="none" w:sz="0" w:space="0" w:color="auto"/>
        <w:left w:val="none" w:sz="0" w:space="0" w:color="auto"/>
        <w:bottom w:val="none" w:sz="0" w:space="0" w:color="auto"/>
        <w:right w:val="none" w:sz="0" w:space="0" w:color="auto"/>
      </w:divBdr>
    </w:div>
    <w:div w:id="952247878">
      <w:bodyDiv w:val="1"/>
      <w:marLeft w:val="0"/>
      <w:marRight w:val="0"/>
      <w:marTop w:val="0"/>
      <w:marBottom w:val="0"/>
      <w:divBdr>
        <w:top w:val="none" w:sz="0" w:space="0" w:color="auto"/>
        <w:left w:val="none" w:sz="0" w:space="0" w:color="auto"/>
        <w:bottom w:val="none" w:sz="0" w:space="0" w:color="auto"/>
        <w:right w:val="none" w:sz="0" w:space="0" w:color="auto"/>
      </w:divBdr>
    </w:div>
    <w:div w:id="952513028">
      <w:bodyDiv w:val="1"/>
      <w:marLeft w:val="0"/>
      <w:marRight w:val="0"/>
      <w:marTop w:val="0"/>
      <w:marBottom w:val="0"/>
      <w:divBdr>
        <w:top w:val="none" w:sz="0" w:space="0" w:color="auto"/>
        <w:left w:val="none" w:sz="0" w:space="0" w:color="auto"/>
        <w:bottom w:val="none" w:sz="0" w:space="0" w:color="auto"/>
        <w:right w:val="none" w:sz="0" w:space="0" w:color="auto"/>
      </w:divBdr>
    </w:div>
    <w:div w:id="952711791">
      <w:bodyDiv w:val="1"/>
      <w:marLeft w:val="0"/>
      <w:marRight w:val="0"/>
      <w:marTop w:val="0"/>
      <w:marBottom w:val="0"/>
      <w:divBdr>
        <w:top w:val="none" w:sz="0" w:space="0" w:color="auto"/>
        <w:left w:val="none" w:sz="0" w:space="0" w:color="auto"/>
        <w:bottom w:val="none" w:sz="0" w:space="0" w:color="auto"/>
        <w:right w:val="none" w:sz="0" w:space="0" w:color="auto"/>
      </w:divBdr>
    </w:div>
    <w:div w:id="953681188">
      <w:bodyDiv w:val="1"/>
      <w:marLeft w:val="0"/>
      <w:marRight w:val="0"/>
      <w:marTop w:val="0"/>
      <w:marBottom w:val="0"/>
      <w:divBdr>
        <w:top w:val="none" w:sz="0" w:space="0" w:color="auto"/>
        <w:left w:val="none" w:sz="0" w:space="0" w:color="auto"/>
        <w:bottom w:val="none" w:sz="0" w:space="0" w:color="auto"/>
        <w:right w:val="none" w:sz="0" w:space="0" w:color="auto"/>
      </w:divBdr>
      <w:divsChild>
        <w:div w:id="1815681344">
          <w:marLeft w:val="480"/>
          <w:marRight w:val="0"/>
          <w:marTop w:val="0"/>
          <w:marBottom w:val="0"/>
          <w:divBdr>
            <w:top w:val="none" w:sz="0" w:space="0" w:color="auto"/>
            <w:left w:val="none" w:sz="0" w:space="0" w:color="auto"/>
            <w:bottom w:val="none" w:sz="0" w:space="0" w:color="auto"/>
            <w:right w:val="none" w:sz="0" w:space="0" w:color="auto"/>
          </w:divBdr>
          <w:divsChild>
            <w:div w:id="1267810159">
              <w:marLeft w:val="0"/>
              <w:marRight w:val="0"/>
              <w:marTop w:val="0"/>
              <w:marBottom w:val="0"/>
              <w:divBdr>
                <w:top w:val="none" w:sz="0" w:space="0" w:color="auto"/>
                <w:left w:val="none" w:sz="0" w:space="0" w:color="auto"/>
                <w:bottom w:val="none" w:sz="0" w:space="0" w:color="auto"/>
                <w:right w:val="none" w:sz="0" w:space="0" w:color="auto"/>
              </w:divBdr>
              <w:divsChild>
                <w:div w:id="464011808">
                  <w:marLeft w:val="480"/>
                  <w:marRight w:val="0"/>
                  <w:marTop w:val="0"/>
                  <w:marBottom w:val="0"/>
                  <w:divBdr>
                    <w:top w:val="none" w:sz="0" w:space="0" w:color="auto"/>
                    <w:left w:val="none" w:sz="0" w:space="0" w:color="auto"/>
                    <w:bottom w:val="none" w:sz="0" w:space="0" w:color="auto"/>
                    <w:right w:val="none" w:sz="0" w:space="0" w:color="auto"/>
                  </w:divBdr>
                </w:div>
                <w:div w:id="1510094922">
                  <w:marLeft w:val="480"/>
                  <w:marRight w:val="0"/>
                  <w:marTop w:val="0"/>
                  <w:marBottom w:val="0"/>
                  <w:divBdr>
                    <w:top w:val="none" w:sz="0" w:space="0" w:color="auto"/>
                    <w:left w:val="none" w:sz="0" w:space="0" w:color="auto"/>
                    <w:bottom w:val="none" w:sz="0" w:space="0" w:color="auto"/>
                    <w:right w:val="none" w:sz="0" w:space="0" w:color="auto"/>
                  </w:divBdr>
                </w:div>
                <w:div w:id="336618211">
                  <w:marLeft w:val="480"/>
                  <w:marRight w:val="0"/>
                  <w:marTop w:val="0"/>
                  <w:marBottom w:val="0"/>
                  <w:divBdr>
                    <w:top w:val="none" w:sz="0" w:space="0" w:color="auto"/>
                    <w:left w:val="none" w:sz="0" w:space="0" w:color="auto"/>
                    <w:bottom w:val="none" w:sz="0" w:space="0" w:color="auto"/>
                    <w:right w:val="none" w:sz="0" w:space="0" w:color="auto"/>
                  </w:divBdr>
                </w:div>
                <w:div w:id="1129786717">
                  <w:marLeft w:val="480"/>
                  <w:marRight w:val="0"/>
                  <w:marTop w:val="0"/>
                  <w:marBottom w:val="0"/>
                  <w:divBdr>
                    <w:top w:val="none" w:sz="0" w:space="0" w:color="auto"/>
                    <w:left w:val="none" w:sz="0" w:space="0" w:color="auto"/>
                    <w:bottom w:val="none" w:sz="0" w:space="0" w:color="auto"/>
                    <w:right w:val="none" w:sz="0" w:space="0" w:color="auto"/>
                  </w:divBdr>
                </w:div>
                <w:div w:id="1512917504">
                  <w:marLeft w:val="480"/>
                  <w:marRight w:val="0"/>
                  <w:marTop w:val="0"/>
                  <w:marBottom w:val="0"/>
                  <w:divBdr>
                    <w:top w:val="none" w:sz="0" w:space="0" w:color="auto"/>
                    <w:left w:val="none" w:sz="0" w:space="0" w:color="auto"/>
                    <w:bottom w:val="none" w:sz="0" w:space="0" w:color="auto"/>
                    <w:right w:val="none" w:sz="0" w:space="0" w:color="auto"/>
                  </w:divBdr>
                </w:div>
                <w:div w:id="68188550">
                  <w:marLeft w:val="480"/>
                  <w:marRight w:val="0"/>
                  <w:marTop w:val="0"/>
                  <w:marBottom w:val="0"/>
                  <w:divBdr>
                    <w:top w:val="none" w:sz="0" w:space="0" w:color="auto"/>
                    <w:left w:val="none" w:sz="0" w:space="0" w:color="auto"/>
                    <w:bottom w:val="none" w:sz="0" w:space="0" w:color="auto"/>
                    <w:right w:val="none" w:sz="0" w:space="0" w:color="auto"/>
                  </w:divBdr>
                </w:div>
                <w:div w:id="610821881">
                  <w:marLeft w:val="480"/>
                  <w:marRight w:val="0"/>
                  <w:marTop w:val="0"/>
                  <w:marBottom w:val="0"/>
                  <w:divBdr>
                    <w:top w:val="none" w:sz="0" w:space="0" w:color="auto"/>
                    <w:left w:val="none" w:sz="0" w:space="0" w:color="auto"/>
                    <w:bottom w:val="none" w:sz="0" w:space="0" w:color="auto"/>
                    <w:right w:val="none" w:sz="0" w:space="0" w:color="auto"/>
                  </w:divBdr>
                </w:div>
                <w:div w:id="1932160636">
                  <w:marLeft w:val="480"/>
                  <w:marRight w:val="0"/>
                  <w:marTop w:val="0"/>
                  <w:marBottom w:val="0"/>
                  <w:divBdr>
                    <w:top w:val="none" w:sz="0" w:space="0" w:color="auto"/>
                    <w:left w:val="none" w:sz="0" w:space="0" w:color="auto"/>
                    <w:bottom w:val="none" w:sz="0" w:space="0" w:color="auto"/>
                    <w:right w:val="none" w:sz="0" w:space="0" w:color="auto"/>
                  </w:divBdr>
                </w:div>
                <w:div w:id="846360717">
                  <w:marLeft w:val="480"/>
                  <w:marRight w:val="0"/>
                  <w:marTop w:val="0"/>
                  <w:marBottom w:val="0"/>
                  <w:divBdr>
                    <w:top w:val="none" w:sz="0" w:space="0" w:color="auto"/>
                    <w:left w:val="none" w:sz="0" w:space="0" w:color="auto"/>
                    <w:bottom w:val="none" w:sz="0" w:space="0" w:color="auto"/>
                    <w:right w:val="none" w:sz="0" w:space="0" w:color="auto"/>
                  </w:divBdr>
                </w:div>
                <w:div w:id="1815371487">
                  <w:marLeft w:val="480"/>
                  <w:marRight w:val="0"/>
                  <w:marTop w:val="0"/>
                  <w:marBottom w:val="0"/>
                  <w:divBdr>
                    <w:top w:val="none" w:sz="0" w:space="0" w:color="auto"/>
                    <w:left w:val="none" w:sz="0" w:space="0" w:color="auto"/>
                    <w:bottom w:val="none" w:sz="0" w:space="0" w:color="auto"/>
                    <w:right w:val="none" w:sz="0" w:space="0" w:color="auto"/>
                  </w:divBdr>
                </w:div>
                <w:div w:id="941642159">
                  <w:marLeft w:val="480"/>
                  <w:marRight w:val="0"/>
                  <w:marTop w:val="0"/>
                  <w:marBottom w:val="0"/>
                  <w:divBdr>
                    <w:top w:val="none" w:sz="0" w:space="0" w:color="auto"/>
                    <w:left w:val="none" w:sz="0" w:space="0" w:color="auto"/>
                    <w:bottom w:val="none" w:sz="0" w:space="0" w:color="auto"/>
                    <w:right w:val="none" w:sz="0" w:space="0" w:color="auto"/>
                  </w:divBdr>
                </w:div>
                <w:div w:id="1026442579">
                  <w:marLeft w:val="480"/>
                  <w:marRight w:val="0"/>
                  <w:marTop w:val="0"/>
                  <w:marBottom w:val="0"/>
                  <w:divBdr>
                    <w:top w:val="none" w:sz="0" w:space="0" w:color="auto"/>
                    <w:left w:val="none" w:sz="0" w:space="0" w:color="auto"/>
                    <w:bottom w:val="none" w:sz="0" w:space="0" w:color="auto"/>
                    <w:right w:val="none" w:sz="0" w:space="0" w:color="auto"/>
                  </w:divBdr>
                </w:div>
                <w:div w:id="640772490">
                  <w:marLeft w:val="480"/>
                  <w:marRight w:val="0"/>
                  <w:marTop w:val="0"/>
                  <w:marBottom w:val="0"/>
                  <w:divBdr>
                    <w:top w:val="none" w:sz="0" w:space="0" w:color="auto"/>
                    <w:left w:val="none" w:sz="0" w:space="0" w:color="auto"/>
                    <w:bottom w:val="none" w:sz="0" w:space="0" w:color="auto"/>
                    <w:right w:val="none" w:sz="0" w:space="0" w:color="auto"/>
                  </w:divBdr>
                </w:div>
                <w:div w:id="1792086617">
                  <w:marLeft w:val="480"/>
                  <w:marRight w:val="0"/>
                  <w:marTop w:val="0"/>
                  <w:marBottom w:val="0"/>
                  <w:divBdr>
                    <w:top w:val="none" w:sz="0" w:space="0" w:color="auto"/>
                    <w:left w:val="none" w:sz="0" w:space="0" w:color="auto"/>
                    <w:bottom w:val="none" w:sz="0" w:space="0" w:color="auto"/>
                    <w:right w:val="none" w:sz="0" w:space="0" w:color="auto"/>
                  </w:divBdr>
                </w:div>
                <w:div w:id="2121100999">
                  <w:marLeft w:val="480"/>
                  <w:marRight w:val="0"/>
                  <w:marTop w:val="0"/>
                  <w:marBottom w:val="0"/>
                  <w:divBdr>
                    <w:top w:val="none" w:sz="0" w:space="0" w:color="auto"/>
                    <w:left w:val="none" w:sz="0" w:space="0" w:color="auto"/>
                    <w:bottom w:val="none" w:sz="0" w:space="0" w:color="auto"/>
                    <w:right w:val="none" w:sz="0" w:space="0" w:color="auto"/>
                  </w:divBdr>
                </w:div>
                <w:div w:id="2012369644">
                  <w:marLeft w:val="480"/>
                  <w:marRight w:val="0"/>
                  <w:marTop w:val="0"/>
                  <w:marBottom w:val="0"/>
                  <w:divBdr>
                    <w:top w:val="none" w:sz="0" w:space="0" w:color="auto"/>
                    <w:left w:val="none" w:sz="0" w:space="0" w:color="auto"/>
                    <w:bottom w:val="none" w:sz="0" w:space="0" w:color="auto"/>
                    <w:right w:val="none" w:sz="0" w:space="0" w:color="auto"/>
                  </w:divBdr>
                </w:div>
                <w:div w:id="896084608">
                  <w:marLeft w:val="480"/>
                  <w:marRight w:val="0"/>
                  <w:marTop w:val="0"/>
                  <w:marBottom w:val="0"/>
                  <w:divBdr>
                    <w:top w:val="none" w:sz="0" w:space="0" w:color="auto"/>
                    <w:left w:val="none" w:sz="0" w:space="0" w:color="auto"/>
                    <w:bottom w:val="none" w:sz="0" w:space="0" w:color="auto"/>
                    <w:right w:val="none" w:sz="0" w:space="0" w:color="auto"/>
                  </w:divBdr>
                </w:div>
                <w:div w:id="256404872">
                  <w:marLeft w:val="480"/>
                  <w:marRight w:val="0"/>
                  <w:marTop w:val="0"/>
                  <w:marBottom w:val="0"/>
                  <w:divBdr>
                    <w:top w:val="none" w:sz="0" w:space="0" w:color="auto"/>
                    <w:left w:val="none" w:sz="0" w:space="0" w:color="auto"/>
                    <w:bottom w:val="none" w:sz="0" w:space="0" w:color="auto"/>
                    <w:right w:val="none" w:sz="0" w:space="0" w:color="auto"/>
                  </w:divBdr>
                </w:div>
                <w:div w:id="731856639">
                  <w:marLeft w:val="480"/>
                  <w:marRight w:val="0"/>
                  <w:marTop w:val="0"/>
                  <w:marBottom w:val="0"/>
                  <w:divBdr>
                    <w:top w:val="none" w:sz="0" w:space="0" w:color="auto"/>
                    <w:left w:val="none" w:sz="0" w:space="0" w:color="auto"/>
                    <w:bottom w:val="none" w:sz="0" w:space="0" w:color="auto"/>
                    <w:right w:val="none" w:sz="0" w:space="0" w:color="auto"/>
                  </w:divBdr>
                </w:div>
                <w:div w:id="1537348739">
                  <w:marLeft w:val="480"/>
                  <w:marRight w:val="0"/>
                  <w:marTop w:val="0"/>
                  <w:marBottom w:val="0"/>
                  <w:divBdr>
                    <w:top w:val="none" w:sz="0" w:space="0" w:color="auto"/>
                    <w:left w:val="none" w:sz="0" w:space="0" w:color="auto"/>
                    <w:bottom w:val="none" w:sz="0" w:space="0" w:color="auto"/>
                    <w:right w:val="none" w:sz="0" w:space="0" w:color="auto"/>
                  </w:divBdr>
                </w:div>
                <w:div w:id="2081251968">
                  <w:marLeft w:val="480"/>
                  <w:marRight w:val="0"/>
                  <w:marTop w:val="0"/>
                  <w:marBottom w:val="0"/>
                  <w:divBdr>
                    <w:top w:val="none" w:sz="0" w:space="0" w:color="auto"/>
                    <w:left w:val="none" w:sz="0" w:space="0" w:color="auto"/>
                    <w:bottom w:val="none" w:sz="0" w:space="0" w:color="auto"/>
                    <w:right w:val="none" w:sz="0" w:space="0" w:color="auto"/>
                  </w:divBdr>
                </w:div>
                <w:div w:id="1837650480">
                  <w:marLeft w:val="480"/>
                  <w:marRight w:val="0"/>
                  <w:marTop w:val="0"/>
                  <w:marBottom w:val="0"/>
                  <w:divBdr>
                    <w:top w:val="none" w:sz="0" w:space="0" w:color="auto"/>
                    <w:left w:val="none" w:sz="0" w:space="0" w:color="auto"/>
                    <w:bottom w:val="none" w:sz="0" w:space="0" w:color="auto"/>
                    <w:right w:val="none" w:sz="0" w:space="0" w:color="auto"/>
                  </w:divBdr>
                </w:div>
                <w:div w:id="674920014">
                  <w:marLeft w:val="480"/>
                  <w:marRight w:val="0"/>
                  <w:marTop w:val="0"/>
                  <w:marBottom w:val="0"/>
                  <w:divBdr>
                    <w:top w:val="none" w:sz="0" w:space="0" w:color="auto"/>
                    <w:left w:val="none" w:sz="0" w:space="0" w:color="auto"/>
                    <w:bottom w:val="none" w:sz="0" w:space="0" w:color="auto"/>
                    <w:right w:val="none" w:sz="0" w:space="0" w:color="auto"/>
                  </w:divBdr>
                </w:div>
                <w:div w:id="906837582">
                  <w:marLeft w:val="480"/>
                  <w:marRight w:val="0"/>
                  <w:marTop w:val="0"/>
                  <w:marBottom w:val="0"/>
                  <w:divBdr>
                    <w:top w:val="none" w:sz="0" w:space="0" w:color="auto"/>
                    <w:left w:val="none" w:sz="0" w:space="0" w:color="auto"/>
                    <w:bottom w:val="none" w:sz="0" w:space="0" w:color="auto"/>
                    <w:right w:val="none" w:sz="0" w:space="0" w:color="auto"/>
                  </w:divBdr>
                </w:div>
                <w:div w:id="1270548012">
                  <w:marLeft w:val="480"/>
                  <w:marRight w:val="0"/>
                  <w:marTop w:val="0"/>
                  <w:marBottom w:val="0"/>
                  <w:divBdr>
                    <w:top w:val="none" w:sz="0" w:space="0" w:color="auto"/>
                    <w:left w:val="none" w:sz="0" w:space="0" w:color="auto"/>
                    <w:bottom w:val="none" w:sz="0" w:space="0" w:color="auto"/>
                    <w:right w:val="none" w:sz="0" w:space="0" w:color="auto"/>
                  </w:divBdr>
                </w:div>
                <w:div w:id="1635019435">
                  <w:marLeft w:val="480"/>
                  <w:marRight w:val="0"/>
                  <w:marTop w:val="0"/>
                  <w:marBottom w:val="0"/>
                  <w:divBdr>
                    <w:top w:val="none" w:sz="0" w:space="0" w:color="auto"/>
                    <w:left w:val="none" w:sz="0" w:space="0" w:color="auto"/>
                    <w:bottom w:val="none" w:sz="0" w:space="0" w:color="auto"/>
                    <w:right w:val="none" w:sz="0" w:space="0" w:color="auto"/>
                  </w:divBdr>
                </w:div>
              </w:divsChild>
            </w:div>
            <w:div w:id="999388137">
              <w:marLeft w:val="0"/>
              <w:marRight w:val="0"/>
              <w:marTop w:val="0"/>
              <w:marBottom w:val="0"/>
              <w:divBdr>
                <w:top w:val="none" w:sz="0" w:space="0" w:color="auto"/>
                <w:left w:val="none" w:sz="0" w:space="0" w:color="auto"/>
                <w:bottom w:val="none" w:sz="0" w:space="0" w:color="auto"/>
                <w:right w:val="none" w:sz="0" w:space="0" w:color="auto"/>
              </w:divBdr>
              <w:divsChild>
                <w:div w:id="1497498461">
                  <w:marLeft w:val="480"/>
                  <w:marRight w:val="0"/>
                  <w:marTop w:val="0"/>
                  <w:marBottom w:val="0"/>
                  <w:divBdr>
                    <w:top w:val="none" w:sz="0" w:space="0" w:color="auto"/>
                    <w:left w:val="none" w:sz="0" w:space="0" w:color="auto"/>
                    <w:bottom w:val="none" w:sz="0" w:space="0" w:color="auto"/>
                    <w:right w:val="none" w:sz="0" w:space="0" w:color="auto"/>
                  </w:divBdr>
                </w:div>
                <w:div w:id="538202263">
                  <w:marLeft w:val="480"/>
                  <w:marRight w:val="0"/>
                  <w:marTop w:val="0"/>
                  <w:marBottom w:val="0"/>
                  <w:divBdr>
                    <w:top w:val="none" w:sz="0" w:space="0" w:color="auto"/>
                    <w:left w:val="none" w:sz="0" w:space="0" w:color="auto"/>
                    <w:bottom w:val="none" w:sz="0" w:space="0" w:color="auto"/>
                    <w:right w:val="none" w:sz="0" w:space="0" w:color="auto"/>
                  </w:divBdr>
                </w:div>
                <w:div w:id="1552500723">
                  <w:marLeft w:val="480"/>
                  <w:marRight w:val="0"/>
                  <w:marTop w:val="0"/>
                  <w:marBottom w:val="0"/>
                  <w:divBdr>
                    <w:top w:val="none" w:sz="0" w:space="0" w:color="auto"/>
                    <w:left w:val="none" w:sz="0" w:space="0" w:color="auto"/>
                    <w:bottom w:val="none" w:sz="0" w:space="0" w:color="auto"/>
                    <w:right w:val="none" w:sz="0" w:space="0" w:color="auto"/>
                  </w:divBdr>
                </w:div>
                <w:div w:id="1576432633">
                  <w:marLeft w:val="480"/>
                  <w:marRight w:val="0"/>
                  <w:marTop w:val="0"/>
                  <w:marBottom w:val="0"/>
                  <w:divBdr>
                    <w:top w:val="none" w:sz="0" w:space="0" w:color="auto"/>
                    <w:left w:val="none" w:sz="0" w:space="0" w:color="auto"/>
                    <w:bottom w:val="none" w:sz="0" w:space="0" w:color="auto"/>
                    <w:right w:val="none" w:sz="0" w:space="0" w:color="auto"/>
                  </w:divBdr>
                </w:div>
                <w:div w:id="1001588726">
                  <w:marLeft w:val="480"/>
                  <w:marRight w:val="0"/>
                  <w:marTop w:val="0"/>
                  <w:marBottom w:val="0"/>
                  <w:divBdr>
                    <w:top w:val="none" w:sz="0" w:space="0" w:color="auto"/>
                    <w:left w:val="none" w:sz="0" w:space="0" w:color="auto"/>
                    <w:bottom w:val="none" w:sz="0" w:space="0" w:color="auto"/>
                    <w:right w:val="none" w:sz="0" w:space="0" w:color="auto"/>
                  </w:divBdr>
                </w:div>
                <w:div w:id="2070613072">
                  <w:marLeft w:val="480"/>
                  <w:marRight w:val="0"/>
                  <w:marTop w:val="0"/>
                  <w:marBottom w:val="0"/>
                  <w:divBdr>
                    <w:top w:val="none" w:sz="0" w:space="0" w:color="auto"/>
                    <w:left w:val="none" w:sz="0" w:space="0" w:color="auto"/>
                    <w:bottom w:val="none" w:sz="0" w:space="0" w:color="auto"/>
                    <w:right w:val="none" w:sz="0" w:space="0" w:color="auto"/>
                  </w:divBdr>
                </w:div>
                <w:div w:id="1944265210">
                  <w:marLeft w:val="480"/>
                  <w:marRight w:val="0"/>
                  <w:marTop w:val="0"/>
                  <w:marBottom w:val="0"/>
                  <w:divBdr>
                    <w:top w:val="none" w:sz="0" w:space="0" w:color="auto"/>
                    <w:left w:val="none" w:sz="0" w:space="0" w:color="auto"/>
                    <w:bottom w:val="none" w:sz="0" w:space="0" w:color="auto"/>
                    <w:right w:val="none" w:sz="0" w:space="0" w:color="auto"/>
                  </w:divBdr>
                </w:div>
                <w:div w:id="117839219">
                  <w:marLeft w:val="480"/>
                  <w:marRight w:val="0"/>
                  <w:marTop w:val="0"/>
                  <w:marBottom w:val="0"/>
                  <w:divBdr>
                    <w:top w:val="none" w:sz="0" w:space="0" w:color="auto"/>
                    <w:left w:val="none" w:sz="0" w:space="0" w:color="auto"/>
                    <w:bottom w:val="none" w:sz="0" w:space="0" w:color="auto"/>
                    <w:right w:val="none" w:sz="0" w:space="0" w:color="auto"/>
                  </w:divBdr>
                </w:div>
                <w:div w:id="1510169640">
                  <w:marLeft w:val="480"/>
                  <w:marRight w:val="0"/>
                  <w:marTop w:val="0"/>
                  <w:marBottom w:val="0"/>
                  <w:divBdr>
                    <w:top w:val="none" w:sz="0" w:space="0" w:color="auto"/>
                    <w:left w:val="none" w:sz="0" w:space="0" w:color="auto"/>
                    <w:bottom w:val="none" w:sz="0" w:space="0" w:color="auto"/>
                    <w:right w:val="none" w:sz="0" w:space="0" w:color="auto"/>
                  </w:divBdr>
                </w:div>
                <w:div w:id="173882751">
                  <w:marLeft w:val="480"/>
                  <w:marRight w:val="0"/>
                  <w:marTop w:val="0"/>
                  <w:marBottom w:val="0"/>
                  <w:divBdr>
                    <w:top w:val="none" w:sz="0" w:space="0" w:color="auto"/>
                    <w:left w:val="none" w:sz="0" w:space="0" w:color="auto"/>
                    <w:bottom w:val="none" w:sz="0" w:space="0" w:color="auto"/>
                    <w:right w:val="none" w:sz="0" w:space="0" w:color="auto"/>
                  </w:divBdr>
                </w:div>
                <w:div w:id="1435830173">
                  <w:marLeft w:val="480"/>
                  <w:marRight w:val="0"/>
                  <w:marTop w:val="0"/>
                  <w:marBottom w:val="0"/>
                  <w:divBdr>
                    <w:top w:val="none" w:sz="0" w:space="0" w:color="auto"/>
                    <w:left w:val="none" w:sz="0" w:space="0" w:color="auto"/>
                    <w:bottom w:val="none" w:sz="0" w:space="0" w:color="auto"/>
                    <w:right w:val="none" w:sz="0" w:space="0" w:color="auto"/>
                  </w:divBdr>
                </w:div>
                <w:div w:id="659964445">
                  <w:marLeft w:val="480"/>
                  <w:marRight w:val="0"/>
                  <w:marTop w:val="0"/>
                  <w:marBottom w:val="0"/>
                  <w:divBdr>
                    <w:top w:val="none" w:sz="0" w:space="0" w:color="auto"/>
                    <w:left w:val="none" w:sz="0" w:space="0" w:color="auto"/>
                    <w:bottom w:val="none" w:sz="0" w:space="0" w:color="auto"/>
                    <w:right w:val="none" w:sz="0" w:space="0" w:color="auto"/>
                  </w:divBdr>
                </w:div>
                <w:div w:id="1620529056">
                  <w:marLeft w:val="480"/>
                  <w:marRight w:val="0"/>
                  <w:marTop w:val="0"/>
                  <w:marBottom w:val="0"/>
                  <w:divBdr>
                    <w:top w:val="none" w:sz="0" w:space="0" w:color="auto"/>
                    <w:left w:val="none" w:sz="0" w:space="0" w:color="auto"/>
                    <w:bottom w:val="none" w:sz="0" w:space="0" w:color="auto"/>
                    <w:right w:val="none" w:sz="0" w:space="0" w:color="auto"/>
                  </w:divBdr>
                </w:div>
                <w:div w:id="1160929690">
                  <w:marLeft w:val="480"/>
                  <w:marRight w:val="0"/>
                  <w:marTop w:val="0"/>
                  <w:marBottom w:val="0"/>
                  <w:divBdr>
                    <w:top w:val="none" w:sz="0" w:space="0" w:color="auto"/>
                    <w:left w:val="none" w:sz="0" w:space="0" w:color="auto"/>
                    <w:bottom w:val="none" w:sz="0" w:space="0" w:color="auto"/>
                    <w:right w:val="none" w:sz="0" w:space="0" w:color="auto"/>
                  </w:divBdr>
                </w:div>
                <w:div w:id="1847476245">
                  <w:marLeft w:val="480"/>
                  <w:marRight w:val="0"/>
                  <w:marTop w:val="0"/>
                  <w:marBottom w:val="0"/>
                  <w:divBdr>
                    <w:top w:val="none" w:sz="0" w:space="0" w:color="auto"/>
                    <w:left w:val="none" w:sz="0" w:space="0" w:color="auto"/>
                    <w:bottom w:val="none" w:sz="0" w:space="0" w:color="auto"/>
                    <w:right w:val="none" w:sz="0" w:space="0" w:color="auto"/>
                  </w:divBdr>
                </w:div>
                <w:div w:id="2147159371">
                  <w:marLeft w:val="480"/>
                  <w:marRight w:val="0"/>
                  <w:marTop w:val="0"/>
                  <w:marBottom w:val="0"/>
                  <w:divBdr>
                    <w:top w:val="none" w:sz="0" w:space="0" w:color="auto"/>
                    <w:left w:val="none" w:sz="0" w:space="0" w:color="auto"/>
                    <w:bottom w:val="none" w:sz="0" w:space="0" w:color="auto"/>
                    <w:right w:val="none" w:sz="0" w:space="0" w:color="auto"/>
                  </w:divBdr>
                </w:div>
                <w:div w:id="170413073">
                  <w:marLeft w:val="480"/>
                  <w:marRight w:val="0"/>
                  <w:marTop w:val="0"/>
                  <w:marBottom w:val="0"/>
                  <w:divBdr>
                    <w:top w:val="none" w:sz="0" w:space="0" w:color="auto"/>
                    <w:left w:val="none" w:sz="0" w:space="0" w:color="auto"/>
                    <w:bottom w:val="none" w:sz="0" w:space="0" w:color="auto"/>
                    <w:right w:val="none" w:sz="0" w:space="0" w:color="auto"/>
                  </w:divBdr>
                </w:div>
                <w:div w:id="1121873649">
                  <w:marLeft w:val="480"/>
                  <w:marRight w:val="0"/>
                  <w:marTop w:val="0"/>
                  <w:marBottom w:val="0"/>
                  <w:divBdr>
                    <w:top w:val="none" w:sz="0" w:space="0" w:color="auto"/>
                    <w:left w:val="none" w:sz="0" w:space="0" w:color="auto"/>
                    <w:bottom w:val="none" w:sz="0" w:space="0" w:color="auto"/>
                    <w:right w:val="none" w:sz="0" w:space="0" w:color="auto"/>
                  </w:divBdr>
                </w:div>
                <w:div w:id="909729263">
                  <w:marLeft w:val="480"/>
                  <w:marRight w:val="0"/>
                  <w:marTop w:val="0"/>
                  <w:marBottom w:val="0"/>
                  <w:divBdr>
                    <w:top w:val="none" w:sz="0" w:space="0" w:color="auto"/>
                    <w:left w:val="none" w:sz="0" w:space="0" w:color="auto"/>
                    <w:bottom w:val="none" w:sz="0" w:space="0" w:color="auto"/>
                    <w:right w:val="none" w:sz="0" w:space="0" w:color="auto"/>
                  </w:divBdr>
                </w:div>
                <w:div w:id="1220821462">
                  <w:marLeft w:val="480"/>
                  <w:marRight w:val="0"/>
                  <w:marTop w:val="0"/>
                  <w:marBottom w:val="0"/>
                  <w:divBdr>
                    <w:top w:val="none" w:sz="0" w:space="0" w:color="auto"/>
                    <w:left w:val="none" w:sz="0" w:space="0" w:color="auto"/>
                    <w:bottom w:val="none" w:sz="0" w:space="0" w:color="auto"/>
                    <w:right w:val="none" w:sz="0" w:space="0" w:color="auto"/>
                  </w:divBdr>
                </w:div>
                <w:div w:id="1269459731">
                  <w:marLeft w:val="480"/>
                  <w:marRight w:val="0"/>
                  <w:marTop w:val="0"/>
                  <w:marBottom w:val="0"/>
                  <w:divBdr>
                    <w:top w:val="none" w:sz="0" w:space="0" w:color="auto"/>
                    <w:left w:val="none" w:sz="0" w:space="0" w:color="auto"/>
                    <w:bottom w:val="none" w:sz="0" w:space="0" w:color="auto"/>
                    <w:right w:val="none" w:sz="0" w:space="0" w:color="auto"/>
                  </w:divBdr>
                </w:div>
                <w:div w:id="1513564188">
                  <w:marLeft w:val="480"/>
                  <w:marRight w:val="0"/>
                  <w:marTop w:val="0"/>
                  <w:marBottom w:val="0"/>
                  <w:divBdr>
                    <w:top w:val="none" w:sz="0" w:space="0" w:color="auto"/>
                    <w:left w:val="none" w:sz="0" w:space="0" w:color="auto"/>
                    <w:bottom w:val="none" w:sz="0" w:space="0" w:color="auto"/>
                    <w:right w:val="none" w:sz="0" w:space="0" w:color="auto"/>
                  </w:divBdr>
                </w:div>
                <w:div w:id="1304264519">
                  <w:marLeft w:val="480"/>
                  <w:marRight w:val="0"/>
                  <w:marTop w:val="0"/>
                  <w:marBottom w:val="0"/>
                  <w:divBdr>
                    <w:top w:val="none" w:sz="0" w:space="0" w:color="auto"/>
                    <w:left w:val="none" w:sz="0" w:space="0" w:color="auto"/>
                    <w:bottom w:val="none" w:sz="0" w:space="0" w:color="auto"/>
                    <w:right w:val="none" w:sz="0" w:space="0" w:color="auto"/>
                  </w:divBdr>
                </w:div>
                <w:div w:id="1731344261">
                  <w:marLeft w:val="480"/>
                  <w:marRight w:val="0"/>
                  <w:marTop w:val="0"/>
                  <w:marBottom w:val="0"/>
                  <w:divBdr>
                    <w:top w:val="none" w:sz="0" w:space="0" w:color="auto"/>
                    <w:left w:val="none" w:sz="0" w:space="0" w:color="auto"/>
                    <w:bottom w:val="none" w:sz="0" w:space="0" w:color="auto"/>
                    <w:right w:val="none" w:sz="0" w:space="0" w:color="auto"/>
                  </w:divBdr>
                </w:div>
                <w:div w:id="115760740">
                  <w:marLeft w:val="480"/>
                  <w:marRight w:val="0"/>
                  <w:marTop w:val="0"/>
                  <w:marBottom w:val="0"/>
                  <w:divBdr>
                    <w:top w:val="none" w:sz="0" w:space="0" w:color="auto"/>
                    <w:left w:val="none" w:sz="0" w:space="0" w:color="auto"/>
                    <w:bottom w:val="none" w:sz="0" w:space="0" w:color="auto"/>
                    <w:right w:val="none" w:sz="0" w:space="0" w:color="auto"/>
                  </w:divBdr>
                </w:div>
              </w:divsChild>
            </w:div>
            <w:div w:id="89010990">
              <w:marLeft w:val="0"/>
              <w:marRight w:val="0"/>
              <w:marTop w:val="0"/>
              <w:marBottom w:val="0"/>
              <w:divBdr>
                <w:top w:val="none" w:sz="0" w:space="0" w:color="auto"/>
                <w:left w:val="none" w:sz="0" w:space="0" w:color="auto"/>
                <w:bottom w:val="none" w:sz="0" w:space="0" w:color="auto"/>
                <w:right w:val="none" w:sz="0" w:space="0" w:color="auto"/>
              </w:divBdr>
              <w:divsChild>
                <w:div w:id="1420902228">
                  <w:marLeft w:val="480"/>
                  <w:marRight w:val="0"/>
                  <w:marTop w:val="0"/>
                  <w:marBottom w:val="0"/>
                  <w:divBdr>
                    <w:top w:val="none" w:sz="0" w:space="0" w:color="auto"/>
                    <w:left w:val="none" w:sz="0" w:space="0" w:color="auto"/>
                    <w:bottom w:val="none" w:sz="0" w:space="0" w:color="auto"/>
                    <w:right w:val="none" w:sz="0" w:space="0" w:color="auto"/>
                  </w:divBdr>
                </w:div>
                <w:div w:id="111675665">
                  <w:marLeft w:val="480"/>
                  <w:marRight w:val="0"/>
                  <w:marTop w:val="0"/>
                  <w:marBottom w:val="0"/>
                  <w:divBdr>
                    <w:top w:val="none" w:sz="0" w:space="0" w:color="auto"/>
                    <w:left w:val="none" w:sz="0" w:space="0" w:color="auto"/>
                    <w:bottom w:val="none" w:sz="0" w:space="0" w:color="auto"/>
                    <w:right w:val="none" w:sz="0" w:space="0" w:color="auto"/>
                  </w:divBdr>
                </w:div>
                <w:div w:id="1351107079">
                  <w:marLeft w:val="480"/>
                  <w:marRight w:val="0"/>
                  <w:marTop w:val="0"/>
                  <w:marBottom w:val="0"/>
                  <w:divBdr>
                    <w:top w:val="none" w:sz="0" w:space="0" w:color="auto"/>
                    <w:left w:val="none" w:sz="0" w:space="0" w:color="auto"/>
                    <w:bottom w:val="none" w:sz="0" w:space="0" w:color="auto"/>
                    <w:right w:val="none" w:sz="0" w:space="0" w:color="auto"/>
                  </w:divBdr>
                </w:div>
                <w:div w:id="891428102">
                  <w:marLeft w:val="480"/>
                  <w:marRight w:val="0"/>
                  <w:marTop w:val="0"/>
                  <w:marBottom w:val="0"/>
                  <w:divBdr>
                    <w:top w:val="none" w:sz="0" w:space="0" w:color="auto"/>
                    <w:left w:val="none" w:sz="0" w:space="0" w:color="auto"/>
                    <w:bottom w:val="none" w:sz="0" w:space="0" w:color="auto"/>
                    <w:right w:val="none" w:sz="0" w:space="0" w:color="auto"/>
                  </w:divBdr>
                </w:div>
                <w:div w:id="240330764">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432432521">
                  <w:marLeft w:val="480"/>
                  <w:marRight w:val="0"/>
                  <w:marTop w:val="0"/>
                  <w:marBottom w:val="0"/>
                  <w:divBdr>
                    <w:top w:val="none" w:sz="0" w:space="0" w:color="auto"/>
                    <w:left w:val="none" w:sz="0" w:space="0" w:color="auto"/>
                    <w:bottom w:val="none" w:sz="0" w:space="0" w:color="auto"/>
                    <w:right w:val="none" w:sz="0" w:space="0" w:color="auto"/>
                  </w:divBdr>
                </w:div>
                <w:div w:id="747849054">
                  <w:marLeft w:val="480"/>
                  <w:marRight w:val="0"/>
                  <w:marTop w:val="0"/>
                  <w:marBottom w:val="0"/>
                  <w:divBdr>
                    <w:top w:val="none" w:sz="0" w:space="0" w:color="auto"/>
                    <w:left w:val="none" w:sz="0" w:space="0" w:color="auto"/>
                    <w:bottom w:val="none" w:sz="0" w:space="0" w:color="auto"/>
                    <w:right w:val="none" w:sz="0" w:space="0" w:color="auto"/>
                  </w:divBdr>
                </w:div>
                <w:div w:id="1138297835">
                  <w:marLeft w:val="480"/>
                  <w:marRight w:val="0"/>
                  <w:marTop w:val="0"/>
                  <w:marBottom w:val="0"/>
                  <w:divBdr>
                    <w:top w:val="none" w:sz="0" w:space="0" w:color="auto"/>
                    <w:left w:val="none" w:sz="0" w:space="0" w:color="auto"/>
                    <w:bottom w:val="none" w:sz="0" w:space="0" w:color="auto"/>
                    <w:right w:val="none" w:sz="0" w:space="0" w:color="auto"/>
                  </w:divBdr>
                </w:div>
                <w:div w:id="1235041861">
                  <w:marLeft w:val="480"/>
                  <w:marRight w:val="0"/>
                  <w:marTop w:val="0"/>
                  <w:marBottom w:val="0"/>
                  <w:divBdr>
                    <w:top w:val="none" w:sz="0" w:space="0" w:color="auto"/>
                    <w:left w:val="none" w:sz="0" w:space="0" w:color="auto"/>
                    <w:bottom w:val="none" w:sz="0" w:space="0" w:color="auto"/>
                    <w:right w:val="none" w:sz="0" w:space="0" w:color="auto"/>
                  </w:divBdr>
                </w:div>
                <w:div w:id="2069496471">
                  <w:marLeft w:val="480"/>
                  <w:marRight w:val="0"/>
                  <w:marTop w:val="0"/>
                  <w:marBottom w:val="0"/>
                  <w:divBdr>
                    <w:top w:val="none" w:sz="0" w:space="0" w:color="auto"/>
                    <w:left w:val="none" w:sz="0" w:space="0" w:color="auto"/>
                    <w:bottom w:val="none" w:sz="0" w:space="0" w:color="auto"/>
                    <w:right w:val="none" w:sz="0" w:space="0" w:color="auto"/>
                  </w:divBdr>
                </w:div>
                <w:div w:id="1847015137">
                  <w:marLeft w:val="480"/>
                  <w:marRight w:val="0"/>
                  <w:marTop w:val="0"/>
                  <w:marBottom w:val="0"/>
                  <w:divBdr>
                    <w:top w:val="none" w:sz="0" w:space="0" w:color="auto"/>
                    <w:left w:val="none" w:sz="0" w:space="0" w:color="auto"/>
                    <w:bottom w:val="none" w:sz="0" w:space="0" w:color="auto"/>
                    <w:right w:val="none" w:sz="0" w:space="0" w:color="auto"/>
                  </w:divBdr>
                </w:div>
                <w:div w:id="1579288697">
                  <w:marLeft w:val="480"/>
                  <w:marRight w:val="0"/>
                  <w:marTop w:val="0"/>
                  <w:marBottom w:val="0"/>
                  <w:divBdr>
                    <w:top w:val="none" w:sz="0" w:space="0" w:color="auto"/>
                    <w:left w:val="none" w:sz="0" w:space="0" w:color="auto"/>
                    <w:bottom w:val="none" w:sz="0" w:space="0" w:color="auto"/>
                    <w:right w:val="none" w:sz="0" w:space="0" w:color="auto"/>
                  </w:divBdr>
                </w:div>
                <w:div w:id="362707507">
                  <w:marLeft w:val="480"/>
                  <w:marRight w:val="0"/>
                  <w:marTop w:val="0"/>
                  <w:marBottom w:val="0"/>
                  <w:divBdr>
                    <w:top w:val="none" w:sz="0" w:space="0" w:color="auto"/>
                    <w:left w:val="none" w:sz="0" w:space="0" w:color="auto"/>
                    <w:bottom w:val="none" w:sz="0" w:space="0" w:color="auto"/>
                    <w:right w:val="none" w:sz="0" w:space="0" w:color="auto"/>
                  </w:divBdr>
                </w:div>
                <w:div w:id="797341047">
                  <w:marLeft w:val="480"/>
                  <w:marRight w:val="0"/>
                  <w:marTop w:val="0"/>
                  <w:marBottom w:val="0"/>
                  <w:divBdr>
                    <w:top w:val="none" w:sz="0" w:space="0" w:color="auto"/>
                    <w:left w:val="none" w:sz="0" w:space="0" w:color="auto"/>
                    <w:bottom w:val="none" w:sz="0" w:space="0" w:color="auto"/>
                    <w:right w:val="none" w:sz="0" w:space="0" w:color="auto"/>
                  </w:divBdr>
                </w:div>
                <w:div w:id="1965185361">
                  <w:marLeft w:val="480"/>
                  <w:marRight w:val="0"/>
                  <w:marTop w:val="0"/>
                  <w:marBottom w:val="0"/>
                  <w:divBdr>
                    <w:top w:val="none" w:sz="0" w:space="0" w:color="auto"/>
                    <w:left w:val="none" w:sz="0" w:space="0" w:color="auto"/>
                    <w:bottom w:val="none" w:sz="0" w:space="0" w:color="auto"/>
                    <w:right w:val="none" w:sz="0" w:space="0" w:color="auto"/>
                  </w:divBdr>
                </w:div>
                <w:div w:id="645741454">
                  <w:marLeft w:val="480"/>
                  <w:marRight w:val="0"/>
                  <w:marTop w:val="0"/>
                  <w:marBottom w:val="0"/>
                  <w:divBdr>
                    <w:top w:val="none" w:sz="0" w:space="0" w:color="auto"/>
                    <w:left w:val="none" w:sz="0" w:space="0" w:color="auto"/>
                    <w:bottom w:val="none" w:sz="0" w:space="0" w:color="auto"/>
                    <w:right w:val="none" w:sz="0" w:space="0" w:color="auto"/>
                  </w:divBdr>
                </w:div>
                <w:div w:id="1469125310">
                  <w:marLeft w:val="480"/>
                  <w:marRight w:val="0"/>
                  <w:marTop w:val="0"/>
                  <w:marBottom w:val="0"/>
                  <w:divBdr>
                    <w:top w:val="none" w:sz="0" w:space="0" w:color="auto"/>
                    <w:left w:val="none" w:sz="0" w:space="0" w:color="auto"/>
                    <w:bottom w:val="none" w:sz="0" w:space="0" w:color="auto"/>
                    <w:right w:val="none" w:sz="0" w:space="0" w:color="auto"/>
                  </w:divBdr>
                </w:div>
                <w:div w:id="357583111">
                  <w:marLeft w:val="480"/>
                  <w:marRight w:val="0"/>
                  <w:marTop w:val="0"/>
                  <w:marBottom w:val="0"/>
                  <w:divBdr>
                    <w:top w:val="none" w:sz="0" w:space="0" w:color="auto"/>
                    <w:left w:val="none" w:sz="0" w:space="0" w:color="auto"/>
                    <w:bottom w:val="none" w:sz="0" w:space="0" w:color="auto"/>
                    <w:right w:val="none" w:sz="0" w:space="0" w:color="auto"/>
                  </w:divBdr>
                </w:div>
                <w:div w:id="622267551">
                  <w:marLeft w:val="480"/>
                  <w:marRight w:val="0"/>
                  <w:marTop w:val="0"/>
                  <w:marBottom w:val="0"/>
                  <w:divBdr>
                    <w:top w:val="none" w:sz="0" w:space="0" w:color="auto"/>
                    <w:left w:val="none" w:sz="0" w:space="0" w:color="auto"/>
                    <w:bottom w:val="none" w:sz="0" w:space="0" w:color="auto"/>
                    <w:right w:val="none" w:sz="0" w:space="0" w:color="auto"/>
                  </w:divBdr>
                </w:div>
                <w:div w:id="1165241883">
                  <w:marLeft w:val="480"/>
                  <w:marRight w:val="0"/>
                  <w:marTop w:val="0"/>
                  <w:marBottom w:val="0"/>
                  <w:divBdr>
                    <w:top w:val="none" w:sz="0" w:space="0" w:color="auto"/>
                    <w:left w:val="none" w:sz="0" w:space="0" w:color="auto"/>
                    <w:bottom w:val="none" w:sz="0" w:space="0" w:color="auto"/>
                    <w:right w:val="none" w:sz="0" w:space="0" w:color="auto"/>
                  </w:divBdr>
                </w:div>
                <w:div w:id="1713964312">
                  <w:marLeft w:val="480"/>
                  <w:marRight w:val="0"/>
                  <w:marTop w:val="0"/>
                  <w:marBottom w:val="0"/>
                  <w:divBdr>
                    <w:top w:val="none" w:sz="0" w:space="0" w:color="auto"/>
                    <w:left w:val="none" w:sz="0" w:space="0" w:color="auto"/>
                    <w:bottom w:val="none" w:sz="0" w:space="0" w:color="auto"/>
                    <w:right w:val="none" w:sz="0" w:space="0" w:color="auto"/>
                  </w:divBdr>
                </w:div>
                <w:div w:id="1768503863">
                  <w:marLeft w:val="480"/>
                  <w:marRight w:val="0"/>
                  <w:marTop w:val="0"/>
                  <w:marBottom w:val="0"/>
                  <w:divBdr>
                    <w:top w:val="none" w:sz="0" w:space="0" w:color="auto"/>
                    <w:left w:val="none" w:sz="0" w:space="0" w:color="auto"/>
                    <w:bottom w:val="none" w:sz="0" w:space="0" w:color="auto"/>
                    <w:right w:val="none" w:sz="0" w:space="0" w:color="auto"/>
                  </w:divBdr>
                </w:div>
                <w:div w:id="1920291247">
                  <w:marLeft w:val="480"/>
                  <w:marRight w:val="0"/>
                  <w:marTop w:val="0"/>
                  <w:marBottom w:val="0"/>
                  <w:divBdr>
                    <w:top w:val="none" w:sz="0" w:space="0" w:color="auto"/>
                    <w:left w:val="none" w:sz="0" w:space="0" w:color="auto"/>
                    <w:bottom w:val="none" w:sz="0" w:space="0" w:color="auto"/>
                    <w:right w:val="none" w:sz="0" w:space="0" w:color="auto"/>
                  </w:divBdr>
                </w:div>
                <w:div w:id="895434032">
                  <w:marLeft w:val="480"/>
                  <w:marRight w:val="0"/>
                  <w:marTop w:val="0"/>
                  <w:marBottom w:val="0"/>
                  <w:divBdr>
                    <w:top w:val="none" w:sz="0" w:space="0" w:color="auto"/>
                    <w:left w:val="none" w:sz="0" w:space="0" w:color="auto"/>
                    <w:bottom w:val="none" w:sz="0" w:space="0" w:color="auto"/>
                    <w:right w:val="none" w:sz="0" w:space="0" w:color="auto"/>
                  </w:divBdr>
                </w:div>
              </w:divsChild>
            </w:div>
            <w:div w:id="1970743414">
              <w:marLeft w:val="0"/>
              <w:marRight w:val="0"/>
              <w:marTop w:val="0"/>
              <w:marBottom w:val="0"/>
              <w:divBdr>
                <w:top w:val="none" w:sz="0" w:space="0" w:color="auto"/>
                <w:left w:val="none" w:sz="0" w:space="0" w:color="auto"/>
                <w:bottom w:val="none" w:sz="0" w:space="0" w:color="auto"/>
                <w:right w:val="none" w:sz="0" w:space="0" w:color="auto"/>
              </w:divBdr>
              <w:divsChild>
                <w:div w:id="1213273856">
                  <w:marLeft w:val="480"/>
                  <w:marRight w:val="0"/>
                  <w:marTop w:val="0"/>
                  <w:marBottom w:val="0"/>
                  <w:divBdr>
                    <w:top w:val="none" w:sz="0" w:space="0" w:color="auto"/>
                    <w:left w:val="none" w:sz="0" w:space="0" w:color="auto"/>
                    <w:bottom w:val="none" w:sz="0" w:space="0" w:color="auto"/>
                    <w:right w:val="none" w:sz="0" w:space="0" w:color="auto"/>
                  </w:divBdr>
                </w:div>
                <w:div w:id="1562868799">
                  <w:marLeft w:val="480"/>
                  <w:marRight w:val="0"/>
                  <w:marTop w:val="0"/>
                  <w:marBottom w:val="0"/>
                  <w:divBdr>
                    <w:top w:val="none" w:sz="0" w:space="0" w:color="auto"/>
                    <w:left w:val="none" w:sz="0" w:space="0" w:color="auto"/>
                    <w:bottom w:val="none" w:sz="0" w:space="0" w:color="auto"/>
                    <w:right w:val="none" w:sz="0" w:space="0" w:color="auto"/>
                  </w:divBdr>
                </w:div>
                <w:div w:id="466821527">
                  <w:marLeft w:val="480"/>
                  <w:marRight w:val="0"/>
                  <w:marTop w:val="0"/>
                  <w:marBottom w:val="0"/>
                  <w:divBdr>
                    <w:top w:val="none" w:sz="0" w:space="0" w:color="auto"/>
                    <w:left w:val="none" w:sz="0" w:space="0" w:color="auto"/>
                    <w:bottom w:val="none" w:sz="0" w:space="0" w:color="auto"/>
                    <w:right w:val="none" w:sz="0" w:space="0" w:color="auto"/>
                  </w:divBdr>
                </w:div>
                <w:div w:id="796029530">
                  <w:marLeft w:val="480"/>
                  <w:marRight w:val="0"/>
                  <w:marTop w:val="0"/>
                  <w:marBottom w:val="0"/>
                  <w:divBdr>
                    <w:top w:val="none" w:sz="0" w:space="0" w:color="auto"/>
                    <w:left w:val="none" w:sz="0" w:space="0" w:color="auto"/>
                    <w:bottom w:val="none" w:sz="0" w:space="0" w:color="auto"/>
                    <w:right w:val="none" w:sz="0" w:space="0" w:color="auto"/>
                  </w:divBdr>
                </w:div>
                <w:div w:id="22218076">
                  <w:marLeft w:val="480"/>
                  <w:marRight w:val="0"/>
                  <w:marTop w:val="0"/>
                  <w:marBottom w:val="0"/>
                  <w:divBdr>
                    <w:top w:val="none" w:sz="0" w:space="0" w:color="auto"/>
                    <w:left w:val="none" w:sz="0" w:space="0" w:color="auto"/>
                    <w:bottom w:val="none" w:sz="0" w:space="0" w:color="auto"/>
                    <w:right w:val="none" w:sz="0" w:space="0" w:color="auto"/>
                  </w:divBdr>
                </w:div>
                <w:div w:id="629165523">
                  <w:marLeft w:val="480"/>
                  <w:marRight w:val="0"/>
                  <w:marTop w:val="0"/>
                  <w:marBottom w:val="0"/>
                  <w:divBdr>
                    <w:top w:val="none" w:sz="0" w:space="0" w:color="auto"/>
                    <w:left w:val="none" w:sz="0" w:space="0" w:color="auto"/>
                    <w:bottom w:val="none" w:sz="0" w:space="0" w:color="auto"/>
                    <w:right w:val="none" w:sz="0" w:space="0" w:color="auto"/>
                  </w:divBdr>
                </w:div>
                <w:div w:id="857423319">
                  <w:marLeft w:val="480"/>
                  <w:marRight w:val="0"/>
                  <w:marTop w:val="0"/>
                  <w:marBottom w:val="0"/>
                  <w:divBdr>
                    <w:top w:val="none" w:sz="0" w:space="0" w:color="auto"/>
                    <w:left w:val="none" w:sz="0" w:space="0" w:color="auto"/>
                    <w:bottom w:val="none" w:sz="0" w:space="0" w:color="auto"/>
                    <w:right w:val="none" w:sz="0" w:space="0" w:color="auto"/>
                  </w:divBdr>
                </w:div>
                <w:div w:id="130948729">
                  <w:marLeft w:val="480"/>
                  <w:marRight w:val="0"/>
                  <w:marTop w:val="0"/>
                  <w:marBottom w:val="0"/>
                  <w:divBdr>
                    <w:top w:val="none" w:sz="0" w:space="0" w:color="auto"/>
                    <w:left w:val="none" w:sz="0" w:space="0" w:color="auto"/>
                    <w:bottom w:val="none" w:sz="0" w:space="0" w:color="auto"/>
                    <w:right w:val="none" w:sz="0" w:space="0" w:color="auto"/>
                  </w:divBdr>
                </w:div>
                <w:div w:id="132799237">
                  <w:marLeft w:val="480"/>
                  <w:marRight w:val="0"/>
                  <w:marTop w:val="0"/>
                  <w:marBottom w:val="0"/>
                  <w:divBdr>
                    <w:top w:val="none" w:sz="0" w:space="0" w:color="auto"/>
                    <w:left w:val="none" w:sz="0" w:space="0" w:color="auto"/>
                    <w:bottom w:val="none" w:sz="0" w:space="0" w:color="auto"/>
                    <w:right w:val="none" w:sz="0" w:space="0" w:color="auto"/>
                  </w:divBdr>
                </w:div>
                <w:div w:id="1775128059">
                  <w:marLeft w:val="480"/>
                  <w:marRight w:val="0"/>
                  <w:marTop w:val="0"/>
                  <w:marBottom w:val="0"/>
                  <w:divBdr>
                    <w:top w:val="none" w:sz="0" w:space="0" w:color="auto"/>
                    <w:left w:val="none" w:sz="0" w:space="0" w:color="auto"/>
                    <w:bottom w:val="none" w:sz="0" w:space="0" w:color="auto"/>
                    <w:right w:val="none" w:sz="0" w:space="0" w:color="auto"/>
                  </w:divBdr>
                </w:div>
                <w:div w:id="1057631819">
                  <w:marLeft w:val="480"/>
                  <w:marRight w:val="0"/>
                  <w:marTop w:val="0"/>
                  <w:marBottom w:val="0"/>
                  <w:divBdr>
                    <w:top w:val="none" w:sz="0" w:space="0" w:color="auto"/>
                    <w:left w:val="none" w:sz="0" w:space="0" w:color="auto"/>
                    <w:bottom w:val="none" w:sz="0" w:space="0" w:color="auto"/>
                    <w:right w:val="none" w:sz="0" w:space="0" w:color="auto"/>
                  </w:divBdr>
                </w:div>
                <w:div w:id="84421917">
                  <w:marLeft w:val="480"/>
                  <w:marRight w:val="0"/>
                  <w:marTop w:val="0"/>
                  <w:marBottom w:val="0"/>
                  <w:divBdr>
                    <w:top w:val="none" w:sz="0" w:space="0" w:color="auto"/>
                    <w:left w:val="none" w:sz="0" w:space="0" w:color="auto"/>
                    <w:bottom w:val="none" w:sz="0" w:space="0" w:color="auto"/>
                    <w:right w:val="none" w:sz="0" w:space="0" w:color="auto"/>
                  </w:divBdr>
                </w:div>
                <w:div w:id="1147672722">
                  <w:marLeft w:val="480"/>
                  <w:marRight w:val="0"/>
                  <w:marTop w:val="0"/>
                  <w:marBottom w:val="0"/>
                  <w:divBdr>
                    <w:top w:val="none" w:sz="0" w:space="0" w:color="auto"/>
                    <w:left w:val="none" w:sz="0" w:space="0" w:color="auto"/>
                    <w:bottom w:val="none" w:sz="0" w:space="0" w:color="auto"/>
                    <w:right w:val="none" w:sz="0" w:space="0" w:color="auto"/>
                  </w:divBdr>
                </w:div>
                <w:div w:id="886335094">
                  <w:marLeft w:val="480"/>
                  <w:marRight w:val="0"/>
                  <w:marTop w:val="0"/>
                  <w:marBottom w:val="0"/>
                  <w:divBdr>
                    <w:top w:val="none" w:sz="0" w:space="0" w:color="auto"/>
                    <w:left w:val="none" w:sz="0" w:space="0" w:color="auto"/>
                    <w:bottom w:val="none" w:sz="0" w:space="0" w:color="auto"/>
                    <w:right w:val="none" w:sz="0" w:space="0" w:color="auto"/>
                  </w:divBdr>
                </w:div>
                <w:div w:id="1540818317">
                  <w:marLeft w:val="480"/>
                  <w:marRight w:val="0"/>
                  <w:marTop w:val="0"/>
                  <w:marBottom w:val="0"/>
                  <w:divBdr>
                    <w:top w:val="none" w:sz="0" w:space="0" w:color="auto"/>
                    <w:left w:val="none" w:sz="0" w:space="0" w:color="auto"/>
                    <w:bottom w:val="none" w:sz="0" w:space="0" w:color="auto"/>
                    <w:right w:val="none" w:sz="0" w:space="0" w:color="auto"/>
                  </w:divBdr>
                </w:div>
                <w:div w:id="1804542455">
                  <w:marLeft w:val="480"/>
                  <w:marRight w:val="0"/>
                  <w:marTop w:val="0"/>
                  <w:marBottom w:val="0"/>
                  <w:divBdr>
                    <w:top w:val="none" w:sz="0" w:space="0" w:color="auto"/>
                    <w:left w:val="none" w:sz="0" w:space="0" w:color="auto"/>
                    <w:bottom w:val="none" w:sz="0" w:space="0" w:color="auto"/>
                    <w:right w:val="none" w:sz="0" w:space="0" w:color="auto"/>
                  </w:divBdr>
                </w:div>
                <w:div w:id="350642256">
                  <w:marLeft w:val="480"/>
                  <w:marRight w:val="0"/>
                  <w:marTop w:val="0"/>
                  <w:marBottom w:val="0"/>
                  <w:divBdr>
                    <w:top w:val="none" w:sz="0" w:space="0" w:color="auto"/>
                    <w:left w:val="none" w:sz="0" w:space="0" w:color="auto"/>
                    <w:bottom w:val="none" w:sz="0" w:space="0" w:color="auto"/>
                    <w:right w:val="none" w:sz="0" w:space="0" w:color="auto"/>
                  </w:divBdr>
                </w:div>
                <w:div w:id="1937790822">
                  <w:marLeft w:val="480"/>
                  <w:marRight w:val="0"/>
                  <w:marTop w:val="0"/>
                  <w:marBottom w:val="0"/>
                  <w:divBdr>
                    <w:top w:val="none" w:sz="0" w:space="0" w:color="auto"/>
                    <w:left w:val="none" w:sz="0" w:space="0" w:color="auto"/>
                    <w:bottom w:val="none" w:sz="0" w:space="0" w:color="auto"/>
                    <w:right w:val="none" w:sz="0" w:space="0" w:color="auto"/>
                  </w:divBdr>
                </w:div>
                <w:div w:id="33779131">
                  <w:marLeft w:val="480"/>
                  <w:marRight w:val="0"/>
                  <w:marTop w:val="0"/>
                  <w:marBottom w:val="0"/>
                  <w:divBdr>
                    <w:top w:val="none" w:sz="0" w:space="0" w:color="auto"/>
                    <w:left w:val="none" w:sz="0" w:space="0" w:color="auto"/>
                    <w:bottom w:val="none" w:sz="0" w:space="0" w:color="auto"/>
                    <w:right w:val="none" w:sz="0" w:space="0" w:color="auto"/>
                  </w:divBdr>
                </w:div>
                <w:div w:id="1475416678">
                  <w:marLeft w:val="480"/>
                  <w:marRight w:val="0"/>
                  <w:marTop w:val="0"/>
                  <w:marBottom w:val="0"/>
                  <w:divBdr>
                    <w:top w:val="none" w:sz="0" w:space="0" w:color="auto"/>
                    <w:left w:val="none" w:sz="0" w:space="0" w:color="auto"/>
                    <w:bottom w:val="none" w:sz="0" w:space="0" w:color="auto"/>
                    <w:right w:val="none" w:sz="0" w:space="0" w:color="auto"/>
                  </w:divBdr>
                </w:div>
                <w:div w:id="1827477296">
                  <w:marLeft w:val="480"/>
                  <w:marRight w:val="0"/>
                  <w:marTop w:val="0"/>
                  <w:marBottom w:val="0"/>
                  <w:divBdr>
                    <w:top w:val="none" w:sz="0" w:space="0" w:color="auto"/>
                    <w:left w:val="none" w:sz="0" w:space="0" w:color="auto"/>
                    <w:bottom w:val="none" w:sz="0" w:space="0" w:color="auto"/>
                    <w:right w:val="none" w:sz="0" w:space="0" w:color="auto"/>
                  </w:divBdr>
                </w:div>
                <w:div w:id="525564815">
                  <w:marLeft w:val="480"/>
                  <w:marRight w:val="0"/>
                  <w:marTop w:val="0"/>
                  <w:marBottom w:val="0"/>
                  <w:divBdr>
                    <w:top w:val="none" w:sz="0" w:space="0" w:color="auto"/>
                    <w:left w:val="none" w:sz="0" w:space="0" w:color="auto"/>
                    <w:bottom w:val="none" w:sz="0" w:space="0" w:color="auto"/>
                    <w:right w:val="none" w:sz="0" w:space="0" w:color="auto"/>
                  </w:divBdr>
                </w:div>
                <w:div w:id="1037656952">
                  <w:marLeft w:val="480"/>
                  <w:marRight w:val="0"/>
                  <w:marTop w:val="0"/>
                  <w:marBottom w:val="0"/>
                  <w:divBdr>
                    <w:top w:val="none" w:sz="0" w:space="0" w:color="auto"/>
                    <w:left w:val="none" w:sz="0" w:space="0" w:color="auto"/>
                    <w:bottom w:val="none" w:sz="0" w:space="0" w:color="auto"/>
                    <w:right w:val="none" w:sz="0" w:space="0" w:color="auto"/>
                  </w:divBdr>
                </w:div>
                <w:div w:id="616333256">
                  <w:marLeft w:val="480"/>
                  <w:marRight w:val="0"/>
                  <w:marTop w:val="0"/>
                  <w:marBottom w:val="0"/>
                  <w:divBdr>
                    <w:top w:val="none" w:sz="0" w:space="0" w:color="auto"/>
                    <w:left w:val="none" w:sz="0" w:space="0" w:color="auto"/>
                    <w:bottom w:val="none" w:sz="0" w:space="0" w:color="auto"/>
                    <w:right w:val="none" w:sz="0" w:space="0" w:color="auto"/>
                  </w:divBdr>
                </w:div>
                <w:div w:id="1394235024">
                  <w:marLeft w:val="480"/>
                  <w:marRight w:val="0"/>
                  <w:marTop w:val="0"/>
                  <w:marBottom w:val="0"/>
                  <w:divBdr>
                    <w:top w:val="none" w:sz="0" w:space="0" w:color="auto"/>
                    <w:left w:val="none" w:sz="0" w:space="0" w:color="auto"/>
                    <w:bottom w:val="none" w:sz="0" w:space="0" w:color="auto"/>
                    <w:right w:val="none" w:sz="0" w:space="0" w:color="auto"/>
                  </w:divBdr>
                </w:div>
                <w:div w:id="1905791484">
                  <w:marLeft w:val="480"/>
                  <w:marRight w:val="0"/>
                  <w:marTop w:val="0"/>
                  <w:marBottom w:val="0"/>
                  <w:divBdr>
                    <w:top w:val="none" w:sz="0" w:space="0" w:color="auto"/>
                    <w:left w:val="none" w:sz="0" w:space="0" w:color="auto"/>
                    <w:bottom w:val="none" w:sz="0" w:space="0" w:color="auto"/>
                    <w:right w:val="none" w:sz="0" w:space="0" w:color="auto"/>
                  </w:divBdr>
                </w:div>
              </w:divsChild>
            </w:div>
            <w:div w:id="553007411">
              <w:marLeft w:val="0"/>
              <w:marRight w:val="0"/>
              <w:marTop w:val="0"/>
              <w:marBottom w:val="0"/>
              <w:divBdr>
                <w:top w:val="none" w:sz="0" w:space="0" w:color="auto"/>
                <w:left w:val="none" w:sz="0" w:space="0" w:color="auto"/>
                <w:bottom w:val="none" w:sz="0" w:space="0" w:color="auto"/>
                <w:right w:val="none" w:sz="0" w:space="0" w:color="auto"/>
              </w:divBdr>
              <w:divsChild>
                <w:div w:id="1336112703">
                  <w:marLeft w:val="480"/>
                  <w:marRight w:val="0"/>
                  <w:marTop w:val="0"/>
                  <w:marBottom w:val="0"/>
                  <w:divBdr>
                    <w:top w:val="none" w:sz="0" w:space="0" w:color="auto"/>
                    <w:left w:val="none" w:sz="0" w:space="0" w:color="auto"/>
                    <w:bottom w:val="none" w:sz="0" w:space="0" w:color="auto"/>
                    <w:right w:val="none" w:sz="0" w:space="0" w:color="auto"/>
                  </w:divBdr>
                </w:div>
                <w:div w:id="2031759135">
                  <w:marLeft w:val="480"/>
                  <w:marRight w:val="0"/>
                  <w:marTop w:val="0"/>
                  <w:marBottom w:val="0"/>
                  <w:divBdr>
                    <w:top w:val="none" w:sz="0" w:space="0" w:color="auto"/>
                    <w:left w:val="none" w:sz="0" w:space="0" w:color="auto"/>
                    <w:bottom w:val="none" w:sz="0" w:space="0" w:color="auto"/>
                    <w:right w:val="none" w:sz="0" w:space="0" w:color="auto"/>
                  </w:divBdr>
                </w:div>
                <w:div w:id="1530725095">
                  <w:marLeft w:val="480"/>
                  <w:marRight w:val="0"/>
                  <w:marTop w:val="0"/>
                  <w:marBottom w:val="0"/>
                  <w:divBdr>
                    <w:top w:val="none" w:sz="0" w:space="0" w:color="auto"/>
                    <w:left w:val="none" w:sz="0" w:space="0" w:color="auto"/>
                    <w:bottom w:val="none" w:sz="0" w:space="0" w:color="auto"/>
                    <w:right w:val="none" w:sz="0" w:space="0" w:color="auto"/>
                  </w:divBdr>
                </w:div>
                <w:div w:id="1734309060">
                  <w:marLeft w:val="480"/>
                  <w:marRight w:val="0"/>
                  <w:marTop w:val="0"/>
                  <w:marBottom w:val="0"/>
                  <w:divBdr>
                    <w:top w:val="none" w:sz="0" w:space="0" w:color="auto"/>
                    <w:left w:val="none" w:sz="0" w:space="0" w:color="auto"/>
                    <w:bottom w:val="none" w:sz="0" w:space="0" w:color="auto"/>
                    <w:right w:val="none" w:sz="0" w:space="0" w:color="auto"/>
                  </w:divBdr>
                </w:div>
                <w:div w:id="561795373">
                  <w:marLeft w:val="480"/>
                  <w:marRight w:val="0"/>
                  <w:marTop w:val="0"/>
                  <w:marBottom w:val="0"/>
                  <w:divBdr>
                    <w:top w:val="none" w:sz="0" w:space="0" w:color="auto"/>
                    <w:left w:val="none" w:sz="0" w:space="0" w:color="auto"/>
                    <w:bottom w:val="none" w:sz="0" w:space="0" w:color="auto"/>
                    <w:right w:val="none" w:sz="0" w:space="0" w:color="auto"/>
                  </w:divBdr>
                </w:div>
                <w:div w:id="1320772021">
                  <w:marLeft w:val="480"/>
                  <w:marRight w:val="0"/>
                  <w:marTop w:val="0"/>
                  <w:marBottom w:val="0"/>
                  <w:divBdr>
                    <w:top w:val="none" w:sz="0" w:space="0" w:color="auto"/>
                    <w:left w:val="none" w:sz="0" w:space="0" w:color="auto"/>
                    <w:bottom w:val="none" w:sz="0" w:space="0" w:color="auto"/>
                    <w:right w:val="none" w:sz="0" w:space="0" w:color="auto"/>
                  </w:divBdr>
                </w:div>
                <w:div w:id="2104640479">
                  <w:marLeft w:val="480"/>
                  <w:marRight w:val="0"/>
                  <w:marTop w:val="0"/>
                  <w:marBottom w:val="0"/>
                  <w:divBdr>
                    <w:top w:val="none" w:sz="0" w:space="0" w:color="auto"/>
                    <w:left w:val="none" w:sz="0" w:space="0" w:color="auto"/>
                    <w:bottom w:val="none" w:sz="0" w:space="0" w:color="auto"/>
                    <w:right w:val="none" w:sz="0" w:space="0" w:color="auto"/>
                  </w:divBdr>
                </w:div>
                <w:div w:id="1717437398">
                  <w:marLeft w:val="480"/>
                  <w:marRight w:val="0"/>
                  <w:marTop w:val="0"/>
                  <w:marBottom w:val="0"/>
                  <w:divBdr>
                    <w:top w:val="none" w:sz="0" w:space="0" w:color="auto"/>
                    <w:left w:val="none" w:sz="0" w:space="0" w:color="auto"/>
                    <w:bottom w:val="none" w:sz="0" w:space="0" w:color="auto"/>
                    <w:right w:val="none" w:sz="0" w:space="0" w:color="auto"/>
                  </w:divBdr>
                </w:div>
                <w:div w:id="946887130">
                  <w:marLeft w:val="480"/>
                  <w:marRight w:val="0"/>
                  <w:marTop w:val="0"/>
                  <w:marBottom w:val="0"/>
                  <w:divBdr>
                    <w:top w:val="none" w:sz="0" w:space="0" w:color="auto"/>
                    <w:left w:val="none" w:sz="0" w:space="0" w:color="auto"/>
                    <w:bottom w:val="none" w:sz="0" w:space="0" w:color="auto"/>
                    <w:right w:val="none" w:sz="0" w:space="0" w:color="auto"/>
                  </w:divBdr>
                </w:div>
                <w:div w:id="441923206">
                  <w:marLeft w:val="480"/>
                  <w:marRight w:val="0"/>
                  <w:marTop w:val="0"/>
                  <w:marBottom w:val="0"/>
                  <w:divBdr>
                    <w:top w:val="none" w:sz="0" w:space="0" w:color="auto"/>
                    <w:left w:val="none" w:sz="0" w:space="0" w:color="auto"/>
                    <w:bottom w:val="none" w:sz="0" w:space="0" w:color="auto"/>
                    <w:right w:val="none" w:sz="0" w:space="0" w:color="auto"/>
                  </w:divBdr>
                </w:div>
                <w:div w:id="1053120058">
                  <w:marLeft w:val="480"/>
                  <w:marRight w:val="0"/>
                  <w:marTop w:val="0"/>
                  <w:marBottom w:val="0"/>
                  <w:divBdr>
                    <w:top w:val="none" w:sz="0" w:space="0" w:color="auto"/>
                    <w:left w:val="none" w:sz="0" w:space="0" w:color="auto"/>
                    <w:bottom w:val="none" w:sz="0" w:space="0" w:color="auto"/>
                    <w:right w:val="none" w:sz="0" w:space="0" w:color="auto"/>
                  </w:divBdr>
                </w:div>
                <w:div w:id="30082953">
                  <w:marLeft w:val="480"/>
                  <w:marRight w:val="0"/>
                  <w:marTop w:val="0"/>
                  <w:marBottom w:val="0"/>
                  <w:divBdr>
                    <w:top w:val="none" w:sz="0" w:space="0" w:color="auto"/>
                    <w:left w:val="none" w:sz="0" w:space="0" w:color="auto"/>
                    <w:bottom w:val="none" w:sz="0" w:space="0" w:color="auto"/>
                    <w:right w:val="none" w:sz="0" w:space="0" w:color="auto"/>
                  </w:divBdr>
                </w:div>
                <w:div w:id="335618786">
                  <w:marLeft w:val="480"/>
                  <w:marRight w:val="0"/>
                  <w:marTop w:val="0"/>
                  <w:marBottom w:val="0"/>
                  <w:divBdr>
                    <w:top w:val="none" w:sz="0" w:space="0" w:color="auto"/>
                    <w:left w:val="none" w:sz="0" w:space="0" w:color="auto"/>
                    <w:bottom w:val="none" w:sz="0" w:space="0" w:color="auto"/>
                    <w:right w:val="none" w:sz="0" w:space="0" w:color="auto"/>
                  </w:divBdr>
                </w:div>
                <w:div w:id="1221212858">
                  <w:marLeft w:val="480"/>
                  <w:marRight w:val="0"/>
                  <w:marTop w:val="0"/>
                  <w:marBottom w:val="0"/>
                  <w:divBdr>
                    <w:top w:val="none" w:sz="0" w:space="0" w:color="auto"/>
                    <w:left w:val="none" w:sz="0" w:space="0" w:color="auto"/>
                    <w:bottom w:val="none" w:sz="0" w:space="0" w:color="auto"/>
                    <w:right w:val="none" w:sz="0" w:space="0" w:color="auto"/>
                  </w:divBdr>
                </w:div>
                <w:div w:id="2023361166">
                  <w:marLeft w:val="480"/>
                  <w:marRight w:val="0"/>
                  <w:marTop w:val="0"/>
                  <w:marBottom w:val="0"/>
                  <w:divBdr>
                    <w:top w:val="none" w:sz="0" w:space="0" w:color="auto"/>
                    <w:left w:val="none" w:sz="0" w:space="0" w:color="auto"/>
                    <w:bottom w:val="none" w:sz="0" w:space="0" w:color="auto"/>
                    <w:right w:val="none" w:sz="0" w:space="0" w:color="auto"/>
                  </w:divBdr>
                </w:div>
                <w:div w:id="1693914928">
                  <w:marLeft w:val="480"/>
                  <w:marRight w:val="0"/>
                  <w:marTop w:val="0"/>
                  <w:marBottom w:val="0"/>
                  <w:divBdr>
                    <w:top w:val="none" w:sz="0" w:space="0" w:color="auto"/>
                    <w:left w:val="none" w:sz="0" w:space="0" w:color="auto"/>
                    <w:bottom w:val="none" w:sz="0" w:space="0" w:color="auto"/>
                    <w:right w:val="none" w:sz="0" w:space="0" w:color="auto"/>
                  </w:divBdr>
                </w:div>
                <w:div w:id="562717223">
                  <w:marLeft w:val="480"/>
                  <w:marRight w:val="0"/>
                  <w:marTop w:val="0"/>
                  <w:marBottom w:val="0"/>
                  <w:divBdr>
                    <w:top w:val="none" w:sz="0" w:space="0" w:color="auto"/>
                    <w:left w:val="none" w:sz="0" w:space="0" w:color="auto"/>
                    <w:bottom w:val="none" w:sz="0" w:space="0" w:color="auto"/>
                    <w:right w:val="none" w:sz="0" w:space="0" w:color="auto"/>
                  </w:divBdr>
                </w:div>
                <w:div w:id="411856532">
                  <w:marLeft w:val="480"/>
                  <w:marRight w:val="0"/>
                  <w:marTop w:val="0"/>
                  <w:marBottom w:val="0"/>
                  <w:divBdr>
                    <w:top w:val="none" w:sz="0" w:space="0" w:color="auto"/>
                    <w:left w:val="none" w:sz="0" w:space="0" w:color="auto"/>
                    <w:bottom w:val="none" w:sz="0" w:space="0" w:color="auto"/>
                    <w:right w:val="none" w:sz="0" w:space="0" w:color="auto"/>
                  </w:divBdr>
                </w:div>
                <w:div w:id="1540780742">
                  <w:marLeft w:val="480"/>
                  <w:marRight w:val="0"/>
                  <w:marTop w:val="0"/>
                  <w:marBottom w:val="0"/>
                  <w:divBdr>
                    <w:top w:val="none" w:sz="0" w:space="0" w:color="auto"/>
                    <w:left w:val="none" w:sz="0" w:space="0" w:color="auto"/>
                    <w:bottom w:val="none" w:sz="0" w:space="0" w:color="auto"/>
                    <w:right w:val="none" w:sz="0" w:space="0" w:color="auto"/>
                  </w:divBdr>
                </w:div>
                <w:div w:id="1124420470">
                  <w:marLeft w:val="480"/>
                  <w:marRight w:val="0"/>
                  <w:marTop w:val="0"/>
                  <w:marBottom w:val="0"/>
                  <w:divBdr>
                    <w:top w:val="none" w:sz="0" w:space="0" w:color="auto"/>
                    <w:left w:val="none" w:sz="0" w:space="0" w:color="auto"/>
                    <w:bottom w:val="none" w:sz="0" w:space="0" w:color="auto"/>
                    <w:right w:val="none" w:sz="0" w:space="0" w:color="auto"/>
                  </w:divBdr>
                </w:div>
                <w:div w:id="2097553653">
                  <w:marLeft w:val="480"/>
                  <w:marRight w:val="0"/>
                  <w:marTop w:val="0"/>
                  <w:marBottom w:val="0"/>
                  <w:divBdr>
                    <w:top w:val="none" w:sz="0" w:space="0" w:color="auto"/>
                    <w:left w:val="none" w:sz="0" w:space="0" w:color="auto"/>
                    <w:bottom w:val="none" w:sz="0" w:space="0" w:color="auto"/>
                    <w:right w:val="none" w:sz="0" w:space="0" w:color="auto"/>
                  </w:divBdr>
                </w:div>
                <w:div w:id="1547599280">
                  <w:marLeft w:val="480"/>
                  <w:marRight w:val="0"/>
                  <w:marTop w:val="0"/>
                  <w:marBottom w:val="0"/>
                  <w:divBdr>
                    <w:top w:val="none" w:sz="0" w:space="0" w:color="auto"/>
                    <w:left w:val="none" w:sz="0" w:space="0" w:color="auto"/>
                    <w:bottom w:val="none" w:sz="0" w:space="0" w:color="auto"/>
                    <w:right w:val="none" w:sz="0" w:space="0" w:color="auto"/>
                  </w:divBdr>
                </w:div>
                <w:div w:id="68040375">
                  <w:marLeft w:val="480"/>
                  <w:marRight w:val="0"/>
                  <w:marTop w:val="0"/>
                  <w:marBottom w:val="0"/>
                  <w:divBdr>
                    <w:top w:val="none" w:sz="0" w:space="0" w:color="auto"/>
                    <w:left w:val="none" w:sz="0" w:space="0" w:color="auto"/>
                    <w:bottom w:val="none" w:sz="0" w:space="0" w:color="auto"/>
                    <w:right w:val="none" w:sz="0" w:space="0" w:color="auto"/>
                  </w:divBdr>
                </w:div>
                <w:div w:id="798038158">
                  <w:marLeft w:val="480"/>
                  <w:marRight w:val="0"/>
                  <w:marTop w:val="0"/>
                  <w:marBottom w:val="0"/>
                  <w:divBdr>
                    <w:top w:val="none" w:sz="0" w:space="0" w:color="auto"/>
                    <w:left w:val="none" w:sz="0" w:space="0" w:color="auto"/>
                    <w:bottom w:val="none" w:sz="0" w:space="0" w:color="auto"/>
                    <w:right w:val="none" w:sz="0" w:space="0" w:color="auto"/>
                  </w:divBdr>
                </w:div>
                <w:div w:id="127747413">
                  <w:marLeft w:val="480"/>
                  <w:marRight w:val="0"/>
                  <w:marTop w:val="0"/>
                  <w:marBottom w:val="0"/>
                  <w:divBdr>
                    <w:top w:val="none" w:sz="0" w:space="0" w:color="auto"/>
                    <w:left w:val="none" w:sz="0" w:space="0" w:color="auto"/>
                    <w:bottom w:val="none" w:sz="0" w:space="0" w:color="auto"/>
                    <w:right w:val="none" w:sz="0" w:space="0" w:color="auto"/>
                  </w:divBdr>
                </w:div>
                <w:div w:id="1756631295">
                  <w:marLeft w:val="480"/>
                  <w:marRight w:val="0"/>
                  <w:marTop w:val="0"/>
                  <w:marBottom w:val="0"/>
                  <w:divBdr>
                    <w:top w:val="none" w:sz="0" w:space="0" w:color="auto"/>
                    <w:left w:val="none" w:sz="0" w:space="0" w:color="auto"/>
                    <w:bottom w:val="none" w:sz="0" w:space="0" w:color="auto"/>
                    <w:right w:val="none" w:sz="0" w:space="0" w:color="auto"/>
                  </w:divBdr>
                </w:div>
              </w:divsChild>
            </w:div>
            <w:div w:id="1536389438">
              <w:marLeft w:val="0"/>
              <w:marRight w:val="0"/>
              <w:marTop w:val="0"/>
              <w:marBottom w:val="0"/>
              <w:divBdr>
                <w:top w:val="none" w:sz="0" w:space="0" w:color="auto"/>
                <w:left w:val="none" w:sz="0" w:space="0" w:color="auto"/>
                <w:bottom w:val="none" w:sz="0" w:space="0" w:color="auto"/>
                <w:right w:val="none" w:sz="0" w:space="0" w:color="auto"/>
              </w:divBdr>
              <w:divsChild>
                <w:div w:id="568659490">
                  <w:marLeft w:val="480"/>
                  <w:marRight w:val="0"/>
                  <w:marTop w:val="0"/>
                  <w:marBottom w:val="0"/>
                  <w:divBdr>
                    <w:top w:val="none" w:sz="0" w:space="0" w:color="auto"/>
                    <w:left w:val="none" w:sz="0" w:space="0" w:color="auto"/>
                    <w:bottom w:val="none" w:sz="0" w:space="0" w:color="auto"/>
                    <w:right w:val="none" w:sz="0" w:space="0" w:color="auto"/>
                  </w:divBdr>
                </w:div>
                <w:div w:id="707533356">
                  <w:marLeft w:val="480"/>
                  <w:marRight w:val="0"/>
                  <w:marTop w:val="0"/>
                  <w:marBottom w:val="0"/>
                  <w:divBdr>
                    <w:top w:val="none" w:sz="0" w:space="0" w:color="auto"/>
                    <w:left w:val="none" w:sz="0" w:space="0" w:color="auto"/>
                    <w:bottom w:val="none" w:sz="0" w:space="0" w:color="auto"/>
                    <w:right w:val="none" w:sz="0" w:space="0" w:color="auto"/>
                  </w:divBdr>
                </w:div>
                <w:div w:id="717559079">
                  <w:marLeft w:val="480"/>
                  <w:marRight w:val="0"/>
                  <w:marTop w:val="0"/>
                  <w:marBottom w:val="0"/>
                  <w:divBdr>
                    <w:top w:val="none" w:sz="0" w:space="0" w:color="auto"/>
                    <w:left w:val="none" w:sz="0" w:space="0" w:color="auto"/>
                    <w:bottom w:val="none" w:sz="0" w:space="0" w:color="auto"/>
                    <w:right w:val="none" w:sz="0" w:space="0" w:color="auto"/>
                  </w:divBdr>
                </w:div>
                <w:div w:id="1973827406">
                  <w:marLeft w:val="480"/>
                  <w:marRight w:val="0"/>
                  <w:marTop w:val="0"/>
                  <w:marBottom w:val="0"/>
                  <w:divBdr>
                    <w:top w:val="none" w:sz="0" w:space="0" w:color="auto"/>
                    <w:left w:val="none" w:sz="0" w:space="0" w:color="auto"/>
                    <w:bottom w:val="none" w:sz="0" w:space="0" w:color="auto"/>
                    <w:right w:val="none" w:sz="0" w:space="0" w:color="auto"/>
                  </w:divBdr>
                </w:div>
                <w:div w:id="1164783151">
                  <w:marLeft w:val="480"/>
                  <w:marRight w:val="0"/>
                  <w:marTop w:val="0"/>
                  <w:marBottom w:val="0"/>
                  <w:divBdr>
                    <w:top w:val="none" w:sz="0" w:space="0" w:color="auto"/>
                    <w:left w:val="none" w:sz="0" w:space="0" w:color="auto"/>
                    <w:bottom w:val="none" w:sz="0" w:space="0" w:color="auto"/>
                    <w:right w:val="none" w:sz="0" w:space="0" w:color="auto"/>
                  </w:divBdr>
                </w:div>
                <w:div w:id="1676876678">
                  <w:marLeft w:val="480"/>
                  <w:marRight w:val="0"/>
                  <w:marTop w:val="0"/>
                  <w:marBottom w:val="0"/>
                  <w:divBdr>
                    <w:top w:val="none" w:sz="0" w:space="0" w:color="auto"/>
                    <w:left w:val="none" w:sz="0" w:space="0" w:color="auto"/>
                    <w:bottom w:val="none" w:sz="0" w:space="0" w:color="auto"/>
                    <w:right w:val="none" w:sz="0" w:space="0" w:color="auto"/>
                  </w:divBdr>
                </w:div>
                <w:div w:id="1991444367">
                  <w:marLeft w:val="480"/>
                  <w:marRight w:val="0"/>
                  <w:marTop w:val="0"/>
                  <w:marBottom w:val="0"/>
                  <w:divBdr>
                    <w:top w:val="none" w:sz="0" w:space="0" w:color="auto"/>
                    <w:left w:val="none" w:sz="0" w:space="0" w:color="auto"/>
                    <w:bottom w:val="none" w:sz="0" w:space="0" w:color="auto"/>
                    <w:right w:val="none" w:sz="0" w:space="0" w:color="auto"/>
                  </w:divBdr>
                </w:div>
                <w:div w:id="1892961552">
                  <w:marLeft w:val="480"/>
                  <w:marRight w:val="0"/>
                  <w:marTop w:val="0"/>
                  <w:marBottom w:val="0"/>
                  <w:divBdr>
                    <w:top w:val="none" w:sz="0" w:space="0" w:color="auto"/>
                    <w:left w:val="none" w:sz="0" w:space="0" w:color="auto"/>
                    <w:bottom w:val="none" w:sz="0" w:space="0" w:color="auto"/>
                    <w:right w:val="none" w:sz="0" w:space="0" w:color="auto"/>
                  </w:divBdr>
                </w:div>
                <w:div w:id="1870990780">
                  <w:marLeft w:val="480"/>
                  <w:marRight w:val="0"/>
                  <w:marTop w:val="0"/>
                  <w:marBottom w:val="0"/>
                  <w:divBdr>
                    <w:top w:val="none" w:sz="0" w:space="0" w:color="auto"/>
                    <w:left w:val="none" w:sz="0" w:space="0" w:color="auto"/>
                    <w:bottom w:val="none" w:sz="0" w:space="0" w:color="auto"/>
                    <w:right w:val="none" w:sz="0" w:space="0" w:color="auto"/>
                  </w:divBdr>
                </w:div>
                <w:div w:id="1720402294">
                  <w:marLeft w:val="480"/>
                  <w:marRight w:val="0"/>
                  <w:marTop w:val="0"/>
                  <w:marBottom w:val="0"/>
                  <w:divBdr>
                    <w:top w:val="none" w:sz="0" w:space="0" w:color="auto"/>
                    <w:left w:val="none" w:sz="0" w:space="0" w:color="auto"/>
                    <w:bottom w:val="none" w:sz="0" w:space="0" w:color="auto"/>
                    <w:right w:val="none" w:sz="0" w:space="0" w:color="auto"/>
                  </w:divBdr>
                </w:div>
                <w:div w:id="2037074152">
                  <w:marLeft w:val="480"/>
                  <w:marRight w:val="0"/>
                  <w:marTop w:val="0"/>
                  <w:marBottom w:val="0"/>
                  <w:divBdr>
                    <w:top w:val="none" w:sz="0" w:space="0" w:color="auto"/>
                    <w:left w:val="none" w:sz="0" w:space="0" w:color="auto"/>
                    <w:bottom w:val="none" w:sz="0" w:space="0" w:color="auto"/>
                    <w:right w:val="none" w:sz="0" w:space="0" w:color="auto"/>
                  </w:divBdr>
                </w:div>
                <w:div w:id="52386115">
                  <w:marLeft w:val="480"/>
                  <w:marRight w:val="0"/>
                  <w:marTop w:val="0"/>
                  <w:marBottom w:val="0"/>
                  <w:divBdr>
                    <w:top w:val="none" w:sz="0" w:space="0" w:color="auto"/>
                    <w:left w:val="none" w:sz="0" w:space="0" w:color="auto"/>
                    <w:bottom w:val="none" w:sz="0" w:space="0" w:color="auto"/>
                    <w:right w:val="none" w:sz="0" w:space="0" w:color="auto"/>
                  </w:divBdr>
                </w:div>
                <w:div w:id="322971300">
                  <w:marLeft w:val="480"/>
                  <w:marRight w:val="0"/>
                  <w:marTop w:val="0"/>
                  <w:marBottom w:val="0"/>
                  <w:divBdr>
                    <w:top w:val="none" w:sz="0" w:space="0" w:color="auto"/>
                    <w:left w:val="none" w:sz="0" w:space="0" w:color="auto"/>
                    <w:bottom w:val="none" w:sz="0" w:space="0" w:color="auto"/>
                    <w:right w:val="none" w:sz="0" w:space="0" w:color="auto"/>
                  </w:divBdr>
                </w:div>
                <w:div w:id="19595781">
                  <w:marLeft w:val="480"/>
                  <w:marRight w:val="0"/>
                  <w:marTop w:val="0"/>
                  <w:marBottom w:val="0"/>
                  <w:divBdr>
                    <w:top w:val="none" w:sz="0" w:space="0" w:color="auto"/>
                    <w:left w:val="none" w:sz="0" w:space="0" w:color="auto"/>
                    <w:bottom w:val="none" w:sz="0" w:space="0" w:color="auto"/>
                    <w:right w:val="none" w:sz="0" w:space="0" w:color="auto"/>
                  </w:divBdr>
                </w:div>
                <w:div w:id="1877082567">
                  <w:marLeft w:val="480"/>
                  <w:marRight w:val="0"/>
                  <w:marTop w:val="0"/>
                  <w:marBottom w:val="0"/>
                  <w:divBdr>
                    <w:top w:val="none" w:sz="0" w:space="0" w:color="auto"/>
                    <w:left w:val="none" w:sz="0" w:space="0" w:color="auto"/>
                    <w:bottom w:val="none" w:sz="0" w:space="0" w:color="auto"/>
                    <w:right w:val="none" w:sz="0" w:space="0" w:color="auto"/>
                  </w:divBdr>
                </w:div>
                <w:div w:id="1146774618">
                  <w:marLeft w:val="480"/>
                  <w:marRight w:val="0"/>
                  <w:marTop w:val="0"/>
                  <w:marBottom w:val="0"/>
                  <w:divBdr>
                    <w:top w:val="none" w:sz="0" w:space="0" w:color="auto"/>
                    <w:left w:val="none" w:sz="0" w:space="0" w:color="auto"/>
                    <w:bottom w:val="none" w:sz="0" w:space="0" w:color="auto"/>
                    <w:right w:val="none" w:sz="0" w:space="0" w:color="auto"/>
                  </w:divBdr>
                </w:div>
                <w:div w:id="99495354">
                  <w:marLeft w:val="480"/>
                  <w:marRight w:val="0"/>
                  <w:marTop w:val="0"/>
                  <w:marBottom w:val="0"/>
                  <w:divBdr>
                    <w:top w:val="none" w:sz="0" w:space="0" w:color="auto"/>
                    <w:left w:val="none" w:sz="0" w:space="0" w:color="auto"/>
                    <w:bottom w:val="none" w:sz="0" w:space="0" w:color="auto"/>
                    <w:right w:val="none" w:sz="0" w:space="0" w:color="auto"/>
                  </w:divBdr>
                </w:div>
                <w:div w:id="1465193409">
                  <w:marLeft w:val="480"/>
                  <w:marRight w:val="0"/>
                  <w:marTop w:val="0"/>
                  <w:marBottom w:val="0"/>
                  <w:divBdr>
                    <w:top w:val="none" w:sz="0" w:space="0" w:color="auto"/>
                    <w:left w:val="none" w:sz="0" w:space="0" w:color="auto"/>
                    <w:bottom w:val="none" w:sz="0" w:space="0" w:color="auto"/>
                    <w:right w:val="none" w:sz="0" w:space="0" w:color="auto"/>
                  </w:divBdr>
                </w:div>
                <w:div w:id="1890341678">
                  <w:marLeft w:val="480"/>
                  <w:marRight w:val="0"/>
                  <w:marTop w:val="0"/>
                  <w:marBottom w:val="0"/>
                  <w:divBdr>
                    <w:top w:val="none" w:sz="0" w:space="0" w:color="auto"/>
                    <w:left w:val="none" w:sz="0" w:space="0" w:color="auto"/>
                    <w:bottom w:val="none" w:sz="0" w:space="0" w:color="auto"/>
                    <w:right w:val="none" w:sz="0" w:space="0" w:color="auto"/>
                  </w:divBdr>
                </w:div>
                <w:div w:id="615215106">
                  <w:marLeft w:val="480"/>
                  <w:marRight w:val="0"/>
                  <w:marTop w:val="0"/>
                  <w:marBottom w:val="0"/>
                  <w:divBdr>
                    <w:top w:val="none" w:sz="0" w:space="0" w:color="auto"/>
                    <w:left w:val="none" w:sz="0" w:space="0" w:color="auto"/>
                    <w:bottom w:val="none" w:sz="0" w:space="0" w:color="auto"/>
                    <w:right w:val="none" w:sz="0" w:space="0" w:color="auto"/>
                  </w:divBdr>
                </w:div>
                <w:div w:id="572012113">
                  <w:marLeft w:val="480"/>
                  <w:marRight w:val="0"/>
                  <w:marTop w:val="0"/>
                  <w:marBottom w:val="0"/>
                  <w:divBdr>
                    <w:top w:val="none" w:sz="0" w:space="0" w:color="auto"/>
                    <w:left w:val="none" w:sz="0" w:space="0" w:color="auto"/>
                    <w:bottom w:val="none" w:sz="0" w:space="0" w:color="auto"/>
                    <w:right w:val="none" w:sz="0" w:space="0" w:color="auto"/>
                  </w:divBdr>
                </w:div>
                <w:div w:id="1670644092">
                  <w:marLeft w:val="480"/>
                  <w:marRight w:val="0"/>
                  <w:marTop w:val="0"/>
                  <w:marBottom w:val="0"/>
                  <w:divBdr>
                    <w:top w:val="none" w:sz="0" w:space="0" w:color="auto"/>
                    <w:left w:val="none" w:sz="0" w:space="0" w:color="auto"/>
                    <w:bottom w:val="none" w:sz="0" w:space="0" w:color="auto"/>
                    <w:right w:val="none" w:sz="0" w:space="0" w:color="auto"/>
                  </w:divBdr>
                </w:div>
                <w:div w:id="9915871">
                  <w:marLeft w:val="480"/>
                  <w:marRight w:val="0"/>
                  <w:marTop w:val="0"/>
                  <w:marBottom w:val="0"/>
                  <w:divBdr>
                    <w:top w:val="none" w:sz="0" w:space="0" w:color="auto"/>
                    <w:left w:val="none" w:sz="0" w:space="0" w:color="auto"/>
                    <w:bottom w:val="none" w:sz="0" w:space="0" w:color="auto"/>
                    <w:right w:val="none" w:sz="0" w:space="0" w:color="auto"/>
                  </w:divBdr>
                </w:div>
                <w:div w:id="27145816">
                  <w:marLeft w:val="480"/>
                  <w:marRight w:val="0"/>
                  <w:marTop w:val="0"/>
                  <w:marBottom w:val="0"/>
                  <w:divBdr>
                    <w:top w:val="none" w:sz="0" w:space="0" w:color="auto"/>
                    <w:left w:val="none" w:sz="0" w:space="0" w:color="auto"/>
                    <w:bottom w:val="none" w:sz="0" w:space="0" w:color="auto"/>
                    <w:right w:val="none" w:sz="0" w:space="0" w:color="auto"/>
                  </w:divBdr>
                </w:div>
              </w:divsChild>
            </w:div>
            <w:div w:id="354162717">
              <w:marLeft w:val="0"/>
              <w:marRight w:val="0"/>
              <w:marTop w:val="0"/>
              <w:marBottom w:val="0"/>
              <w:divBdr>
                <w:top w:val="none" w:sz="0" w:space="0" w:color="auto"/>
                <w:left w:val="none" w:sz="0" w:space="0" w:color="auto"/>
                <w:bottom w:val="none" w:sz="0" w:space="0" w:color="auto"/>
                <w:right w:val="none" w:sz="0" w:space="0" w:color="auto"/>
              </w:divBdr>
              <w:divsChild>
                <w:div w:id="2121601481">
                  <w:marLeft w:val="480"/>
                  <w:marRight w:val="0"/>
                  <w:marTop w:val="0"/>
                  <w:marBottom w:val="0"/>
                  <w:divBdr>
                    <w:top w:val="none" w:sz="0" w:space="0" w:color="auto"/>
                    <w:left w:val="none" w:sz="0" w:space="0" w:color="auto"/>
                    <w:bottom w:val="none" w:sz="0" w:space="0" w:color="auto"/>
                    <w:right w:val="none" w:sz="0" w:space="0" w:color="auto"/>
                  </w:divBdr>
                </w:div>
                <w:div w:id="1460682662">
                  <w:marLeft w:val="480"/>
                  <w:marRight w:val="0"/>
                  <w:marTop w:val="0"/>
                  <w:marBottom w:val="0"/>
                  <w:divBdr>
                    <w:top w:val="none" w:sz="0" w:space="0" w:color="auto"/>
                    <w:left w:val="none" w:sz="0" w:space="0" w:color="auto"/>
                    <w:bottom w:val="none" w:sz="0" w:space="0" w:color="auto"/>
                    <w:right w:val="none" w:sz="0" w:space="0" w:color="auto"/>
                  </w:divBdr>
                </w:div>
                <w:div w:id="1345941623">
                  <w:marLeft w:val="480"/>
                  <w:marRight w:val="0"/>
                  <w:marTop w:val="0"/>
                  <w:marBottom w:val="0"/>
                  <w:divBdr>
                    <w:top w:val="none" w:sz="0" w:space="0" w:color="auto"/>
                    <w:left w:val="none" w:sz="0" w:space="0" w:color="auto"/>
                    <w:bottom w:val="none" w:sz="0" w:space="0" w:color="auto"/>
                    <w:right w:val="none" w:sz="0" w:space="0" w:color="auto"/>
                  </w:divBdr>
                </w:div>
                <w:div w:id="1103111194">
                  <w:marLeft w:val="480"/>
                  <w:marRight w:val="0"/>
                  <w:marTop w:val="0"/>
                  <w:marBottom w:val="0"/>
                  <w:divBdr>
                    <w:top w:val="none" w:sz="0" w:space="0" w:color="auto"/>
                    <w:left w:val="none" w:sz="0" w:space="0" w:color="auto"/>
                    <w:bottom w:val="none" w:sz="0" w:space="0" w:color="auto"/>
                    <w:right w:val="none" w:sz="0" w:space="0" w:color="auto"/>
                  </w:divBdr>
                </w:div>
                <w:div w:id="62068650">
                  <w:marLeft w:val="480"/>
                  <w:marRight w:val="0"/>
                  <w:marTop w:val="0"/>
                  <w:marBottom w:val="0"/>
                  <w:divBdr>
                    <w:top w:val="none" w:sz="0" w:space="0" w:color="auto"/>
                    <w:left w:val="none" w:sz="0" w:space="0" w:color="auto"/>
                    <w:bottom w:val="none" w:sz="0" w:space="0" w:color="auto"/>
                    <w:right w:val="none" w:sz="0" w:space="0" w:color="auto"/>
                  </w:divBdr>
                </w:div>
                <w:div w:id="1670864417">
                  <w:marLeft w:val="480"/>
                  <w:marRight w:val="0"/>
                  <w:marTop w:val="0"/>
                  <w:marBottom w:val="0"/>
                  <w:divBdr>
                    <w:top w:val="none" w:sz="0" w:space="0" w:color="auto"/>
                    <w:left w:val="none" w:sz="0" w:space="0" w:color="auto"/>
                    <w:bottom w:val="none" w:sz="0" w:space="0" w:color="auto"/>
                    <w:right w:val="none" w:sz="0" w:space="0" w:color="auto"/>
                  </w:divBdr>
                </w:div>
                <w:div w:id="1150093983">
                  <w:marLeft w:val="480"/>
                  <w:marRight w:val="0"/>
                  <w:marTop w:val="0"/>
                  <w:marBottom w:val="0"/>
                  <w:divBdr>
                    <w:top w:val="none" w:sz="0" w:space="0" w:color="auto"/>
                    <w:left w:val="none" w:sz="0" w:space="0" w:color="auto"/>
                    <w:bottom w:val="none" w:sz="0" w:space="0" w:color="auto"/>
                    <w:right w:val="none" w:sz="0" w:space="0" w:color="auto"/>
                  </w:divBdr>
                </w:div>
                <w:div w:id="2053340629">
                  <w:marLeft w:val="480"/>
                  <w:marRight w:val="0"/>
                  <w:marTop w:val="0"/>
                  <w:marBottom w:val="0"/>
                  <w:divBdr>
                    <w:top w:val="none" w:sz="0" w:space="0" w:color="auto"/>
                    <w:left w:val="none" w:sz="0" w:space="0" w:color="auto"/>
                    <w:bottom w:val="none" w:sz="0" w:space="0" w:color="auto"/>
                    <w:right w:val="none" w:sz="0" w:space="0" w:color="auto"/>
                  </w:divBdr>
                </w:div>
                <w:div w:id="2050104767">
                  <w:marLeft w:val="480"/>
                  <w:marRight w:val="0"/>
                  <w:marTop w:val="0"/>
                  <w:marBottom w:val="0"/>
                  <w:divBdr>
                    <w:top w:val="none" w:sz="0" w:space="0" w:color="auto"/>
                    <w:left w:val="none" w:sz="0" w:space="0" w:color="auto"/>
                    <w:bottom w:val="none" w:sz="0" w:space="0" w:color="auto"/>
                    <w:right w:val="none" w:sz="0" w:space="0" w:color="auto"/>
                  </w:divBdr>
                </w:div>
                <w:div w:id="807473272">
                  <w:marLeft w:val="480"/>
                  <w:marRight w:val="0"/>
                  <w:marTop w:val="0"/>
                  <w:marBottom w:val="0"/>
                  <w:divBdr>
                    <w:top w:val="none" w:sz="0" w:space="0" w:color="auto"/>
                    <w:left w:val="none" w:sz="0" w:space="0" w:color="auto"/>
                    <w:bottom w:val="none" w:sz="0" w:space="0" w:color="auto"/>
                    <w:right w:val="none" w:sz="0" w:space="0" w:color="auto"/>
                  </w:divBdr>
                </w:div>
                <w:div w:id="1293173939">
                  <w:marLeft w:val="480"/>
                  <w:marRight w:val="0"/>
                  <w:marTop w:val="0"/>
                  <w:marBottom w:val="0"/>
                  <w:divBdr>
                    <w:top w:val="none" w:sz="0" w:space="0" w:color="auto"/>
                    <w:left w:val="none" w:sz="0" w:space="0" w:color="auto"/>
                    <w:bottom w:val="none" w:sz="0" w:space="0" w:color="auto"/>
                    <w:right w:val="none" w:sz="0" w:space="0" w:color="auto"/>
                  </w:divBdr>
                </w:div>
                <w:div w:id="430467556">
                  <w:marLeft w:val="480"/>
                  <w:marRight w:val="0"/>
                  <w:marTop w:val="0"/>
                  <w:marBottom w:val="0"/>
                  <w:divBdr>
                    <w:top w:val="none" w:sz="0" w:space="0" w:color="auto"/>
                    <w:left w:val="none" w:sz="0" w:space="0" w:color="auto"/>
                    <w:bottom w:val="none" w:sz="0" w:space="0" w:color="auto"/>
                    <w:right w:val="none" w:sz="0" w:space="0" w:color="auto"/>
                  </w:divBdr>
                </w:div>
                <w:div w:id="149180017">
                  <w:marLeft w:val="480"/>
                  <w:marRight w:val="0"/>
                  <w:marTop w:val="0"/>
                  <w:marBottom w:val="0"/>
                  <w:divBdr>
                    <w:top w:val="none" w:sz="0" w:space="0" w:color="auto"/>
                    <w:left w:val="none" w:sz="0" w:space="0" w:color="auto"/>
                    <w:bottom w:val="none" w:sz="0" w:space="0" w:color="auto"/>
                    <w:right w:val="none" w:sz="0" w:space="0" w:color="auto"/>
                  </w:divBdr>
                </w:div>
                <w:div w:id="1982808422">
                  <w:marLeft w:val="480"/>
                  <w:marRight w:val="0"/>
                  <w:marTop w:val="0"/>
                  <w:marBottom w:val="0"/>
                  <w:divBdr>
                    <w:top w:val="none" w:sz="0" w:space="0" w:color="auto"/>
                    <w:left w:val="none" w:sz="0" w:space="0" w:color="auto"/>
                    <w:bottom w:val="none" w:sz="0" w:space="0" w:color="auto"/>
                    <w:right w:val="none" w:sz="0" w:space="0" w:color="auto"/>
                  </w:divBdr>
                </w:div>
                <w:div w:id="2040203327">
                  <w:marLeft w:val="480"/>
                  <w:marRight w:val="0"/>
                  <w:marTop w:val="0"/>
                  <w:marBottom w:val="0"/>
                  <w:divBdr>
                    <w:top w:val="none" w:sz="0" w:space="0" w:color="auto"/>
                    <w:left w:val="none" w:sz="0" w:space="0" w:color="auto"/>
                    <w:bottom w:val="none" w:sz="0" w:space="0" w:color="auto"/>
                    <w:right w:val="none" w:sz="0" w:space="0" w:color="auto"/>
                  </w:divBdr>
                </w:div>
                <w:div w:id="1455710904">
                  <w:marLeft w:val="480"/>
                  <w:marRight w:val="0"/>
                  <w:marTop w:val="0"/>
                  <w:marBottom w:val="0"/>
                  <w:divBdr>
                    <w:top w:val="none" w:sz="0" w:space="0" w:color="auto"/>
                    <w:left w:val="none" w:sz="0" w:space="0" w:color="auto"/>
                    <w:bottom w:val="none" w:sz="0" w:space="0" w:color="auto"/>
                    <w:right w:val="none" w:sz="0" w:space="0" w:color="auto"/>
                  </w:divBdr>
                </w:div>
                <w:div w:id="1486315933">
                  <w:marLeft w:val="480"/>
                  <w:marRight w:val="0"/>
                  <w:marTop w:val="0"/>
                  <w:marBottom w:val="0"/>
                  <w:divBdr>
                    <w:top w:val="none" w:sz="0" w:space="0" w:color="auto"/>
                    <w:left w:val="none" w:sz="0" w:space="0" w:color="auto"/>
                    <w:bottom w:val="none" w:sz="0" w:space="0" w:color="auto"/>
                    <w:right w:val="none" w:sz="0" w:space="0" w:color="auto"/>
                  </w:divBdr>
                </w:div>
                <w:div w:id="1854223852">
                  <w:marLeft w:val="480"/>
                  <w:marRight w:val="0"/>
                  <w:marTop w:val="0"/>
                  <w:marBottom w:val="0"/>
                  <w:divBdr>
                    <w:top w:val="none" w:sz="0" w:space="0" w:color="auto"/>
                    <w:left w:val="none" w:sz="0" w:space="0" w:color="auto"/>
                    <w:bottom w:val="none" w:sz="0" w:space="0" w:color="auto"/>
                    <w:right w:val="none" w:sz="0" w:space="0" w:color="auto"/>
                  </w:divBdr>
                </w:div>
                <w:div w:id="1130901581">
                  <w:marLeft w:val="480"/>
                  <w:marRight w:val="0"/>
                  <w:marTop w:val="0"/>
                  <w:marBottom w:val="0"/>
                  <w:divBdr>
                    <w:top w:val="none" w:sz="0" w:space="0" w:color="auto"/>
                    <w:left w:val="none" w:sz="0" w:space="0" w:color="auto"/>
                    <w:bottom w:val="none" w:sz="0" w:space="0" w:color="auto"/>
                    <w:right w:val="none" w:sz="0" w:space="0" w:color="auto"/>
                  </w:divBdr>
                </w:div>
                <w:div w:id="137575139">
                  <w:marLeft w:val="480"/>
                  <w:marRight w:val="0"/>
                  <w:marTop w:val="0"/>
                  <w:marBottom w:val="0"/>
                  <w:divBdr>
                    <w:top w:val="none" w:sz="0" w:space="0" w:color="auto"/>
                    <w:left w:val="none" w:sz="0" w:space="0" w:color="auto"/>
                    <w:bottom w:val="none" w:sz="0" w:space="0" w:color="auto"/>
                    <w:right w:val="none" w:sz="0" w:space="0" w:color="auto"/>
                  </w:divBdr>
                </w:div>
                <w:div w:id="790049707">
                  <w:marLeft w:val="480"/>
                  <w:marRight w:val="0"/>
                  <w:marTop w:val="0"/>
                  <w:marBottom w:val="0"/>
                  <w:divBdr>
                    <w:top w:val="none" w:sz="0" w:space="0" w:color="auto"/>
                    <w:left w:val="none" w:sz="0" w:space="0" w:color="auto"/>
                    <w:bottom w:val="none" w:sz="0" w:space="0" w:color="auto"/>
                    <w:right w:val="none" w:sz="0" w:space="0" w:color="auto"/>
                  </w:divBdr>
                </w:div>
                <w:div w:id="1167668356">
                  <w:marLeft w:val="480"/>
                  <w:marRight w:val="0"/>
                  <w:marTop w:val="0"/>
                  <w:marBottom w:val="0"/>
                  <w:divBdr>
                    <w:top w:val="none" w:sz="0" w:space="0" w:color="auto"/>
                    <w:left w:val="none" w:sz="0" w:space="0" w:color="auto"/>
                    <w:bottom w:val="none" w:sz="0" w:space="0" w:color="auto"/>
                    <w:right w:val="none" w:sz="0" w:space="0" w:color="auto"/>
                  </w:divBdr>
                </w:div>
                <w:div w:id="1162549715">
                  <w:marLeft w:val="480"/>
                  <w:marRight w:val="0"/>
                  <w:marTop w:val="0"/>
                  <w:marBottom w:val="0"/>
                  <w:divBdr>
                    <w:top w:val="none" w:sz="0" w:space="0" w:color="auto"/>
                    <w:left w:val="none" w:sz="0" w:space="0" w:color="auto"/>
                    <w:bottom w:val="none" w:sz="0" w:space="0" w:color="auto"/>
                    <w:right w:val="none" w:sz="0" w:space="0" w:color="auto"/>
                  </w:divBdr>
                </w:div>
                <w:div w:id="944270207">
                  <w:marLeft w:val="480"/>
                  <w:marRight w:val="0"/>
                  <w:marTop w:val="0"/>
                  <w:marBottom w:val="0"/>
                  <w:divBdr>
                    <w:top w:val="none" w:sz="0" w:space="0" w:color="auto"/>
                    <w:left w:val="none" w:sz="0" w:space="0" w:color="auto"/>
                    <w:bottom w:val="none" w:sz="0" w:space="0" w:color="auto"/>
                    <w:right w:val="none" w:sz="0" w:space="0" w:color="auto"/>
                  </w:divBdr>
                </w:div>
              </w:divsChild>
            </w:div>
            <w:div w:id="857237050">
              <w:marLeft w:val="0"/>
              <w:marRight w:val="0"/>
              <w:marTop w:val="0"/>
              <w:marBottom w:val="0"/>
              <w:divBdr>
                <w:top w:val="none" w:sz="0" w:space="0" w:color="auto"/>
                <w:left w:val="none" w:sz="0" w:space="0" w:color="auto"/>
                <w:bottom w:val="none" w:sz="0" w:space="0" w:color="auto"/>
                <w:right w:val="none" w:sz="0" w:space="0" w:color="auto"/>
              </w:divBdr>
              <w:divsChild>
                <w:div w:id="2110006909">
                  <w:marLeft w:val="480"/>
                  <w:marRight w:val="0"/>
                  <w:marTop w:val="0"/>
                  <w:marBottom w:val="0"/>
                  <w:divBdr>
                    <w:top w:val="none" w:sz="0" w:space="0" w:color="auto"/>
                    <w:left w:val="none" w:sz="0" w:space="0" w:color="auto"/>
                    <w:bottom w:val="none" w:sz="0" w:space="0" w:color="auto"/>
                    <w:right w:val="none" w:sz="0" w:space="0" w:color="auto"/>
                  </w:divBdr>
                </w:div>
                <w:div w:id="337536729">
                  <w:marLeft w:val="480"/>
                  <w:marRight w:val="0"/>
                  <w:marTop w:val="0"/>
                  <w:marBottom w:val="0"/>
                  <w:divBdr>
                    <w:top w:val="none" w:sz="0" w:space="0" w:color="auto"/>
                    <w:left w:val="none" w:sz="0" w:space="0" w:color="auto"/>
                    <w:bottom w:val="none" w:sz="0" w:space="0" w:color="auto"/>
                    <w:right w:val="none" w:sz="0" w:space="0" w:color="auto"/>
                  </w:divBdr>
                </w:div>
                <w:div w:id="787118591">
                  <w:marLeft w:val="480"/>
                  <w:marRight w:val="0"/>
                  <w:marTop w:val="0"/>
                  <w:marBottom w:val="0"/>
                  <w:divBdr>
                    <w:top w:val="none" w:sz="0" w:space="0" w:color="auto"/>
                    <w:left w:val="none" w:sz="0" w:space="0" w:color="auto"/>
                    <w:bottom w:val="none" w:sz="0" w:space="0" w:color="auto"/>
                    <w:right w:val="none" w:sz="0" w:space="0" w:color="auto"/>
                  </w:divBdr>
                </w:div>
                <w:div w:id="1747796303">
                  <w:marLeft w:val="480"/>
                  <w:marRight w:val="0"/>
                  <w:marTop w:val="0"/>
                  <w:marBottom w:val="0"/>
                  <w:divBdr>
                    <w:top w:val="none" w:sz="0" w:space="0" w:color="auto"/>
                    <w:left w:val="none" w:sz="0" w:space="0" w:color="auto"/>
                    <w:bottom w:val="none" w:sz="0" w:space="0" w:color="auto"/>
                    <w:right w:val="none" w:sz="0" w:space="0" w:color="auto"/>
                  </w:divBdr>
                </w:div>
                <w:div w:id="227956863">
                  <w:marLeft w:val="480"/>
                  <w:marRight w:val="0"/>
                  <w:marTop w:val="0"/>
                  <w:marBottom w:val="0"/>
                  <w:divBdr>
                    <w:top w:val="none" w:sz="0" w:space="0" w:color="auto"/>
                    <w:left w:val="none" w:sz="0" w:space="0" w:color="auto"/>
                    <w:bottom w:val="none" w:sz="0" w:space="0" w:color="auto"/>
                    <w:right w:val="none" w:sz="0" w:space="0" w:color="auto"/>
                  </w:divBdr>
                </w:div>
                <w:div w:id="704913682">
                  <w:marLeft w:val="480"/>
                  <w:marRight w:val="0"/>
                  <w:marTop w:val="0"/>
                  <w:marBottom w:val="0"/>
                  <w:divBdr>
                    <w:top w:val="none" w:sz="0" w:space="0" w:color="auto"/>
                    <w:left w:val="none" w:sz="0" w:space="0" w:color="auto"/>
                    <w:bottom w:val="none" w:sz="0" w:space="0" w:color="auto"/>
                    <w:right w:val="none" w:sz="0" w:space="0" w:color="auto"/>
                  </w:divBdr>
                </w:div>
                <w:div w:id="893932119">
                  <w:marLeft w:val="480"/>
                  <w:marRight w:val="0"/>
                  <w:marTop w:val="0"/>
                  <w:marBottom w:val="0"/>
                  <w:divBdr>
                    <w:top w:val="none" w:sz="0" w:space="0" w:color="auto"/>
                    <w:left w:val="none" w:sz="0" w:space="0" w:color="auto"/>
                    <w:bottom w:val="none" w:sz="0" w:space="0" w:color="auto"/>
                    <w:right w:val="none" w:sz="0" w:space="0" w:color="auto"/>
                  </w:divBdr>
                </w:div>
                <w:div w:id="2053842778">
                  <w:marLeft w:val="480"/>
                  <w:marRight w:val="0"/>
                  <w:marTop w:val="0"/>
                  <w:marBottom w:val="0"/>
                  <w:divBdr>
                    <w:top w:val="none" w:sz="0" w:space="0" w:color="auto"/>
                    <w:left w:val="none" w:sz="0" w:space="0" w:color="auto"/>
                    <w:bottom w:val="none" w:sz="0" w:space="0" w:color="auto"/>
                    <w:right w:val="none" w:sz="0" w:space="0" w:color="auto"/>
                  </w:divBdr>
                </w:div>
                <w:div w:id="825126814">
                  <w:marLeft w:val="480"/>
                  <w:marRight w:val="0"/>
                  <w:marTop w:val="0"/>
                  <w:marBottom w:val="0"/>
                  <w:divBdr>
                    <w:top w:val="none" w:sz="0" w:space="0" w:color="auto"/>
                    <w:left w:val="none" w:sz="0" w:space="0" w:color="auto"/>
                    <w:bottom w:val="none" w:sz="0" w:space="0" w:color="auto"/>
                    <w:right w:val="none" w:sz="0" w:space="0" w:color="auto"/>
                  </w:divBdr>
                </w:div>
                <w:div w:id="843785464">
                  <w:marLeft w:val="480"/>
                  <w:marRight w:val="0"/>
                  <w:marTop w:val="0"/>
                  <w:marBottom w:val="0"/>
                  <w:divBdr>
                    <w:top w:val="none" w:sz="0" w:space="0" w:color="auto"/>
                    <w:left w:val="none" w:sz="0" w:space="0" w:color="auto"/>
                    <w:bottom w:val="none" w:sz="0" w:space="0" w:color="auto"/>
                    <w:right w:val="none" w:sz="0" w:space="0" w:color="auto"/>
                  </w:divBdr>
                </w:div>
                <w:div w:id="1452238204">
                  <w:marLeft w:val="480"/>
                  <w:marRight w:val="0"/>
                  <w:marTop w:val="0"/>
                  <w:marBottom w:val="0"/>
                  <w:divBdr>
                    <w:top w:val="none" w:sz="0" w:space="0" w:color="auto"/>
                    <w:left w:val="none" w:sz="0" w:space="0" w:color="auto"/>
                    <w:bottom w:val="none" w:sz="0" w:space="0" w:color="auto"/>
                    <w:right w:val="none" w:sz="0" w:space="0" w:color="auto"/>
                  </w:divBdr>
                </w:div>
                <w:div w:id="1934783432">
                  <w:marLeft w:val="480"/>
                  <w:marRight w:val="0"/>
                  <w:marTop w:val="0"/>
                  <w:marBottom w:val="0"/>
                  <w:divBdr>
                    <w:top w:val="none" w:sz="0" w:space="0" w:color="auto"/>
                    <w:left w:val="none" w:sz="0" w:space="0" w:color="auto"/>
                    <w:bottom w:val="none" w:sz="0" w:space="0" w:color="auto"/>
                    <w:right w:val="none" w:sz="0" w:space="0" w:color="auto"/>
                  </w:divBdr>
                </w:div>
                <w:div w:id="1510832335">
                  <w:marLeft w:val="480"/>
                  <w:marRight w:val="0"/>
                  <w:marTop w:val="0"/>
                  <w:marBottom w:val="0"/>
                  <w:divBdr>
                    <w:top w:val="none" w:sz="0" w:space="0" w:color="auto"/>
                    <w:left w:val="none" w:sz="0" w:space="0" w:color="auto"/>
                    <w:bottom w:val="none" w:sz="0" w:space="0" w:color="auto"/>
                    <w:right w:val="none" w:sz="0" w:space="0" w:color="auto"/>
                  </w:divBdr>
                </w:div>
                <w:div w:id="952902918">
                  <w:marLeft w:val="480"/>
                  <w:marRight w:val="0"/>
                  <w:marTop w:val="0"/>
                  <w:marBottom w:val="0"/>
                  <w:divBdr>
                    <w:top w:val="none" w:sz="0" w:space="0" w:color="auto"/>
                    <w:left w:val="none" w:sz="0" w:space="0" w:color="auto"/>
                    <w:bottom w:val="none" w:sz="0" w:space="0" w:color="auto"/>
                    <w:right w:val="none" w:sz="0" w:space="0" w:color="auto"/>
                  </w:divBdr>
                </w:div>
                <w:div w:id="1701201130">
                  <w:marLeft w:val="480"/>
                  <w:marRight w:val="0"/>
                  <w:marTop w:val="0"/>
                  <w:marBottom w:val="0"/>
                  <w:divBdr>
                    <w:top w:val="none" w:sz="0" w:space="0" w:color="auto"/>
                    <w:left w:val="none" w:sz="0" w:space="0" w:color="auto"/>
                    <w:bottom w:val="none" w:sz="0" w:space="0" w:color="auto"/>
                    <w:right w:val="none" w:sz="0" w:space="0" w:color="auto"/>
                  </w:divBdr>
                </w:div>
                <w:div w:id="1599674463">
                  <w:marLeft w:val="480"/>
                  <w:marRight w:val="0"/>
                  <w:marTop w:val="0"/>
                  <w:marBottom w:val="0"/>
                  <w:divBdr>
                    <w:top w:val="none" w:sz="0" w:space="0" w:color="auto"/>
                    <w:left w:val="none" w:sz="0" w:space="0" w:color="auto"/>
                    <w:bottom w:val="none" w:sz="0" w:space="0" w:color="auto"/>
                    <w:right w:val="none" w:sz="0" w:space="0" w:color="auto"/>
                  </w:divBdr>
                </w:div>
                <w:div w:id="2086682344">
                  <w:marLeft w:val="480"/>
                  <w:marRight w:val="0"/>
                  <w:marTop w:val="0"/>
                  <w:marBottom w:val="0"/>
                  <w:divBdr>
                    <w:top w:val="none" w:sz="0" w:space="0" w:color="auto"/>
                    <w:left w:val="none" w:sz="0" w:space="0" w:color="auto"/>
                    <w:bottom w:val="none" w:sz="0" w:space="0" w:color="auto"/>
                    <w:right w:val="none" w:sz="0" w:space="0" w:color="auto"/>
                  </w:divBdr>
                </w:div>
                <w:div w:id="1985234480">
                  <w:marLeft w:val="480"/>
                  <w:marRight w:val="0"/>
                  <w:marTop w:val="0"/>
                  <w:marBottom w:val="0"/>
                  <w:divBdr>
                    <w:top w:val="none" w:sz="0" w:space="0" w:color="auto"/>
                    <w:left w:val="none" w:sz="0" w:space="0" w:color="auto"/>
                    <w:bottom w:val="none" w:sz="0" w:space="0" w:color="auto"/>
                    <w:right w:val="none" w:sz="0" w:space="0" w:color="auto"/>
                  </w:divBdr>
                </w:div>
                <w:div w:id="1045449993">
                  <w:marLeft w:val="480"/>
                  <w:marRight w:val="0"/>
                  <w:marTop w:val="0"/>
                  <w:marBottom w:val="0"/>
                  <w:divBdr>
                    <w:top w:val="none" w:sz="0" w:space="0" w:color="auto"/>
                    <w:left w:val="none" w:sz="0" w:space="0" w:color="auto"/>
                    <w:bottom w:val="none" w:sz="0" w:space="0" w:color="auto"/>
                    <w:right w:val="none" w:sz="0" w:space="0" w:color="auto"/>
                  </w:divBdr>
                </w:div>
                <w:div w:id="1996451546">
                  <w:marLeft w:val="480"/>
                  <w:marRight w:val="0"/>
                  <w:marTop w:val="0"/>
                  <w:marBottom w:val="0"/>
                  <w:divBdr>
                    <w:top w:val="none" w:sz="0" w:space="0" w:color="auto"/>
                    <w:left w:val="none" w:sz="0" w:space="0" w:color="auto"/>
                    <w:bottom w:val="none" w:sz="0" w:space="0" w:color="auto"/>
                    <w:right w:val="none" w:sz="0" w:space="0" w:color="auto"/>
                  </w:divBdr>
                </w:div>
                <w:div w:id="1480920059">
                  <w:marLeft w:val="480"/>
                  <w:marRight w:val="0"/>
                  <w:marTop w:val="0"/>
                  <w:marBottom w:val="0"/>
                  <w:divBdr>
                    <w:top w:val="none" w:sz="0" w:space="0" w:color="auto"/>
                    <w:left w:val="none" w:sz="0" w:space="0" w:color="auto"/>
                    <w:bottom w:val="none" w:sz="0" w:space="0" w:color="auto"/>
                    <w:right w:val="none" w:sz="0" w:space="0" w:color="auto"/>
                  </w:divBdr>
                </w:div>
                <w:div w:id="797453920">
                  <w:marLeft w:val="480"/>
                  <w:marRight w:val="0"/>
                  <w:marTop w:val="0"/>
                  <w:marBottom w:val="0"/>
                  <w:divBdr>
                    <w:top w:val="none" w:sz="0" w:space="0" w:color="auto"/>
                    <w:left w:val="none" w:sz="0" w:space="0" w:color="auto"/>
                    <w:bottom w:val="none" w:sz="0" w:space="0" w:color="auto"/>
                    <w:right w:val="none" w:sz="0" w:space="0" w:color="auto"/>
                  </w:divBdr>
                </w:div>
                <w:div w:id="877351695">
                  <w:marLeft w:val="480"/>
                  <w:marRight w:val="0"/>
                  <w:marTop w:val="0"/>
                  <w:marBottom w:val="0"/>
                  <w:divBdr>
                    <w:top w:val="none" w:sz="0" w:space="0" w:color="auto"/>
                    <w:left w:val="none" w:sz="0" w:space="0" w:color="auto"/>
                    <w:bottom w:val="none" w:sz="0" w:space="0" w:color="auto"/>
                    <w:right w:val="none" w:sz="0" w:space="0" w:color="auto"/>
                  </w:divBdr>
                </w:div>
                <w:div w:id="166872290">
                  <w:marLeft w:val="480"/>
                  <w:marRight w:val="0"/>
                  <w:marTop w:val="0"/>
                  <w:marBottom w:val="0"/>
                  <w:divBdr>
                    <w:top w:val="none" w:sz="0" w:space="0" w:color="auto"/>
                    <w:left w:val="none" w:sz="0" w:space="0" w:color="auto"/>
                    <w:bottom w:val="none" w:sz="0" w:space="0" w:color="auto"/>
                    <w:right w:val="none" w:sz="0" w:space="0" w:color="auto"/>
                  </w:divBdr>
                </w:div>
              </w:divsChild>
            </w:div>
            <w:div w:id="555319256">
              <w:marLeft w:val="0"/>
              <w:marRight w:val="0"/>
              <w:marTop w:val="0"/>
              <w:marBottom w:val="0"/>
              <w:divBdr>
                <w:top w:val="none" w:sz="0" w:space="0" w:color="auto"/>
                <w:left w:val="none" w:sz="0" w:space="0" w:color="auto"/>
                <w:bottom w:val="none" w:sz="0" w:space="0" w:color="auto"/>
                <w:right w:val="none" w:sz="0" w:space="0" w:color="auto"/>
              </w:divBdr>
              <w:divsChild>
                <w:div w:id="491454646">
                  <w:marLeft w:val="480"/>
                  <w:marRight w:val="0"/>
                  <w:marTop w:val="0"/>
                  <w:marBottom w:val="0"/>
                  <w:divBdr>
                    <w:top w:val="none" w:sz="0" w:space="0" w:color="auto"/>
                    <w:left w:val="none" w:sz="0" w:space="0" w:color="auto"/>
                    <w:bottom w:val="none" w:sz="0" w:space="0" w:color="auto"/>
                    <w:right w:val="none" w:sz="0" w:space="0" w:color="auto"/>
                  </w:divBdr>
                </w:div>
                <w:div w:id="1483698403">
                  <w:marLeft w:val="480"/>
                  <w:marRight w:val="0"/>
                  <w:marTop w:val="0"/>
                  <w:marBottom w:val="0"/>
                  <w:divBdr>
                    <w:top w:val="none" w:sz="0" w:space="0" w:color="auto"/>
                    <w:left w:val="none" w:sz="0" w:space="0" w:color="auto"/>
                    <w:bottom w:val="none" w:sz="0" w:space="0" w:color="auto"/>
                    <w:right w:val="none" w:sz="0" w:space="0" w:color="auto"/>
                  </w:divBdr>
                </w:div>
                <w:div w:id="1260601768">
                  <w:marLeft w:val="480"/>
                  <w:marRight w:val="0"/>
                  <w:marTop w:val="0"/>
                  <w:marBottom w:val="0"/>
                  <w:divBdr>
                    <w:top w:val="none" w:sz="0" w:space="0" w:color="auto"/>
                    <w:left w:val="none" w:sz="0" w:space="0" w:color="auto"/>
                    <w:bottom w:val="none" w:sz="0" w:space="0" w:color="auto"/>
                    <w:right w:val="none" w:sz="0" w:space="0" w:color="auto"/>
                  </w:divBdr>
                </w:div>
                <w:div w:id="1608460993">
                  <w:marLeft w:val="480"/>
                  <w:marRight w:val="0"/>
                  <w:marTop w:val="0"/>
                  <w:marBottom w:val="0"/>
                  <w:divBdr>
                    <w:top w:val="none" w:sz="0" w:space="0" w:color="auto"/>
                    <w:left w:val="none" w:sz="0" w:space="0" w:color="auto"/>
                    <w:bottom w:val="none" w:sz="0" w:space="0" w:color="auto"/>
                    <w:right w:val="none" w:sz="0" w:space="0" w:color="auto"/>
                  </w:divBdr>
                </w:div>
                <w:div w:id="1195121921">
                  <w:marLeft w:val="480"/>
                  <w:marRight w:val="0"/>
                  <w:marTop w:val="0"/>
                  <w:marBottom w:val="0"/>
                  <w:divBdr>
                    <w:top w:val="none" w:sz="0" w:space="0" w:color="auto"/>
                    <w:left w:val="none" w:sz="0" w:space="0" w:color="auto"/>
                    <w:bottom w:val="none" w:sz="0" w:space="0" w:color="auto"/>
                    <w:right w:val="none" w:sz="0" w:space="0" w:color="auto"/>
                  </w:divBdr>
                </w:div>
                <w:div w:id="1124889931">
                  <w:marLeft w:val="480"/>
                  <w:marRight w:val="0"/>
                  <w:marTop w:val="0"/>
                  <w:marBottom w:val="0"/>
                  <w:divBdr>
                    <w:top w:val="none" w:sz="0" w:space="0" w:color="auto"/>
                    <w:left w:val="none" w:sz="0" w:space="0" w:color="auto"/>
                    <w:bottom w:val="none" w:sz="0" w:space="0" w:color="auto"/>
                    <w:right w:val="none" w:sz="0" w:space="0" w:color="auto"/>
                  </w:divBdr>
                </w:div>
                <w:div w:id="1656296160">
                  <w:marLeft w:val="480"/>
                  <w:marRight w:val="0"/>
                  <w:marTop w:val="0"/>
                  <w:marBottom w:val="0"/>
                  <w:divBdr>
                    <w:top w:val="none" w:sz="0" w:space="0" w:color="auto"/>
                    <w:left w:val="none" w:sz="0" w:space="0" w:color="auto"/>
                    <w:bottom w:val="none" w:sz="0" w:space="0" w:color="auto"/>
                    <w:right w:val="none" w:sz="0" w:space="0" w:color="auto"/>
                  </w:divBdr>
                </w:div>
                <w:div w:id="761416584">
                  <w:marLeft w:val="480"/>
                  <w:marRight w:val="0"/>
                  <w:marTop w:val="0"/>
                  <w:marBottom w:val="0"/>
                  <w:divBdr>
                    <w:top w:val="none" w:sz="0" w:space="0" w:color="auto"/>
                    <w:left w:val="none" w:sz="0" w:space="0" w:color="auto"/>
                    <w:bottom w:val="none" w:sz="0" w:space="0" w:color="auto"/>
                    <w:right w:val="none" w:sz="0" w:space="0" w:color="auto"/>
                  </w:divBdr>
                </w:div>
                <w:div w:id="754786485">
                  <w:marLeft w:val="480"/>
                  <w:marRight w:val="0"/>
                  <w:marTop w:val="0"/>
                  <w:marBottom w:val="0"/>
                  <w:divBdr>
                    <w:top w:val="none" w:sz="0" w:space="0" w:color="auto"/>
                    <w:left w:val="none" w:sz="0" w:space="0" w:color="auto"/>
                    <w:bottom w:val="none" w:sz="0" w:space="0" w:color="auto"/>
                    <w:right w:val="none" w:sz="0" w:space="0" w:color="auto"/>
                  </w:divBdr>
                </w:div>
                <w:div w:id="1617519897">
                  <w:marLeft w:val="480"/>
                  <w:marRight w:val="0"/>
                  <w:marTop w:val="0"/>
                  <w:marBottom w:val="0"/>
                  <w:divBdr>
                    <w:top w:val="none" w:sz="0" w:space="0" w:color="auto"/>
                    <w:left w:val="none" w:sz="0" w:space="0" w:color="auto"/>
                    <w:bottom w:val="none" w:sz="0" w:space="0" w:color="auto"/>
                    <w:right w:val="none" w:sz="0" w:space="0" w:color="auto"/>
                  </w:divBdr>
                </w:div>
                <w:div w:id="424496971">
                  <w:marLeft w:val="480"/>
                  <w:marRight w:val="0"/>
                  <w:marTop w:val="0"/>
                  <w:marBottom w:val="0"/>
                  <w:divBdr>
                    <w:top w:val="none" w:sz="0" w:space="0" w:color="auto"/>
                    <w:left w:val="none" w:sz="0" w:space="0" w:color="auto"/>
                    <w:bottom w:val="none" w:sz="0" w:space="0" w:color="auto"/>
                    <w:right w:val="none" w:sz="0" w:space="0" w:color="auto"/>
                  </w:divBdr>
                </w:div>
                <w:div w:id="90394326">
                  <w:marLeft w:val="480"/>
                  <w:marRight w:val="0"/>
                  <w:marTop w:val="0"/>
                  <w:marBottom w:val="0"/>
                  <w:divBdr>
                    <w:top w:val="none" w:sz="0" w:space="0" w:color="auto"/>
                    <w:left w:val="none" w:sz="0" w:space="0" w:color="auto"/>
                    <w:bottom w:val="none" w:sz="0" w:space="0" w:color="auto"/>
                    <w:right w:val="none" w:sz="0" w:space="0" w:color="auto"/>
                  </w:divBdr>
                </w:div>
                <w:div w:id="427778901">
                  <w:marLeft w:val="480"/>
                  <w:marRight w:val="0"/>
                  <w:marTop w:val="0"/>
                  <w:marBottom w:val="0"/>
                  <w:divBdr>
                    <w:top w:val="none" w:sz="0" w:space="0" w:color="auto"/>
                    <w:left w:val="none" w:sz="0" w:space="0" w:color="auto"/>
                    <w:bottom w:val="none" w:sz="0" w:space="0" w:color="auto"/>
                    <w:right w:val="none" w:sz="0" w:space="0" w:color="auto"/>
                  </w:divBdr>
                </w:div>
                <w:div w:id="1364089456">
                  <w:marLeft w:val="480"/>
                  <w:marRight w:val="0"/>
                  <w:marTop w:val="0"/>
                  <w:marBottom w:val="0"/>
                  <w:divBdr>
                    <w:top w:val="none" w:sz="0" w:space="0" w:color="auto"/>
                    <w:left w:val="none" w:sz="0" w:space="0" w:color="auto"/>
                    <w:bottom w:val="none" w:sz="0" w:space="0" w:color="auto"/>
                    <w:right w:val="none" w:sz="0" w:space="0" w:color="auto"/>
                  </w:divBdr>
                </w:div>
                <w:div w:id="558244513">
                  <w:marLeft w:val="480"/>
                  <w:marRight w:val="0"/>
                  <w:marTop w:val="0"/>
                  <w:marBottom w:val="0"/>
                  <w:divBdr>
                    <w:top w:val="none" w:sz="0" w:space="0" w:color="auto"/>
                    <w:left w:val="none" w:sz="0" w:space="0" w:color="auto"/>
                    <w:bottom w:val="none" w:sz="0" w:space="0" w:color="auto"/>
                    <w:right w:val="none" w:sz="0" w:space="0" w:color="auto"/>
                  </w:divBdr>
                </w:div>
                <w:div w:id="60293558">
                  <w:marLeft w:val="480"/>
                  <w:marRight w:val="0"/>
                  <w:marTop w:val="0"/>
                  <w:marBottom w:val="0"/>
                  <w:divBdr>
                    <w:top w:val="none" w:sz="0" w:space="0" w:color="auto"/>
                    <w:left w:val="none" w:sz="0" w:space="0" w:color="auto"/>
                    <w:bottom w:val="none" w:sz="0" w:space="0" w:color="auto"/>
                    <w:right w:val="none" w:sz="0" w:space="0" w:color="auto"/>
                  </w:divBdr>
                </w:div>
                <w:div w:id="773090197">
                  <w:marLeft w:val="480"/>
                  <w:marRight w:val="0"/>
                  <w:marTop w:val="0"/>
                  <w:marBottom w:val="0"/>
                  <w:divBdr>
                    <w:top w:val="none" w:sz="0" w:space="0" w:color="auto"/>
                    <w:left w:val="none" w:sz="0" w:space="0" w:color="auto"/>
                    <w:bottom w:val="none" w:sz="0" w:space="0" w:color="auto"/>
                    <w:right w:val="none" w:sz="0" w:space="0" w:color="auto"/>
                  </w:divBdr>
                </w:div>
                <w:div w:id="1720782888">
                  <w:marLeft w:val="480"/>
                  <w:marRight w:val="0"/>
                  <w:marTop w:val="0"/>
                  <w:marBottom w:val="0"/>
                  <w:divBdr>
                    <w:top w:val="none" w:sz="0" w:space="0" w:color="auto"/>
                    <w:left w:val="none" w:sz="0" w:space="0" w:color="auto"/>
                    <w:bottom w:val="none" w:sz="0" w:space="0" w:color="auto"/>
                    <w:right w:val="none" w:sz="0" w:space="0" w:color="auto"/>
                  </w:divBdr>
                </w:div>
                <w:div w:id="1433815425">
                  <w:marLeft w:val="480"/>
                  <w:marRight w:val="0"/>
                  <w:marTop w:val="0"/>
                  <w:marBottom w:val="0"/>
                  <w:divBdr>
                    <w:top w:val="none" w:sz="0" w:space="0" w:color="auto"/>
                    <w:left w:val="none" w:sz="0" w:space="0" w:color="auto"/>
                    <w:bottom w:val="none" w:sz="0" w:space="0" w:color="auto"/>
                    <w:right w:val="none" w:sz="0" w:space="0" w:color="auto"/>
                  </w:divBdr>
                </w:div>
                <w:div w:id="2098937325">
                  <w:marLeft w:val="480"/>
                  <w:marRight w:val="0"/>
                  <w:marTop w:val="0"/>
                  <w:marBottom w:val="0"/>
                  <w:divBdr>
                    <w:top w:val="none" w:sz="0" w:space="0" w:color="auto"/>
                    <w:left w:val="none" w:sz="0" w:space="0" w:color="auto"/>
                    <w:bottom w:val="none" w:sz="0" w:space="0" w:color="auto"/>
                    <w:right w:val="none" w:sz="0" w:space="0" w:color="auto"/>
                  </w:divBdr>
                </w:div>
                <w:div w:id="1373337319">
                  <w:marLeft w:val="480"/>
                  <w:marRight w:val="0"/>
                  <w:marTop w:val="0"/>
                  <w:marBottom w:val="0"/>
                  <w:divBdr>
                    <w:top w:val="none" w:sz="0" w:space="0" w:color="auto"/>
                    <w:left w:val="none" w:sz="0" w:space="0" w:color="auto"/>
                    <w:bottom w:val="none" w:sz="0" w:space="0" w:color="auto"/>
                    <w:right w:val="none" w:sz="0" w:space="0" w:color="auto"/>
                  </w:divBdr>
                </w:div>
                <w:div w:id="350959281">
                  <w:marLeft w:val="480"/>
                  <w:marRight w:val="0"/>
                  <w:marTop w:val="0"/>
                  <w:marBottom w:val="0"/>
                  <w:divBdr>
                    <w:top w:val="none" w:sz="0" w:space="0" w:color="auto"/>
                    <w:left w:val="none" w:sz="0" w:space="0" w:color="auto"/>
                    <w:bottom w:val="none" w:sz="0" w:space="0" w:color="auto"/>
                    <w:right w:val="none" w:sz="0" w:space="0" w:color="auto"/>
                  </w:divBdr>
                </w:div>
                <w:div w:id="939869663">
                  <w:marLeft w:val="480"/>
                  <w:marRight w:val="0"/>
                  <w:marTop w:val="0"/>
                  <w:marBottom w:val="0"/>
                  <w:divBdr>
                    <w:top w:val="none" w:sz="0" w:space="0" w:color="auto"/>
                    <w:left w:val="none" w:sz="0" w:space="0" w:color="auto"/>
                    <w:bottom w:val="none" w:sz="0" w:space="0" w:color="auto"/>
                    <w:right w:val="none" w:sz="0" w:space="0" w:color="auto"/>
                  </w:divBdr>
                </w:div>
                <w:div w:id="435902304">
                  <w:marLeft w:val="480"/>
                  <w:marRight w:val="0"/>
                  <w:marTop w:val="0"/>
                  <w:marBottom w:val="0"/>
                  <w:divBdr>
                    <w:top w:val="none" w:sz="0" w:space="0" w:color="auto"/>
                    <w:left w:val="none" w:sz="0" w:space="0" w:color="auto"/>
                    <w:bottom w:val="none" w:sz="0" w:space="0" w:color="auto"/>
                    <w:right w:val="none" w:sz="0" w:space="0" w:color="auto"/>
                  </w:divBdr>
                </w:div>
              </w:divsChild>
            </w:div>
            <w:div w:id="1201362931">
              <w:marLeft w:val="0"/>
              <w:marRight w:val="0"/>
              <w:marTop w:val="0"/>
              <w:marBottom w:val="0"/>
              <w:divBdr>
                <w:top w:val="none" w:sz="0" w:space="0" w:color="auto"/>
                <w:left w:val="none" w:sz="0" w:space="0" w:color="auto"/>
                <w:bottom w:val="none" w:sz="0" w:space="0" w:color="auto"/>
                <w:right w:val="none" w:sz="0" w:space="0" w:color="auto"/>
              </w:divBdr>
              <w:divsChild>
                <w:div w:id="854736201">
                  <w:marLeft w:val="480"/>
                  <w:marRight w:val="0"/>
                  <w:marTop w:val="0"/>
                  <w:marBottom w:val="0"/>
                  <w:divBdr>
                    <w:top w:val="none" w:sz="0" w:space="0" w:color="auto"/>
                    <w:left w:val="none" w:sz="0" w:space="0" w:color="auto"/>
                    <w:bottom w:val="none" w:sz="0" w:space="0" w:color="auto"/>
                    <w:right w:val="none" w:sz="0" w:space="0" w:color="auto"/>
                  </w:divBdr>
                </w:div>
                <w:div w:id="936133737">
                  <w:marLeft w:val="480"/>
                  <w:marRight w:val="0"/>
                  <w:marTop w:val="0"/>
                  <w:marBottom w:val="0"/>
                  <w:divBdr>
                    <w:top w:val="none" w:sz="0" w:space="0" w:color="auto"/>
                    <w:left w:val="none" w:sz="0" w:space="0" w:color="auto"/>
                    <w:bottom w:val="none" w:sz="0" w:space="0" w:color="auto"/>
                    <w:right w:val="none" w:sz="0" w:space="0" w:color="auto"/>
                  </w:divBdr>
                </w:div>
                <w:div w:id="2042313820">
                  <w:marLeft w:val="480"/>
                  <w:marRight w:val="0"/>
                  <w:marTop w:val="0"/>
                  <w:marBottom w:val="0"/>
                  <w:divBdr>
                    <w:top w:val="none" w:sz="0" w:space="0" w:color="auto"/>
                    <w:left w:val="none" w:sz="0" w:space="0" w:color="auto"/>
                    <w:bottom w:val="none" w:sz="0" w:space="0" w:color="auto"/>
                    <w:right w:val="none" w:sz="0" w:space="0" w:color="auto"/>
                  </w:divBdr>
                </w:div>
                <w:div w:id="1094017086">
                  <w:marLeft w:val="480"/>
                  <w:marRight w:val="0"/>
                  <w:marTop w:val="0"/>
                  <w:marBottom w:val="0"/>
                  <w:divBdr>
                    <w:top w:val="none" w:sz="0" w:space="0" w:color="auto"/>
                    <w:left w:val="none" w:sz="0" w:space="0" w:color="auto"/>
                    <w:bottom w:val="none" w:sz="0" w:space="0" w:color="auto"/>
                    <w:right w:val="none" w:sz="0" w:space="0" w:color="auto"/>
                  </w:divBdr>
                </w:div>
                <w:div w:id="1313481394">
                  <w:marLeft w:val="480"/>
                  <w:marRight w:val="0"/>
                  <w:marTop w:val="0"/>
                  <w:marBottom w:val="0"/>
                  <w:divBdr>
                    <w:top w:val="none" w:sz="0" w:space="0" w:color="auto"/>
                    <w:left w:val="none" w:sz="0" w:space="0" w:color="auto"/>
                    <w:bottom w:val="none" w:sz="0" w:space="0" w:color="auto"/>
                    <w:right w:val="none" w:sz="0" w:space="0" w:color="auto"/>
                  </w:divBdr>
                </w:div>
                <w:div w:id="381102475">
                  <w:marLeft w:val="480"/>
                  <w:marRight w:val="0"/>
                  <w:marTop w:val="0"/>
                  <w:marBottom w:val="0"/>
                  <w:divBdr>
                    <w:top w:val="none" w:sz="0" w:space="0" w:color="auto"/>
                    <w:left w:val="none" w:sz="0" w:space="0" w:color="auto"/>
                    <w:bottom w:val="none" w:sz="0" w:space="0" w:color="auto"/>
                    <w:right w:val="none" w:sz="0" w:space="0" w:color="auto"/>
                  </w:divBdr>
                </w:div>
                <w:div w:id="1512060628">
                  <w:marLeft w:val="480"/>
                  <w:marRight w:val="0"/>
                  <w:marTop w:val="0"/>
                  <w:marBottom w:val="0"/>
                  <w:divBdr>
                    <w:top w:val="none" w:sz="0" w:space="0" w:color="auto"/>
                    <w:left w:val="none" w:sz="0" w:space="0" w:color="auto"/>
                    <w:bottom w:val="none" w:sz="0" w:space="0" w:color="auto"/>
                    <w:right w:val="none" w:sz="0" w:space="0" w:color="auto"/>
                  </w:divBdr>
                </w:div>
                <w:div w:id="2137485168">
                  <w:marLeft w:val="480"/>
                  <w:marRight w:val="0"/>
                  <w:marTop w:val="0"/>
                  <w:marBottom w:val="0"/>
                  <w:divBdr>
                    <w:top w:val="none" w:sz="0" w:space="0" w:color="auto"/>
                    <w:left w:val="none" w:sz="0" w:space="0" w:color="auto"/>
                    <w:bottom w:val="none" w:sz="0" w:space="0" w:color="auto"/>
                    <w:right w:val="none" w:sz="0" w:space="0" w:color="auto"/>
                  </w:divBdr>
                </w:div>
                <w:div w:id="1307316698">
                  <w:marLeft w:val="480"/>
                  <w:marRight w:val="0"/>
                  <w:marTop w:val="0"/>
                  <w:marBottom w:val="0"/>
                  <w:divBdr>
                    <w:top w:val="none" w:sz="0" w:space="0" w:color="auto"/>
                    <w:left w:val="none" w:sz="0" w:space="0" w:color="auto"/>
                    <w:bottom w:val="none" w:sz="0" w:space="0" w:color="auto"/>
                    <w:right w:val="none" w:sz="0" w:space="0" w:color="auto"/>
                  </w:divBdr>
                </w:div>
                <w:div w:id="1539781850">
                  <w:marLeft w:val="480"/>
                  <w:marRight w:val="0"/>
                  <w:marTop w:val="0"/>
                  <w:marBottom w:val="0"/>
                  <w:divBdr>
                    <w:top w:val="none" w:sz="0" w:space="0" w:color="auto"/>
                    <w:left w:val="none" w:sz="0" w:space="0" w:color="auto"/>
                    <w:bottom w:val="none" w:sz="0" w:space="0" w:color="auto"/>
                    <w:right w:val="none" w:sz="0" w:space="0" w:color="auto"/>
                  </w:divBdr>
                </w:div>
                <w:div w:id="692921147">
                  <w:marLeft w:val="480"/>
                  <w:marRight w:val="0"/>
                  <w:marTop w:val="0"/>
                  <w:marBottom w:val="0"/>
                  <w:divBdr>
                    <w:top w:val="none" w:sz="0" w:space="0" w:color="auto"/>
                    <w:left w:val="none" w:sz="0" w:space="0" w:color="auto"/>
                    <w:bottom w:val="none" w:sz="0" w:space="0" w:color="auto"/>
                    <w:right w:val="none" w:sz="0" w:space="0" w:color="auto"/>
                  </w:divBdr>
                </w:div>
                <w:div w:id="724718236">
                  <w:marLeft w:val="480"/>
                  <w:marRight w:val="0"/>
                  <w:marTop w:val="0"/>
                  <w:marBottom w:val="0"/>
                  <w:divBdr>
                    <w:top w:val="none" w:sz="0" w:space="0" w:color="auto"/>
                    <w:left w:val="none" w:sz="0" w:space="0" w:color="auto"/>
                    <w:bottom w:val="none" w:sz="0" w:space="0" w:color="auto"/>
                    <w:right w:val="none" w:sz="0" w:space="0" w:color="auto"/>
                  </w:divBdr>
                </w:div>
                <w:div w:id="1211184578">
                  <w:marLeft w:val="480"/>
                  <w:marRight w:val="0"/>
                  <w:marTop w:val="0"/>
                  <w:marBottom w:val="0"/>
                  <w:divBdr>
                    <w:top w:val="none" w:sz="0" w:space="0" w:color="auto"/>
                    <w:left w:val="none" w:sz="0" w:space="0" w:color="auto"/>
                    <w:bottom w:val="none" w:sz="0" w:space="0" w:color="auto"/>
                    <w:right w:val="none" w:sz="0" w:space="0" w:color="auto"/>
                  </w:divBdr>
                </w:div>
                <w:div w:id="1820999810">
                  <w:marLeft w:val="480"/>
                  <w:marRight w:val="0"/>
                  <w:marTop w:val="0"/>
                  <w:marBottom w:val="0"/>
                  <w:divBdr>
                    <w:top w:val="none" w:sz="0" w:space="0" w:color="auto"/>
                    <w:left w:val="none" w:sz="0" w:space="0" w:color="auto"/>
                    <w:bottom w:val="none" w:sz="0" w:space="0" w:color="auto"/>
                    <w:right w:val="none" w:sz="0" w:space="0" w:color="auto"/>
                  </w:divBdr>
                </w:div>
                <w:div w:id="1190335588">
                  <w:marLeft w:val="480"/>
                  <w:marRight w:val="0"/>
                  <w:marTop w:val="0"/>
                  <w:marBottom w:val="0"/>
                  <w:divBdr>
                    <w:top w:val="none" w:sz="0" w:space="0" w:color="auto"/>
                    <w:left w:val="none" w:sz="0" w:space="0" w:color="auto"/>
                    <w:bottom w:val="none" w:sz="0" w:space="0" w:color="auto"/>
                    <w:right w:val="none" w:sz="0" w:space="0" w:color="auto"/>
                  </w:divBdr>
                </w:div>
                <w:div w:id="1327779461">
                  <w:marLeft w:val="480"/>
                  <w:marRight w:val="0"/>
                  <w:marTop w:val="0"/>
                  <w:marBottom w:val="0"/>
                  <w:divBdr>
                    <w:top w:val="none" w:sz="0" w:space="0" w:color="auto"/>
                    <w:left w:val="none" w:sz="0" w:space="0" w:color="auto"/>
                    <w:bottom w:val="none" w:sz="0" w:space="0" w:color="auto"/>
                    <w:right w:val="none" w:sz="0" w:space="0" w:color="auto"/>
                  </w:divBdr>
                </w:div>
                <w:div w:id="1872721082">
                  <w:marLeft w:val="480"/>
                  <w:marRight w:val="0"/>
                  <w:marTop w:val="0"/>
                  <w:marBottom w:val="0"/>
                  <w:divBdr>
                    <w:top w:val="none" w:sz="0" w:space="0" w:color="auto"/>
                    <w:left w:val="none" w:sz="0" w:space="0" w:color="auto"/>
                    <w:bottom w:val="none" w:sz="0" w:space="0" w:color="auto"/>
                    <w:right w:val="none" w:sz="0" w:space="0" w:color="auto"/>
                  </w:divBdr>
                </w:div>
                <w:div w:id="967854288">
                  <w:marLeft w:val="480"/>
                  <w:marRight w:val="0"/>
                  <w:marTop w:val="0"/>
                  <w:marBottom w:val="0"/>
                  <w:divBdr>
                    <w:top w:val="none" w:sz="0" w:space="0" w:color="auto"/>
                    <w:left w:val="none" w:sz="0" w:space="0" w:color="auto"/>
                    <w:bottom w:val="none" w:sz="0" w:space="0" w:color="auto"/>
                    <w:right w:val="none" w:sz="0" w:space="0" w:color="auto"/>
                  </w:divBdr>
                </w:div>
                <w:div w:id="1903829406">
                  <w:marLeft w:val="480"/>
                  <w:marRight w:val="0"/>
                  <w:marTop w:val="0"/>
                  <w:marBottom w:val="0"/>
                  <w:divBdr>
                    <w:top w:val="none" w:sz="0" w:space="0" w:color="auto"/>
                    <w:left w:val="none" w:sz="0" w:space="0" w:color="auto"/>
                    <w:bottom w:val="none" w:sz="0" w:space="0" w:color="auto"/>
                    <w:right w:val="none" w:sz="0" w:space="0" w:color="auto"/>
                  </w:divBdr>
                </w:div>
                <w:div w:id="758218477">
                  <w:marLeft w:val="480"/>
                  <w:marRight w:val="0"/>
                  <w:marTop w:val="0"/>
                  <w:marBottom w:val="0"/>
                  <w:divBdr>
                    <w:top w:val="none" w:sz="0" w:space="0" w:color="auto"/>
                    <w:left w:val="none" w:sz="0" w:space="0" w:color="auto"/>
                    <w:bottom w:val="none" w:sz="0" w:space="0" w:color="auto"/>
                    <w:right w:val="none" w:sz="0" w:space="0" w:color="auto"/>
                  </w:divBdr>
                </w:div>
                <w:div w:id="2016035120">
                  <w:marLeft w:val="480"/>
                  <w:marRight w:val="0"/>
                  <w:marTop w:val="0"/>
                  <w:marBottom w:val="0"/>
                  <w:divBdr>
                    <w:top w:val="none" w:sz="0" w:space="0" w:color="auto"/>
                    <w:left w:val="none" w:sz="0" w:space="0" w:color="auto"/>
                    <w:bottom w:val="none" w:sz="0" w:space="0" w:color="auto"/>
                    <w:right w:val="none" w:sz="0" w:space="0" w:color="auto"/>
                  </w:divBdr>
                </w:div>
                <w:div w:id="1743403591">
                  <w:marLeft w:val="480"/>
                  <w:marRight w:val="0"/>
                  <w:marTop w:val="0"/>
                  <w:marBottom w:val="0"/>
                  <w:divBdr>
                    <w:top w:val="none" w:sz="0" w:space="0" w:color="auto"/>
                    <w:left w:val="none" w:sz="0" w:space="0" w:color="auto"/>
                    <w:bottom w:val="none" w:sz="0" w:space="0" w:color="auto"/>
                    <w:right w:val="none" w:sz="0" w:space="0" w:color="auto"/>
                  </w:divBdr>
                </w:div>
                <w:div w:id="1423526304">
                  <w:marLeft w:val="480"/>
                  <w:marRight w:val="0"/>
                  <w:marTop w:val="0"/>
                  <w:marBottom w:val="0"/>
                  <w:divBdr>
                    <w:top w:val="none" w:sz="0" w:space="0" w:color="auto"/>
                    <w:left w:val="none" w:sz="0" w:space="0" w:color="auto"/>
                    <w:bottom w:val="none" w:sz="0" w:space="0" w:color="auto"/>
                    <w:right w:val="none" w:sz="0" w:space="0" w:color="auto"/>
                  </w:divBdr>
                </w:div>
                <w:div w:id="451752752">
                  <w:marLeft w:val="480"/>
                  <w:marRight w:val="0"/>
                  <w:marTop w:val="0"/>
                  <w:marBottom w:val="0"/>
                  <w:divBdr>
                    <w:top w:val="none" w:sz="0" w:space="0" w:color="auto"/>
                    <w:left w:val="none" w:sz="0" w:space="0" w:color="auto"/>
                    <w:bottom w:val="none" w:sz="0" w:space="0" w:color="auto"/>
                    <w:right w:val="none" w:sz="0" w:space="0" w:color="auto"/>
                  </w:divBdr>
                </w:div>
              </w:divsChild>
            </w:div>
            <w:div w:id="561328092">
              <w:marLeft w:val="0"/>
              <w:marRight w:val="0"/>
              <w:marTop w:val="0"/>
              <w:marBottom w:val="0"/>
              <w:divBdr>
                <w:top w:val="none" w:sz="0" w:space="0" w:color="auto"/>
                <w:left w:val="none" w:sz="0" w:space="0" w:color="auto"/>
                <w:bottom w:val="none" w:sz="0" w:space="0" w:color="auto"/>
                <w:right w:val="none" w:sz="0" w:space="0" w:color="auto"/>
              </w:divBdr>
              <w:divsChild>
                <w:div w:id="1351377647">
                  <w:marLeft w:val="480"/>
                  <w:marRight w:val="0"/>
                  <w:marTop w:val="0"/>
                  <w:marBottom w:val="0"/>
                  <w:divBdr>
                    <w:top w:val="none" w:sz="0" w:space="0" w:color="auto"/>
                    <w:left w:val="none" w:sz="0" w:space="0" w:color="auto"/>
                    <w:bottom w:val="none" w:sz="0" w:space="0" w:color="auto"/>
                    <w:right w:val="none" w:sz="0" w:space="0" w:color="auto"/>
                  </w:divBdr>
                </w:div>
                <w:div w:id="140194967">
                  <w:marLeft w:val="480"/>
                  <w:marRight w:val="0"/>
                  <w:marTop w:val="0"/>
                  <w:marBottom w:val="0"/>
                  <w:divBdr>
                    <w:top w:val="none" w:sz="0" w:space="0" w:color="auto"/>
                    <w:left w:val="none" w:sz="0" w:space="0" w:color="auto"/>
                    <w:bottom w:val="none" w:sz="0" w:space="0" w:color="auto"/>
                    <w:right w:val="none" w:sz="0" w:space="0" w:color="auto"/>
                  </w:divBdr>
                </w:div>
                <w:div w:id="184173513">
                  <w:marLeft w:val="480"/>
                  <w:marRight w:val="0"/>
                  <w:marTop w:val="0"/>
                  <w:marBottom w:val="0"/>
                  <w:divBdr>
                    <w:top w:val="none" w:sz="0" w:space="0" w:color="auto"/>
                    <w:left w:val="none" w:sz="0" w:space="0" w:color="auto"/>
                    <w:bottom w:val="none" w:sz="0" w:space="0" w:color="auto"/>
                    <w:right w:val="none" w:sz="0" w:space="0" w:color="auto"/>
                  </w:divBdr>
                </w:div>
                <w:div w:id="305551547">
                  <w:marLeft w:val="480"/>
                  <w:marRight w:val="0"/>
                  <w:marTop w:val="0"/>
                  <w:marBottom w:val="0"/>
                  <w:divBdr>
                    <w:top w:val="none" w:sz="0" w:space="0" w:color="auto"/>
                    <w:left w:val="none" w:sz="0" w:space="0" w:color="auto"/>
                    <w:bottom w:val="none" w:sz="0" w:space="0" w:color="auto"/>
                    <w:right w:val="none" w:sz="0" w:space="0" w:color="auto"/>
                  </w:divBdr>
                </w:div>
                <w:div w:id="650601541">
                  <w:marLeft w:val="480"/>
                  <w:marRight w:val="0"/>
                  <w:marTop w:val="0"/>
                  <w:marBottom w:val="0"/>
                  <w:divBdr>
                    <w:top w:val="none" w:sz="0" w:space="0" w:color="auto"/>
                    <w:left w:val="none" w:sz="0" w:space="0" w:color="auto"/>
                    <w:bottom w:val="none" w:sz="0" w:space="0" w:color="auto"/>
                    <w:right w:val="none" w:sz="0" w:space="0" w:color="auto"/>
                  </w:divBdr>
                </w:div>
                <w:div w:id="1197037171">
                  <w:marLeft w:val="480"/>
                  <w:marRight w:val="0"/>
                  <w:marTop w:val="0"/>
                  <w:marBottom w:val="0"/>
                  <w:divBdr>
                    <w:top w:val="none" w:sz="0" w:space="0" w:color="auto"/>
                    <w:left w:val="none" w:sz="0" w:space="0" w:color="auto"/>
                    <w:bottom w:val="none" w:sz="0" w:space="0" w:color="auto"/>
                    <w:right w:val="none" w:sz="0" w:space="0" w:color="auto"/>
                  </w:divBdr>
                </w:div>
                <w:div w:id="511337892">
                  <w:marLeft w:val="480"/>
                  <w:marRight w:val="0"/>
                  <w:marTop w:val="0"/>
                  <w:marBottom w:val="0"/>
                  <w:divBdr>
                    <w:top w:val="none" w:sz="0" w:space="0" w:color="auto"/>
                    <w:left w:val="none" w:sz="0" w:space="0" w:color="auto"/>
                    <w:bottom w:val="none" w:sz="0" w:space="0" w:color="auto"/>
                    <w:right w:val="none" w:sz="0" w:space="0" w:color="auto"/>
                  </w:divBdr>
                </w:div>
                <w:div w:id="1850489266">
                  <w:marLeft w:val="480"/>
                  <w:marRight w:val="0"/>
                  <w:marTop w:val="0"/>
                  <w:marBottom w:val="0"/>
                  <w:divBdr>
                    <w:top w:val="none" w:sz="0" w:space="0" w:color="auto"/>
                    <w:left w:val="none" w:sz="0" w:space="0" w:color="auto"/>
                    <w:bottom w:val="none" w:sz="0" w:space="0" w:color="auto"/>
                    <w:right w:val="none" w:sz="0" w:space="0" w:color="auto"/>
                  </w:divBdr>
                </w:div>
                <w:div w:id="198713475">
                  <w:marLeft w:val="480"/>
                  <w:marRight w:val="0"/>
                  <w:marTop w:val="0"/>
                  <w:marBottom w:val="0"/>
                  <w:divBdr>
                    <w:top w:val="none" w:sz="0" w:space="0" w:color="auto"/>
                    <w:left w:val="none" w:sz="0" w:space="0" w:color="auto"/>
                    <w:bottom w:val="none" w:sz="0" w:space="0" w:color="auto"/>
                    <w:right w:val="none" w:sz="0" w:space="0" w:color="auto"/>
                  </w:divBdr>
                </w:div>
                <w:div w:id="1254164467">
                  <w:marLeft w:val="480"/>
                  <w:marRight w:val="0"/>
                  <w:marTop w:val="0"/>
                  <w:marBottom w:val="0"/>
                  <w:divBdr>
                    <w:top w:val="none" w:sz="0" w:space="0" w:color="auto"/>
                    <w:left w:val="none" w:sz="0" w:space="0" w:color="auto"/>
                    <w:bottom w:val="none" w:sz="0" w:space="0" w:color="auto"/>
                    <w:right w:val="none" w:sz="0" w:space="0" w:color="auto"/>
                  </w:divBdr>
                </w:div>
                <w:div w:id="151913107">
                  <w:marLeft w:val="480"/>
                  <w:marRight w:val="0"/>
                  <w:marTop w:val="0"/>
                  <w:marBottom w:val="0"/>
                  <w:divBdr>
                    <w:top w:val="none" w:sz="0" w:space="0" w:color="auto"/>
                    <w:left w:val="none" w:sz="0" w:space="0" w:color="auto"/>
                    <w:bottom w:val="none" w:sz="0" w:space="0" w:color="auto"/>
                    <w:right w:val="none" w:sz="0" w:space="0" w:color="auto"/>
                  </w:divBdr>
                </w:div>
                <w:div w:id="1545601676">
                  <w:marLeft w:val="480"/>
                  <w:marRight w:val="0"/>
                  <w:marTop w:val="0"/>
                  <w:marBottom w:val="0"/>
                  <w:divBdr>
                    <w:top w:val="none" w:sz="0" w:space="0" w:color="auto"/>
                    <w:left w:val="none" w:sz="0" w:space="0" w:color="auto"/>
                    <w:bottom w:val="none" w:sz="0" w:space="0" w:color="auto"/>
                    <w:right w:val="none" w:sz="0" w:space="0" w:color="auto"/>
                  </w:divBdr>
                </w:div>
                <w:div w:id="821190206">
                  <w:marLeft w:val="480"/>
                  <w:marRight w:val="0"/>
                  <w:marTop w:val="0"/>
                  <w:marBottom w:val="0"/>
                  <w:divBdr>
                    <w:top w:val="none" w:sz="0" w:space="0" w:color="auto"/>
                    <w:left w:val="none" w:sz="0" w:space="0" w:color="auto"/>
                    <w:bottom w:val="none" w:sz="0" w:space="0" w:color="auto"/>
                    <w:right w:val="none" w:sz="0" w:space="0" w:color="auto"/>
                  </w:divBdr>
                </w:div>
                <w:div w:id="204101563">
                  <w:marLeft w:val="480"/>
                  <w:marRight w:val="0"/>
                  <w:marTop w:val="0"/>
                  <w:marBottom w:val="0"/>
                  <w:divBdr>
                    <w:top w:val="none" w:sz="0" w:space="0" w:color="auto"/>
                    <w:left w:val="none" w:sz="0" w:space="0" w:color="auto"/>
                    <w:bottom w:val="none" w:sz="0" w:space="0" w:color="auto"/>
                    <w:right w:val="none" w:sz="0" w:space="0" w:color="auto"/>
                  </w:divBdr>
                </w:div>
                <w:div w:id="1343362612">
                  <w:marLeft w:val="480"/>
                  <w:marRight w:val="0"/>
                  <w:marTop w:val="0"/>
                  <w:marBottom w:val="0"/>
                  <w:divBdr>
                    <w:top w:val="none" w:sz="0" w:space="0" w:color="auto"/>
                    <w:left w:val="none" w:sz="0" w:space="0" w:color="auto"/>
                    <w:bottom w:val="none" w:sz="0" w:space="0" w:color="auto"/>
                    <w:right w:val="none" w:sz="0" w:space="0" w:color="auto"/>
                  </w:divBdr>
                </w:div>
                <w:div w:id="1192721485">
                  <w:marLeft w:val="480"/>
                  <w:marRight w:val="0"/>
                  <w:marTop w:val="0"/>
                  <w:marBottom w:val="0"/>
                  <w:divBdr>
                    <w:top w:val="none" w:sz="0" w:space="0" w:color="auto"/>
                    <w:left w:val="none" w:sz="0" w:space="0" w:color="auto"/>
                    <w:bottom w:val="none" w:sz="0" w:space="0" w:color="auto"/>
                    <w:right w:val="none" w:sz="0" w:space="0" w:color="auto"/>
                  </w:divBdr>
                </w:div>
                <w:div w:id="950742759">
                  <w:marLeft w:val="480"/>
                  <w:marRight w:val="0"/>
                  <w:marTop w:val="0"/>
                  <w:marBottom w:val="0"/>
                  <w:divBdr>
                    <w:top w:val="none" w:sz="0" w:space="0" w:color="auto"/>
                    <w:left w:val="none" w:sz="0" w:space="0" w:color="auto"/>
                    <w:bottom w:val="none" w:sz="0" w:space="0" w:color="auto"/>
                    <w:right w:val="none" w:sz="0" w:space="0" w:color="auto"/>
                  </w:divBdr>
                </w:div>
                <w:div w:id="2082213916">
                  <w:marLeft w:val="480"/>
                  <w:marRight w:val="0"/>
                  <w:marTop w:val="0"/>
                  <w:marBottom w:val="0"/>
                  <w:divBdr>
                    <w:top w:val="none" w:sz="0" w:space="0" w:color="auto"/>
                    <w:left w:val="none" w:sz="0" w:space="0" w:color="auto"/>
                    <w:bottom w:val="none" w:sz="0" w:space="0" w:color="auto"/>
                    <w:right w:val="none" w:sz="0" w:space="0" w:color="auto"/>
                  </w:divBdr>
                </w:div>
                <w:div w:id="342367512">
                  <w:marLeft w:val="480"/>
                  <w:marRight w:val="0"/>
                  <w:marTop w:val="0"/>
                  <w:marBottom w:val="0"/>
                  <w:divBdr>
                    <w:top w:val="none" w:sz="0" w:space="0" w:color="auto"/>
                    <w:left w:val="none" w:sz="0" w:space="0" w:color="auto"/>
                    <w:bottom w:val="none" w:sz="0" w:space="0" w:color="auto"/>
                    <w:right w:val="none" w:sz="0" w:space="0" w:color="auto"/>
                  </w:divBdr>
                </w:div>
                <w:div w:id="937716730">
                  <w:marLeft w:val="480"/>
                  <w:marRight w:val="0"/>
                  <w:marTop w:val="0"/>
                  <w:marBottom w:val="0"/>
                  <w:divBdr>
                    <w:top w:val="none" w:sz="0" w:space="0" w:color="auto"/>
                    <w:left w:val="none" w:sz="0" w:space="0" w:color="auto"/>
                    <w:bottom w:val="none" w:sz="0" w:space="0" w:color="auto"/>
                    <w:right w:val="none" w:sz="0" w:space="0" w:color="auto"/>
                  </w:divBdr>
                </w:div>
                <w:div w:id="191499115">
                  <w:marLeft w:val="480"/>
                  <w:marRight w:val="0"/>
                  <w:marTop w:val="0"/>
                  <w:marBottom w:val="0"/>
                  <w:divBdr>
                    <w:top w:val="none" w:sz="0" w:space="0" w:color="auto"/>
                    <w:left w:val="none" w:sz="0" w:space="0" w:color="auto"/>
                    <w:bottom w:val="none" w:sz="0" w:space="0" w:color="auto"/>
                    <w:right w:val="none" w:sz="0" w:space="0" w:color="auto"/>
                  </w:divBdr>
                </w:div>
                <w:div w:id="461311839">
                  <w:marLeft w:val="480"/>
                  <w:marRight w:val="0"/>
                  <w:marTop w:val="0"/>
                  <w:marBottom w:val="0"/>
                  <w:divBdr>
                    <w:top w:val="none" w:sz="0" w:space="0" w:color="auto"/>
                    <w:left w:val="none" w:sz="0" w:space="0" w:color="auto"/>
                    <w:bottom w:val="none" w:sz="0" w:space="0" w:color="auto"/>
                    <w:right w:val="none" w:sz="0" w:space="0" w:color="auto"/>
                  </w:divBdr>
                </w:div>
                <w:div w:id="956178381">
                  <w:marLeft w:val="480"/>
                  <w:marRight w:val="0"/>
                  <w:marTop w:val="0"/>
                  <w:marBottom w:val="0"/>
                  <w:divBdr>
                    <w:top w:val="none" w:sz="0" w:space="0" w:color="auto"/>
                    <w:left w:val="none" w:sz="0" w:space="0" w:color="auto"/>
                    <w:bottom w:val="none" w:sz="0" w:space="0" w:color="auto"/>
                    <w:right w:val="none" w:sz="0" w:space="0" w:color="auto"/>
                  </w:divBdr>
                </w:div>
                <w:div w:id="206454048">
                  <w:marLeft w:val="480"/>
                  <w:marRight w:val="0"/>
                  <w:marTop w:val="0"/>
                  <w:marBottom w:val="0"/>
                  <w:divBdr>
                    <w:top w:val="none" w:sz="0" w:space="0" w:color="auto"/>
                    <w:left w:val="none" w:sz="0" w:space="0" w:color="auto"/>
                    <w:bottom w:val="none" w:sz="0" w:space="0" w:color="auto"/>
                    <w:right w:val="none" w:sz="0" w:space="0" w:color="auto"/>
                  </w:divBdr>
                </w:div>
              </w:divsChild>
            </w:div>
            <w:div w:id="2034189657">
              <w:marLeft w:val="0"/>
              <w:marRight w:val="0"/>
              <w:marTop w:val="0"/>
              <w:marBottom w:val="0"/>
              <w:divBdr>
                <w:top w:val="none" w:sz="0" w:space="0" w:color="auto"/>
                <w:left w:val="none" w:sz="0" w:space="0" w:color="auto"/>
                <w:bottom w:val="none" w:sz="0" w:space="0" w:color="auto"/>
                <w:right w:val="none" w:sz="0" w:space="0" w:color="auto"/>
              </w:divBdr>
              <w:divsChild>
                <w:div w:id="1440374986">
                  <w:marLeft w:val="480"/>
                  <w:marRight w:val="0"/>
                  <w:marTop w:val="0"/>
                  <w:marBottom w:val="0"/>
                  <w:divBdr>
                    <w:top w:val="none" w:sz="0" w:space="0" w:color="auto"/>
                    <w:left w:val="none" w:sz="0" w:space="0" w:color="auto"/>
                    <w:bottom w:val="none" w:sz="0" w:space="0" w:color="auto"/>
                    <w:right w:val="none" w:sz="0" w:space="0" w:color="auto"/>
                  </w:divBdr>
                </w:div>
                <w:div w:id="1036471998">
                  <w:marLeft w:val="480"/>
                  <w:marRight w:val="0"/>
                  <w:marTop w:val="0"/>
                  <w:marBottom w:val="0"/>
                  <w:divBdr>
                    <w:top w:val="none" w:sz="0" w:space="0" w:color="auto"/>
                    <w:left w:val="none" w:sz="0" w:space="0" w:color="auto"/>
                    <w:bottom w:val="none" w:sz="0" w:space="0" w:color="auto"/>
                    <w:right w:val="none" w:sz="0" w:space="0" w:color="auto"/>
                  </w:divBdr>
                </w:div>
                <w:div w:id="1941911158">
                  <w:marLeft w:val="480"/>
                  <w:marRight w:val="0"/>
                  <w:marTop w:val="0"/>
                  <w:marBottom w:val="0"/>
                  <w:divBdr>
                    <w:top w:val="none" w:sz="0" w:space="0" w:color="auto"/>
                    <w:left w:val="none" w:sz="0" w:space="0" w:color="auto"/>
                    <w:bottom w:val="none" w:sz="0" w:space="0" w:color="auto"/>
                    <w:right w:val="none" w:sz="0" w:space="0" w:color="auto"/>
                  </w:divBdr>
                </w:div>
                <w:div w:id="1687362551">
                  <w:marLeft w:val="480"/>
                  <w:marRight w:val="0"/>
                  <w:marTop w:val="0"/>
                  <w:marBottom w:val="0"/>
                  <w:divBdr>
                    <w:top w:val="none" w:sz="0" w:space="0" w:color="auto"/>
                    <w:left w:val="none" w:sz="0" w:space="0" w:color="auto"/>
                    <w:bottom w:val="none" w:sz="0" w:space="0" w:color="auto"/>
                    <w:right w:val="none" w:sz="0" w:space="0" w:color="auto"/>
                  </w:divBdr>
                </w:div>
                <w:div w:id="1440955678">
                  <w:marLeft w:val="480"/>
                  <w:marRight w:val="0"/>
                  <w:marTop w:val="0"/>
                  <w:marBottom w:val="0"/>
                  <w:divBdr>
                    <w:top w:val="none" w:sz="0" w:space="0" w:color="auto"/>
                    <w:left w:val="none" w:sz="0" w:space="0" w:color="auto"/>
                    <w:bottom w:val="none" w:sz="0" w:space="0" w:color="auto"/>
                    <w:right w:val="none" w:sz="0" w:space="0" w:color="auto"/>
                  </w:divBdr>
                </w:div>
                <w:div w:id="833449661">
                  <w:marLeft w:val="480"/>
                  <w:marRight w:val="0"/>
                  <w:marTop w:val="0"/>
                  <w:marBottom w:val="0"/>
                  <w:divBdr>
                    <w:top w:val="none" w:sz="0" w:space="0" w:color="auto"/>
                    <w:left w:val="none" w:sz="0" w:space="0" w:color="auto"/>
                    <w:bottom w:val="none" w:sz="0" w:space="0" w:color="auto"/>
                    <w:right w:val="none" w:sz="0" w:space="0" w:color="auto"/>
                  </w:divBdr>
                </w:div>
                <w:div w:id="1866870512">
                  <w:marLeft w:val="480"/>
                  <w:marRight w:val="0"/>
                  <w:marTop w:val="0"/>
                  <w:marBottom w:val="0"/>
                  <w:divBdr>
                    <w:top w:val="none" w:sz="0" w:space="0" w:color="auto"/>
                    <w:left w:val="none" w:sz="0" w:space="0" w:color="auto"/>
                    <w:bottom w:val="none" w:sz="0" w:space="0" w:color="auto"/>
                    <w:right w:val="none" w:sz="0" w:space="0" w:color="auto"/>
                  </w:divBdr>
                </w:div>
                <w:div w:id="1136028696">
                  <w:marLeft w:val="480"/>
                  <w:marRight w:val="0"/>
                  <w:marTop w:val="0"/>
                  <w:marBottom w:val="0"/>
                  <w:divBdr>
                    <w:top w:val="none" w:sz="0" w:space="0" w:color="auto"/>
                    <w:left w:val="none" w:sz="0" w:space="0" w:color="auto"/>
                    <w:bottom w:val="none" w:sz="0" w:space="0" w:color="auto"/>
                    <w:right w:val="none" w:sz="0" w:space="0" w:color="auto"/>
                  </w:divBdr>
                </w:div>
                <w:div w:id="1846355625">
                  <w:marLeft w:val="480"/>
                  <w:marRight w:val="0"/>
                  <w:marTop w:val="0"/>
                  <w:marBottom w:val="0"/>
                  <w:divBdr>
                    <w:top w:val="none" w:sz="0" w:space="0" w:color="auto"/>
                    <w:left w:val="none" w:sz="0" w:space="0" w:color="auto"/>
                    <w:bottom w:val="none" w:sz="0" w:space="0" w:color="auto"/>
                    <w:right w:val="none" w:sz="0" w:space="0" w:color="auto"/>
                  </w:divBdr>
                </w:div>
                <w:div w:id="680400516">
                  <w:marLeft w:val="480"/>
                  <w:marRight w:val="0"/>
                  <w:marTop w:val="0"/>
                  <w:marBottom w:val="0"/>
                  <w:divBdr>
                    <w:top w:val="none" w:sz="0" w:space="0" w:color="auto"/>
                    <w:left w:val="none" w:sz="0" w:space="0" w:color="auto"/>
                    <w:bottom w:val="none" w:sz="0" w:space="0" w:color="auto"/>
                    <w:right w:val="none" w:sz="0" w:space="0" w:color="auto"/>
                  </w:divBdr>
                </w:div>
                <w:div w:id="1245724838">
                  <w:marLeft w:val="480"/>
                  <w:marRight w:val="0"/>
                  <w:marTop w:val="0"/>
                  <w:marBottom w:val="0"/>
                  <w:divBdr>
                    <w:top w:val="none" w:sz="0" w:space="0" w:color="auto"/>
                    <w:left w:val="none" w:sz="0" w:space="0" w:color="auto"/>
                    <w:bottom w:val="none" w:sz="0" w:space="0" w:color="auto"/>
                    <w:right w:val="none" w:sz="0" w:space="0" w:color="auto"/>
                  </w:divBdr>
                </w:div>
                <w:div w:id="1182627039">
                  <w:marLeft w:val="480"/>
                  <w:marRight w:val="0"/>
                  <w:marTop w:val="0"/>
                  <w:marBottom w:val="0"/>
                  <w:divBdr>
                    <w:top w:val="none" w:sz="0" w:space="0" w:color="auto"/>
                    <w:left w:val="none" w:sz="0" w:space="0" w:color="auto"/>
                    <w:bottom w:val="none" w:sz="0" w:space="0" w:color="auto"/>
                    <w:right w:val="none" w:sz="0" w:space="0" w:color="auto"/>
                  </w:divBdr>
                </w:div>
                <w:div w:id="1251502893">
                  <w:marLeft w:val="480"/>
                  <w:marRight w:val="0"/>
                  <w:marTop w:val="0"/>
                  <w:marBottom w:val="0"/>
                  <w:divBdr>
                    <w:top w:val="none" w:sz="0" w:space="0" w:color="auto"/>
                    <w:left w:val="none" w:sz="0" w:space="0" w:color="auto"/>
                    <w:bottom w:val="none" w:sz="0" w:space="0" w:color="auto"/>
                    <w:right w:val="none" w:sz="0" w:space="0" w:color="auto"/>
                  </w:divBdr>
                </w:div>
                <w:div w:id="961427052">
                  <w:marLeft w:val="480"/>
                  <w:marRight w:val="0"/>
                  <w:marTop w:val="0"/>
                  <w:marBottom w:val="0"/>
                  <w:divBdr>
                    <w:top w:val="none" w:sz="0" w:space="0" w:color="auto"/>
                    <w:left w:val="none" w:sz="0" w:space="0" w:color="auto"/>
                    <w:bottom w:val="none" w:sz="0" w:space="0" w:color="auto"/>
                    <w:right w:val="none" w:sz="0" w:space="0" w:color="auto"/>
                  </w:divBdr>
                </w:div>
                <w:div w:id="1830556762">
                  <w:marLeft w:val="480"/>
                  <w:marRight w:val="0"/>
                  <w:marTop w:val="0"/>
                  <w:marBottom w:val="0"/>
                  <w:divBdr>
                    <w:top w:val="none" w:sz="0" w:space="0" w:color="auto"/>
                    <w:left w:val="none" w:sz="0" w:space="0" w:color="auto"/>
                    <w:bottom w:val="none" w:sz="0" w:space="0" w:color="auto"/>
                    <w:right w:val="none" w:sz="0" w:space="0" w:color="auto"/>
                  </w:divBdr>
                </w:div>
                <w:div w:id="1576670157">
                  <w:marLeft w:val="480"/>
                  <w:marRight w:val="0"/>
                  <w:marTop w:val="0"/>
                  <w:marBottom w:val="0"/>
                  <w:divBdr>
                    <w:top w:val="none" w:sz="0" w:space="0" w:color="auto"/>
                    <w:left w:val="none" w:sz="0" w:space="0" w:color="auto"/>
                    <w:bottom w:val="none" w:sz="0" w:space="0" w:color="auto"/>
                    <w:right w:val="none" w:sz="0" w:space="0" w:color="auto"/>
                  </w:divBdr>
                </w:div>
                <w:div w:id="504515347">
                  <w:marLeft w:val="480"/>
                  <w:marRight w:val="0"/>
                  <w:marTop w:val="0"/>
                  <w:marBottom w:val="0"/>
                  <w:divBdr>
                    <w:top w:val="none" w:sz="0" w:space="0" w:color="auto"/>
                    <w:left w:val="none" w:sz="0" w:space="0" w:color="auto"/>
                    <w:bottom w:val="none" w:sz="0" w:space="0" w:color="auto"/>
                    <w:right w:val="none" w:sz="0" w:space="0" w:color="auto"/>
                  </w:divBdr>
                </w:div>
                <w:div w:id="987512770">
                  <w:marLeft w:val="480"/>
                  <w:marRight w:val="0"/>
                  <w:marTop w:val="0"/>
                  <w:marBottom w:val="0"/>
                  <w:divBdr>
                    <w:top w:val="none" w:sz="0" w:space="0" w:color="auto"/>
                    <w:left w:val="none" w:sz="0" w:space="0" w:color="auto"/>
                    <w:bottom w:val="none" w:sz="0" w:space="0" w:color="auto"/>
                    <w:right w:val="none" w:sz="0" w:space="0" w:color="auto"/>
                  </w:divBdr>
                </w:div>
                <w:div w:id="433792214">
                  <w:marLeft w:val="480"/>
                  <w:marRight w:val="0"/>
                  <w:marTop w:val="0"/>
                  <w:marBottom w:val="0"/>
                  <w:divBdr>
                    <w:top w:val="none" w:sz="0" w:space="0" w:color="auto"/>
                    <w:left w:val="none" w:sz="0" w:space="0" w:color="auto"/>
                    <w:bottom w:val="none" w:sz="0" w:space="0" w:color="auto"/>
                    <w:right w:val="none" w:sz="0" w:space="0" w:color="auto"/>
                  </w:divBdr>
                </w:div>
                <w:div w:id="669521679">
                  <w:marLeft w:val="480"/>
                  <w:marRight w:val="0"/>
                  <w:marTop w:val="0"/>
                  <w:marBottom w:val="0"/>
                  <w:divBdr>
                    <w:top w:val="none" w:sz="0" w:space="0" w:color="auto"/>
                    <w:left w:val="none" w:sz="0" w:space="0" w:color="auto"/>
                    <w:bottom w:val="none" w:sz="0" w:space="0" w:color="auto"/>
                    <w:right w:val="none" w:sz="0" w:space="0" w:color="auto"/>
                  </w:divBdr>
                </w:div>
                <w:div w:id="966080461">
                  <w:marLeft w:val="480"/>
                  <w:marRight w:val="0"/>
                  <w:marTop w:val="0"/>
                  <w:marBottom w:val="0"/>
                  <w:divBdr>
                    <w:top w:val="none" w:sz="0" w:space="0" w:color="auto"/>
                    <w:left w:val="none" w:sz="0" w:space="0" w:color="auto"/>
                    <w:bottom w:val="none" w:sz="0" w:space="0" w:color="auto"/>
                    <w:right w:val="none" w:sz="0" w:space="0" w:color="auto"/>
                  </w:divBdr>
                </w:div>
                <w:div w:id="1037464837">
                  <w:marLeft w:val="480"/>
                  <w:marRight w:val="0"/>
                  <w:marTop w:val="0"/>
                  <w:marBottom w:val="0"/>
                  <w:divBdr>
                    <w:top w:val="none" w:sz="0" w:space="0" w:color="auto"/>
                    <w:left w:val="none" w:sz="0" w:space="0" w:color="auto"/>
                    <w:bottom w:val="none" w:sz="0" w:space="0" w:color="auto"/>
                    <w:right w:val="none" w:sz="0" w:space="0" w:color="auto"/>
                  </w:divBdr>
                </w:div>
                <w:div w:id="2126803596">
                  <w:marLeft w:val="480"/>
                  <w:marRight w:val="0"/>
                  <w:marTop w:val="0"/>
                  <w:marBottom w:val="0"/>
                  <w:divBdr>
                    <w:top w:val="none" w:sz="0" w:space="0" w:color="auto"/>
                    <w:left w:val="none" w:sz="0" w:space="0" w:color="auto"/>
                    <w:bottom w:val="none" w:sz="0" w:space="0" w:color="auto"/>
                    <w:right w:val="none" w:sz="0" w:space="0" w:color="auto"/>
                  </w:divBdr>
                </w:div>
                <w:div w:id="196891997">
                  <w:marLeft w:val="480"/>
                  <w:marRight w:val="0"/>
                  <w:marTop w:val="0"/>
                  <w:marBottom w:val="0"/>
                  <w:divBdr>
                    <w:top w:val="none" w:sz="0" w:space="0" w:color="auto"/>
                    <w:left w:val="none" w:sz="0" w:space="0" w:color="auto"/>
                    <w:bottom w:val="none" w:sz="0" w:space="0" w:color="auto"/>
                    <w:right w:val="none" w:sz="0" w:space="0" w:color="auto"/>
                  </w:divBdr>
                </w:div>
              </w:divsChild>
            </w:div>
            <w:div w:id="1106921897">
              <w:marLeft w:val="0"/>
              <w:marRight w:val="0"/>
              <w:marTop w:val="0"/>
              <w:marBottom w:val="0"/>
              <w:divBdr>
                <w:top w:val="none" w:sz="0" w:space="0" w:color="auto"/>
                <w:left w:val="none" w:sz="0" w:space="0" w:color="auto"/>
                <w:bottom w:val="none" w:sz="0" w:space="0" w:color="auto"/>
                <w:right w:val="none" w:sz="0" w:space="0" w:color="auto"/>
              </w:divBdr>
              <w:divsChild>
                <w:div w:id="267542870">
                  <w:marLeft w:val="480"/>
                  <w:marRight w:val="0"/>
                  <w:marTop w:val="0"/>
                  <w:marBottom w:val="0"/>
                  <w:divBdr>
                    <w:top w:val="none" w:sz="0" w:space="0" w:color="auto"/>
                    <w:left w:val="none" w:sz="0" w:space="0" w:color="auto"/>
                    <w:bottom w:val="none" w:sz="0" w:space="0" w:color="auto"/>
                    <w:right w:val="none" w:sz="0" w:space="0" w:color="auto"/>
                  </w:divBdr>
                </w:div>
                <w:div w:id="992300345">
                  <w:marLeft w:val="480"/>
                  <w:marRight w:val="0"/>
                  <w:marTop w:val="0"/>
                  <w:marBottom w:val="0"/>
                  <w:divBdr>
                    <w:top w:val="none" w:sz="0" w:space="0" w:color="auto"/>
                    <w:left w:val="none" w:sz="0" w:space="0" w:color="auto"/>
                    <w:bottom w:val="none" w:sz="0" w:space="0" w:color="auto"/>
                    <w:right w:val="none" w:sz="0" w:space="0" w:color="auto"/>
                  </w:divBdr>
                </w:div>
                <w:div w:id="801339408">
                  <w:marLeft w:val="480"/>
                  <w:marRight w:val="0"/>
                  <w:marTop w:val="0"/>
                  <w:marBottom w:val="0"/>
                  <w:divBdr>
                    <w:top w:val="none" w:sz="0" w:space="0" w:color="auto"/>
                    <w:left w:val="none" w:sz="0" w:space="0" w:color="auto"/>
                    <w:bottom w:val="none" w:sz="0" w:space="0" w:color="auto"/>
                    <w:right w:val="none" w:sz="0" w:space="0" w:color="auto"/>
                  </w:divBdr>
                </w:div>
                <w:div w:id="470295786">
                  <w:marLeft w:val="480"/>
                  <w:marRight w:val="0"/>
                  <w:marTop w:val="0"/>
                  <w:marBottom w:val="0"/>
                  <w:divBdr>
                    <w:top w:val="none" w:sz="0" w:space="0" w:color="auto"/>
                    <w:left w:val="none" w:sz="0" w:space="0" w:color="auto"/>
                    <w:bottom w:val="none" w:sz="0" w:space="0" w:color="auto"/>
                    <w:right w:val="none" w:sz="0" w:space="0" w:color="auto"/>
                  </w:divBdr>
                </w:div>
                <w:div w:id="1170102360">
                  <w:marLeft w:val="480"/>
                  <w:marRight w:val="0"/>
                  <w:marTop w:val="0"/>
                  <w:marBottom w:val="0"/>
                  <w:divBdr>
                    <w:top w:val="none" w:sz="0" w:space="0" w:color="auto"/>
                    <w:left w:val="none" w:sz="0" w:space="0" w:color="auto"/>
                    <w:bottom w:val="none" w:sz="0" w:space="0" w:color="auto"/>
                    <w:right w:val="none" w:sz="0" w:space="0" w:color="auto"/>
                  </w:divBdr>
                </w:div>
                <w:div w:id="1354764222">
                  <w:marLeft w:val="480"/>
                  <w:marRight w:val="0"/>
                  <w:marTop w:val="0"/>
                  <w:marBottom w:val="0"/>
                  <w:divBdr>
                    <w:top w:val="none" w:sz="0" w:space="0" w:color="auto"/>
                    <w:left w:val="none" w:sz="0" w:space="0" w:color="auto"/>
                    <w:bottom w:val="none" w:sz="0" w:space="0" w:color="auto"/>
                    <w:right w:val="none" w:sz="0" w:space="0" w:color="auto"/>
                  </w:divBdr>
                </w:div>
                <w:div w:id="1926526655">
                  <w:marLeft w:val="480"/>
                  <w:marRight w:val="0"/>
                  <w:marTop w:val="0"/>
                  <w:marBottom w:val="0"/>
                  <w:divBdr>
                    <w:top w:val="none" w:sz="0" w:space="0" w:color="auto"/>
                    <w:left w:val="none" w:sz="0" w:space="0" w:color="auto"/>
                    <w:bottom w:val="none" w:sz="0" w:space="0" w:color="auto"/>
                    <w:right w:val="none" w:sz="0" w:space="0" w:color="auto"/>
                  </w:divBdr>
                </w:div>
                <w:div w:id="610362386">
                  <w:marLeft w:val="480"/>
                  <w:marRight w:val="0"/>
                  <w:marTop w:val="0"/>
                  <w:marBottom w:val="0"/>
                  <w:divBdr>
                    <w:top w:val="none" w:sz="0" w:space="0" w:color="auto"/>
                    <w:left w:val="none" w:sz="0" w:space="0" w:color="auto"/>
                    <w:bottom w:val="none" w:sz="0" w:space="0" w:color="auto"/>
                    <w:right w:val="none" w:sz="0" w:space="0" w:color="auto"/>
                  </w:divBdr>
                </w:div>
                <w:div w:id="1062681151">
                  <w:marLeft w:val="480"/>
                  <w:marRight w:val="0"/>
                  <w:marTop w:val="0"/>
                  <w:marBottom w:val="0"/>
                  <w:divBdr>
                    <w:top w:val="none" w:sz="0" w:space="0" w:color="auto"/>
                    <w:left w:val="none" w:sz="0" w:space="0" w:color="auto"/>
                    <w:bottom w:val="none" w:sz="0" w:space="0" w:color="auto"/>
                    <w:right w:val="none" w:sz="0" w:space="0" w:color="auto"/>
                  </w:divBdr>
                </w:div>
                <w:div w:id="361632259">
                  <w:marLeft w:val="480"/>
                  <w:marRight w:val="0"/>
                  <w:marTop w:val="0"/>
                  <w:marBottom w:val="0"/>
                  <w:divBdr>
                    <w:top w:val="none" w:sz="0" w:space="0" w:color="auto"/>
                    <w:left w:val="none" w:sz="0" w:space="0" w:color="auto"/>
                    <w:bottom w:val="none" w:sz="0" w:space="0" w:color="auto"/>
                    <w:right w:val="none" w:sz="0" w:space="0" w:color="auto"/>
                  </w:divBdr>
                </w:div>
                <w:div w:id="2119372549">
                  <w:marLeft w:val="480"/>
                  <w:marRight w:val="0"/>
                  <w:marTop w:val="0"/>
                  <w:marBottom w:val="0"/>
                  <w:divBdr>
                    <w:top w:val="none" w:sz="0" w:space="0" w:color="auto"/>
                    <w:left w:val="none" w:sz="0" w:space="0" w:color="auto"/>
                    <w:bottom w:val="none" w:sz="0" w:space="0" w:color="auto"/>
                    <w:right w:val="none" w:sz="0" w:space="0" w:color="auto"/>
                  </w:divBdr>
                </w:div>
                <w:div w:id="1344818048">
                  <w:marLeft w:val="480"/>
                  <w:marRight w:val="0"/>
                  <w:marTop w:val="0"/>
                  <w:marBottom w:val="0"/>
                  <w:divBdr>
                    <w:top w:val="none" w:sz="0" w:space="0" w:color="auto"/>
                    <w:left w:val="none" w:sz="0" w:space="0" w:color="auto"/>
                    <w:bottom w:val="none" w:sz="0" w:space="0" w:color="auto"/>
                    <w:right w:val="none" w:sz="0" w:space="0" w:color="auto"/>
                  </w:divBdr>
                </w:div>
                <w:div w:id="403183652">
                  <w:marLeft w:val="480"/>
                  <w:marRight w:val="0"/>
                  <w:marTop w:val="0"/>
                  <w:marBottom w:val="0"/>
                  <w:divBdr>
                    <w:top w:val="none" w:sz="0" w:space="0" w:color="auto"/>
                    <w:left w:val="none" w:sz="0" w:space="0" w:color="auto"/>
                    <w:bottom w:val="none" w:sz="0" w:space="0" w:color="auto"/>
                    <w:right w:val="none" w:sz="0" w:space="0" w:color="auto"/>
                  </w:divBdr>
                </w:div>
                <w:div w:id="1054502863">
                  <w:marLeft w:val="480"/>
                  <w:marRight w:val="0"/>
                  <w:marTop w:val="0"/>
                  <w:marBottom w:val="0"/>
                  <w:divBdr>
                    <w:top w:val="none" w:sz="0" w:space="0" w:color="auto"/>
                    <w:left w:val="none" w:sz="0" w:space="0" w:color="auto"/>
                    <w:bottom w:val="none" w:sz="0" w:space="0" w:color="auto"/>
                    <w:right w:val="none" w:sz="0" w:space="0" w:color="auto"/>
                  </w:divBdr>
                </w:div>
                <w:div w:id="316958466">
                  <w:marLeft w:val="480"/>
                  <w:marRight w:val="0"/>
                  <w:marTop w:val="0"/>
                  <w:marBottom w:val="0"/>
                  <w:divBdr>
                    <w:top w:val="none" w:sz="0" w:space="0" w:color="auto"/>
                    <w:left w:val="none" w:sz="0" w:space="0" w:color="auto"/>
                    <w:bottom w:val="none" w:sz="0" w:space="0" w:color="auto"/>
                    <w:right w:val="none" w:sz="0" w:space="0" w:color="auto"/>
                  </w:divBdr>
                </w:div>
                <w:div w:id="1395472650">
                  <w:marLeft w:val="480"/>
                  <w:marRight w:val="0"/>
                  <w:marTop w:val="0"/>
                  <w:marBottom w:val="0"/>
                  <w:divBdr>
                    <w:top w:val="none" w:sz="0" w:space="0" w:color="auto"/>
                    <w:left w:val="none" w:sz="0" w:space="0" w:color="auto"/>
                    <w:bottom w:val="none" w:sz="0" w:space="0" w:color="auto"/>
                    <w:right w:val="none" w:sz="0" w:space="0" w:color="auto"/>
                  </w:divBdr>
                </w:div>
                <w:div w:id="1425682545">
                  <w:marLeft w:val="480"/>
                  <w:marRight w:val="0"/>
                  <w:marTop w:val="0"/>
                  <w:marBottom w:val="0"/>
                  <w:divBdr>
                    <w:top w:val="none" w:sz="0" w:space="0" w:color="auto"/>
                    <w:left w:val="none" w:sz="0" w:space="0" w:color="auto"/>
                    <w:bottom w:val="none" w:sz="0" w:space="0" w:color="auto"/>
                    <w:right w:val="none" w:sz="0" w:space="0" w:color="auto"/>
                  </w:divBdr>
                </w:div>
                <w:div w:id="1771002269">
                  <w:marLeft w:val="480"/>
                  <w:marRight w:val="0"/>
                  <w:marTop w:val="0"/>
                  <w:marBottom w:val="0"/>
                  <w:divBdr>
                    <w:top w:val="none" w:sz="0" w:space="0" w:color="auto"/>
                    <w:left w:val="none" w:sz="0" w:space="0" w:color="auto"/>
                    <w:bottom w:val="none" w:sz="0" w:space="0" w:color="auto"/>
                    <w:right w:val="none" w:sz="0" w:space="0" w:color="auto"/>
                  </w:divBdr>
                </w:div>
                <w:div w:id="1911504922">
                  <w:marLeft w:val="480"/>
                  <w:marRight w:val="0"/>
                  <w:marTop w:val="0"/>
                  <w:marBottom w:val="0"/>
                  <w:divBdr>
                    <w:top w:val="none" w:sz="0" w:space="0" w:color="auto"/>
                    <w:left w:val="none" w:sz="0" w:space="0" w:color="auto"/>
                    <w:bottom w:val="none" w:sz="0" w:space="0" w:color="auto"/>
                    <w:right w:val="none" w:sz="0" w:space="0" w:color="auto"/>
                  </w:divBdr>
                </w:div>
                <w:div w:id="1320882392">
                  <w:marLeft w:val="480"/>
                  <w:marRight w:val="0"/>
                  <w:marTop w:val="0"/>
                  <w:marBottom w:val="0"/>
                  <w:divBdr>
                    <w:top w:val="none" w:sz="0" w:space="0" w:color="auto"/>
                    <w:left w:val="none" w:sz="0" w:space="0" w:color="auto"/>
                    <w:bottom w:val="none" w:sz="0" w:space="0" w:color="auto"/>
                    <w:right w:val="none" w:sz="0" w:space="0" w:color="auto"/>
                  </w:divBdr>
                </w:div>
                <w:div w:id="1183518401">
                  <w:marLeft w:val="480"/>
                  <w:marRight w:val="0"/>
                  <w:marTop w:val="0"/>
                  <w:marBottom w:val="0"/>
                  <w:divBdr>
                    <w:top w:val="none" w:sz="0" w:space="0" w:color="auto"/>
                    <w:left w:val="none" w:sz="0" w:space="0" w:color="auto"/>
                    <w:bottom w:val="none" w:sz="0" w:space="0" w:color="auto"/>
                    <w:right w:val="none" w:sz="0" w:space="0" w:color="auto"/>
                  </w:divBdr>
                </w:div>
                <w:div w:id="75789094">
                  <w:marLeft w:val="480"/>
                  <w:marRight w:val="0"/>
                  <w:marTop w:val="0"/>
                  <w:marBottom w:val="0"/>
                  <w:divBdr>
                    <w:top w:val="none" w:sz="0" w:space="0" w:color="auto"/>
                    <w:left w:val="none" w:sz="0" w:space="0" w:color="auto"/>
                    <w:bottom w:val="none" w:sz="0" w:space="0" w:color="auto"/>
                    <w:right w:val="none" w:sz="0" w:space="0" w:color="auto"/>
                  </w:divBdr>
                </w:div>
                <w:div w:id="897545371">
                  <w:marLeft w:val="480"/>
                  <w:marRight w:val="0"/>
                  <w:marTop w:val="0"/>
                  <w:marBottom w:val="0"/>
                  <w:divBdr>
                    <w:top w:val="none" w:sz="0" w:space="0" w:color="auto"/>
                    <w:left w:val="none" w:sz="0" w:space="0" w:color="auto"/>
                    <w:bottom w:val="none" w:sz="0" w:space="0" w:color="auto"/>
                    <w:right w:val="none" w:sz="0" w:space="0" w:color="auto"/>
                  </w:divBdr>
                </w:div>
                <w:div w:id="437408775">
                  <w:marLeft w:val="480"/>
                  <w:marRight w:val="0"/>
                  <w:marTop w:val="0"/>
                  <w:marBottom w:val="0"/>
                  <w:divBdr>
                    <w:top w:val="none" w:sz="0" w:space="0" w:color="auto"/>
                    <w:left w:val="none" w:sz="0" w:space="0" w:color="auto"/>
                    <w:bottom w:val="none" w:sz="0" w:space="0" w:color="auto"/>
                    <w:right w:val="none" w:sz="0" w:space="0" w:color="auto"/>
                  </w:divBdr>
                </w:div>
              </w:divsChild>
            </w:div>
            <w:div w:id="1306277342">
              <w:marLeft w:val="0"/>
              <w:marRight w:val="0"/>
              <w:marTop w:val="0"/>
              <w:marBottom w:val="0"/>
              <w:divBdr>
                <w:top w:val="none" w:sz="0" w:space="0" w:color="auto"/>
                <w:left w:val="none" w:sz="0" w:space="0" w:color="auto"/>
                <w:bottom w:val="none" w:sz="0" w:space="0" w:color="auto"/>
                <w:right w:val="none" w:sz="0" w:space="0" w:color="auto"/>
              </w:divBdr>
              <w:divsChild>
                <w:div w:id="853543183">
                  <w:marLeft w:val="480"/>
                  <w:marRight w:val="0"/>
                  <w:marTop w:val="0"/>
                  <w:marBottom w:val="0"/>
                  <w:divBdr>
                    <w:top w:val="none" w:sz="0" w:space="0" w:color="auto"/>
                    <w:left w:val="none" w:sz="0" w:space="0" w:color="auto"/>
                    <w:bottom w:val="none" w:sz="0" w:space="0" w:color="auto"/>
                    <w:right w:val="none" w:sz="0" w:space="0" w:color="auto"/>
                  </w:divBdr>
                </w:div>
                <w:div w:id="317269470">
                  <w:marLeft w:val="480"/>
                  <w:marRight w:val="0"/>
                  <w:marTop w:val="0"/>
                  <w:marBottom w:val="0"/>
                  <w:divBdr>
                    <w:top w:val="none" w:sz="0" w:space="0" w:color="auto"/>
                    <w:left w:val="none" w:sz="0" w:space="0" w:color="auto"/>
                    <w:bottom w:val="none" w:sz="0" w:space="0" w:color="auto"/>
                    <w:right w:val="none" w:sz="0" w:space="0" w:color="auto"/>
                  </w:divBdr>
                </w:div>
                <w:div w:id="1272250913">
                  <w:marLeft w:val="480"/>
                  <w:marRight w:val="0"/>
                  <w:marTop w:val="0"/>
                  <w:marBottom w:val="0"/>
                  <w:divBdr>
                    <w:top w:val="none" w:sz="0" w:space="0" w:color="auto"/>
                    <w:left w:val="none" w:sz="0" w:space="0" w:color="auto"/>
                    <w:bottom w:val="none" w:sz="0" w:space="0" w:color="auto"/>
                    <w:right w:val="none" w:sz="0" w:space="0" w:color="auto"/>
                  </w:divBdr>
                </w:div>
                <w:div w:id="932519091">
                  <w:marLeft w:val="480"/>
                  <w:marRight w:val="0"/>
                  <w:marTop w:val="0"/>
                  <w:marBottom w:val="0"/>
                  <w:divBdr>
                    <w:top w:val="none" w:sz="0" w:space="0" w:color="auto"/>
                    <w:left w:val="none" w:sz="0" w:space="0" w:color="auto"/>
                    <w:bottom w:val="none" w:sz="0" w:space="0" w:color="auto"/>
                    <w:right w:val="none" w:sz="0" w:space="0" w:color="auto"/>
                  </w:divBdr>
                </w:div>
                <w:div w:id="423647303">
                  <w:marLeft w:val="480"/>
                  <w:marRight w:val="0"/>
                  <w:marTop w:val="0"/>
                  <w:marBottom w:val="0"/>
                  <w:divBdr>
                    <w:top w:val="none" w:sz="0" w:space="0" w:color="auto"/>
                    <w:left w:val="none" w:sz="0" w:space="0" w:color="auto"/>
                    <w:bottom w:val="none" w:sz="0" w:space="0" w:color="auto"/>
                    <w:right w:val="none" w:sz="0" w:space="0" w:color="auto"/>
                  </w:divBdr>
                </w:div>
                <w:div w:id="926578891">
                  <w:marLeft w:val="480"/>
                  <w:marRight w:val="0"/>
                  <w:marTop w:val="0"/>
                  <w:marBottom w:val="0"/>
                  <w:divBdr>
                    <w:top w:val="none" w:sz="0" w:space="0" w:color="auto"/>
                    <w:left w:val="none" w:sz="0" w:space="0" w:color="auto"/>
                    <w:bottom w:val="none" w:sz="0" w:space="0" w:color="auto"/>
                    <w:right w:val="none" w:sz="0" w:space="0" w:color="auto"/>
                  </w:divBdr>
                </w:div>
                <w:div w:id="665017557">
                  <w:marLeft w:val="480"/>
                  <w:marRight w:val="0"/>
                  <w:marTop w:val="0"/>
                  <w:marBottom w:val="0"/>
                  <w:divBdr>
                    <w:top w:val="none" w:sz="0" w:space="0" w:color="auto"/>
                    <w:left w:val="none" w:sz="0" w:space="0" w:color="auto"/>
                    <w:bottom w:val="none" w:sz="0" w:space="0" w:color="auto"/>
                    <w:right w:val="none" w:sz="0" w:space="0" w:color="auto"/>
                  </w:divBdr>
                </w:div>
                <w:div w:id="136340624">
                  <w:marLeft w:val="480"/>
                  <w:marRight w:val="0"/>
                  <w:marTop w:val="0"/>
                  <w:marBottom w:val="0"/>
                  <w:divBdr>
                    <w:top w:val="none" w:sz="0" w:space="0" w:color="auto"/>
                    <w:left w:val="none" w:sz="0" w:space="0" w:color="auto"/>
                    <w:bottom w:val="none" w:sz="0" w:space="0" w:color="auto"/>
                    <w:right w:val="none" w:sz="0" w:space="0" w:color="auto"/>
                  </w:divBdr>
                </w:div>
                <w:div w:id="265694029">
                  <w:marLeft w:val="480"/>
                  <w:marRight w:val="0"/>
                  <w:marTop w:val="0"/>
                  <w:marBottom w:val="0"/>
                  <w:divBdr>
                    <w:top w:val="none" w:sz="0" w:space="0" w:color="auto"/>
                    <w:left w:val="none" w:sz="0" w:space="0" w:color="auto"/>
                    <w:bottom w:val="none" w:sz="0" w:space="0" w:color="auto"/>
                    <w:right w:val="none" w:sz="0" w:space="0" w:color="auto"/>
                  </w:divBdr>
                </w:div>
                <w:div w:id="894781582">
                  <w:marLeft w:val="480"/>
                  <w:marRight w:val="0"/>
                  <w:marTop w:val="0"/>
                  <w:marBottom w:val="0"/>
                  <w:divBdr>
                    <w:top w:val="none" w:sz="0" w:space="0" w:color="auto"/>
                    <w:left w:val="none" w:sz="0" w:space="0" w:color="auto"/>
                    <w:bottom w:val="none" w:sz="0" w:space="0" w:color="auto"/>
                    <w:right w:val="none" w:sz="0" w:space="0" w:color="auto"/>
                  </w:divBdr>
                </w:div>
                <w:div w:id="380247013">
                  <w:marLeft w:val="480"/>
                  <w:marRight w:val="0"/>
                  <w:marTop w:val="0"/>
                  <w:marBottom w:val="0"/>
                  <w:divBdr>
                    <w:top w:val="none" w:sz="0" w:space="0" w:color="auto"/>
                    <w:left w:val="none" w:sz="0" w:space="0" w:color="auto"/>
                    <w:bottom w:val="none" w:sz="0" w:space="0" w:color="auto"/>
                    <w:right w:val="none" w:sz="0" w:space="0" w:color="auto"/>
                  </w:divBdr>
                </w:div>
                <w:div w:id="987131248">
                  <w:marLeft w:val="480"/>
                  <w:marRight w:val="0"/>
                  <w:marTop w:val="0"/>
                  <w:marBottom w:val="0"/>
                  <w:divBdr>
                    <w:top w:val="none" w:sz="0" w:space="0" w:color="auto"/>
                    <w:left w:val="none" w:sz="0" w:space="0" w:color="auto"/>
                    <w:bottom w:val="none" w:sz="0" w:space="0" w:color="auto"/>
                    <w:right w:val="none" w:sz="0" w:space="0" w:color="auto"/>
                  </w:divBdr>
                </w:div>
                <w:div w:id="2023704463">
                  <w:marLeft w:val="480"/>
                  <w:marRight w:val="0"/>
                  <w:marTop w:val="0"/>
                  <w:marBottom w:val="0"/>
                  <w:divBdr>
                    <w:top w:val="none" w:sz="0" w:space="0" w:color="auto"/>
                    <w:left w:val="none" w:sz="0" w:space="0" w:color="auto"/>
                    <w:bottom w:val="none" w:sz="0" w:space="0" w:color="auto"/>
                    <w:right w:val="none" w:sz="0" w:space="0" w:color="auto"/>
                  </w:divBdr>
                </w:div>
                <w:div w:id="1746797058">
                  <w:marLeft w:val="480"/>
                  <w:marRight w:val="0"/>
                  <w:marTop w:val="0"/>
                  <w:marBottom w:val="0"/>
                  <w:divBdr>
                    <w:top w:val="none" w:sz="0" w:space="0" w:color="auto"/>
                    <w:left w:val="none" w:sz="0" w:space="0" w:color="auto"/>
                    <w:bottom w:val="none" w:sz="0" w:space="0" w:color="auto"/>
                    <w:right w:val="none" w:sz="0" w:space="0" w:color="auto"/>
                  </w:divBdr>
                </w:div>
                <w:div w:id="112790112">
                  <w:marLeft w:val="480"/>
                  <w:marRight w:val="0"/>
                  <w:marTop w:val="0"/>
                  <w:marBottom w:val="0"/>
                  <w:divBdr>
                    <w:top w:val="none" w:sz="0" w:space="0" w:color="auto"/>
                    <w:left w:val="none" w:sz="0" w:space="0" w:color="auto"/>
                    <w:bottom w:val="none" w:sz="0" w:space="0" w:color="auto"/>
                    <w:right w:val="none" w:sz="0" w:space="0" w:color="auto"/>
                  </w:divBdr>
                </w:div>
                <w:div w:id="47344341">
                  <w:marLeft w:val="480"/>
                  <w:marRight w:val="0"/>
                  <w:marTop w:val="0"/>
                  <w:marBottom w:val="0"/>
                  <w:divBdr>
                    <w:top w:val="none" w:sz="0" w:space="0" w:color="auto"/>
                    <w:left w:val="none" w:sz="0" w:space="0" w:color="auto"/>
                    <w:bottom w:val="none" w:sz="0" w:space="0" w:color="auto"/>
                    <w:right w:val="none" w:sz="0" w:space="0" w:color="auto"/>
                  </w:divBdr>
                </w:div>
                <w:div w:id="426343427">
                  <w:marLeft w:val="480"/>
                  <w:marRight w:val="0"/>
                  <w:marTop w:val="0"/>
                  <w:marBottom w:val="0"/>
                  <w:divBdr>
                    <w:top w:val="none" w:sz="0" w:space="0" w:color="auto"/>
                    <w:left w:val="none" w:sz="0" w:space="0" w:color="auto"/>
                    <w:bottom w:val="none" w:sz="0" w:space="0" w:color="auto"/>
                    <w:right w:val="none" w:sz="0" w:space="0" w:color="auto"/>
                  </w:divBdr>
                </w:div>
                <w:div w:id="908660660">
                  <w:marLeft w:val="480"/>
                  <w:marRight w:val="0"/>
                  <w:marTop w:val="0"/>
                  <w:marBottom w:val="0"/>
                  <w:divBdr>
                    <w:top w:val="none" w:sz="0" w:space="0" w:color="auto"/>
                    <w:left w:val="none" w:sz="0" w:space="0" w:color="auto"/>
                    <w:bottom w:val="none" w:sz="0" w:space="0" w:color="auto"/>
                    <w:right w:val="none" w:sz="0" w:space="0" w:color="auto"/>
                  </w:divBdr>
                </w:div>
                <w:div w:id="83235489">
                  <w:marLeft w:val="480"/>
                  <w:marRight w:val="0"/>
                  <w:marTop w:val="0"/>
                  <w:marBottom w:val="0"/>
                  <w:divBdr>
                    <w:top w:val="none" w:sz="0" w:space="0" w:color="auto"/>
                    <w:left w:val="none" w:sz="0" w:space="0" w:color="auto"/>
                    <w:bottom w:val="none" w:sz="0" w:space="0" w:color="auto"/>
                    <w:right w:val="none" w:sz="0" w:space="0" w:color="auto"/>
                  </w:divBdr>
                </w:div>
                <w:div w:id="861473633">
                  <w:marLeft w:val="480"/>
                  <w:marRight w:val="0"/>
                  <w:marTop w:val="0"/>
                  <w:marBottom w:val="0"/>
                  <w:divBdr>
                    <w:top w:val="none" w:sz="0" w:space="0" w:color="auto"/>
                    <w:left w:val="none" w:sz="0" w:space="0" w:color="auto"/>
                    <w:bottom w:val="none" w:sz="0" w:space="0" w:color="auto"/>
                    <w:right w:val="none" w:sz="0" w:space="0" w:color="auto"/>
                  </w:divBdr>
                </w:div>
                <w:div w:id="8677689">
                  <w:marLeft w:val="480"/>
                  <w:marRight w:val="0"/>
                  <w:marTop w:val="0"/>
                  <w:marBottom w:val="0"/>
                  <w:divBdr>
                    <w:top w:val="none" w:sz="0" w:space="0" w:color="auto"/>
                    <w:left w:val="none" w:sz="0" w:space="0" w:color="auto"/>
                    <w:bottom w:val="none" w:sz="0" w:space="0" w:color="auto"/>
                    <w:right w:val="none" w:sz="0" w:space="0" w:color="auto"/>
                  </w:divBdr>
                </w:div>
                <w:div w:id="1426851424">
                  <w:marLeft w:val="480"/>
                  <w:marRight w:val="0"/>
                  <w:marTop w:val="0"/>
                  <w:marBottom w:val="0"/>
                  <w:divBdr>
                    <w:top w:val="none" w:sz="0" w:space="0" w:color="auto"/>
                    <w:left w:val="none" w:sz="0" w:space="0" w:color="auto"/>
                    <w:bottom w:val="none" w:sz="0" w:space="0" w:color="auto"/>
                    <w:right w:val="none" w:sz="0" w:space="0" w:color="auto"/>
                  </w:divBdr>
                </w:div>
                <w:div w:id="397870679">
                  <w:marLeft w:val="480"/>
                  <w:marRight w:val="0"/>
                  <w:marTop w:val="0"/>
                  <w:marBottom w:val="0"/>
                  <w:divBdr>
                    <w:top w:val="none" w:sz="0" w:space="0" w:color="auto"/>
                    <w:left w:val="none" w:sz="0" w:space="0" w:color="auto"/>
                    <w:bottom w:val="none" w:sz="0" w:space="0" w:color="auto"/>
                    <w:right w:val="none" w:sz="0" w:space="0" w:color="auto"/>
                  </w:divBdr>
                </w:div>
                <w:div w:id="937255952">
                  <w:marLeft w:val="480"/>
                  <w:marRight w:val="0"/>
                  <w:marTop w:val="0"/>
                  <w:marBottom w:val="0"/>
                  <w:divBdr>
                    <w:top w:val="none" w:sz="0" w:space="0" w:color="auto"/>
                    <w:left w:val="none" w:sz="0" w:space="0" w:color="auto"/>
                    <w:bottom w:val="none" w:sz="0" w:space="0" w:color="auto"/>
                    <w:right w:val="none" w:sz="0" w:space="0" w:color="auto"/>
                  </w:divBdr>
                </w:div>
              </w:divsChild>
            </w:div>
            <w:div w:id="1364020139">
              <w:marLeft w:val="0"/>
              <w:marRight w:val="0"/>
              <w:marTop w:val="0"/>
              <w:marBottom w:val="0"/>
              <w:divBdr>
                <w:top w:val="none" w:sz="0" w:space="0" w:color="auto"/>
                <w:left w:val="none" w:sz="0" w:space="0" w:color="auto"/>
                <w:bottom w:val="none" w:sz="0" w:space="0" w:color="auto"/>
                <w:right w:val="none" w:sz="0" w:space="0" w:color="auto"/>
              </w:divBdr>
              <w:divsChild>
                <w:div w:id="992029004">
                  <w:marLeft w:val="480"/>
                  <w:marRight w:val="0"/>
                  <w:marTop w:val="0"/>
                  <w:marBottom w:val="0"/>
                  <w:divBdr>
                    <w:top w:val="none" w:sz="0" w:space="0" w:color="auto"/>
                    <w:left w:val="none" w:sz="0" w:space="0" w:color="auto"/>
                    <w:bottom w:val="none" w:sz="0" w:space="0" w:color="auto"/>
                    <w:right w:val="none" w:sz="0" w:space="0" w:color="auto"/>
                  </w:divBdr>
                </w:div>
                <w:div w:id="1785923053">
                  <w:marLeft w:val="480"/>
                  <w:marRight w:val="0"/>
                  <w:marTop w:val="0"/>
                  <w:marBottom w:val="0"/>
                  <w:divBdr>
                    <w:top w:val="none" w:sz="0" w:space="0" w:color="auto"/>
                    <w:left w:val="none" w:sz="0" w:space="0" w:color="auto"/>
                    <w:bottom w:val="none" w:sz="0" w:space="0" w:color="auto"/>
                    <w:right w:val="none" w:sz="0" w:space="0" w:color="auto"/>
                  </w:divBdr>
                </w:div>
                <w:div w:id="1674918125">
                  <w:marLeft w:val="480"/>
                  <w:marRight w:val="0"/>
                  <w:marTop w:val="0"/>
                  <w:marBottom w:val="0"/>
                  <w:divBdr>
                    <w:top w:val="none" w:sz="0" w:space="0" w:color="auto"/>
                    <w:left w:val="none" w:sz="0" w:space="0" w:color="auto"/>
                    <w:bottom w:val="none" w:sz="0" w:space="0" w:color="auto"/>
                    <w:right w:val="none" w:sz="0" w:space="0" w:color="auto"/>
                  </w:divBdr>
                </w:div>
                <w:div w:id="1757168680">
                  <w:marLeft w:val="480"/>
                  <w:marRight w:val="0"/>
                  <w:marTop w:val="0"/>
                  <w:marBottom w:val="0"/>
                  <w:divBdr>
                    <w:top w:val="none" w:sz="0" w:space="0" w:color="auto"/>
                    <w:left w:val="none" w:sz="0" w:space="0" w:color="auto"/>
                    <w:bottom w:val="none" w:sz="0" w:space="0" w:color="auto"/>
                    <w:right w:val="none" w:sz="0" w:space="0" w:color="auto"/>
                  </w:divBdr>
                </w:div>
                <w:div w:id="1002126708">
                  <w:marLeft w:val="480"/>
                  <w:marRight w:val="0"/>
                  <w:marTop w:val="0"/>
                  <w:marBottom w:val="0"/>
                  <w:divBdr>
                    <w:top w:val="none" w:sz="0" w:space="0" w:color="auto"/>
                    <w:left w:val="none" w:sz="0" w:space="0" w:color="auto"/>
                    <w:bottom w:val="none" w:sz="0" w:space="0" w:color="auto"/>
                    <w:right w:val="none" w:sz="0" w:space="0" w:color="auto"/>
                  </w:divBdr>
                </w:div>
                <w:div w:id="313097839">
                  <w:marLeft w:val="480"/>
                  <w:marRight w:val="0"/>
                  <w:marTop w:val="0"/>
                  <w:marBottom w:val="0"/>
                  <w:divBdr>
                    <w:top w:val="none" w:sz="0" w:space="0" w:color="auto"/>
                    <w:left w:val="none" w:sz="0" w:space="0" w:color="auto"/>
                    <w:bottom w:val="none" w:sz="0" w:space="0" w:color="auto"/>
                    <w:right w:val="none" w:sz="0" w:space="0" w:color="auto"/>
                  </w:divBdr>
                </w:div>
                <w:div w:id="182131481">
                  <w:marLeft w:val="480"/>
                  <w:marRight w:val="0"/>
                  <w:marTop w:val="0"/>
                  <w:marBottom w:val="0"/>
                  <w:divBdr>
                    <w:top w:val="none" w:sz="0" w:space="0" w:color="auto"/>
                    <w:left w:val="none" w:sz="0" w:space="0" w:color="auto"/>
                    <w:bottom w:val="none" w:sz="0" w:space="0" w:color="auto"/>
                    <w:right w:val="none" w:sz="0" w:space="0" w:color="auto"/>
                  </w:divBdr>
                </w:div>
                <w:div w:id="301152266">
                  <w:marLeft w:val="480"/>
                  <w:marRight w:val="0"/>
                  <w:marTop w:val="0"/>
                  <w:marBottom w:val="0"/>
                  <w:divBdr>
                    <w:top w:val="none" w:sz="0" w:space="0" w:color="auto"/>
                    <w:left w:val="none" w:sz="0" w:space="0" w:color="auto"/>
                    <w:bottom w:val="none" w:sz="0" w:space="0" w:color="auto"/>
                    <w:right w:val="none" w:sz="0" w:space="0" w:color="auto"/>
                  </w:divBdr>
                </w:div>
                <w:div w:id="2093382011">
                  <w:marLeft w:val="480"/>
                  <w:marRight w:val="0"/>
                  <w:marTop w:val="0"/>
                  <w:marBottom w:val="0"/>
                  <w:divBdr>
                    <w:top w:val="none" w:sz="0" w:space="0" w:color="auto"/>
                    <w:left w:val="none" w:sz="0" w:space="0" w:color="auto"/>
                    <w:bottom w:val="none" w:sz="0" w:space="0" w:color="auto"/>
                    <w:right w:val="none" w:sz="0" w:space="0" w:color="auto"/>
                  </w:divBdr>
                </w:div>
                <w:div w:id="306858072">
                  <w:marLeft w:val="480"/>
                  <w:marRight w:val="0"/>
                  <w:marTop w:val="0"/>
                  <w:marBottom w:val="0"/>
                  <w:divBdr>
                    <w:top w:val="none" w:sz="0" w:space="0" w:color="auto"/>
                    <w:left w:val="none" w:sz="0" w:space="0" w:color="auto"/>
                    <w:bottom w:val="none" w:sz="0" w:space="0" w:color="auto"/>
                    <w:right w:val="none" w:sz="0" w:space="0" w:color="auto"/>
                  </w:divBdr>
                </w:div>
                <w:div w:id="2072656645">
                  <w:marLeft w:val="480"/>
                  <w:marRight w:val="0"/>
                  <w:marTop w:val="0"/>
                  <w:marBottom w:val="0"/>
                  <w:divBdr>
                    <w:top w:val="none" w:sz="0" w:space="0" w:color="auto"/>
                    <w:left w:val="none" w:sz="0" w:space="0" w:color="auto"/>
                    <w:bottom w:val="none" w:sz="0" w:space="0" w:color="auto"/>
                    <w:right w:val="none" w:sz="0" w:space="0" w:color="auto"/>
                  </w:divBdr>
                </w:div>
                <w:div w:id="1133134202">
                  <w:marLeft w:val="480"/>
                  <w:marRight w:val="0"/>
                  <w:marTop w:val="0"/>
                  <w:marBottom w:val="0"/>
                  <w:divBdr>
                    <w:top w:val="none" w:sz="0" w:space="0" w:color="auto"/>
                    <w:left w:val="none" w:sz="0" w:space="0" w:color="auto"/>
                    <w:bottom w:val="none" w:sz="0" w:space="0" w:color="auto"/>
                    <w:right w:val="none" w:sz="0" w:space="0" w:color="auto"/>
                  </w:divBdr>
                </w:div>
                <w:div w:id="313417434">
                  <w:marLeft w:val="480"/>
                  <w:marRight w:val="0"/>
                  <w:marTop w:val="0"/>
                  <w:marBottom w:val="0"/>
                  <w:divBdr>
                    <w:top w:val="none" w:sz="0" w:space="0" w:color="auto"/>
                    <w:left w:val="none" w:sz="0" w:space="0" w:color="auto"/>
                    <w:bottom w:val="none" w:sz="0" w:space="0" w:color="auto"/>
                    <w:right w:val="none" w:sz="0" w:space="0" w:color="auto"/>
                  </w:divBdr>
                </w:div>
                <w:div w:id="1903976296">
                  <w:marLeft w:val="480"/>
                  <w:marRight w:val="0"/>
                  <w:marTop w:val="0"/>
                  <w:marBottom w:val="0"/>
                  <w:divBdr>
                    <w:top w:val="none" w:sz="0" w:space="0" w:color="auto"/>
                    <w:left w:val="none" w:sz="0" w:space="0" w:color="auto"/>
                    <w:bottom w:val="none" w:sz="0" w:space="0" w:color="auto"/>
                    <w:right w:val="none" w:sz="0" w:space="0" w:color="auto"/>
                  </w:divBdr>
                </w:div>
                <w:div w:id="1036586536">
                  <w:marLeft w:val="480"/>
                  <w:marRight w:val="0"/>
                  <w:marTop w:val="0"/>
                  <w:marBottom w:val="0"/>
                  <w:divBdr>
                    <w:top w:val="none" w:sz="0" w:space="0" w:color="auto"/>
                    <w:left w:val="none" w:sz="0" w:space="0" w:color="auto"/>
                    <w:bottom w:val="none" w:sz="0" w:space="0" w:color="auto"/>
                    <w:right w:val="none" w:sz="0" w:space="0" w:color="auto"/>
                  </w:divBdr>
                </w:div>
                <w:div w:id="372468159">
                  <w:marLeft w:val="480"/>
                  <w:marRight w:val="0"/>
                  <w:marTop w:val="0"/>
                  <w:marBottom w:val="0"/>
                  <w:divBdr>
                    <w:top w:val="none" w:sz="0" w:space="0" w:color="auto"/>
                    <w:left w:val="none" w:sz="0" w:space="0" w:color="auto"/>
                    <w:bottom w:val="none" w:sz="0" w:space="0" w:color="auto"/>
                    <w:right w:val="none" w:sz="0" w:space="0" w:color="auto"/>
                  </w:divBdr>
                </w:div>
                <w:div w:id="1854219512">
                  <w:marLeft w:val="480"/>
                  <w:marRight w:val="0"/>
                  <w:marTop w:val="0"/>
                  <w:marBottom w:val="0"/>
                  <w:divBdr>
                    <w:top w:val="none" w:sz="0" w:space="0" w:color="auto"/>
                    <w:left w:val="none" w:sz="0" w:space="0" w:color="auto"/>
                    <w:bottom w:val="none" w:sz="0" w:space="0" w:color="auto"/>
                    <w:right w:val="none" w:sz="0" w:space="0" w:color="auto"/>
                  </w:divBdr>
                </w:div>
                <w:div w:id="1401097303">
                  <w:marLeft w:val="480"/>
                  <w:marRight w:val="0"/>
                  <w:marTop w:val="0"/>
                  <w:marBottom w:val="0"/>
                  <w:divBdr>
                    <w:top w:val="none" w:sz="0" w:space="0" w:color="auto"/>
                    <w:left w:val="none" w:sz="0" w:space="0" w:color="auto"/>
                    <w:bottom w:val="none" w:sz="0" w:space="0" w:color="auto"/>
                    <w:right w:val="none" w:sz="0" w:space="0" w:color="auto"/>
                  </w:divBdr>
                </w:div>
                <w:div w:id="1622416374">
                  <w:marLeft w:val="480"/>
                  <w:marRight w:val="0"/>
                  <w:marTop w:val="0"/>
                  <w:marBottom w:val="0"/>
                  <w:divBdr>
                    <w:top w:val="none" w:sz="0" w:space="0" w:color="auto"/>
                    <w:left w:val="none" w:sz="0" w:space="0" w:color="auto"/>
                    <w:bottom w:val="none" w:sz="0" w:space="0" w:color="auto"/>
                    <w:right w:val="none" w:sz="0" w:space="0" w:color="auto"/>
                  </w:divBdr>
                </w:div>
                <w:div w:id="1022170115">
                  <w:marLeft w:val="480"/>
                  <w:marRight w:val="0"/>
                  <w:marTop w:val="0"/>
                  <w:marBottom w:val="0"/>
                  <w:divBdr>
                    <w:top w:val="none" w:sz="0" w:space="0" w:color="auto"/>
                    <w:left w:val="none" w:sz="0" w:space="0" w:color="auto"/>
                    <w:bottom w:val="none" w:sz="0" w:space="0" w:color="auto"/>
                    <w:right w:val="none" w:sz="0" w:space="0" w:color="auto"/>
                  </w:divBdr>
                </w:div>
                <w:div w:id="1247957270">
                  <w:marLeft w:val="480"/>
                  <w:marRight w:val="0"/>
                  <w:marTop w:val="0"/>
                  <w:marBottom w:val="0"/>
                  <w:divBdr>
                    <w:top w:val="none" w:sz="0" w:space="0" w:color="auto"/>
                    <w:left w:val="none" w:sz="0" w:space="0" w:color="auto"/>
                    <w:bottom w:val="none" w:sz="0" w:space="0" w:color="auto"/>
                    <w:right w:val="none" w:sz="0" w:space="0" w:color="auto"/>
                  </w:divBdr>
                </w:div>
                <w:div w:id="1764110924">
                  <w:marLeft w:val="480"/>
                  <w:marRight w:val="0"/>
                  <w:marTop w:val="0"/>
                  <w:marBottom w:val="0"/>
                  <w:divBdr>
                    <w:top w:val="none" w:sz="0" w:space="0" w:color="auto"/>
                    <w:left w:val="none" w:sz="0" w:space="0" w:color="auto"/>
                    <w:bottom w:val="none" w:sz="0" w:space="0" w:color="auto"/>
                    <w:right w:val="none" w:sz="0" w:space="0" w:color="auto"/>
                  </w:divBdr>
                </w:div>
                <w:div w:id="463931112">
                  <w:marLeft w:val="480"/>
                  <w:marRight w:val="0"/>
                  <w:marTop w:val="0"/>
                  <w:marBottom w:val="0"/>
                  <w:divBdr>
                    <w:top w:val="none" w:sz="0" w:space="0" w:color="auto"/>
                    <w:left w:val="none" w:sz="0" w:space="0" w:color="auto"/>
                    <w:bottom w:val="none" w:sz="0" w:space="0" w:color="auto"/>
                    <w:right w:val="none" w:sz="0" w:space="0" w:color="auto"/>
                  </w:divBdr>
                </w:div>
                <w:div w:id="2003661173">
                  <w:marLeft w:val="480"/>
                  <w:marRight w:val="0"/>
                  <w:marTop w:val="0"/>
                  <w:marBottom w:val="0"/>
                  <w:divBdr>
                    <w:top w:val="none" w:sz="0" w:space="0" w:color="auto"/>
                    <w:left w:val="none" w:sz="0" w:space="0" w:color="auto"/>
                    <w:bottom w:val="none" w:sz="0" w:space="0" w:color="auto"/>
                    <w:right w:val="none" w:sz="0" w:space="0" w:color="auto"/>
                  </w:divBdr>
                </w:div>
              </w:divsChild>
            </w:div>
            <w:div w:id="941304037">
              <w:marLeft w:val="0"/>
              <w:marRight w:val="0"/>
              <w:marTop w:val="0"/>
              <w:marBottom w:val="0"/>
              <w:divBdr>
                <w:top w:val="none" w:sz="0" w:space="0" w:color="auto"/>
                <w:left w:val="none" w:sz="0" w:space="0" w:color="auto"/>
                <w:bottom w:val="none" w:sz="0" w:space="0" w:color="auto"/>
                <w:right w:val="none" w:sz="0" w:space="0" w:color="auto"/>
              </w:divBdr>
              <w:divsChild>
                <w:div w:id="2017808040">
                  <w:marLeft w:val="480"/>
                  <w:marRight w:val="0"/>
                  <w:marTop w:val="0"/>
                  <w:marBottom w:val="0"/>
                  <w:divBdr>
                    <w:top w:val="none" w:sz="0" w:space="0" w:color="auto"/>
                    <w:left w:val="none" w:sz="0" w:space="0" w:color="auto"/>
                    <w:bottom w:val="none" w:sz="0" w:space="0" w:color="auto"/>
                    <w:right w:val="none" w:sz="0" w:space="0" w:color="auto"/>
                  </w:divBdr>
                </w:div>
                <w:div w:id="598803794">
                  <w:marLeft w:val="480"/>
                  <w:marRight w:val="0"/>
                  <w:marTop w:val="0"/>
                  <w:marBottom w:val="0"/>
                  <w:divBdr>
                    <w:top w:val="none" w:sz="0" w:space="0" w:color="auto"/>
                    <w:left w:val="none" w:sz="0" w:space="0" w:color="auto"/>
                    <w:bottom w:val="none" w:sz="0" w:space="0" w:color="auto"/>
                    <w:right w:val="none" w:sz="0" w:space="0" w:color="auto"/>
                  </w:divBdr>
                </w:div>
                <w:div w:id="298649662">
                  <w:marLeft w:val="480"/>
                  <w:marRight w:val="0"/>
                  <w:marTop w:val="0"/>
                  <w:marBottom w:val="0"/>
                  <w:divBdr>
                    <w:top w:val="none" w:sz="0" w:space="0" w:color="auto"/>
                    <w:left w:val="none" w:sz="0" w:space="0" w:color="auto"/>
                    <w:bottom w:val="none" w:sz="0" w:space="0" w:color="auto"/>
                    <w:right w:val="none" w:sz="0" w:space="0" w:color="auto"/>
                  </w:divBdr>
                </w:div>
                <w:div w:id="1332565751">
                  <w:marLeft w:val="480"/>
                  <w:marRight w:val="0"/>
                  <w:marTop w:val="0"/>
                  <w:marBottom w:val="0"/>
                  <w:divBdr>
                    <w:top w:val="none" w:sz="0" w:space="0" w:color="auto"/>
                    <w:left w:val="none" w:sz="0" w:space="0" w:color="auto"/>
                    <w:bottom w:val="none" w:sz="0" w:space="0" w:color="auto"/>
                    <w:right w:val="none" w:sz="0" w:space="0" w:color="auto"/>
                  </w:divBdr>
                </w:div>
                <w:div w:id="1352143935">
                  <w:marLeft w:val="480"/>
                  <w:marRight w:val="0"/>
                  <w:marTop w:val="0"/>
                  <w:marBottom w:val="0"/>
                  <w:divBdr>
                    <w:top w:val="none" w:sz="0" w:space="0" w:color="auto"/>
                    <w:left w:val="none" w:sz="0" w:space="0" w:color="auto"/>
                    <w:bottom w:val="none" w:sz="0" w:space="0" w:color="auto"/>
                    <w:right w:val="none" w:sz="0" w:space="0" w:color="auto"/>
                  </w:divBdr>
                </w:div>
                <w:div w:id="980498633">
                  <w:marLeft w:val="480"/>
                  <w:marRight w:val="0"/>
                  <w:marTop w:val="0"/>
                  <w:marBottom w:val="0"/>
                  <w:divBdr>
                    <w:top w:val="none" w:sz="0" w:space="0" w:color="auto"/>
                    <w:left w:val="none" w:sz="0" w:space="0" w:color="auto"/>
                    <w:bottom w:val="none" w:sz="0" w:space="0" w:color="auto"/>
                    <w:right w:val="none" w:sz="0" w:space="0" w:color="auto"/>
                  </w:divBdr>
                </w:div>
                <w:div w:id="2112504216">
                  <w:marLeft w:val="480"/>
                  <w:marRight w:val="0"/>
                  <w:marTop w:val="0"/>
                  <w:marBottom w:val="0"/>
                  <w:divBdr>
                    <w:top w:val="none" w:sz="0" w:space="0" w:color="auto"/>
                    <w:left w:val="none" w:sz="0" w:space="0" w:color="auto"/>
                    <w:bottom w:val="none" w:sz="0" w:space="0" w:color="auto"/>
                    <w:right w:val="none" w:sz="0" w:space="0" w:color="auto"/>
                  </w:divBdr>
                </w:div>
                <w:div w:id="306252638">
                  <w:marLeft w:val="480"/>
                  <w:marRight w:val="0"/>
                  <w:marTop w:val="0"/>
                  <w:marBottom w:val="0"/>
                  <w:divBdr>
                    <w:top w:val="none" w:sz="0" w:space="0" w:color="auto"/>
                    <w:left w:val="none" w:sz="0" w:space="0" w:color="auto"/>
                    <w:bottom w:val="none" w:sz="0" w:space="0" w:color="auto"/>
                    <w:right w:val="none" w:sz="0" w:space="0" w:color="auto"/>
                  </w:divBdr>
                </w:div>
                <w:div w:id="772824011">
                  <w:marLeft w:val="480"/>
                  <w:marRight w:val="0"/>
                  <w:marTop w:val="0"/>
                  <w:marBottom w:val="0"/>
                  <w:divBdr>
                    <w:top w:val="none" w:sz="0" w:space="0" w:color="auto"/>
                    <w:left w:val="none" w:sz="0" w:space="0" w:color="auto"/>
                    <w:bottom w:val="none" w:sz="0" w:space="0" w:color="auto"/>
                    <w:right w:val="none" w:sz="0" w:space="0" w:color="auto"/>
                  </w:divBdr>
                </w:div>
                <w:div w:id="572156125">
                  <w:marLeft w:val="480"/>
                  <w:marRight w:val="0"/>
                  <w:marTop w:val="0"/>
                  <w:marBottom w:val="0"/>
                  <w:divBdr>
                    <w:top w:val="none" w:sz="0" w:space="0" w:color="auto"/>
                    <w:left w:val="none" w:sz="0" w:space="0" w:color="auto"/>
                    <w:bottom w:val="none" w:sz="0" w:space="0" w:color="auto"/>
                    <w:right w:val="none" w:sz="0" w:space="0" w:color="auto"/>
                  </w:divBdr>
                </w:div>
                <w:div w:id="74673370">
                  <w:marLeft w:val="480"/>
                  <w:marRight w:val="0"/>
                  <w:marTop w:val="0"/>
                  <w:marBottom w:val="0"/>
                  <w:divBdr>
                    <w:top w:val="none" w:sz="0" w:space="0" w:color="auto"/>
                    <w:left w:val="none" w:sz="0" w:space="0" w:color="auto"/>
                    <w:bottom w:val="none" w:sz="0" w:space="0" w:color="auto"/>
                    <w:right w:val="none" w:sz="0" w:space="0" w:color="auto"/>
                  </w:divBdr>
                </w:div>
                <w:div w:id="175308925">
                  <w:marLeft w:val="480"/>
                  <w:marRight w:val="0"/>
                  <w:marTop w:val="0"/>
                  <w:marBottom w:val="0"/>
                  <w:divBdr>
                    <w:top w:val="none" w:sz="0" w:space="0" w:color="auto"/>
                    <w:left w:val="none" w:sz="0" w:space="0" w:color="auto"/>
                    <w:bottom w:val="none" w:sz="0" w:space="0" w:color="auto"/>
                    <w:right w:val="none" w:sz="0" w:space="0" w:color="auto"/>
                  </w:divBdr>
                </w:div>
                <w:div w:id="921766539">
                  <w:marLeft w:val="480"/>
                  <w:marRight w:val="0"/>
                  <w:marTop w:val="0"/>
                  <w:marBottom w:val="0"/>
                  <w:divBdr>
                    <w:top w:val="none" w:sz="0" w:space="0" w:color="auto"/>
                    <w:left w:val="none" w:sz="0" w:space="0" w:color="auto"/>
                    <w:bottom w:val="none" w:sz="0" w:space="0" w:color="auto"/>
                    <w:right w:val="none" w:sz="0" w:space="0" w:color="auto"/>
                  </w:divBdr>
                </w:div>
                <w:div w:id="266817365">
                  <w:marLeft w:val="480"/>
                  <w:marRight w:val="0"/>
                  <w:marTop w:val="0"/>
                  <w:marBottom w:val="0"/>
                  <w:divBdr>
                    <w:top w:val="none" w:sz="0" w:space="0" w:color="auto"/>
                    <w:left w:val="none" w:sz="0" w:space="0" w:color="auto"/>
                    <w:bottom w:val="none" w:sz="0" w:space="0" w:color="auto"/>
                    <w:right w:val="none" w:sz="0" w:space="0" w:color="auto"/>
                  </w:divBdr>
                </w:div>
                <w:div w:id="129246980">
                  <w:marLeft w:val="480"/>
                  <w:marRight w:val="0"/>
                  <w:marTop w:val="0"/>
                  <w:marBottom w:val="0"/>
                  <w:divBdr>
                    <w:top w:val="none" w:sz="0" w:space="0" w:color="auto"/>
                    <w:left w:val="none" w:sz="0" w:space="0" w:color="auto"/>
                    <w:bottom w:val="none" w:sz="0" w:space="0" w:color="auto"/>
                    <w:right w:val="none" w:sz="0" w:space="0" w:color="auto"/>
                  </w:divBdr>
                </w:div>
                <w:div w:id="1566338041">
                  <w:marLeft w:val="480"/>
                  <w:marRight w:val="0"/>
                  <w:marTop w:val="0"/>
                  <w:marBottom w:val="0"/>
                  <w:divBdr>
                    <w:top w:val="none" w:sz="0" w:space="0" w:color="auto"/>
                    <w:left w:val="none" w:sz="0" w:space="0" w:color="auto"/>
                    <w:bottom w:val="none" w:sz="0" w:space="0" w:color="auto"/>
                    <w:right w:val="none" w:sz="0" w:space="0" w:color="auto"/>
                  </w:divBdr>
                </w:div>
                <w:div w:id="1328747328">
                  <w:marLeft w:val="480"/>
                  <w:marRight w:val="0"/>
                  <w:marTop w:val="0"/>
                  <w:marBottom w:val="0"/>
                  <w:divBdr>
                    <w:top w:val="none" w:sz="0" w:space="0" w:color="auto"/>
                    <w:left w:val="none" w:sz="0" w:space="0" w:color="auto"/>
                    <w:bottom w:val="none" w:sz="0" w:space="0" w:color="auto"/>
                    <w:right w:val="none" w:sz="0" w:space="0" w:color="auto"/>
                  </w:divBdr>
                </w:div>
                <w:div w:id="246116968">
                  <w:marLeft w:val="480"/>
                  <w:marRight w:val="0"/>
                  <w:marTop w:val="0"/>
                  <w:marBottom w:val="0"/>
                  <w:divBdr>
                    <w:top w:val="none" w:sz="0" w:space="0" w:color="auto"/>
                    <w:left w:val="none" w:sz="0" w:space="0" w:color="auto"/>
                    <w:bottom w:val="none" w:sz="0" w:space="0" w:color="auto"/>
                    <w:right w:val="none" w:sz="0" w:space="0" w:color="auto"/>
                  </w:divBdr>
                </w:div>
                <w:div w:id="386998154">
                  <w:marLeft w:val="480"/>
                  <w:marRight w:val="0"/>
                  <w:marTop w:val="0"/>
                  <w:marBottom w:val="0"/>
                  <w:divBdr>
                    <w:top w:val="none" w:sz="0" w:space="0" w:color="auto"/>
                    <w:left w:val="none" w:sz="0" w:space="0" w:color="auto"/>
                    <w:bottom w:val="none" w:sz="0" w:space="0" w:color="auto"/>
                    <w:right w:val="none" w:sz="0" w:space="0" w:color="auto"/>
                  </w:divBdr>
                </w:div>
                <w:div w:id="2048480436">
                  <w:marLeft w:val="480"/>
                  <w:marRight w:val="0"/>
                  <w:marTop w:val="0"/>
                  <w:marBottom w:val="0"/>
                  <w:divBdr>
                    <w:top w:val="none" w:sz="0" w:space="0" w:color="auto"/>
                    <w:left w:val="none" w:sz="0" w:space="0" w:color="auto"/>
                    <w:bottom w:val="none" w:sz="0" w:space="0" w:color="auto"/>
                    <w:right w:val="none" w:sz="0" w:space="0" w:color="auto"/>
                  </w:divBdr>
                </w:div>
                <w:div w:id="584345708">
                  <w:marLeft w:val="480"/>
                  <w:marRight w:val="0"/>
                  <w:marTop w:val="0"/>
                  <w:marBottom w:val="0"/>
                  <w:divBdr>
                    <w:top w:val="none" w:sz="0" w:space="0" w:color="auto"/>
                    <w:left w:val="none" w:sz="0" w:space="0" w:color="auto"/>
                    <w:bottom w:val="none" w:sz="0" w:space="0" w:color="auto"/>
                    <w:right w:val="none" w:sz="0" w:space="0" w:color="auto"/>
                  </w:divBdr>
                </w:div>
                <w:div w:id="213933420">
                  <w:marLeft w:val="480"/>
                  <w:marRight w:val="0"/>
                  <w:marTop w:val="0"/>
                  <w:marBottom w:val="0"/>
                  <w:divBdr>
                    <w:top w:val="none" w:sz="0" w:space="0" w:color="auto"/>
                    <w:left w:val="none" w:sz="0" w:space="0" w:color="auto"/>
                    <w:bottom w:val="none" w:sz="0" w:space="0" w:color="auto"/>
                    <w:right w:val="none" w:sz="0" w:space="0" w:color="auto"/>
                  </w:divBdr>
                </w:div>
                <w:div w:id="568459633">
                  <w:marLeft w:val="480"/>
                  <w:marRight w:val="0"/>
                  <w:marTop w:val="0"/>
                  <w:marBottom w:val="0"/>
                  <w:divBdr>
                    <w:top w:val="none" w:sz="0" w:space="0" w:color="auto"/>
                    <w:left w:val="none" w:sz="0" w:space="0" w:color="auto"/>
                    <w:bottom w:val="none" w:sz="0" w:space="0" w:color="auto"/>
                    <w:right w:val="none" w:sz="0" w:space="0" w:color="auto"/>
                  </w:divBdr>
                </w:div>
                <w:div w:id="1285968606">
                  <w:marLeft w:val="480"/>
                  <w:marRight w:val="0"/>
                  <w:marTop w:val="0"/>
                  <w:marBottom w:val="0"/>
                  <w:divBdr>
                    <w:top w:val="none" w:sz="0" w:space="0" w:color="auto"/>
                    <w:left w:val="none" w:sz="0" w:space="0" w:color="auto"/>
                    <w:bottom w:val="none" w:sz="0" w:space="0" w:color="auto"/>
                    <w:right w:val="none" w:sz="0" w:space="0" w:color="auto"/>
                  </w:divBdr>
                </w:div>
              </w:divsChild>
            </w:div>
            <w:div w:id="1972402072">
              <w:marLeft w:val="0"/>
              <w:marRight w:val="0"/>
              <w:marTop w:val="0"/>
              <w:marBottom w:val="0"/>
              <w:divBdr>
                <w:top w:val="none" w:sz="0" w:space="0" w:color="auto"/>
                <w:left w:val="none" w:sz="0" w:space="0" w:color="auto"/>
                <w:bottom w:val="none" w:sz="0" w:space="0" w:color="auto"/>
                <w:right w:val="none" w:sz="0" w:space="0" w:color="auto"/>
              </w:divBdr>
              <w:divsChild>
                <w:div w:id="1467968517">
                  <w:marLeft w:val="480"/>
                  <w:marRight w:val="0"/>
                  <w:marTop w:val="0"/>
                  <w:marBottom w:val="0"/>
                  <w:divBdr>
                    <w:top w:val="none" w:sz="0" w:space="0" w:color="auto"/>
                    <w:left w:val="none" w:sz="0" w:space="0" w:color="auto"/>
                    <w:bottom w:val="none" w:sz="0" w:space="0" w:color="auto"/>
                    <w:right w:val="none" w:sz="0" w:space="0" w:color="auto"/>
                  </w:divBdr>
                </w:div>
                <w:div w:id="914818498">
                  <w:marLeft w:val="480"/>
                  <w:marRight w:val="0"/>
                  <w:marTop w:val="0"/>
                  <w:marBottom w:val="0"/>
                  <w:divBdr>
                    <w:top w:val="none" w:sz="0" w:space="0" w:color="auto"/>
                    <w:left w:val="none" w:sz="0" w:space="0" w:color="auto"/>
                    <w:bottom w:val="none" w:sz="0" w:space="0" w:color="auto"/>
                    <w:right w:val="none" w:sz="0" w:space="0" w:color="auto"/>
                  </w:divBdr>
                </w:div>
                <w:div w:id="1560554080">
                  <w:marLeft w:val="480"/>
                  <w:marRight w:val="0"/>
                  <w:marTop w:val="0"/>
                  <w:marBottom w:val="0"/>
                  <w:divBdr>
                    <w:top w:val="none" w:sz="0" w:space="0" w:color="auto"/>
                    <w:left w:val="none" w:sz="0" w:space="0" w:color="auto"/>
                    <w:bottom w:val="none" w:sz="0" w:space="0" w:color="auto"/>
                    <w:right w:val="none" w:sz="0" w:space="0" w:color="auto"/>
                  </w:divBdr>
                </w:div>
                <w:div w:id="771897120">
                  <w:marLeft w:val="480"/>
                  <w:marRight w:val="0"/>
                  <w:marTop w:val="0"/>
                  <w:marBottom w:val="0"/>
                  <w:divBdr>
                    <w:top w:val="none" w:sz="0" w:space="0" w:color="auto"/>
                    <w:left w:val="none" w:sz="0" w:space="0" w:color="auto"/>
                    <w:bottom w:val="none" w:sz="0" w:space="0" w:color="auto"/>
                    <w:right w:val="none" w:sz="0" w:space="0" w:color="auto"/>
                  </w:divBdr>
                </w:div>
                <w:div w:id="1630936009">
                  <w:marLeft w:val="480"/>
                  <w:marRight w:val="0"/>
                  <w:marTop w:val="0"/>
                  <w:marBottom w:val="0"/>
                  <w:divBdr>
                    <w:top w:val="none" w:sz="0" w:space="0" w:color="auto"/>
                    <w:left w:val="none" w:sz="0" w:space="0" w:color="auto"/>
                    <w:bottom w:val="none" w:sz="0" w:space="0" w:color="auto"/>
                    <w:right w:val="none" w:sz="0" w:space="0" w:color="auto"/>
                  </w:divBdr>
                </w:div>
                <w:div w:id="246421860">
                  <w:marLeft w:val="480"/>
                  <w:marRight w:val="0"/>
                  <w:marTop w:val="0"/>
                  <w:marBottom w:val="0"/>
                  <w:divBdr>
                    <w:top w:val="none" w:sz="0" w:space="0" w:color="auto"/>
                    <w:left w:val="none" w:sz="0" w:space="0" w:color="auto"/>
                    <w:bottom w:val="none" w:sz="0" w:space="0" w:color="auto"/>
                    <w:right w:val="none" w:sz="0" w:space="0" w:color="auto"/>
                  </w:divBdr>
                </w:div>
                <w:div w:id="827284603">
                  <w:marLeft w:val="480"/>
                  <w:marRight w:val="0"/>
                  <w:marTop w:val="0"/>
                  <w:marBottom w:val="0"/>
                  <w:divBdr>
                    <w:top w:val="none" w:sz="0" w:space="0" w:color="auto"/>
                    <w:left w:val="none" w:sz="0" w:space="0" w:color="auto"/>
                    <w:bottom w:val="none" w:sz="0" w:space="0" w:color="auto"/>
                    <w:right w:val="none" w:sz="0" w:space="0" w:color="auto"/>
                  </w:divBdr>
                </w:div>
                <w:div w:id="274484236">
                  <w:marLeft w:val="480"/>
                  <w:marRight w:val="0"/>
                  <w:marTop w:val="0"/>
                  <w:marBottom w:val="0"/>
                  <w:divBdr>
                    <w:top w:val="none" w:sz="0" w:space="0" w:color="auto"/>
                    <w:left w:val="none" w:sz="0" w:space="0" w:color="auto"/>
                    <w:bottom w:val="none" w:sz="0" w:space="0" w:color="auto"/>
                    <w:right w:val="none" w:sz="0" w:space="0" w:color="auto"/>
                  </w:divBdr>
                </w:div>
                <w:div w:id="406731783">
                  <w:marLeft w:val="480"/>
                  <w:marRight w:val="0"/>
                  <w:marTop w:val="0"/>
                  <w:marBottom w:val="0"/>
                  <w:divBdr>
                    <w:top w:val="none" w:sz="0" w:space="0" w:color="auto"/>
                    <w:left w:val="none" w:sz="0" w:space="0" w:color="auto"/>
                    <w:bottom w:val="none" w:sz="0" w:space="0" w:color="auto"/>
                    <w:right w:val="none" w:sz="0" w:space="0" w:color="auto"/>
                  </w:divBdr>
                </w:div>
                <w:div w:id="1704212606">
                  <w:marLeft w:val="480"/>
                  <w:marRight w:val="0"/>
                  <w:marTop w:val="0"/>
                  <w:marBottom w:val="0"/>
                  <w:divBdr>
                    <w:top w:val="none" w:sz="0" w:space="0" w:color="auto"/>
                    <w:left w:val="none" w:sz="0" w:space="0" w:color="auto"/>
                    <w:bottom w:val="none" w:sz="0" w:space="0" w:color="auto"/>
                    <w:right w:val="none" w:sz="0" w:space="0" w:color="auto"/>
                  </w:divBdr>
                </w:div>
                <w:div w:id="1126581005">
                  <w:marLeft w:val="480"/>
                  <w:marRight w:val="0"/>
                  <w:marTop w:val="0"/>
                  <w:marBottom w:val="0"/>
                  <w:divBdr>
                    <w:top w:val="none" w:sz="0" w:space="0" w:color="auto"/>
                    <w:left w:val="none" w:sz="0" w:space="0" w:color="auto"/>
                    <w:bottom w:val="none" w:sz="0" w:space="0" w:color="auto"/>
                    <w:right w:val="none" w:sz="0" w:space="0" w:color="auto"/>
                  </w:divBdr>
                </w:div>
                <w:div w:id="1666937742">
                  <w:marLeft w:val="480"/>
                  <w:marRight w:val="0"/>
                  <w:marTop w:val="0"/>
                  <w:marBottom w:val="0"/>
                  <w:divBdr>
                    <w:top w:val="none" w:sz="0" w:space="0" w:color="auto"/>
                    <w:left w:val="none" w:sz="0" w:space="0" w:color="auto"/>
                    <w:bottom w:val="none" w:sz="0" w:space="0" w:color="auto"/>
                    <w:right w:val="none" w:sz="0" w:space="0" w:color="auto"/>
                  </w:divBdr>
                </w:div>
                <w:div w:id="1158423377">
                  <w:marLeft w:val="480"/>
                  <w:marRight w:val="0"/>
                  <w:marTop w:val="0"/>
                  <w:marBottom w:val="0"/>
                  <w:divBdr>
                    <w:top w:val="none" w:sz="0" w:space="0" w:color="auto"/>
                    <w:left w:val="none" w:sz="0" w:space="0" w:color="auto"/>
                    <w:bottom w:val="none" w:sz="0" w:space="0" w:color="auto"/>
                    <w:right w:val="none" w:sz="0" w:space="0" w:color="auto"/>
                  </w:divBdr>
                </w:div>
                <w:div w:id="1648434839">
                  <w:marLeft w:val="480"/>
                  <w:marRight w:val="0"/>
                  <w:marTop w:val="0"/>
                  <w:marBottom w:val="0"/>
                  <w:divBdr>
                    <w:top w:val="none" w:sz="0" w:space="0" w:color="auto"/>
                    <w:left w:val="none" w:sz="0" w:space="0" w:color="auto"/>
                    <w:bottom w:val="none" w:sz="0" w:space="0" w:color="auto"/>
                    <w:right w:val="none" w:sz="0" w:space="0" w:color="auto"/>
                  </w:divBdr>
                </w:div>
                <w:div w:id="494536945">
                  <w:marLeft w:val="480"/>
                  <w:marRight w:val="0"/>
                  <w:marTop w:val="0"/>
                  <w:marBottom w:val="0"/>
                  <w:divBdr>
                    <w:top w:val="none" w:sz="0" w:space="0" w:color="auto"/>
                    <w:left w:val="none" w:sz="0" w:space="0" w:color="auto"/>
                    <w:bottom w:val="none" w:sz="0" w:space="0" w:color="auto"/>
                    <w:right w:val="none" w:sz="0" w:space="0" w:color="auto"/>
                  </w:divBdr>
                </w:div>
                <w:div w:id="534781456">
                  <w:marLeft w:val="480"/>
                  <w:marRight w:val="0"/>
                  <w:marTop w:val="0"/>
                  <w:marBottom w:val="0"/>
                  <w:divBdr>
                    <w:top w:val="none" w:sz="0" w:space="0" w:color="auto"/>
                    <w:left w:val="none" w:sz="0" w:space="0" w:color="auto"/>
                    <w:bottom w:val="none" w:sz="0" w:space="0" w:color="auto"/>
                    <w:right w:val="none" w:sz="0" w:space="0" w:color="auto"/>
                  </w:divBdr>
                </w:div>
                <w:div w:id="1516453991">
                  <w:marLeft w:val="480"/>
                  <w:marRight w:val="0"/>
                  <w:marTop w:val="0"/>
                  <w:marBottom w:val="0"/>
                  <w:divBdr>
                    <w:top w:val="none" w:sz="0" w:space="0" w:color="auto"/>
                    <w:left w:val="none" w:sz="0" w:space="0" w:color="auto"/>
                    <w:bottom w:val="none" w:sz="0" w:space="0" w:color="auto"/>
                    <w:right w:val="none" w:sz="0" w:space="0" w:color="auto"/>
                  </w:divBdr>
                </w:div>
                <w:div w:id="1245991564">
                  <w:marLeft w:val="480"/>
                  <w:marRight w:val="0"/>
                  <w:marTop w:val="0"/>
                  <w:marBottom w:val="0"/>
                  <w:divBdr>
                    <w:top w:val="none" w:sz="0" w:space="0" w:color="auto"/>
                    <w:left w:val="none" w:sz="0" w:space="0" w:color="auto"/>
                    <w:bottom w:val="none" w:sz="0" w:space="0" w:color="auto"/>
                    <w:right w:val="none" w:sz="0" w:space="0" w:color="auto"/>
                  </w:divBdr>
                </w:div>
                <w:div w:id="1824159075">
                  <w:marLeft w:val="480"/>
                  <w:marRight w:val="0"/>
                  <w:marTop w:val="0"/>
                  <w:marBottom w:val="0"/>
                  <w:divBdr>
                    <w:top w:val="none" w:sz="0" w:space="0" w:color="auto"/>
                    <w:left w:val="none" w:sz="0" w:space="0" w:color="auto"/>
                    <w:bottom w:val="none" w:sz="0" w:space="0" w:color="auto"/>
                    <w:right w:val="none" w:sz="0" w:space="0" w:color="auto"/>
                  </w:divBdr>
                </w:div>
                <w:div w:id="2024358094">
                  <w:marLeft w:val="480"/>
                  <w:marRight w:val="0"/>
                  <w:marTop w:val="0"/>
                  <w:marBottom w:val="0"/>
                  <w:divBdr>
                    <w:top w:val="none" w:sz="0" w:space="0" w:color="auto"/>
                    <w:left w:val="none" w:sz="0" w:space="0" w:color="auto"/>
                    <w:bottom w:val="none" w:sz="0" w:space="0" w:color="auto"/>
                    <w:right w:val="none" w:sz="0" w:space="0" w:color="auto"/>
                  </w:divBdr>
                </w:div>
                <w:div w:id="1015881775">
                  <w:marLeft w:val="480"/>
                  <w:marRight w:val="0"/>
                  <w:marTop w:val="0"/>
                  <w:marBottom w:val="0"/>
                  <w:divBdr>
                    <w:top w:val="none" w:sz="0" w:space="0" w:color="auto"/>
                    <w:left w:val="none" w:sz="0" w:space="0" w:color="auto"/>
                    <w:bottom w:val="none" w:sz="0" w:space="0" w:color="auto"/>
                    <w:right w:val="none" w:sz="0" w:space="0" w:color="auto"/>
                  </w:divBdr>
                </w:div>
                <w:div w:id="795753204">
                  <w:marLeft w:val="480"/>
                  <w:marRight w:val="0"/>
                  <w:marTop w:val="0"/>
                  <w:marBottom w:val="0"/>
                  <w:divBdr>
                    <w:top w:val="none" w:sz="0" w:space="0" w:color="auto"/>
                    <w:left w:val="none" w:sz="0" w:space="0" w:color="auto"/>
                    <w:bottom w:val="none" w:sz="0" w:space="0" w:color="auto"/>
                    <w:right w:val="none" w:sz="0" w:space="0" w:color="auto"/>
                  </w:divBdr>
                </w:div>
                <w:div w:id="799110166">
                  <w:marLeft w:val="480"/>
                  <w:marRight w:val="0"/>
                  <w:marTop w:val="0"/>
                  <w:marBottom w:val="0"/>
                  <w:divBdr>
                    <w:top w:val="none" w:sz="0" w:space="0" w:color="auto"/>
                    <w:left w:val="none" w:sz="0" w:space="0" w:color="auto"/>
                    <w:bottom w:val="none" w:sz="0" w:space="0" w:color="auto"/>
                    <w:right w:val="none" w:sz="0" w:space="0" w:color="auto"/>
                  </w:divBdr>
                </w:div>
                <w:div w:id="189609380">
                  <w:marLeft w:val="480"/>
                  <w:marRight w:val="0"/>
                  <w:marTop w:val="0"/>
                  <w:marBottom w:val="0"/>
                  <w:divBdr>
                    <w:top w:val="none" w:sz="0" w:space="0" w:color="auto"/>
                    <w:left w:val="none" w:sz="0" w:space="0" w:color="auto"/>
                    <w:bottom w:val="none" w:sz="0" w:space="0" w:color="auto"/>
                    <w:right w:val="none" w:sz="0" w:space="0" w:color="auto"/>
                  </w:divBdr>
                </w:div>
              </w:divsChild>
            </w:div>
            <w:div w:id="551428128">
              <w:marLeft w:val="0"/>
              <w:marRight w:val="0"/>
              <w:marTop w:val="0"/>
              <w:marBottom w:val="0"/>
              <w:divBdr>
                <w:top w:val="none" w:sz="0" w:space="0" w:color="auto"/>
                <w:left w:val="none" w:sz="0" w:space="0" w:color="auto"/>
                <w:bottom w:val="none" w:sz="0" w:space="0" w:color="auto"/>
                <w:right w:val="none" w:sz="0" w:space="0" w:color="auto"/>
              </w:divBdr>
              <w:divsChild>
                <w:div w:id="1988511923">
                  <w:marLeft w:val="480"/>
                  <w:marRight w:val="0"/>
                  <w:marTop w:val="0"/>
                  <w:marBottom w:val="0"/>
                  <w:divBdr>
                    <w:top w:val="none" w:sz="0" w:space="0" w:color="auto"/>
                    <w:left w:val="none" w:sz="0" w:space="0" w:color="auto"/>
                    <w:bottom w:val="none" w:sz="0" w:space="0" w:color="auto"/>
                    <w:right w:val="none" w:sz="0" w:space="0" w:color="auto"/>
                  </w:divBdr>
                </w:div>
                <w:div w:id="105855616">
                  <w:marLeft w:val="480"/>
                  <w:marRight w:val="0"/>
                  <w:marTop w:val="0"/>
                  <w:marBottom w:val="0"/>
                  <w:divBdr>
                    <w:top w:val="none" w:sz="0" w:space="0" w:color="auto"/>
                    <w:left w:val="none" w:sz="0" w:space="0" w:color="auto"/>
                    <w:bottom w:val="none" w:sz="0" w:space="0" w:color="auto"/>
                    <w:right w:val="none" w:sz="0" w:space="0" w:color="auto"/>
                  </w:divBdr>
                </w:div>
                <w:div w:id="1376588596">
                  <w:marLeft w:val="480"/>
                  <w:marRight w:val="0"/>
                  <w:marTop w:val="0"/>
                  <w:marBottom w:val="0"/>
                  <w:divBdr>
                    <w:top w:val="none" w:sz="0" w:space="0" w:color="auto"/>
                    <w:left w:val="none" w:sz="0" w:space="0" w:color="auto"/>
                    <w:bottom w:val="none" w:sz="0" w:space="0" w:color="auto"/>
                    <w:right w:val="none" w:sz="0" w:space="0" w:color="auto"/>
                  </w:divBdr>
                </w:div>
                <w:div w:id="1168331702">
                  <w:marLeft w:val="480"/>
                  <w:marRight w:val="0"/>
                  <w:marTop w:val="0"/>
                  <w:marBottom w:val="0"/>
                  <w:divBdr>
                    <w:top w:val="none" w:sz="0" w:space="0" w:color="auto"/>
                    <w:left w:val="none" w:sz="0" w:space="0" w:color="auto"/>
                    <w:bottom w:val="none" w:sz="0" w:space="0" w:color="auto"/>
                    <w:right w:val="none" w:sz="0" w:space="0" w:color="auto"/>
                  </w:divBdr>
                </w:div>
                <w:div w:id="519664352">
                  <w:marLeft w:val="480"/>
                  <w:marRight w:val="0"/>
                  <w:marTop w:val="0"/>
                  <w:marBottom w:val="0"/>
                  <w:divBdr>
                    <w:top w:val="none" w:sz="0" w:space="0" w:color="auto"/>
                    <w:left w:val="none" w:sz="0" w:space="0" w:color="auto"/>
                    <w:bottom w:val="none" w:sz="0" w:space="0" w:color="auto"/>
                    <w:right w:val="none" w:sz="0" w:space="0" w:color="auto"/>
                  </w:divBdr>
                </w:div>
                <w:div w:id="698625378">
                  <w:marLeft w:val="480"/>
                  <w:marRight w:val="0"/>
                  <w:marTop w:val="0"/>
                  <w:marBottom w:val="0"/>
                  <w:divBdr>
                    <w:top w:val="none" w:sz="0" w:space="0" w:color="auto"/>
                    <w:left w:val="none" w:sz="0" w:space="0" w:color="auto"/>
                    <w:bottom w:val="none" w:sz="0" w:space="0" w:color="auto"/>
                    <w:right w:val="none" w:sz="0" w:space="0" w:color="auto"/>
                  </w:divBdr>
                </w:div>
                <w:div w:id="458838922">
                  <w:marLeft w:val="480"/>
                  <w:marRight w:val="0"/>
                  <w:marTop w:val="0"/>
                  <w:marBottom w:val="0"/>
                  <w:divBdr>
                    <w:top w:val="none" w:sz="0" w:space="0" w:color="auto"/>
                    <w:left w:val="none" w:sz="0" w:space="0" w:color="auto"/>
                    <w:bottom w:val="none" w:sz="0" w:space="0" w:color="auto"/>
                    <w:right w:val="none" w:sz="0" w:space="0" w:color="auto"/>
                  </w:divBdr>
                </w:div>
                <w:div w:id="1780446789">
                  <w:marLeft w:val="480"/>
                  <w:marRight w:val="0"/>
                  <w:marTop w:val="0"/>
                  <w:marBottom w:val="0"/>
                  <w:divBdr>
                    <w:top w:val="none" w:sz="0" w:space="0" w:color="auto"/>
                    <w:left w:val="none" w:sz="0" w:space="0" w:color="auto"/>
                    <w:bottom w:val="none" w:sz="0" w:space="0" w:color="auto"/>
                    <w:right w:val="none" w:sz="0" w:space="0" w:color="auto"/>
                  </w:divBdr>
                </w:div>
                <w:div w:id="1598321630">
                  <w:marLeft w:val="480"/>
                  <w:marRight w:val="0"/>
                  <w:marTop w:val="0"/>
                  <w:marBottom w:val="0"/>
                  <w:divBdr>
                    <w:top w:val="none" w:sz="0" w:space="0" w:color="auto"/>
                    <w:left w:val="none" w:sz="0" w:space="0" w:color="auto"/>
                    <w:bottom w:val="none" w:sz="0" w:space="0" w:color="auto"/>
                    <w:right w:val="none" w:sz="0" w:space="0" w:color="auto"/>
                  </w:divBdr>
                </w:div>
                <w:div w:id="1073235614">
                  <w:marLeft w:val="480"/>
                  <w:marRight w:val="0"/>
                  <w:marTop w:val="0"/>
                  <w:marBottom w:val="0"/>
                  <w:divBdr>
                    <w:top w:val="none" w:sz="0" w:space="0" w:color="auto"/>
                    <w:left w:val="none" w:sz="0" w:space="0" w:color="auto"/>
                    <w:bottom w:val="none" w:sz="0" w:space="0" w:color="auto"/>
                    <w:right w:val="none" w:sz="0" w:space="0" w:color="auto"/>
                  </w:divBdr>
                </w:div>
                <w:div w:id="1173299309">
                  <w:marLeft w:val="480"/>
                  <w:marRight w:val="0"/>
                  <w:marTop w:val="0"/>
                  <w:marBottom w:val="0"/>
                  <w:divBdr>
                    <w:top w:val="none" w:sz="0" w:space="0" w:color="auto"/>
                    <w:left w:val="none" w:sz="0" w:space="0" w:color="auto"/>
                    <w:bottom w:val="none" w:sz="0" w:space="0" w:color="auto"/>
                    <w:right w:val="none" w:sz="0" w:space="0" w:color="auto"/>
                  </w:divBdr>
                </w:div>
                <w:div w:id="1971746244">
                  <w:marLeft w:val="480"/>
                  <w:marRight w:val="0"/>
                  <w:marTop w:val="0"/>
                  <w:marBottom w:val="0"/>
                  <w:divBdr>
                    <w:top w:val="none" w:sz="0" w:space="0" w:color="auto"/>
                    <w:left w:val="none" w:sz="0" w:space="0" w:color="auto"/>
                    <w:bottom w:val="none" w:sz="0" w:space="0" w:color="auto"/>
                    <w:right w:val="none" w:sz="0" w:space="0" w:color="auto"/>
                  </w:divBdr>
                </w:div>
                <w:div w:id="366568310">
                  <w:marLeft w:val="480"/>
                  <w:marRight w:val="0"/>
                  <w:marTop w:val="0"/>
                  <w:marBottom w:val="0"/>
                  <w:divBdr>
                    <w:top w:val="none" w:sz="0" w:space="0" w:color="auto"/>
                    <w:left w:val="none" w:sz="0" w:space="0" w:color="auto"/>
                    <w:bottom w:val="none" w:sz="0" w:space="0" w:color="auto"/>
                    <w:right w:val="none" w:sz="0" w:space="0" w:color="auto"/>
                  </w:divBdr>
                </w:div>
                <w:div w:id="1077095194">
                  <w:marLeft w:val="480"/>
                  <w:marRight w:val="0"/>
                  <w:marTop w:val="0"/>
                  <w:marBottom w:val="0"/>
                  <w:divBdr>
                    <w:top w:val="none" w:sz="0" w:space="0" w:color="auto"/>
                    <w:left w:val="none" w:sz="0" w:space="0" w:color="auto"/>
                    <w:bottom w:val="none" w:sz="0" w:space="0" w:color="auto"/>
                    <w:right w:val="none" w:sz="0" w:space="0" w:color="auto"/>
                  </w:divBdr>
                </w:div>
                <w:div w:id="440148050">
                  <w:marLeft w:val="480"/>
                  <w:marRight w:val="0"/>
                  <w:marTop w:val="0"/>
                  <w:marBottom w:val="0"/>
                  <w:divBdr>
                    <w:top w:val="none" w:sz="0" w:space="0" w:color="auto"/>
                    <w:left w:val="none" w:sz="0" w:space="0" w:color="auto"/>
                    <w:bottom w:val="none" w:sz="0" w:space="0" w:color="auto"/>
                    <w:right w:val="none" w:sz="0" w:space="0" w:color="auto"/>
                  </w:divBdr>
                </w:div>
                <w:div w:id="40981603">
                  <w:marLeft w:val="480"/>
                  <w:marRight w:val="0"/>
                  <w:marTop w:val="0"/>
                  <w:marBottom w:val="0"/>
                  <w:divBdr>
                    <w:top w:val="none" w:sz="0" w:space="0" w:color="auto"/>
                    <w:left w:val="none" w:sz="0" w:space="0" w:color="auto"/>
                    <w:bottom w:val="none" w:sz="0" w:space="0" w:color="auto"/>
                    <w:right w:val="none" w:sz="0" w:space="0" w:color="auto"/>
                  </w:divBdr>
                </w:div>
                <w:div w:id="1812750456">
                  <w:marLeft w:val="480"/>
                  <w:marRight w:val="0"/>
                  <w:marTop w:val="0"/>
                  <w:marBottom w:val="0"/>
                  <w:divBdr>
                    <w:top w:val="none" w:sz="0" w:space="0" w:color="auto"/>
                    <w:left w:val="none" w:sz="0" w:space="0" w:color="auto"/>
                    <w:bottom w:val="none" w:sz="0" w:space="0" w:color="auto"/>
                    <w:right w:val="none" w:sz="0" w:space="0" w:color="auto"/>
                  </w:divBdr>
                </w:div>
                <w:div w:id="303706040">
                  <w:marLeft w:val="480"/>
                  <w:marRight w:val="0"/>
                  <w:marTop w:val="0"/>
                  <w:marBottom w:val="0"/>
                  <w:divBdr>
                    <w:top w:val="none" w:sz="0" w:space="0" w:color="auto"/>
                    <w:left w:val="none" w:sz="0" w:space="0" w:color="auto"/>
                    <w:bottom w:val="none" w:sz="0" w:space="0" w:color="auto"/>
                    <w:right w:val="none" w:sz="0" w:space="0" w:color="auto"/>
                  </w:divBdr>
                </w:div>
                <w:div w:id="713621759">
                  <w:marLeft w:val="480"/>
                  <w:marRight w:val="0"/>
                  <w:marTop w:val="0"/>
                  <w:marBottom w:val="0"/>
                  <w:divBdr>
                    <w:top w:val="none" w:sz="0" w:space="0" w:color="auto"/>
                    <w:left w:val="none" w:sz="0" w:space="0" w:color="auto"/>
                    <w:bottom w:val="none" w:sz="0" w:space="0" w:color="auto"/>
                    <w:right w:val="none" w:sz="0" w:space="0" w:color="auto"/>
                  </w:divBdr>
                </w:div>
                <w:div w:id="850728399">
                  <w:marLeft w:val="480"/>
                  <w:marRight w:val="0"/>
                  <w:marTop w:val="0"/>
                  <w:marBottom w:val="0"/>
                  <w:divBdr>
                    <w:top w:val="none" w:sz="0" w:space="0" w:color="auto"/>
                    <w:left w:val="none" w:sz="0" w:space="0" w:color="auto"/>
                    <w:bottom w:val="none" w:sz="0" w:space="0" w:color="auto"/>
                    <w:right w:val="none" w:sz="0" w:space="0" w:color="auto"/>
                  </w:divBdr>
                </w:div>
                <w:div w:id="629438276">
                  <w:marLeft w:val="480"/>
                  <w:marRight w:val="0"/>
                  <w:marTop w:val="0"/>
                  <w:marBottom w:val="0"/>
                  <w:divBdr>
                    <w:top w:val="none" w:sz="0" w:space="0" w:color="auto"/>
                    <w:left w:val="none" w:sz="0" w:space="0" w:color="auto"/>
                    <w:bottom w:val="none" w:sz="0" w:space="0" w:color="auto"/>
                    <w:right w:val="none" w:sz="0" w:space="0" w:color="auto"/>
                  </w:divBdr>
                </w:div>
                <w:div w:id="535235008">
                  <w:marLeft w:val="480"/>
                  <w:marRight w:val="0"/>
                  <w:marTop w:val="0"/>
                  <w:marBottom w:val="0"/>
                  <w:divBdr>
                    <w:top w:val="none" w:sz="0" w:space="0" w:color="auto"/>
                    <w:left w:val="none" w:sz="0" w:space="0" w:color="auto"/>
                    <w:bottom w:val="none" w:sz="0" w:space="0" w:color="auto"/>
                    <w:right w:val="none" w:sz="0" w:space="0" w:color="auto"/>
                  </w:divBdr>
                </w:div>
                <w:div w:id="214584525">
                  <w:marLeft w:val="480"/>
                  <w:marRight w:val="0"/>
                  <w:marTop w:val="0"/>
                  <w:marBottom w:val="0"/>
                  <w:divBdr>
                    <w:top w:val="none" w:sz="0" w:space="0" w:color="auto"/>
                    <w:left w:val="none" w:sz="0" w:space="0" w:color="auto"/>
                    <w:bottom w:val="none" w:sz="0" w:space="0" w:color="auto"/>
                    <w:right w:val="none" w:sz="0" w:space="0" w:color="auto"/>
                  </w:divBdr>
                </w:div>
                <w:div w:id="1902863611">
                  <w:marLeft w:val="480"/>
                  <w:marRight w:val="0"/>
                  <w:marTop w:val="0"/>
                  <w:marBottom w:val="0"/>
                  <w:divBdr>
                    <w:top w:val="none" w:sz="0" w:space="0" w:color="auto"/>
                    <w:left w:val="none" w:sz="0" w:space="0" w:color="auto"/>
                    <w:bottom w:val="none" w:sz="0" w:space="0" w:color="auto"/>
                    <w:right w:val="none" w:sz="0" w:space="0" w:color="auto"/>
                  </w:divBdr>
                </w:div>
              </w:divsChild>
            </w:div>
            <w:div w:id="1258370355">
              <w:marLeft w:val="0"/>
              <w:marRight w:val="0"/>
              <w:marTop w:val="0"/>
              <w:marBottom w:val="0"/>
              <w:divBdr>
                <w:top w:val="none" w:sz="0" w:space="0" w:color="auto"/>
                <w:left w:val="none" w:sz="0" w:space="0" w:color="auto"/>
                <w:bottom w:val="none" w:sz="0" w:space="0" w:color="auto"/>
                <w:right w:val="none" w:sz="0" w:space="0" w:color="auto"/>
              </w:divBdr>
              <w:divsChild>
                <w:div w:id="424808479">
                  <w:marLeft w:val="480"/>
                  <w:marRight w:val="0"/>
                  <w:marTop w:val="0"/>
                  <w:marBottom w:val="0"/>
                  <w:divBdr>
                    <w:top w:val="none" w:sz="0" w:space="0" w:color="auto"/>
                    <w:left w:val="none" w:sz="0" w:space="0" w:color="auto"/>
                    <w:bottom w:val="none" w:sz="0" w:space="0" w:color="auto"/>
                    <w:right w:val="none" w:sz="0" w:space="0" w:color="auto"/>
                  </w:divBdr>
                </w:div>
                <w:div w:id="286352045">
                  <w:marLeft w:val="480"/>
                  <w:marRight w:val="0"/>
                  <w:marTop w:val="0"/>
                  <w:marBottom w:val="0"/>
                  <w:divBdr>
                    <w:top w:val="none" w:sz="0" w:space="0" w:color="auto"/>
                    <w:left w:val="none" w:sz="0" w:space="0" w:color="auto"/>
                    <w:bottom w:val="none" w:sz="0" w:space="0" w:color="auto"/>
                    <w:right w:val="none" w:sz="0" w:space="0" w:color="auto"/>
                  </w:divBdr>
                </w:div>
                <w:div w:id="469371151">
                  <w:marLeft w:val="480"/>
                  <w:marRight w:val="0"/>
                  <w:marTop w:val="0"/>
                  <w:marBottom w:val="0"/>
                  <w:divBdr>
                    <w:top w:val="none" w:sz="0" w:space="0" w:color="auto"/>
                    <w:left w:val="none" w:sz="0" w:space="0" w:color="auto"/>
                    <w:bottom w:val="none" w:sz="0" w:space="0" w:color="auto"/>
                    <w:right w:val="none" w:sz="0" w:space="0" w:color="auto"/>
                  </w:divBdr>
                </w:div>
                <w:div w:id="2137750603">
                  <w:marLeft w:val="480"/>
                  <w:marRight w:val="0"/>
                  <w:marTop w:val="0"/>
                  <w:marBottom w:val="0"/>
                  <w:divBdr>
                    <w:top w:val="none" w:sz="0" w:space="0" w:color="auto"/>
                    <w:left w:val="none" w:sz="0" w:space="0" w:color="auto"/>
                    <w:bottom w:val="none" w:sz="0" w:space="0" w:color="auto"/>
                    <w:right w:val="none" w:sz="0" w:space="0" w:color="auto"/>
                  </w:divBdr>
                </w:div>
                <w:div w:id="1882932752">
                  <w:marLeft w:val="480"/>
                  <w:marRight w:val="0"/>
                  <w:marTop w:val="0"/>
                  <w:marBottom w:val="0"/>
                  <w:divBdr>
                    <w:top w:val="none" w:sz="0" w:space="0" w:color="auto"/>
                    <w:left w:val="none" w:sz="0" w:space="0" w:color="auto"/>
                    <w:bottom w:val="none" w:sz="0" w:space="0" w:color="auto"/>
                    <w:right w:val="none" w:sz="0" w:space="0" w:color="auto"/>
                  </w:divBdr>
                </w:div>
                <w:div w:id="1922179772">
                  <w:marLeft w:val="480"/>
                  <w:marRight w:val="0"/>
                  <w:marTop w:val="0"/>
                  <w:marBottom w:val="0"/>
                  <w:divBdr>
                    <w:top w:val="none" w:sz="0" w:space="0" w:color="auto"/>
                    <w:left w:val="none" w:sz="0" w:space="0" w:color="auto"/>
                    <w:bottom w:val="none" w:sz="0" w:space="0" w:color="auto"/>
                    <w:right w:val="none" w:sz="0" w:space="0" w:color="auto"/>
                  </w:divBdr>
                </w:div>
                <w:div w:id="504705664">
                  <w:marLeft w:val="480"/>
                  <w:marRight w:val="0"/>
                  <w:marTop w:val="0"/>
                  <w:marBottom w:val="0"/>
                  <w:divBdr>
                    <w:top w:val="none" w:sz="0" w:space="0" w:color="auto"/>
                    <w:left w:val="none" w:sz="0" w:space="0" w:color="auto"/>
                    <w:bottom w:val="none" w:sz="0" w:space="0" w:color="auto"/>
                    <w:right w:val="none" w:sz="0" w:space="0" w:color="auto"/>
                  </w:divBdr>
                </w:div>
                <w:div w:id="1625237479">
                  <w:marLeft w:val="480"/>
                  <w:marRight w:val="0"/>
                  <w:marTop w:val="0"/>
                  <w:marBottom w:val="0"/>
                  <w:divBdr>
                    <w:top w:val="none" w:sz="0" w:space="0" w:color="auto"/>
                    <w:left w:val="none" w:sz="0" w:space="0" w:color="auto"/>
                    <w:bottom w:val="none" w:sz="0" w:space="0" w:color="auto"/>
                    <w:right w:val="none" w:sz="0" w:space="0" w:color="auto"/>
                  </w:divBdr>
                </w:div>
                <w:div w:id="1426345832">
                  <w:marLeft w:val="480"/>
                  <w:marRight w:val="0"/>
                  <w:marTop w:val="0"/>
                  <w:marBottom w:val="0"/>
                  <w:divBdr>
                    <w:top w:val="none" w:sz="0" w:space="0" w:color="auto"/>
                    <w:left w:val="none" w:sz="0" w:space="0" w:color="auto"/>
                    <w:bottom w:val="none" w:sz="0" w:space="0" w:color="auto"/>
                    <w:right w:val="none" w:sz="0" w:space="0" w:color="auto"/>
                  </w:divBdr>
                </w:div>
                <w:div w:id="1750693629">
                  <w:marLeft w:val="480"/>
                  <w:marRight w:val="0"/>
                  <w:marTop w:val="0"/>
                  <w:marBottom w:val="0"/>
                  <w:divBdr>
                    <w:top w:val="none" w:sz="0" w:space="0" w:color="auto"/>
                    <w:left w:val="none" w:sz="0" w:space="0" w:color="auto"/>
                    <w:bottom w:val="none" w:sz="0" w:space="0" w:color="auto"/>
                    <w:right w:val="none" w:sz="0" w:space="0" w:color="auto"/>
                  </w:divBdr>
                </w:div>
                <w:div w:id="1879395624">
                  <w:marLeft w:val="480"/>
                  <w:marRight w:val="0"/>
                  <w:marTop w:val="0"/>
                  <w:marBottom w:val="0"/>
                  <w:divBdr>
                    <w:top w:val="none" w:sz="0" w:space="0" w:color="auto"/>
                    <w:left w:val="none" w:sz="0" w:space="0" w:color="auto"/>
                    <w:bottom w:val="none" w:sz="0" w:space="0" w:color="auto"/>
                    <w:right w:val="none" w:sz="0" w:space="0" w:color="auto"/>
                  </w:divBdr>
                </w:div>
                <w:div w:id="394427112">
                  <w:marLeft w:val="480"/>
                  <w:marRight w:val="0"/>
                  <w:marTop w:val="0"/>
                  <w:marBottom w:val="0"/>
                  <w:divBdr>
                    <w:top w:val="none" w:sz="0" w:space="0" w:color="auto"/>
                    <w:left w:val="none" w:sz="0" w:space="0" w:color="auto"/>
                    <w:bottom w:val="none" w:sz="0" w:space="0" w:color="auto"/>
                    <w:right w:val="none" w:sz="0" w:space="0" w:color="auto"/>
                  </w:divBdr>
                </w:div>
                <w:div w:id="956061149">
                  <w:marLeft w:val="480"/>
                  <w:marRight w:val="0"/>
                  <w:marTop w:val="0"/>
                  <w:marBottom w:val="0"/>
                  <w:divBdr>
                    <w:top w:val="none" w:sz="0" w:space="0" w:color="auto"/>
                    <w:left w:val="none" w:sz="0" w:space="0" w:color="auto"/>
                    <w:bottom w:val="none" w:sz="0" w:space="0" w:color="auto"/>
                    <w:right w:val="none" w:sz="0" w:space="0" w:color="auto"/>
                  </w:divBdr>
                </w:div>
                <w:div w:id="590897270">
                  <w:marLeft w:val="480"/>
                  <w:marRight w:val="0"/>
                  <w:marTop w:val="0"/>
                  <w:marBottom w:val="0"/>
                  <w:divBdr>
                    <w:top w:val="none" w:sz="0" w:space="0" w:color="auto"/>
                    <w:left w:val="none" w:sz="0" w:space="0" w:color="auto"/>
                    <w:bottom w:val="none" w:sz="0" w:space="0" w:color="auto"/>
                    <w:right w:val="none" w:sz="0" w:space="0" w:color="auto"/>
                  </w:divBdr>
                </w:div>
                <w:div w:id="820343180">
                  <w:marLeft w:val="480"/>
                  <w:marRight w:val="0"/>
                  <w:marTop w:val="0"/>
                  <w:marBottom w:val="0"/>
                  <w:divBdr>
                    <w:top w:val="none" w:sz="0" w:space="0" w:color="auto"/>
                    <w:left w:val="none" w:sz="0" w:space="0" w:color="auto"/>
                    <w:bottom w:val="none" w:sz="0" w:space="0" w:color="auto"/>
                    <w:right w:val="none" w:sz="0" w:space="0" w:color="auto"/>
                  </w:divBdr>
                </w:div>
                <w:div w:id="683289050">
                  <w:marLeft w:val="480"/>
                  <w:marRight w:val="0"/>
                  <w:marTop w:val="0"/>
                  <w:marBottom w:val="0"/>
                  <w:divBdr>
                    <w:top w:val="none" w:sz="0" w:space="0" w:color="auto"/>
                    <w:left w:val="none" w:sz="0" w:space="0" w:color="auto"/>
                    <w:bottom w:val="none" w:sz="0" w:space="0" w:color="auto"/>
                    <w:right w:val="none" w:sz="0" w:space="0" w:color="auto"/>
                  </w:divBdr>
                </w:div>
                <w:div w:id="542641865">
                  <w:marLeft w:val="480"/>
                  <w:marRight w:val="0"/>
                  <w:marTop w:val="0"/>
                  <w:marBottom w:val="0"/>
                  <w:divBdr>
                    <w:top w:val="none" w:sz="0" w:space="0" w:color="auto"/>
                    <w:left w:val="none" w:sz="0" w:space="0" w:color="auto"/>
                    <w:bottom w:val="none" w:sz="0" w:space="0" w:color="auto"/>
                    <w:right w:val="none" w:sz="0" w:space="0" w:color="auto"/>
                  </w:divBdr>
                </w:div>
                <w:div w:id="1267157257">
                  <w:marLeft w:val="480"/>
                  <w:marRight w:val="0"/>
                  <w:marTop w:val="0"/>
                  <w:marBottom w:val="0"/>
                  <w:divBdr>
                    <w:top w:val="none" w:sz="0" w:space="0" w:color="auto"/>
                    <w:left w:val="none" w:sz="0" w:space="0" w:color="auto"/>
                    <w:bottom w:val="none" w:sz="0" w:space="0" w:color="auto"/>
                    <w:right w:val="none" w:sz="0" w:space="0" w:color="auto"/>
                  </w:divBdr>
                </w:div>
                <w:div w:id="2024745293">
                  <w:marLeft w:val="480"/>
                  <w:marRight w:val="0"/>
                  <w:marTop w:val="0"/>
                  <w:marBottom w:val="0"/>
                  <w:divBdr>
                    <w:top w:val="none" w:sz="0" w:space="0" w:color="auto"/>
                    <w:left w:val="none" w:sz="0" w:space="0" w:color="auto"/>
                    <w:bottom w:val="none" w:sz="0" w:space="0" w:color="auto"/>
                    <w:right w:val="none" w:sz="0" w:space="0" w:color="auto"/>
                  </w:divBdr>
                </w:div>
                <w:div w:id="1894267349">
                  <w:marLeft w:val="480"/>
                  <w:marRight w:val="0"/>
                  <w:marTop w:val="0"/>
                  <w:marBottom w:val="0"/>
                  <w:divBdr>
                    <w:top w:val="none" w:sz="0" w:space="0" w:color="auto"/>
                    <w:left w:val="none" w:sz="0" w:space="0" w:color="auto"/>
                    <w:bottom w:val="none" w:sz="0" w:space="0" w:color="auto"/>
                    <w:right w:val="none" w:sz="0" w:space="0" w:color="auto"/>
                  </w:divBdr>
                </w:div>
                <w:div w:id="740059585">
                  <w:marLeft w:val="480"/>
                  <w:marRight w:val="0"/>
                  <w:marTop w:val="0"/>
                  <w:marBottom w:val="0"/>
                  <w:divBdr>
                    <w:top w:val="none" w:sz="0" w:space="0" w:color="auto"/>
                    <w:left w:val="none" w:sz="0" w:space="0" w:color="auto"/>
                    <w:bottom w:val="none" w:sz="0" w:space="0" w:color="auto"/>
                    <w:right w:val="none" w:sz="0" w:space="0" w:color="auto"/>
                  </w:divBdr>
                </w:div>
                <w:div w:id="742796591">
                  <w:marLeft w:val="480"/>
                  <w:marRight w:val="0"/>
                  <w:marTop w:val="0"/>
                  <w:marBottom w:val="0"/>
                  <w:divBdr>
                    <w:top w:val="none" w:sz="0" w:space="0" w:color="auto"/>
                    <w:left w:val="none" w:sz="0" w:space="0" w:color="auto"/>
                    <w:bottom w:val="none" w:sz="0" w:space="0" w:color="auto"/>
                    <w:right w:val="none" w:sz="0" w:space="0" w:color="auto"/>
                  </w:divBdr>
                </w:div>
                <w:div w:id="1761830031">
                  <w:marLeft w:val="480"/>
                  <w:marRight w:val="0"/>
                  <w:marTop w:val="0"/>
                  <w:marBottom w:val="0"/>
                  <w:divBdr>
                    <w:top w:val="none" w:sz="0" w:space="0" w:color="auto"/>
                    <w:left w:val="none" w:sz="0" w:space="0" w:color="auto"/>
                    <w:bottom w:val="none" w:sz="0" w:space="0" w:color="auto"/>
                    <w:right w:val="none" w:sz="0" w:space="0" w:color="auto"/>
                  </w:divBdr>
                </w:div>
                <w:div w:id="1720472457">
                  <w:marLeft w:val="480"/>
                  <w:marRight w:val="0"/>
                  <w:marTop w:val="0"/>
                  <w:marBottom w:val="0"/>
                  <w:divBdr>
                    <w:top w:val="none" w:sz="0" w:space="0" w:color="auto"/>
                    <w:left w:val="none" w:sz="0" w:space="0" w:color="auto"/>
                    <w:bottom w:val="none" w:sz="0" w:space="0" w:color="auto"/>
                    <w:right w:val="none" w:sz="0" w:space="0" w:color="auto"/>
                  </w:divBdr>
                </w:div>
                <w:div w:id="1166165956">
                  <w:marLeft w:val="480"/>
                  <w:marRight w:val="0"/>
                  <w:marTop w:val="0"/>
                  <w:marBottom w:val="0"/>
                  <w:divBdr>
                    <w:top w:val="none" w:sz="0" w:space="0" w:color="auto"/>
                    <w:left w:val="none" w:sz="0" w:space="0" w:color="auto"/>
                    <w:bottom w:val="none" w:sz="0" w:space="0" w:color="auto"/>
                    <w:right w:val="none" w:sz="0" w:space="0" w:color="auto"/>
                  </w:divBdr>
                </w:div>
              </w:divsChild>
            </w:div>
            <w:div w:id="540627150">
              <w:marLeft w:val="0"/>
              <w:marRight w:val="0"/>
              <w:marTop w:val="0"/>
              <w:marBottom w:val="0"/>
              <w:divBdr>
                <w:top w:val="none" w:sz="0" w:space="0" w:color="auto"/>
                <w:left w:val="none" w:sz="0" w:space="0" w:color="auto"/>
                <w:bottom w:val="none" w:sz="0" w:space="0" w:color="auto"/>
                <w:right w:val="none" w:sz="0" w:space="0" w:color="auto"/>
              </w:divBdr>
              <w:divsChild>
                <w:div w:id="260839103">
                  <w:marLeft w:val="480"/>
                  <w:marRight w:val="0"/>
                  <w:marTop w:val="0"/>
                  <w:marBottom w:val="0"/>
                  <w:divBdr>
                    <w:top w:val="none" w:sz="0" w:space="0" w:color="auto"/>
                    <w:left w:val="none" w:sz="0" w:space="0" w:color="auto"/>
                    <w:bottom w:val="none" w:sz="0" w:space="0" w:color="auto"/>
                    <w:right w:val="none" w:sz="0" w:space="0" w:color="auto"/>
                  </w:divBdr>
                </w:div>
                <w:div w:id="866060338">
                  <w:marLeft w:val="480"/>
                  <w:marRight w:val="0"/>
                  <w:marTop w:val="0"/>
                  <w:marBottom w:val="0"/>
                  <w:divBdr>
                    <w:top w:val="none" w:sz="0" w:space="0" w:color="auto"/>
                    <w:left w:val="none" w:sz="0" w:space="0" w:color="auto"/>
                    <w:bottom w:val="none" w:sz="0" w:space="0" w:color="auto"/>
                    <w:right w:val="none" w:sz="0" w:space="0" w:color="auto"/>
                  </w:divBdr>
                </w:div>
                <w:div w:id="1645311286">
                  <w:marLeft w:val="480"/>
                  <w:marRight w:val="0"/>
                  <w:marTop w:val="0"/>
                  <w:marBottom w:val="0"/>
                  <w:divBdr>
                    <w:top w:val="none" w:sz="0" w:space="0" w:color="auto"/>
                    <w:left w:val="none" w:sz="0" w:space="0" w:color="auto"/>
                    <w:bottom w:val="none" w:sz="0" w:space="0" w:color="auto"/>
                    <w:right w:val="none" w:sz="0" w:space="0" w:color="auto"/>
                  </w:divBdr>
                </w:div>
                <w:div w:id="1098911639">
                  <w:marLeft w:val="480"/>
                  <w:marRight w:val="0"/>
                  <w:marTop w:val="0"/>
                  <w:marBottom w:val="0"/>
                  <w:divBdr>
                    <w:top w:val="none" w:sz="0" w:space="0" w:color="auto"/>
                    <w:left w:val="none" w:sz="0" w:space="0" w:color="auto"/>
                    <w:bottom w:val="none" w:sz="0" w:space="0" w:color="auto"/>
                    <w:right w:val="none" w:sz="0" w:space="0" w:color="auto"/>
                  </w:divBdr>
                </w:div>
                <w:div w:id="637226488">
                  <w:marLeft w:val="480"/>
                  <w:marRight w:val="0"/>
                  <w:marTop w:val="0"/>
                  <w:marBottom w:val="0"/>
                  <w:divBdr>
                    <w:top w:val="none" w:sz="0" w:space="0" w:color="auto"/>
                    <w:left w:val="none" w:sz="0" w:space="0" w:color="auto"/>
                    <w:bottom w:val="none" w:sz="0" w:space="0" w:color="auto"/>
                    <w:right w:val="none" w:sz="0" w:space="0" w:color="auto"/>
                  </w:divBdr>
                </w:div>
                <w:div w:id="871725100">
                  <w:marLeft w:val="480"/>
                  <w:marRight w:val="0"/>
                  <w:marTop w:val="0"/>
                  <w:marBottom w:val="0"/>
                  <w:divBdr>
                    <w:top w:val="none" w:sz="0" w:space="0" w:color="auto"/>
                    <w:left w:val="none" w:sz="0" w:space="0" w:color="auto"/>
                    <w:bottom w:val="none" w:sz="0" w:space="0" w:color="auto"/>
                    <w:right w:val="none" w:sz="0" w:space="0" w:color="auto"/>
                  </w:divBdr>
                </w:div>
                <w:div w:id="1409225424">
                  <w:marLeft w:val="480"/>
                  <w:marRight w:val="0"/>
                  <w:marTop w:val="0"/>
                  <w:marBottom w:val="0"/>
                  <w:divBdr>
                    <w:top w:val="none" w:sz="0" w:space="0" w:color="auto"/>
                    <w:left w:val="none" w:sz="0" w:space="0" w:color="auto"/>
                    <w:bottom w:val="none" w:sz="0" w:space="0" w:color="auto"/>
                    <w:right w:val="none" w:sz="0" w:space="0" w:color="auto"/>
                  </w:divBdr>
                </w:div>
                <w:div w:id="952977262">
                  <w:marLeft w:val="480"/>
                  <w:marRight w:val="0"/>
                  <w:marTop w:val="0"/>
                  <w:marBottom w:val="0"/>
                  <w:divBdr>
                    <w:top w:val="none" w:sz="0" w:space="0" w:color="auto"/>
                    <w:left w:val="none" w:sz="0" w:space="0" w:color="auto"/>
                    <w:bottom w:val="none" w:sz="0" w:space="0" w:color="auto"/>
                    <w:right w:val="none" w:sz="0" w:space="0" w:color="auto"/>
                  </w:divBdr>
                </w:div>
                <w:div w:id="1740708897">
                  <w:marLeft w:val="480"/>
                  <w:marRight w:val="0"/>
                  <w:marTop w:val="0"/>
                  <w:marBottom w:val="0"/>
                  <w:divBdr>
                    <w:top w:val="none" w:sz="0" w:space="0" w:color="auto"/>
                    <w:left w:val="none" w:sz="0" w:space="0" w:color="auto"/>
                    <w:bottom w:val="none" w:sz="0" w:space="0" w:color="auto"/>
                    <w:right w:val="none" w:sz="0" w:space="0" w:color="auto"/>
                  </w:divBdr>
                </w:div>
                <w:div w:id="562326437">
                  <w:marLeft w:val="480"/>
                  <w:marRight w:val="0"/>
                  <w:marTop w:val="0"/>
                  <w:marBottom w:val="0"/>
                  <w:divBdr>
                    <w:top w:val="none" w:sz="0" w:space="0" w:color="auto"/>
                    <w:left w:val="none" w:sz="0" w:space="0" w:color="auto"/>
                    <w:bottom w:val="none" w:sz="0" w:space="0" w:color="auto"/>
                    <w:right w:val="none" w:sz="0" w:space="0" w:color="auto"/>
                  </w:divBdr>
                </w:div>
                <w:div w:id="1295671892">
                  <w:marLeft w:val="480"/>
                  <w:marRight w:val="0"/>
                  <w:marTop w:val="0"/>
                  <w:marBottom w:val="0"/>
                  <w:divBdr>
                    <w:top w:val="none" w:sz="0" w:space="0" w:color="auto"/>
                    <w:left w:val="none" w:sz="0" w:space="0" w:color="auto"/>
                    <w:bottom w:val="none" w:sz="0" w:space="0" w:color="auto"/>
                    <w:right w:val="none" w:sz="0" w:space="0" w:color="auto"/>
                  </w:divBdr>
                </w:div>
                <w:div w:id="1746535530">
                  <w:marLeft w:val="480"/>
                  <w:marRight w:val="0"/>
                  <w:marTop w:val="0"/>
                  <w:marBottom w:val="0"/>
                  <w:divBdr>
                    <w:top w:val="none" w:sz="0" w:space="0" w:color="auto"/>
                    <w:left w:val="none" w:sz="0" w:space="0" w:color="auto"/>
                    <w:bottom w:val="none" w:sz="0" w:space="0" w:color="auto"/>
                    <w:right w:val="none" w:sz="0" w:space="0" w:color="auto"/>
                  </w:divBdr>
                </w:div>
                <w:div w:id="1677538012">
                  <w:marLeft w:val="480"/>
                  <w:marRight w:val="0"/>
                  <w:marTop w:val="0"/>
                  <w:marBottom w:val="0"/>
                  <w:divBdr>
                    <w:top w:val="none" w:sz="0" w:space="0" w:color="auto"/>
                    <w:left w:val="none" w:sz="0" w:space="0" w:color="auto"/>
                    <w:bottom w:val="none" w:sz="0" w:space="0" w:color="auto"/>
                    <w:right w:val="none" w:sz="0" w:space="0" w:color="auto"/>
                  </w:divBdr>
                </w:div>
                <w:div w:id="1103769008">
                  <w:marLeft w:val="480"/>
                  <w:marRight w:val="0"/>
                  <w:marTop w:val="0"/>
                  <w:marBottom w:val="0"/>
                  <w:divBdr>
                    <w:top w:val="none" w:sz="0" w:space="0" w:color="auto"/>
                    <w:left w:val="none" w:sz="0" w:space="0" w:color="auto"/>
                    <w:bottom w:val="none" w:sz="0" w:space="0" w:color="auto"/>
                    <w:right w:val="none" w:sz="0" w:space="0" w:color="auto"/>
                  </w:divBdr>
                </w:div>
                <w:div w:id="1354113704">
                  <w:marLeft w:val="480"/>
                  <w:marRight w:val="0"/>
                  <w:marTop w:val="0"/>
                  <w:marBottom w:val="0"/>
                  <w:divBdr>
                    <w:top w:val="none" w:sz="0" w:space="0" w:color="auto"/>
                    <w:left w:val="none" w:sz="0" w:space="0" w:color="auto"/>
                    <w:bottom w:val="none" w:sz="0" w:space="0" w:color="auto"/>
                    <w:right w:val="none" w:sz="0" w:space="0" w:color="auto"/>
                  </w:divBdr>
                </w:div>
                <w:div w:id="489058486">
                  <w:marLeft w:val="480"/>
                  <w:marRight w:val="0"/>
                  <w:marTop w:val="0"/>
                  <w:marBottom w:val="0"/>
                  <w:divBdr>
                    <w:top w:val="none" w:sz="0" w:space="0" w:color="auto"/>
                    <w:left w:val="none" w:sz="0" w:space="0" w:color="auto"/>
                    <w:bottom w:val="none" w:sz="0" w:space="0" w:color="auto"/>
                    <w:right w:val="none" w:sz="0" w:space="0" w:color="auto"/>
                  </w:divBdr>
                </w:div>
                <w:div w:id="585115384">
                  <w:marLeft w:val="480"/>
                  <w:marRight w:val="0"/>
                  <w:marTop w:val="0"/>
                  <w:marBottom w:val="0"/>
                  <w:divBdr>
                    <w:top w:val="none" w:sz="0" w:space="0" w:color="auto"/>
                    <w:left w:val="none" w:sz="0" w:space="0" w:color="auto"/>
                    <w:bottom w:val="none" w:sz="0" w:space="0" w:color="auto"/>
                    <w:right w:val="none" w:sz="0" w:space="0" w:color="auto"/>
                  </w:divBdr>
                </w:div>
                <w:div w:id="377163583">
                  <w:marLeft w:val="480"/>
                  <w:marRight w:val="0"/>
                  <w:marTop w:val="0"/>
                  <w:marBottom w:val="0"/>
                  <w:divBdr>
                    <w:top w:val="none" w:sz="0" w:space="0" w:color="auto"/>
                    <w:left w:val="none" w:sz="0" w:space="0" w:color="auto"/>
                    <w:bottom w:val="none" w:sz="0" w:space="0" w:color="auto"/>
                    <w:right w:val="none" w:sz="0" w:space="0" w:color="auto"/>
                  </w:divBdr>
                </w:div>
                <w:div w:id="2065177156">
                  <w:marLeft w:val="480"/>
                  <w:marRight w:val="0"/>
                  <w:marTop w:val="0"/>
                  <w:marBottom w:val="0"/>
                  <w:divBdr>
                    <w:top w:val="none" w:sz="0" w:space="0" w:color="auto"/>
                    <w:left w:val="none" w:sz="0" w:space="0" w:color="auto"/>
                    <w:bottom w:val="none" w:sz="0" w:space="0" w:color="auto"/>
                    <w:right w:val="none" w:sz="0" w:space="0" w:color="auto"/>
                  </w:divBdr>
                </w:div>
                <w:div w:id="952637113">
                  <w:marLeft w:val="480"/>
                  <w:marRight w:val="0"/>
                  <w:marTop w:val="0"/>
                  <w:marBottom w:val="0"/>
                  <w:divBdr>
                    <w:top w:val="none" w:sz="0" w:space="0" w:color="auto"/>
                    <w:left w:val="none" w:sz="0" w:space="0" w:color="auto"/>
                    <w:bottom w:val="none" w:sz="0" w:space="0" w:color="auto"/>
                    <w:right w:val="none" w:sz="0" w:space="0" w:color="auto"/>
                  </w:divBdr>
                </w:div>
                <w:div w:id="1296134259">
                  <w:marLeft w:val="480"/>
                  <w:marRight w:val="0"/>
                  <w:marTop w:val="0"/>
                  <w:marBottom w:val="0"/>
                  <w:divBdr>
                    <w:top w:val="none" w:sz="0" w:space="0" w:color="auto"/>
                    <w:left w:val="none" w:sz="0" w:space="0" w:color="auto"/>
                    <w:bottom w:val="none" w:sz="0" w:space="0" w:color="auto"/>
                    <w:right w:val="none" w:sz="0" w:space="0" w:color="auto"/>
                  </w:divBdr>
                </w:div>
                <w:div w:id="100299879">
                  <w:marLeft w:val="480"/>
                  <w:marRight w:val="0"/>
                  <w:marTop w:val="0"/>
                  <w:marBottom w:val="0"/>
                  <w:divBdr>
                    <w:top w:val="none" w:sz="0" w:space="0" w:color="auto"/>
                    <w:left w:val="none" w:sz="0" w:space="0" w:color="auto"/>
                    <w:bottom w:val="none" w:sz="0" w:space="0" w:color="auto"/>
                    <w:right w:val="none" w:sz="0" w:space="0" w:color="auto"/>
                  </w:divBdr>
                </w:div>
                <w:div w:id="1160122547">
                  <w:marLeft w:val="480"/>
                  <w:marRight w:val="0"/>
                  <w:marTop w:val="0"/>
                  <w:marBottom w:val="0"/>
                  <w:divBdr>
                    <w:top w:val="none" w:sz="0" w:space="0" w:color="auto"/>
                    <w:left w:val="none" w:sz="0" w:space="0" w:color="auto"/>
                    <w:bottom w:val="none" w:sz="0" w:space="0" w:color="auto"/>
                    <w:right w:val="none" w:sz="0" w:space="0" w:color="auto"/>
                  </w:divBdr>
                </w:div>
                <w:div w:id="927036630">
                  <w:marLeft w:val="480"/>
                  <w:marRight w:val="0"/>
                  <w:marTop w:val="0"/>
                  <w:marBottom w:val="0"/>
                  <w:divBdr>
                    <w:top w:val="none" w:sz="0" w:space="0" w:color="auto"/>
                    <w:left w:val="none" w:sz="0" w:space="0" w:color="auto"/>
                    <w:bottom w:val="none" w:sz="0" w:space="0" w:color="auto"/>
                    <w:right w:val="none" w:sz="0" w:space="0" w:color="auto"/>
                  </w:divBdr>
                </w:div>
                <w:div w:id="1715277869">
                  <w:marLeft w:val="480"/>
                  <w:marRight w:val="0"/>
                  <w:marTop w:val="0"/>
                  <w:marBottom w:val="0"/>
                  <w:divBdr>
                    <w:top w:val="none" w:sz="0" w:space="0" w:color="auto"/>
                    <w:left w:val="none" w:sz="0" w:space="0" w:color="auto"/>
                    <w:bottom w:val="none" w:sz="0" w:space="0" w:color="auto"/>
                    <w:right w:val="none" w:sz="0" w:space="0" w:color="auto"/>
                  </w:divBdr>
                </w:div>
              </w:divsChild>
            </w:div>
            <w:div w:id="1302882911">
              <w:marLeft w:val="0"/>
              <w:marRight w:val="0"/>
              <w:marTop w:val="0"/>
              <w:marBottom w:val="0"/>
              <w:divBdr>
                <w:top w:val="none" w:sz="0" w:space="0" w:color="auto"/>
                <w:left w:val="none" w:sz="0" w:space="0" w:color="auto"/>
                <w:bottom w:val="none" w:sz="0" w:space="0" w:color="auto"/>
                <w:right w:val="none" w:sz="0" w:space="0" w:color="auto"/>
              </w:divBdr>
              <w:divsChild>
                <w:div w:id="1390424558">
                  <w:marLeft w:val="480"/>
                  <w:marRight w:val="0"/>
                  <w:marTop w:val="0"/>
                  <w:marBottom w:val="0"/>
                  <w:divBdr>
                    <w:top w:val="none" w:sz="0" w:space="0" w:color="auto"/>
                    <w:left w:val="none" w:sz="0" w:space="0" w:color="auto"/>
                    <w:bottom w:val="none" w:sz="0" w:space="0" w:color="auto"/>
                    <w:right w:val="none" w:sz="0" w:space="0" w:color="auto"/>
                  </w:divBdr>
                </w:div>
                <w:div w:id="381517157">
                  <w:marLeft w:val="480"/>
                  <w:marRight w:val="0"/>
                  <w:marTop w:val="0"/>
                  <w:marBottom w:val="0"/>
                  <w:divBdr>
                    <w:top w:val="none" w:sz="0" w:space="0" w:color="auto"/>
                    <w:left w:val="none" w:sz="0" w:space="0" w:color="auto"/>
                    <w:bottom w:val="none" w:sz="0" w:space="0" w:color="auto"/>
                    <w:right w:val="none" w:sz="0" w:space="0" w:color="auto"/>
                  </w:divBdr>
                </w:div>
                <w:div w:id="997655724">
                  <w:marLeft w:val="480"/>
                  <w:marRight w:val="0"/>
                  <w:marTop w:val="0"/>
                  <w:marBottom w:val="0"/>
                  <w:divBdr>
                    <w:top w:val="none" w:sz="0" w:space="0" w:color="auto"/>
                    <w:left w:val="none" w:sz="0" w:space="0" w:color="auto"/>
                    <w:bottom w:val="none" w:sz="0" w:space="0" w:color="auto"/>
                    <w:right w:val="none" w:sz="0" w:space="0" w:color="auto"/>
                  </w:divBdr>
                </w:div>
                <w:div w:id="1129856264">
                  <w:marLeft w:val="480"/>
                  <w:marRight w:val="0"/>
                  <w:marTop w:val="0"/>
                  <w:marBottom w:val="0"/>
                  <w:divBdr>
                    <w:top w:val="none" w:sz="0" w:space="0" w:color="auto"/>
                    <w:left w:val="none" w:sz="0" w:space="0" w:color="auto"/>
                    <w:bottom w:val="none" w:sz="0" w:space="0" w:color="auto"/>
                    <w:right w:val="none" w:sz="0" w:space="0" w:color="auto"/>
                  </w:divBdr>
                </w:div>
                <w:div w:id="1662854156">
                  <w:marLeft w:val="480"/>
                  <w:marRight w:val="0"/>
                  <w:marTop w:val="0"/>
                  <w:marBottom w:val="0"/>
                  <w:divBdr>
                    <w:top w:val="none" w:sz="0" w:space="0" w:color="auto"/>
                    <w:left w:val="none" w:sz="0" w:space="0" w:color="auto"/>
                    <w:bottom w:val="none" w:sz="0" w:space="0" w:color="auto"/>
                    <w:right w:val="none" w:sz="0" w:space="0" w:color="auto"/>
                  </w:divBdr>
                </w:div>
                <w:div w:id="2043938473">
                  <w:marLeft w:val="480"/>
                  <w:marRight w:val="0"/>
                  <w:marTop w:val="0"/>
                  <w:marBottom w:val="0"/>
                  <w:divBdr>
                    <w:top w:val="none" w:sz="0" w:space="0" w:color="auto"/>
                    <w:left w:val="none" w:sz="0" w:space="0" w:color="auto"/>
                    <w:bottom w:val="none" w:sz="0" w:space="0" w:color="auto"/>
                    <w:right w:val="none" w:sz="0" w:space="0" w:color="auto"/>
                  </w:divBdr>
                </w:div>
                <w:div w:id="499546343">
                  <w:marLeft w:val="480"/>
                  <w:marRight w:val="0"/>
                  <w:marTop w:val="0"/>
                  <w:marBottom w:val="0"/>
                  <w:divBdr>
                    <w:top w:val="none" w:sz="0" w:space="0" w:color="auto"/>
                    <w:left w:val="none" w:sz="0" w:space="0" w:color="auto"/>
                    <w:bottom w:val="none" w:sz="0" w:space="0" w:color="auto"/>
                    <w:right w:val="none" w:sz="0" w:space="0" w:color="auto"/>
                  </w:divBdr>
                </w:div>
                <w:div w:id="1476340679">
                  <w:marLeft w:val="480"/>
                  <w:marRight w:val="0"/>
                  <w:marTop w:val="0"/>
                  <w:marBottom w:val="0"/>
                  <w:divBdr>
                    <w:top w:val="none" w:sz="0" w:space="0" w:color="auto"/>
                    <w:left w:val="none" w:sz="0" w:space="0" w:color="auto"/>
                    <w:bottom w:val="none" w:sz="0" w:space="0" w:color="auto"/>
                    <w:right w:val="none" w:sz="0" w:space="0" w:color="auto"/>
                  </w:divBdr>
                </w:div>
                <w:div w:id="19934198">
                  <w:marLeft w:val="480"/>
                  <w:marRight w:val="0"/>
                  <w:marTop w:val="0"/>
                  <w:marBottom w:val="0"/>
                  <w:divBdr>
                    <w:top w:val="none" w:sz="0" w:space="0" w:color="auto"/>
                    <w:left w:val="none" w:sz="0" w:space="0" w:color="auto"/>
                    <w:bottom w:val="none" w:sz="0" w:space="0" w:color="auto"/>
                    <w:right w:val="none" w:sz="0" w:space="0" w:color="auto"/>
                  </w:divBdr>
                </w:div>
                <w:div w:id="437415213">
                  <w:marLeft w:val="480"/>
                  <w:marRight w:val="0"/>
                  <w:marTop w:val="0"/>
                  <w:marBottom w:val="0"/>
                  <w:divBdr>
                    <w:top w:val="none" w:sz="0" w:space="0" w:color="auto"/>
                    <w:left w:val="none" w:sz="0" w:space="0" w:color="auto"/>
                    <w:bottom w:val="none" w:sz="0" w:space="0" w:color="auto"/>
                    <w:right w:val="none" w:sz="0" w:space="0" w:color="auto"/>
                  </w:divBdr>
                </w:div>
                <w:div w:id="113524978">
                  <w:marLeft w:val="480"/>
                  <w:marRight w:val="0"/>
                  <w:marTop w:val="0"/>
                  <w:marBottom w:val="0"/>
                  <w:divBdr>
                    <w:top w:val="none" w:sz="0" w:space="0" w:color="auto"/>
                    <w:left w:val="none" w:sz="0" w:space="0" w:color="auto"/>
                    <w:bottom w:val="none" w:sz="0" w:space="0" w:color="auto"/>
                    <w:right w:val="none" w:sz="0" w:space="0" w:color="auto"/>
                  </w:divBdr>
                </w:div>
                <w:div w:id="422996090">
                  <w:marLeft w:val="480"/>
                  <w:marRight w:val="0"/>
                  <w:marTop w:val="0"/>
                  <w:marBottom w:val="0"/>
                  <w:divBdr>
                    <w:top w:val="none" w:sz="0" w:space="0" w:color="auto"/>
                    <w:left w:val="none" w:sz="0" w:space="0" w:color="auto"/>
                    <w:bottom w:val="none" w:sz="0" w:space="0" w:color="auto"/>
                    <w:right w:val="none" w:sz="0" w:space="0" w:color="auto"/>
                  </w:divBdr>
                </w:div>
                <w:div w:id="826046377">
                  <w:marLeft w:val="480"/>
                  <w:marRight w:val="0"/>
                  <w:marTop w:val="0"/>
                  <w:marBottom w:val="0"/>
                  <w:divBdr>
                    <w:top w:val="none" w:sz="0" w:space="0" w:color="auto"/>
                    <w:left w:val="none" w:sz="0" w:space="0" w:color="auto"/>
                    <w:bottom w:val="none" w:sz="0" w:space="0" w:color="auto"/>
                    <w:right w:val="none" w:sz="0" w:space="0" w:color="auto"/>
                  </w:divBdr>
                </w:div>
                <w:div w:id="996149855">
                  <w:marLeft w:val="480"/>
                  <w:marRight w:val="0"/>
                  <w:marTop w:val="0"/>
                  <w:marBottom w:val="0"/>
                  <w:divBdr>
                    <w:top w:val="none" w:sz="0" w:space="0" w:color="auto"/>
                    <w:left w:val="none" w:sz="0" w:space="0" w:color="auto"/>
                    <w:bottom w:val="none" w:sz="0" w:space="0" w:color="auto"/>
                    <w:right w:val="none" w:sz="0" w:space="0" w:color="auto"/>
                  </w:divBdr>
                </w:div>
                <w:div w:id="1457144437">
                  <w:marLeft w:val="480"/>
                  <w:marRight w:val="0"/>
                  <w:marTop w:val="0"/>
                  <w:marBottom w:val="0"/>
                  <w:divBdr>
                    <w:top w:val="none" w:sz="0" w:space="0" w:color="auto"/>
                    <w:left w:val="none" w:sz="0" w:space="0" w:color="auto"/>
                    <w:bottom w:val="none" w:sz="0" w:space="0" w:color="auto"/>
                    <w:right w:val="none" w:sz="0" w:space="0" w:color="auto"/>
                  </w:divBdr>
                </w:div>
                <w:div w:id="259876846">
                  <w:marLeft w:val="480"/>
                  <w:marRight w:val="0"/>
                  <w:marTop w:val="0"/>
                  <w:marBottom w:val="0"/>
                  <w:divBdr>
                    <w:top w:val="none" w:sz="0" w:space="0" w:color="auto"/>
                    <w:left w:val="none" w:sz="0" w:space="0" w:color="auto"/>
                    <w:bottom w:val="none" w:sz="0" w:space="0" w:color="auto"/>
                    <w:right w:val="none" w:sz="0" w:space="0" w:color="auto"/>
                  </w:divBdr>
                </w:div>
                <w:div w:id="766384526">
                  <w:marLeft w:val="480"/>
                  <w:marRight w:val="0"/>
                  <w:marTop w:val="0"/>
                  <w:marBottom w:val="0"/>
                  <w:divBdr>
                    <w:top w:val="none" w:sz="0" w:space="0" w:color="auto"/>
                    <w:left w:val="none" w:sz="0" w:space="0" w:color="auto"/>
                    <w:bottom w:val="none" w:sz="0" w:space="0" w:color="auto"/>
                    <w:right w:val="none" w:sz="0" w:space="0" w:color="auto"/>
                  </w:divBdr>
                </w:div>
                <w:div w:id="1531841615">
                  <w:marLeft w:val="480"/>
                  <w:marRight w:val="0"/>
                  <w:marTop w:val="0"/>
                  <w:marBottom w:val="0"/>
                  <w:divBdr>
                    <w:top w:val="none" w:sz="0" w:space="0" w:color="auto"/>
                    <w:left w:val="none" w:sz="0" w:space="0" w:color="auto"/>
                    <w:bottom w:val="none" w:sz="0" w:space="0" w:color="auto"/>
                    <w:right w:val="none" w:sz="0" w:space="0" w:color="auto"/>
                  </w:divBdr>
                </w:div>
                <w:div w:id="1230992175">
                  <w:marLeft w:val="480"/>
                  <w:marRight w:val="0"/>
                  <w:marTop w:val="0"/>
                  <w:marBottom w:val="0"/>
                  <w:divBdr>
                    <w:top w:val="none" w:sz="0" w:space="0" w:color="auto"/>
                    <w:left w:val="none" w:sz="0" w:space="0" w:color="auto"/>
                    <w:bottom w:val="none" w:sz="0" w:space="0" w:color="auto"/>
                    <w:right w:val="none" w:sz="0" w:space="0" w:color="auto"/>
                  </w:divBdr>
                </w:div>
                <w:div w:id="1869946277">
                  <w:marLeft w:val="480"/>
                  <w:marRight w:val="0"/>
                  <w:marTop w:val="0"/>
                  <w:marBottom w:val="0"/>
                  <w:divBdr>
                    <w:top w:val="none" w:sz="0" w:space="0" w:color="auto"/>
                    <w:left w:val="none" w:sz="0" w:space="0" w:color="auto"/>
                    <w:bottom w:val="none" w:sz="0" w:space="0" w:color="auto"/>
                    <w:right w:val="none" w:sz="0" w:space="0" w:color="auto"/>
                  </w:divBdr>
                </w:div>
                <w:div w:id="1454596611">
                  <w:marLeft w:val="480"/>
                  <w:marRight w:val="0"/>
                  <w:marTop w:val="0"/>
                  <w:marBottom w:val="0"/>
                  <w:divBdr>
                    <w:top w:val="none" w:sz="0" w:space="0" w:color="auto"/>
                    <w:left w:val="none" w:sz="0" w:space="0" w:color="auto"/>
                    <w:bottom w:val="none" w:sz="0" w:space="0" w:color="auto"/>
                    <w:right w:val="none" w:sz="0" w:space="0" w:color="auto"/>
                  </w:divBdr>
                </w:div>
                <w:div w:id="1072123855">
                  <w:marLeft w:val="480"/>
                  <w:marRight w:val="0"/>
                  <w:marTop w:val="0"/>
                  <w:marBottom w:val="0"/>
                  <w:divBdr>
                    <w:top w:val="none" w:sz="0" w:space="0" w:color="auto"/>
                    <w:left w:val="none" w:sz="0" w:space="0" w:color="auto"/>
                    <w:bottom w:val="none" w:sz="0" w:space="0" w:color="auto"/>
                    <w:right w:val="none" w:sz="0" w:space="0" w:color="auto"/>
                  </w:divBdr>
                </w:div>
                <w:div w:id="1268654153">
                  <w:marLeft w:val="480"/>
                  <w:marRight w:val="0"/>
                  <w:marTop w:val="0"/>
                  <w:marBottom w:val="0"/>
                  <w:divBdr>
                    <w:top w:val="none" w:sz="0" w:space="0" w:color="auto"/>
                    <w:left w:val="none" w:sz="0" w:space="0" w:color="auto"/>
                    <w:bottom w:val="none" w:sz="0" w:space="0" w:color="auto"/>
                    <w:right w:val="none" w:sz="0" w:space="0" w:color="auto"/>
                  </w:divBdr>
                </w:div>
                <w:div w:id="467358040">
                  <w:marLeft w:val="480"/>
                  <w:marRight w:val="0"/>
                  <w:marTop w:val="0"/>
                  <w:marBottom w:val="0"/>
                  <w:divBdr>
                    <w:top w:val="none" w:sz="0" w:space="0" w:color="auto"/>
                    <w:left w:val="none" w:sz="0" w:space="0" w:color="auto"/>
                    <w:bottom w:val="none" w:sz="0" w:space="0" w:color="auto"/>
                    <w:right w:val="none" w:sz="0" w:space="0" w:color="auto"/>
                  </w:divBdr>
                </w:div>
              </w:divsChild>
            </w:div>
            <w:div w:id="1873034827">
              <w:marLeft w:val="0"/>
              <w:marRight w:val="0"/>
              <w:marTop w:val="0"/>
              <w:marBottom w:val="0"/>
              <w:divBdr>
                <w:top w:val="none" w:sz="0" w:space="0" w:color="auto"/>
                <w:left w:val="none" w:sz="0" w:space="0" w:color="auto"/>
                <w:bottom w:val="none" w:sz="0" w:space="0" w:color="auto"/>
                <w:right w:val="none" w:sz="0" w:space="0" w:color="auto"/>
              </w:divBdr>
              <w:divsChild>
                <w:div w:id="1395852784">
                  <w:marLeft w:val="480"/>
                  <w:marRight w:val="0"/>
                  <w:marTop w:val="0"/>
                  <w:marBottom w:val="0"/>
                  <w:divBdr>
                    <w:top w:val="none" w:sz="0" w:space="0" w:color="auto"/>
                    <w:left w:val="none" w:sz="0" w:space="0" w:color="auto"/>
                    <w:bottom w:val="none" w:sz="0" w:space="0" w:color="auto"/>
                    <w:right w:val="none" w:sz="0" w:space="0" w:color="auto"/>
                  </w:divBdr>
                </w:div>
                <w:div w:id="1256094955">
                  <w:marLeft w:val="480"/>
                  <w:marRight w:val="0"/>
                  <w:marTop w:val="0"/>
                  <w:marBottom w:val="0"/>
                  <w:divBdr>
                    <w:top w:val="none" w:sz="0" w:space="0" w:color="auto"/>
                    <w:left w:val="none" w:sz="0" w:space="0" w:color="auto"/>
                    <w:bottom w:val="none" w:sz="0" w:space="0" w:color="auto"/>
                    <w:right w:val="none" w:sz="0" w:space="0" w:color="auto"/>
                  </w:divBdr>
                </w:div>
                <w:div w:id="2023817812">
                  <w:marLeft w:val="480"/>
                  <w:marRight w:val="0"/>
                  <w:marTop w:val="0"/>
                  <w:marBottom w:val="0"/>
                  <w:divBdr>
                    <w:top w:val="none" w:sz="0" w:space="0" w:color="auto"/>
                    <w:left w:val="none" w:sz="0" w:space="0" w:color="auto"/>
                    <w:bottom w:val="none" w:sz="0" w:space="0" w:color="auto"/>
                    <w:right w:val="none" w:sz="0" w:space="0" w:color="auto"/>
                  </w:divBdr>
                </w:div>
                <w:div w:id="1679428904">
                  <w:marLeft w:val="480"/>
                  <w:marRight w:val="0"/>
                  <w:marTop w:val="0"/>
                  <w:marBottom w:val="0"/>
                  <w:divBdr>
                    <w:top w:val="none" w:sz="0" w:space="0" w:color="auto"/>
                    <w:left w:val="none" w:sz="0" w:space="0" w:color="auto"/>
                    <w:bottom w:val="none" w:sz="0" w:space="0" w:color="auto"/>
                    <w:right w:val="none" w:sz="0" w:space="0" w:color="auto"/>
                  </w:divBdr>
                </w:div>
                <w:div w:id="1025593875">
                  <w:marLeft w:val="480"/>
                  <w:marRight w:val="0"/>
                  <w:marTop w:val="0"/>
                  <w:marBottom w:val="0"/>
                  <w:divBdr>
                    <w:top w:val="none" w:sz="0" w:space="0" w:color="auto"/>
                    <w:left w:val="none" w:sz="0" w:space="0" w:color="auto"/>
                    <w:bottom w:val="none" w:sz="0" w:space="0" w:color="auto"/>
                    <w:right w:val="none" w:sz="0" w:space="0" w:color="auto"/>
                  </w:divBdr>
                </w:div>
                <w:div w:id="970401786">
                  <w:marLeft w:val="480"/>
                  <w:marRight w:val="0"/>
                  <w:marTop w:val="0"/>
                  <w:marBottom w:val="0"/>
                  <w:divBdr>
                    <w:top w:val="none" w:sz="0" w:space="0" w:color="auto"/>
                    <w:left w:val="none" w:sz="0" w:space="0" w:color="auto"/>
                    <w:bottom w:val="none" w:sz="0" w:space="0" w:color="auto"/>
                    <w:right w:val="none" w:sz="0" w:space="0" w:color="auto"/>
                  </w:divBdr>
                </w:div>
                <w:div w:id="879173580">
                  <w:marLeft w:val="480"/>
                  <w:marRight w:val="0"/>
                  <w:marTop w:val="0"/>
                  <w:marBottom w:val="0"/>
                  <w:divBdr>
                    <w:top w:val="none" w:sz="0" w:space="0" w:color="auto"/>
                    <w:left w:val="none" w:sz="0" w:space="0" w:color="auto"/>
                    <w:bottom w:val="none" w:sz="0" w:space="0" w:color="auto"/>
                    <w:right w:val="none" w:sz="0" w:space="0" w:color="auto"/>
                  </w:divBdr>
                </w:div>
                <w:div w:id="2027364115">
                  <w:marLeft w:val="480"/>
                  <w:marRight w:val="0"/>
                  <w:marTop w:val="0"/>
                  <w:marBottom w:val="0"/>
                  <w:divBdr>
                    <w:top w:val="none" w:sz="0" w:space="0" w:color="auto"/>
                    <w:left w:val="none" w:sz="0" w:space="0" w:color="auto"/>
                    <w:bottom w:val="none" w:sz="0" w:space="0" w:color="auto"/>
                    <w:right w:val="none" w:sz="0" w:space="0" w:color="auto"/>
                  </w:divBdr>
                </w:div>
                <w:div w:id="754935036">
                  <w:marLeft w:val="480"/>
                  <w:marRight w:val="0"/>
                  <w:marTop w:val="0"/>
                  <w:marBottom w:val="0"/>
                  <w:divBdr>
                    <w:top w:val="none" w:sz="0" w:space="0" w:color="auto"/>
                    <w:left w:val="none" w:sz="0" w:space="0" w:color="auto"/>
                    <w:bottom w:val="none" w:sz="0" w:space="0" w:color="auto"/>
                    <w:right w:val="none" w:sz="0" w:space="0" w:color="auto"/>
                  </w:divBdr>
                </w:div>
                <w:div w:id="1091316438">
                  <w:marLeft w:val="480"/>
                  <w:marRight w:val="0"/>
                  <w:marTop w:val="0"/>
                  <w:marBottom w:val="0"/>
                  <w:divBdr>
                    <w:top w:val="none" w:sz="0" w:space="0" w:color="auto"/>
                    <w:left w:val="none" w:sz="0" w:space="0" w:color="auto"/>
                    <w:bottom w:val="none" w:sz="0" w:space="0" w:color="auto"/>
                    <w:right w:val="none" w:sz="0" w:space="0" w:color="auto"/>
                  </w:divBdr>
                </w:div>
                <w:div w:id="1490251640">
                  <w:marLeft w:val="480"/>
                  <w:marRight w:val="0"/>
                  <w:marTop w:val="0"/>
                  <w:marBottom w:val="0"/>
                  <w:divBdr>
                    <w:top w:val="none" w:sz="0" w:space="0" w:color="auto"/>
                    <w:left w:val="none" w:sz="0" w:space="0" w:color="auto"/>
                    <w:bottom w:val="none" w:sz="0" w:space="0" w:color="auto"/>
                    <w:right w:val="none" w:sz="0" w:space="0" w:color="auto"/>
                  </w:divBdr>
                </w:div>
                <w:div w:id="2146657189">
                  <w:marLeft w:val="480"/>
                  <w:marRight w:val="0"/>
                  <w:marTop w:val="0"/>
                  <w:marBottom w:val="0"/>
                  <w:divBdr>
                    <w:top w:val="none" w:sz="0" w:space="0" w:color="auto"/>
                    <w:left w:val="none" w:sz="0" w:space="0" w:color="auto"/>
                    <w:bottom w:val="none" w:sz="0" w:space="0" w:color="auto"/>
                    <w:right w:val="none" w:sz="0" w:space="0" w:color="auto"/>
                  </w:divBdr>
                </w:div>
                <w:div w:id="1282110438">
                  <w:marLeft w:val="480"/>
                  <w:marRight w:val="0"/>
                  <w:marTop w:val="0"/>
                  <w:marBottom w:val="0"/>
                  <w:divBdr>
                    <w:top w:val="none" w:sz="0" w:space="0" w:color="auto"/>
                    <w:left w:val="none" w:sz="0" w:space="0" w:color="auto"/>
                    <w:bottom w:val="none" w:sz="0" w:space="0" w:color="auto"/>
                    <w:right w:val="none" w:sz="0" w:space="0" w:color="auto"/>
                  </w:divBdr>
                </w:div>
                <w:div w:id="1915702050">
                  <w:marLeft w:val="480"/>
                  <w:marRight w:val="0"/>
                  <w:marTop w:val="0"/>
                  <w:marBottom w:val="0"/>
                  <w:divBdr>
                    <w:top w:val="none" w:sz="0" w:space="0" w:color="auto"/>
                    <w:left w:val="none" w:sz="0" w:space="0" w:color="auto"/>
                    <w:bottom w:val="none" w:sz="0" w:space="0" w:color="auto"/>
                    <w:right w:val="none" w:sz="0" w:space="0" w:color="auto"/>
                  </w:divBdr>
                </w:div>
                <w:div w:id="2077505405">
                  <w:marLeft w:val="480"/>
                  <w:marRight w:val="0"/>
                  <w:marTop w:val="0"/>
                  <w:marBottom w:val="0"/>
                  <w:divBdr>
                    <w:top w:val="none" w:sz="0" w:space="0" w:color="auto"/>
                    <w:left w:val="none" w:sz="0" w:space="0" w:color="auto"/>
                    <w:bottom w:val="none" w:sz="0" w:space="0" w:color="auto"/>
                    <w:right w:val="none" w:sz="0" w:space="0" w:color="auto"/>
                  </w:divBdr>
                </w:div>
                <w:div w:id="1506632336">
                  <w:marLeft w:val="480"/>
                  <w:marRight w:val="0"/>
                  <w:marTop w:val="0"/>
                  <w:marBottom w:val="0"/>
                  <w:divBdr>
                    <w:top w:val="none" w:sz="0" w:space="0" w:color="auto"/>
                    <w:left w:val="none" w:sz="0" w:space="0" w:color="auto"/>
                    <w:bottom w:val="none" w:sz="0" w:space="0" w:color="auto"/>
                    <w:right w:val="none" w:sz="0" w:space="0" w:color="auto"/>
                  </w:divBdr>
                </w:div>
                <w:div w:id="1231815902">
                  <w:marLeft w:val="480"/>
                  <w:marRight w:val="0"/>
                  <w:marTop w:val="0"/>
                  <w:marBottom w:val="0"/>
                  <w:divBdr>
                    <w:top w:val="none" w:sz="0" w:space="0" w:color="auto"/>
                    <w:left w:val="none" w:sz="0" w:space="0" w:color="auto"/>
                    <w:bottom w:val="none" w:sz="0" w:space="0" w:color="auto"/>
                    <w:right w:val="none" w:sz="0" w:space="0" w:color="auto"/>
                  </w:divBdr>
                </w:div>
                <w:div w:id="800733417">
                  <w:marLeft w:val="480"/>
                  <w:marRight w:val="0"/>
                  <w:marTop w:val="0"/>
                  <w:marBottom w:val="0"/>
                  <w:divBdr>
                    <w:top w:val="none" w:sz="0" w:space="0" w:color="auto"/>
                    <w:left w:val="none" w:sz="0" w:space="0" w:color="auto"/>
                    <w:bottom w:val="none" w:sz="0" w:space="0" w:color="auto"/>
                    <w:right w:val="none" w:sz="0" w:space="0" w:color="auto"/>
                  </w:divBdr>
                </w:div>
                <w:div w:id="1479304400">
                  <w:marLeft w:val="480"/>
                  <w:marRight w:val="0"/>
                  <w:marTop w:val="0"/>
                  <w:marBottom w:val="0"/>
                  <w:divBdr>
                    <w:top w:val="none" w:sz="0" w:space="0" w:color="auto"/>
                    <w:left w:val="none" w:sz="0" w:space="0" w:color="auto"/>
                    <w:bottom w:val="none" w:sz="0" w:space="0" w:color="auto"/>
                    <w:right w:val="none" w:sz="0" w:space="0" w:color="auto"/>
                  </w:divBdr>
                </w:div>
                <w:div w:id="331180990">
                  <w:marLeft w:val="480"/>
                  <w:marRight w:val="0"/>
                  <w:marTop w:val="0"/>
                  <w:marBottom w:val="0"/>
                  <w:divBdr>
                    <w:top w:val="none" w:sz="0" w:space="0" w:color="auto"/>
                    <w:left w:val="none" w:sz="0" w:space="0" w:color="auto"/>
                    <w:bottom w:val="none" w:sz="0" w:space="0" w:color="auto"/>
                    <w:right w:val="none" w:sz="0" w:space="0" w:color="auto"/>
                  </w:divBdr>
                </w:div>
                <w:div w:id="2141916240">
                  <w:marLeft w:val="480"/>
                  <w:marRight w:val="0"/>
                  <w:marTop w:val="0"/>
                  <w:marBottom w:val="0"/>
                  <w:divBdr>
                    <w:top w:val="none" w:sz="0" w:space="0" w:color="auto"/>
                    <w:left w:val="none" w:sz="0" w:space="0" w:color="auto"/>
                    <w:bottom w:val="none" w:sz="0" w:space="0" w:color="auto"/>
                    <w:right w:val="none" w:sz="0" w:space="0" w:color="auto"/>
                  </w:divBdr>
                </w:div>
                <w:div w:id="1741051614">
                  <w:marLeft w:val="480"/>
                  <w:marRight w:val="0"/>
                  <w:marTop w:val="0"/>
                  <w:marBottom w:val="0"/>
                  <w:divBdr>
                    <w:top w:val="none" w:sz="0" w:space="0" w:color="auto"/>
                    <w:left w:val="none" w:sz="0" w:space="0" w:color="auto"/>
                    <w:bottom w:val="none" w:sz="0" w:space="0" w:color="auto"/>
                    <w:right w:val="none" w:sz="0" w:space="0" w:color="auto"/>
                  </w:divBdr>
                </w:div>
                <w:div w:id="577062369">
                  <w:marLeft w:val="480"/>
                  <w:marRight w:val="0"/>
                  <w:marTop w:val="0"/>
                  <w:marBottom w:val="0"/>
                  <w:divBdr>
                    <w:top w:val="none" w:sz="0" w:space="0" w:color="auto"/>
                    <w:left w:val="none" w:sz="0" w:space="0" w:color="auto"/>
                    <w:bottom w:val="none" w:sz="0" w:space="0" w:color="auto"/>
                    <w:right w:val="none" w:sz="0" w:space="0" w:color="auto"/>
                  </w:divBdr>
                </w:div>
                <w:div w:id="1925604380">
                  <w:marLeft w:val="480"/>
                  <w:marRight w:val="0"/>
                  <w:marTop w:val="0"/>
                  <w:marBottom w:val="0"/>
                  <w:divBdr>
                    <w:top w:val="none" w:sz="0" w:space="0" w:color="auto"/>
                    <w:left w:val="none" w:sz="0" w:space="0" w:color="auto"/>
                    <w:bottom w:val="none" w:sz="0" w:space="0" w:color="auto"/>
                    <w:right w:val="none" w:sz="0" w:space="0" w:color="auto"/>
                  </w:divBdr>
                </w:div>
                <w:div w:id="972098860">
                  <w:marLeft w:val="480"/>
                  <w:marRight w:val="0"/>
                  <w:marTop w:val="0"/>
                  <w:marBottom w:val="0"/>
                  <w:divBdr>
                    <w:top w:val="none" w:sz="0" w:space="0" w:color="auto"/>
                    <w:left w:val="none" w:sz="0" w:space="0" w:color="auto"/>
                    <w:bottom w:val="none" w:sz="0" w:space="0" w:color="auto"/>
                    <w:right w:val="none" w:sz="0" w:space="0" w:color="auto"/>
                  </w:divBdr>
                </w:div>
              </w:divsChild>
            </w:div>
            <w:div w:id="193353866">
              <w:marLeft w:val="0"/>
              <w:marRight w:val="0"/>
              <w:marTop w:val="0"/>
              <w:marBottom w:val="0"/>
              <w:divBdr>
                <w:top w:val="none" w:sz="0" w:space="0" w:color="auto"/>
                <w:left w:val="none" w:sz="0" w:space="0" w:color="auto"/>
                <w:bottom w:val="none" w:sz="0" w:space="0" w:color="auto"/>
                <w:right w:val="none" w:sz="0" w:space="0" w:color="auto"/>
              </w:divBdr>
              <w:divsChild>
                <w:div w:id="385302864">
                  <w:marLeft w:val="480"/>
                  <w:marRight w:val="0"/>
                  <w:marTop w:val="0"/>
                  <w:marBottom w:val="0"/>
                  <w:divBdr>
                    <w:top w:val="none" w:sz="0" w:space="0" w:color="auto"/>
                    <w:left w:val="none" w:sz="0" w:space="0" w:color="auto"/>
                    <w:bottom w:val="none" w:sz="0" w:space="0" w:color="auto"/>
                    <w:right w:val="none" w:sz="0" w:space="0" w:color="auto"/>
                  </w:divBdr>
                </w:div>
                <w:div w:id="872425101">
                  <w:marLeft w:val="480"/>
                  <w:marRight w:val="0"/>
                  <w:marTop w:val="0"/>
                  <w:marBottom w:val="0"/>
                  <w:divBdr>
                    <w:top w:val="none" w:sz="0" w:space="0" w:color="auto"/>
                    <w:left w:val="none" w:sz="0" w:space="0" w:color="auto"/>
                    <w:bottom w:val="none" w:sz="0" w:space="0" w:color="auto"/>
                    <w:right w:val="none" w:sz="0" w:space="0" w:color="auto"/>
                  </w:divBdr>
                </w:div>
                <w:div w:id="7874186">
                  <w:marLeft w:val="480"/>
                  <w:marRight w:val="0"/>
                  <w:marTop w:val="0"/>
                  <w:marBottom w:val="0"/>
                  <w:divBdr>
                    <w:top w:val="none" w:sz="0" w:space="0" w:color="auto"/>
                    <w:left w:val="none" w:sz="0" w:space="0" w:color="auto"/>
                    <w:bottom w:val="none" w:sz="0" w:space="0" w:color="auto"/>
                    <w:right w:val="none" w:sz="0" w:space="0" w:color="auto"/>
                  </w:divBdr>
                </w:div>
                <w:div w:id="321979331">
                  <w:marLeft w:val="480"/>
                  <w:marRight w:val="0"/>
                  <w:marTop w:val="0"/>
                  <w:marBottom w:val="0"/>
                  <w:divBdr>
                    <w:top w:val="none" w:sz="0" w:space="0" w:color="auto"/>
                    <w:left w:val="none" w:sz="0" w:space="0" w:color="auto"/>
                    <w:bottom w:val="none" w:sz="0" w:space="0" w:color="auto"/>
                    <w:right w:val="none" w:sz="0" w:space="0" w:color="auto"/>
                  </w:divBdr>
                </w:div>
                <w:div w:id="1303850240">
                  <w:marLeft w:val="480"/>
                  <w:marRight w:val="0"/>
                  <w:marTop w:val="0"/>
                  <w:marBottom w:val="0"/>
                  <w:divBdr>
                    <w:top w:val="none" w:sz="0" w:space="0" w:color="auto"/>
                    <w:left w:val="none" w:sz="0" w:space="0" w:color="auto"/>
                    <w:bottom w:val="none" w:sz="0" w:space="0" w:color="auto"/>
                    <w:right w:val="none" w:sz="0" w:space="0" w:color="auto"/>
                  </w:divBdr>
                </w:div>
                <w:div w:id="1550343035">
                  <w:marLeft w:val="480"/>
                  <w:marRight w:val="0"/>
                  <w:marTop w:val="0"/>
                  <w:marBottom w:val="0"/>
                  <w:divBdr>
                    <w:top w:val="none" w:sz="0" w:space="0" w:color="auto"/>
                    <w:left w:val="none" w:sz="0" w:space="0" w:color="auto"/>
                    <w:bottom w:val="none" w:sz="0" w:space="0" w:color="auto"/>
                    <w:right w:val="none" w:sz="0" w:space="0" w:color="auto"/>
                  </w:divBdr>
                </w:div>
                <w:div w:id="652370564">
                  <w:marLeft w:val="480"/>
                  <w:marRight w:val="0"/>
                  <w:marTop w:val="0"/>
                  <w:marBottom w:val="0"/>
                  <w:divBdr>
                    <w:top w:val="none" w:sz="0" w:space="0" w:color="auto"/>
                    <w:left w:val="none" w:sz="0" w:space="0" w:color="auto"/>
                    <w:bottom w:val="none" w:sz="0" w:space="0" w:color="auto"/>
                    <w:right w:val="none" w:sz="0" w:space="0" w:color="auto"/>
                  </w:divBdr>
                </w:div>
                <w:div w:id="401296459">
                  <w:marLeft w:val="480"/>
                  <w:marRight w:val="0"/>
                  <w:marTop w:val="0"/>
                  <w:marBottom w:val="0"/>
                  <w:divBdr>
                    <w:top w:val="none" w:sz="0" w:space="0" w:color="auto"/>
                    <w:left w:val="none" w:sz="0" w:space="0" w:color="auto"/>
                    <w:bottom w:val="none" w:sz="0" w:space="0" w:color="auto"/>
                    <w:right w:val="none" w:sz="0" w:space="0" w:color="auto"/>
                  </w:divBdr>
                </w:div>
                <w:div w:id="1784570844">
                  <w:marLeft w:val="480"/>
                  <w:marRight w:val="0"/>
                  <w:marTop w:val="0"/>
                  <w:marBottom w:val="0"/>
                  <w:divBdr>
                    <w:top w:val="none" w:sz="0" w:space="0" w:color="auto"/>
                    <w:left w:val="none" w:sz="0" w:space="0" w:color="auto"/>
                    <w:bottom w:val="none" w:sz="0" w:space="0" w:color="auto"/>
                    <w:right w:val="none" w:sz="0" w:space="0" w:color="auto"/>
                  </w:divBdr>
                </w:div>
                <w:div w:id="346641738">
                  <w:marLeft w:val="480"/>
                  <w:marRight w:val="0"/>
                  <w:marTop w:val="0"/>
                  <w:marBottom w:val="0"/>
                  <w:divBdr>
                    <w:top w:val="none" w:sz="0" w:space="0" w:color="auto"/>
                    <w:left w:val="none" w:sz="0" w:space="0" w:color="auto"/>
                    <w:bottom w:val="none" w:sz="0" w:space="0" w:color="auto"/>
                    <w:right w:val="none" w:sz="0" w:space="0" w:color="auto"/>
                  </w:divBdr>
                </w:div>
                <w:div w:id="219244995">
                  <w:marLeft w:val="480"/>
                  <w:marRight w:val="0"/>
                  <w:marTop w:val="0"/>
                  <w:marBottom w:val="0"/>
                  <w:divBdr>
                    <w:top w:val="none" w:sz="0" w:space="0" w:color="auto"/>
                    <w:left w:val="none" w:sz="0" w:space="0" w:color="auto"/>
                    <w:bottom w:val="none" w:sz="0" w:space="0" w:color="auto"/>
                    <w:right w:val="none" w:sz="0" w:space="0" w:color="auto"/>
                  </w:divBdr>
                </w:div>
                <w:div w:id="204950431">
                  <w:marLeft w:val="480"/>
                  <w:marRight w:val="0"/>
                  <w:marTop w:val="0"/>
                  <w:marBottom w:val="0"/>
                  <w:divBdr>
                    <w:top w:val="none" w:sz="0" w:space="0" w:color="auto"/>
                    <w:left w:val="none" w:sz="0" w:space="0" w:color="auto"/>
                    <w:bottom w:val="none" w:sz="0" w:space="0" w:color="auto"/>
                    <w:right w:val="none" w:sz="0" w:space="0" w:color="auto"/>
                  </w:divBdr>
                </w:div>
                <w:div w:id="590159909">
                  <w:marLeft w:val="480"/>
                  <w:marRight w:val="0"/>
                  <w:marTop w:val="0"/>
                  <w:marBottom w:val="0"/>
                  <w:divBdr>
                    <w:top w:val="none" w:sz="0" w:space="0" w:color="auto"/>
                    <w:left w:val="none" w:sz="0" w:space="0" w:color="auto"/>
                    <w:bottom w:val="none" w:sz="0" w:space="0" w:color="auto"/>
                    <w:right w:val="none" w:sz="0" w:space="0" w:color="auto"/>
                  </w:divBdr>
                </w:div>
                <w:div w:id="1288587610">
                  <w:marLeft w:val="480"/>
                  <w:marRight w:val="0"/>
                  <w:marTop w:val="0"/>
                  <w:marBottom w:val="0"/>
                  <w:divBdr>
                    <w:top w:val="none" w:sz="0" w:space="0" w:color="auto"/>
                    <w:left w:val="none" w:sz="0" w:space="0" w:color="auto"/>
                    <w:bottom w:val="none" w:sz="0" w:space="0" w:color="auto"/>
                    <w:right w:val="none" w:sz="0" w:space="0" w:color="auto"/>
                  </w:divBdr>
                </w:div>
                <w:div w:id="619991827">
                  <w:marLeft w:val="480"/>
                  <w:marRight w:val="0"/>
                  <w:marTop w:val="0"/>
                  <w:marBottom w:val="0"/>
                  <w:divBdr>
                    <w:top w:val="none" w:sz="0" w:space="0" w:color="auto"/>
                    <w:left w:val="none" w:sz="0" w:space="0" w:color="auto"/>
                    <w:bottom w:val="none" w:sz="0" w:space="0" w:color="auto"/>
                    <w:right w:val="none" w:sz="0" w:space="0" w:color="auto"/>
                  </w:divBdr>
                </w:div>
                <w:div w:id="645011862">
                  <w:marLeft w:val="480"/>
                  <w:marRight w:val="0"/>
                  <w:marTop w:val="0"/>
                  <w:marBottom w:val="0"/>
                  <w:divBdr>
                    <w:top w:val="none" w:sz="0" w:space="0" w:color="auto"/>
                    <w:left w:val="none" w:sz="0" w:space="0" w:color="auto"/>
                    <w:bottom w:val="none" w:sz="0" w:space="0" w:color="auto"/>
                    <w:right w:val="none" w:sz="0" w:space="0" w:color="auto"/>
                  </w:divBdr>
                </w:div>
                <w:div w:id="803499384">
                  <w:marLeft w:val="480"/>
                  <w:marRight w:val="0"/>
                  <w:marTop w:val="0"/>
                  <w:marBottom w:val="0"/>
                  <w:divBdr>
                    <w:top w:val="none" w:sz="0" w:space="0" w:color="auto"/>
                    <w:left w:val="none" w:sz="0" w:space="0" w:color="auto"/>
                    <w:bottom w:val="none" w:sz="0" w:space="0" w:color="auto"/>
                    <w:right w:val="none" w:sz="0" w:space="0" w:color="auto"/>
                  </w:divBdr>
                </w:div>
                <w:div w:id="911237115">
                  <w:marLeft w:val="480"/>
                  <w:marRight w:val="0"/>
                  <w:marTop w:val="0"/>
                  <w:marBottom w:val="0"/>
                  <w:divBdr>
                    <w:top w:val="none" w:sz="0" w:space="0" w:color="auto"/>
                    <w:left w:val="none" w:sz="0" w:space="0" w:color="auto"/>
                    <w:bottom w:val="none" w:sz="0" w:space="0" w:color="auto"/>
                    <w:right w:val="none" w:sz="0" w:space="0" w:color="auto"/>
                  </w:divBdr>
                </w:div>
                <w:div w:id="1367488693">
                  <w:marLeft w:val="480"/>
                  <w:marRight w:val="0"/>
                  <w:marTop w:val="0"/>
                  <w:marBottom w:val="0"/>
                  <w:divBdr>
                    <w:top w:val="none" w:sz="0" w:space="0" w:color="auto"/>
                    <w:left w:val="none" w:sz="0" w:space="0" w:color="auto"/>
                    <w:bottom w:val="none" w:sz="0" w:space="0" w:color="auto"/>
                    <w:right w:val="none" w:sz="0" w:space="0" w:color="auto"/>
                  </w:divBdr>
                </w:div>
                <w:div w:id="449786477">
                  <w:marLeft w:val="480"/>
                  <w:marRight w:val="0"/>
                  <w:marTop w:val="0"/>
                  <w:marBottom w:val="0"/>
                  <w:divBdr>
                    <w:top w:val="none" w:sz="0" w:space="0" w:color="auto"/>
                    <w:left w:val="none" w:sz="0" w:space="0" w:color="auto"/>
                    <w:bottom w:val="none" w:sz="0" w:space="0" w:color="auto"/>
                    <w:right w:val="none" w:sz="0" w:space="0" w:color="auto"/>
                  </w:divBdr>
                </w:div>
                <w:div w:id="431517257">
                  <w:marLeft w:val="480"/>
                  <w:marRight w:val="0"/>
                  <w:marTop w:val="0"/>
                  <w:marBottom w:val="0"/>
                  <w:divBdr>
                    <w:top w:val="none" w:sz="0" w:space="0" w:color="auto"/>
                    <w:left w:val="none" w:sz="0" w:space="0" w:color="auto"/>
                    <w:bottom w:val="none" w:sz="0" w:space="0" w:color="auto"/>
                    <w:right w:val="none" w:sz="0" w:space="0" w:color="auto"/>
                  </w:divBdr>
                </w:div>
                <w:div w:id="394816348">
                  <w:marLeft w:val="480"/>
                  <w:marRight w:val="0"/>
                  <w:marTop w:val="0"/>
                  <w:marBottom w:val="0"/>
                  <w:divBdr>
                    <w:top w:val="none" w:sz="0" w:space="0" w:color="auto"/>
                    <w:left w:val="none" w:sz="0" w:space="0" w:color="auto"/>
                    <w:bottom w:val="none" w:sz="0" w:space="0" w:color="auto"/>
                    <w:right w:val="none" w:sz="0" w:space="0" w:color="auto"/>
                  </w:divBdr>
                </w:div>
                <w:div w:id="1162113852">
                  <w:marLeft w:val="480"/>
                  <w:marRight w:val="0"/>
                  <w:marTop w:val="0"/>
                  <w:marBottom w:val="0"/>
                  <w:divBdr>
                    <w:top w:val="none" w:sz="0" w:space="0" w:color="auto"/>
                    <w:left w:val="none" w:sz="0" w:space="0" w:color="auto"/>
                    <w:bottom w:val="none" w:sz="0" w:space="0" w:color="auto"/>
                    <w:right w:val="none" w:sz="0" w:space="0" w:color="auto"/>
                  </w:divBdr>
                </w:div>
                <w:div w:id="1604917377">
                  <w:marLeft w:val="480"/>
                  <w:marRight w:val="0"/>
                  <w:marTop w:val="0"/>
                  <w:marBottom w:val="0"/>
                  <w:divBdr>
                    <w:top w:val="none" w:sz="0" w:space="0" w:color="auto"/>
                    <w:left w:val="none" w:sz="0" w:space="0" w:color="auto"/>
                    <w:bottom w:val="none" w:sz="0" w:space="0" w:color="auto"/>
                    <w:right w:val="none" w:sz="0" w:space="0" w:color="auto"/>
                  </w:divBdr>
                </w:div>
                <w:div w:id="559558366">
                  <w:marLeft w:val="480"/>
                  <w:marRight w:val="0"/>
                  <w:marTop w:val="0"/>
                  <w:marBottom w:val="0"/>
                  <w:divBdr>
                    <w:top w:val="none" w:sz="0" w:space="0" w:color="auto"/>
                    <w:left w:val="none" w:sz="0" w:space="0" w:color="auto"/>
                    <w:bottom w:val="none" w:sz="0" w:space="0" w:color="auto"/>
                    <w:right w:val="none" w:sz="0" w:space="0" w:color="auto"/>
                  </w:divBdr>
                </w:div>
              </w:divsChild>
            </w:div>
            <w:div w:id="849639098">
              <w:marLeft w:val="0"/>
              <w:marRight w:val="0"/>
              <w:marTop w:val="0"/>
              <w:marBottom w:val="0"/>
              <w:divBdr>
                <w:top w:val="none" w:sz="0" w:space="0" w:color="auto"/>
                <w:left w:val="none" w:sz="0" w:space="0" w:color="auto"/>
                <w:bottom w:val="none" w:sz="0" w:space="0" w:color="auto"/>
                <w:right w:val="none" w:sz="0" w:space="0" w:color="auto"/>
              </w:divBdr>
              <w:divsChild>
                <w:div w:id="972951110">
                  <w:marLeft w:val="480"/>
                  <w:marRight w:val="0"/>
                  <w:marTop w:val="0"/>
                  <w:marBottom w:val="0"/>
                  <w:divBdr>
                    <w:top w:val="none" w:sz="0" w:space="0" w:color="auto"/>
                    <w:left w:val="none" w:sz="0" w:space="0" w:color="auto"/>
                    <w:bottom w:val="none" w:sz="0" w:space="0" w:color="auto"/>
                    <w:right w:val="none" w:sz="0" w:space="0" w:color="auto"/>
                  </w:divBdr>
                </w:div>
                <w:div w:id="750126544">
                  <w:marLeft w:val="480"/>
                  <w:marRight w:val="0"/>
                  <w:marTop w:val="0"/>
                  <w:marBottom w:val="0"/>
                  <w:divBdr>
                    <w:top w:val="none" w:sz="0" w:space="0" w:color="auto"/>
                    <w:left w:val="none" w:sz="0" w:space="0" w:color="auto"/>
                    <w:bottom w:val="none" w:sz="0" w:space="0" w:color="auto"/>
                    <w:right w:val="none" w:sz="0" w:space="0" w:color="auto"/>
                  </w:divBdr>
                </w:div>
                <w:div w:id="97023321">
                  <w:marLeft w:val="480"/>
                  <w:marRight w:val="0"/>
                  <w:marTop w:val="0"/>
                  <w:marBottom w:val="0"/>
                  <w:divBdr>
                    <w:top w:val="none" w:sz="0" w:space="0" w:color="auto"/>
                    <w:left w:val="none" w:sz="0" w:space="0" w:color="auto"/>
                    <w:bottom w:val="none" w:sz="0" w:space="0" w:color="auto"/>
                    <w:right w:val="none" w:sz="0" w:space="0" w:color="auto"/>
                  </w:divBdr>
                </w:div>
                <w:div w:id="194851787">
                  <w:marLeft w:val="480"/>
                  <w:marRight w:val="0"/>
                  <w:marTop w:val="0"/>
                  <w:marBottom w:val="0"/>
                  <w:divBdr>
                    <w:top w:val="none" w:sz="0" w:space="0" w:color="auto"/>
                    <w:left w:val="none" w:sz="0" w:space="0" w:color="auto"/>
                    <w:bottom w:val="none" w:sz="0" w:space="0" w:color="auto"/>
                    <w:right w:val="none" w:sz="0" w:space="0" w:color="auto"/>
                  </w:divBdr>
                </w:div>
                <w:div w:id="194464522">
                  <w:marLeft w:val="480"/>
                  <w:marRight w:val="0"/>
                  <w:marTop w:val="0"/>
                  <w:marBottom w:val="0"/>
                  <w:divBdr>
                    <w:top w:val="none" w:sz="0" w:space="0" w:color="auto"/>
                    <w:left w:val="none" w:sz="0" w:space="0" w:color="auto"/>
                    <w:bottom w:val="none" w:sz="0" w:space="0" w:color="auto"/>
                    <w:right w:val="none" w:sz="0" w:space="0" w:color="auto"/>
                  </w:divBdr>
                </w:div>
                <w:div w:id="1632901887">
                  <w:marLeft w:val="480"/>
                  <w:marRight w:val="0"/>
                  <w:marTop w:val="0"/>
                  <w:marBottom w:val="0"/>
                  <w:divBdr>
                    <w:top w:val="none" w:sz="0" w:space="0" w:color="auto"/>
                    <w:left w:val="none" w:sz="0" w:space="0" w:color="auto"/>
                    <w:bottom w:val="none" w:sz="0" w:space="0" w:color="auto"/>
                    <w:right w:val="none" w:sz="0" w:space="0" w:color="auto"/>
                  </w:divBdr>
                </w:div>
                <w:div w:id="952900968">
                  <w:marLeft w:val="480"/>
                  <w:marRight w:val="0"/>
                  <w:marTop w:val="0"/>
                  <w:marBottom w:val="0"/>
                  <w:divBdr>
                    <w:top w:val="none" w:sz="0" w:space="0" w:color="auto"/>
                    <w:left w:val="none" w:sz="0" w:space="0" w:color="auto"/>
                    <w:bottom w:val="none" w:sz="0" w:space="0" w:color="auto"/>
                    <w:right w:val="none" w:sz="0" w:space="0" w:color="auto"/>
                  </w:divBdr>
                </w:div>
                <w:div w:id="1113088232">
                  <w:marLeft w:val="480"/>
                  <w:marRight w:val="0"/>
                  <w:marTop w:val="0"/>
                  <w:marBottom w:val="0"/>
                  <w:divBdr>
                    <w:top w:val="none" w:sz="0" w:space="0" w:color="auto"/>
                    <w:left w:val="none" w:sz="0" w:space="0" w:color="auto"/>
                    <w:bottom w:val="none" w:sz="0" w:space="0" w:color="auto"/>
                    <w:right w:val="none" w:sz="0" w:space="0" w:color="auto"/>
                  </w:divBdr>
                </w:div>
                <w:div w:id="927033988">
                  <w:marLeft w:val="480"/>
                  <w:marRight w:val="0"/>
                  <w:marTop w:val="0"/>
                  <w:marBottom w:val="0"/>
                  <w:divBdr>
                    <w:top w:val="none" w:sz="0" w:space="0" w:color="auto"/>
                    <w:left w:val="none" w:sz="0" w:space="0" w:color="auto"/>
                    <w:bottom w:val="none" w:sz="0" w:space="0" w:color="auto"/>
                    <w:right w:val="none" w:sz="0" w:space="0" w:color="auto"/>
                  </w:divBdr>
                </w:div>
                <w:div w:id="1738286822">
                  <w:marLeft w:val="480"/>
                  <w:marRight w:val="0"/>
                  <w:marTop w:val="0"/>
                  <w:marBottom w:val="0"/>
                  <w:divBdr>
                    <w:top w:val="none" w:sz="0" w:space="0" w:color="auto"/>
                    <w:left w:val="none" w:sz="0" w:space="0" w:color="auto"/>
                    <w:bottom w:val="none" w:sz="0" w:space="0" w:color="auto"/>
                    <w:right w:val="none" w:sz="0" w:space="0" w:color="auto"/>
                  </w:divBdr>
                </w:div>
                <w:div w:id="1209955649">
                  <w:marLeft w:val="480"/>
                  <w:marRight w:val="0"/>
                  <w:marTop w:val="0"/>
                  <w:marBottom w:val="0"/>
                  <w:divBdr>
                    <w:top w:val="none" w:sz="0" w:space="0" w:color="auto"/>
                    <w:left w:val="none" w:sz="0" w:space="0" w:color="auto"/>
                    <w:bottom w:val="none" w:sz="0" w:space="0" w:color="auto"/>
                    <w:right w:val="none" w:sz="0" w:space="0" w:color="auto"/>
                  </w:divBdr>
                </w:div>
                <w:div w:id="1629310841">
                  <w:marLeft w:val="480"/>
                  <w:marRight w:val="0"/>
                  <w:marTop w:val="0"/>
                  <w:marBottom w:val="0"/>
                  <w:divBdr>
                    <w:top w:val="none" w:sz="0" w:space="0" w:color="auto"/>
                    <w:left w:val="none" w:sz="0" w:space="0" w:color="auto"/>
                    <w:bottom w:val="none" w:sz="0" w:space="0" w:color="auto"/>
                    <w:right w:val="none" w:sz="0" w:space="0" w:color="auto"/>
                  </w:divBdr>
                </w:div>
                <w:div w:id="1959679382">
                  <w:marLeft w:val="480"/>
                  <w:marRight w:val="0"/>
                  <w:marTop w:val="0"/>
                  <w:marBottom w:val="0"/>
                  <w:divBdr>
                    <w:top w:val="none" w:sz="0" w:space="0" w:color="auto"/>
                    <w:left w:val="none" w:sz="0" w:space="0" w:color="auto"/>
                    <w:bottom w:val="none" w:sz="0" w:space="0" w:color="auto"/>
                    <w:right w:val="none" w:sz="0" w:space="0" w:color="auto"/>
                  </w:divBdr>
                </w:div>
                <w:div w:id="1801920272">
                  <w:marLeft w:val="480"/>
                  <w:marRight w:val="0"/>
                  <w:marTop w:val="0"/>
                  <w:marBottom w:val="0"/>
                  <w:divBdr>
                    <w:top w:val="none" w:sz="0" w:space="0" w:color="auto"/>
                    <w:left w:val="none" w:sz="0" w:space="0" w:color="auto"/>
                    <w:bottom w:val="none" w:sz="0" w:space="0" w:color="auto"/>
                    <w:right w:val="none" w:sz="0" w:space="0" w:color="auto"/>
                  </w:divBdr>
                </w:div>
                <w:div w:id="810487869">
                  <w:marLeft w:val="480"/>
                  <w:marRight w:val="0"/>
                  <w:marTop w:val="0"/>
                  <w:marBottom w:val="0"/>
                  <w:divBdr>
                    <w:top w:val="none" w:sz="0" w:space="0" w:color="auto"/>
                    <w:left w:val="none" w:sz="0" w:space="0" w:color="auto"/>
                    <w:bottom w:val="none" w:sz="0" w:space="0" w:color="auto"/>
                    <w:right w:val="none" w:sz="0" w:space="0" w:color="auto"/>
                  </w:divBdr>
                </w:div>
                <w:div w:id="1986817196">
                  <w:marLeft w:val="480"/>
                  <w:marRight w:val="0"/>
                  <w:marTop w:val="0"/>
                  <w:marBottom w:val="0"/>
                  <w:divBdr>
                    <w:top w:val="none" w:sz="0" w:space="0" w:color="auto"/>
                    <w:left w:val="none" w:sz="0" w:space="0" w:color="auto"/>
                    <w:bottom w:val="none" w:sz="0" w:space="0" w:color="auto"/>
                    <w:right w:val="none" w:sz="0" w:space="0" w:color="auto"/>
                  </w:divBdr>
                </w:div>
                <w:div w:id="464854957">
                  <w:marLeft w:val="480"/>
                  <w:marRight w:val="0"/>
                  <w:marTop w:val="0"/>
                  <w:marBottom w:val="0"/>
                  <w:divBdr>
                    <w:top w:val="none" w:sz="0" w:space="0" w:color="auto"/>
                    <w:left w:val="none" w:sz="0" w:space="0" w:color="auto"/>
                    <w:bottom w:val="none" w:sz="0" w:space="0" w:color="auto"/>
                    <w:right w:val="none" w:sz="0" w:space="0" w:color="auto"/>
                  </w:divBdr>
                </w:div>
                <w:div w:id="867185718">
                  <w:marLeft w:val="480"/>
                  <w:marRight w:val="0"/>
                  <w:marTop w:val="0"/>
                  <w:marBottom w:val="0"/>
                  <w:divBdr>
                    <w:top w:val="none" w:sz="0" w:space="0" w:color="auto"/>
                    <w:left w:val="none" w:sz="0" w:space="0" w:color="auto"/>
                    <w:bottom w:val="none" w:sz="0" w:space="0" w:color="auto"/>
                    <w:right w:val="none" w:sz="0" w:space="0" w:color="auto"/>
                  </w:divBdr>
                </w:div>
                <w:div w:id="600651429">
                  <w:marLeft w:val="480"/>
                  <w:marRight w:val="0"/>
                  <w:marTop w:val="0"/>
                  <w:marBottom w:val="0"/>
                  <w:divBdr>
                    <w:top w:val="none" w:sz="0" w:space="0" w:color="auto"/>
                    <w:left w:val="none" w:sz="0" w:space="0" w:color="auto"/>
                    <w:bottom w:val="none" w:sz="0" w:space="0" w:color="auto"/>
                    <w:right w:val="none" w:sz="0" w:space="0" w:color="auto"/>
                  </w:divBdr>
                </w:div>
                <w:div w:id="1740396747">
                  <w:marLeft w:val="480"/>
                  <w:marRight w:val="0"/>
                  <w:marTop w:val="0"/>
                  <w:marBottom w:val="0"/>
                  <w:divBdr>
                    <w:top w:val="none" w:sz="0" w:space="0" w:color="auto"/>
                    <w:left w:val="none" w:sz="0" w:space="0" w:color="auto"/>
                    <w:bottom w:val="none" w:sz="0" w:space="0" w:color="auto"/>
                    <w:right w:val="none" w:sz="0" w:space="0" w:color="auto"/>
                  </w:divBdr>
                </w:div>
                <w:div w:id="2015720657">
                  <w:marLeft w:val="480"/>
                  <w:marRight w:val="0"/>
                  <w:marTop w:val="0"/>
                  <w:marBottom w:val="0"/>
                  <w:divBdr>
                    <w:top w:val="none" w:sz="0" w:space="0" w:color="auto"/>
                    <w:left w:val="none" w:sz="0" w:space="0" w:color="auto"/>
                    <w:bottom w:val="none" w:sz="0" w:space="0" w:color="auto"/>
                    <w:right w:val="none" w:sz="0" w:space="0" w:color="auto"/>
                  </w:divBdr>
                </w:div>
                <w:div w:id="229315735">
                  <w:marLeft w:val="480"/>
                  <w:marRight w:val="0"/>
                  <w:marTop w:val="0"/>
                  <w:marBottom w:val="0"/>
                  <w:divBdr>
                    <w:top w:val="none" w:sz="0" w:space="0" w:color="auto"/>
                    <w:left w:val="none" w:sz="0" w:space="0" w:color="auto"/>
                    <w:bottom w:val="none" w:sz="0" w:space="0" w:color="auto"/>
                    <w:right w:val="none" w:sz="0" w:space="0" w:color="auto"/>
                  </w:divBdr>
                </w:div>
                <w:div w:id="45187042">
                  <w:marLeft w:val="480"/>
                  <w:marRight w:val="0"/>
                  <w:marTop w:val="0"/>
                  <w:marBottom w:val="0"/>
                  <w:divBdr>
                    <w:top w:val="none" w:sz="0" w:space="0" w:color="auto"/>
                    <w:left w:val="none" w:sz="0" w:space="0" w:color="auto"/>
                    <w:bottom w:val="none" w:sz="0" w:space="0" w:color="auto"/>
                    <w:right w:val="none" w:sz="0" w:space="0" w:color="auto"/>
                  </w:divBdr>
                </w:div>
                <w:div w:id="768082496">
                  <w:marLeft w:val="480"/>
                  <w:marRight w:val="0"/>
                  <w:marTop w:val="0"/>
                  <w:marBottom w:val="0"/>
                  <w:divBdr>
                    <w:top w:val="none" w:sz="0" w:space="0" w:color="auto"/>
                    <w:left w:val="none" w:sz="0" w:space="0" w:color="auto"/>
                    <w:bottom w:val="none" w:sz="0" w:space="0" w:color="auto"/>
                    <w:right w:val="none" w:sz="0" w:space="0" w:color="auto"/>
                  </w:divBdr>
                </w:div>
                <w:div w:id="1296981263">
                  <w:marLeft w:val="480"/>
                  <w:marRight w:val="0"/>
                  <w:marTop w:val="0"/>
                  <w:marBottom w:val="0"/>
                  <w:divBdr>
                    <w:top w:val="none" w:sz="0" w:space="0" w:color="auto"/>
                    <w:left w:val="none" w:sz="0" w:space="0" w:color="auto"/>
                    <w:bottom w:val="none" w:sz="0" w:space="0" w:color="auto"/>
                    <w:right w:val="none" w:sz="0" w:space="0" w:color="auto"/>
                  </w:divBdr>
                </w:div>
                <w:div w:id="853420867">
                  <w:marLeft w:val="480"/>
                  <w:marRight w:val="0"/>
                  <w:marTop w:val="0"/>
                  <w:marBottom w:val="0"/>
                  <w:divBdr>
                    <w:top w:val="none" w:sz="0" w:space="0" w:color="auto"/>
                    <w:left w:val="none" w:sz="0" w:space="0" w:color="auto"/>
                    <w:bottom w:val="none" w:sz="0" w:space="0" w:color="auto"/>
                    <w:right w:val="none" w:sz="0" w:space="0" w:color="auto"/>
                  </w:divBdr>
                </w:div>
              </w:divsChild>
            </w:div>
            <w:div w:id="151027327">
              <w:marLeft w:val="0"/>
              <w:marRight w:val="0"/>
              <w:marTop w:val="0"/>
              <w:marBottom w:val="0"/>
              <w:divBdr>
                <w:top w:val="none" w:sz="0" w:space="0" w:color="auto"/>
                <w:left w:val="none" w:sz="0" w:space="0" w:color="auto"/>
                <w:bottom w:val="none" w:sz="0" w:space="0" w:color="auto"/>
                <w:right w:val="none" w:sz="0" w:space="0" w:color="auto"/>
              </w:divBdr>
              <w:divsChild>
                <w:div w:id="1296251975">
                  <w:marLeft w:val="480"/>
                  <w:marRight w:val="0"/>
                  <w:marTop w:val="0"/>
                  <w:marBottom w:val="0"/>
                  <w:divBdr>
                    <w:top w:val="none" w:sz="0" w:space="0" w:color="auto"/>
                    <w:left w:val="none" w:sz="0" w:space="0" w:color="auto"/>
                    <w:bottom w:val="none" w:sz="0" w:space="0" w:color="auto"/>
                    <w:right w:val="none" w:sz="0" w:space="0" w:color="auto"/>
                  </w:divBdr>
                </w:div>
                <w:div w:id="202905619">
                  <w:marLeft w:val="480"/>
                  <w:marRight w:val="0"/>
                  <w:marTop w:val="0"/>
                  <w:marBottom w:val="0"/>
                  <w:divBdr>
                    <w:top w:val="none" w:sz="0" w:space="0" w:color="auto"/>
                    <w:left w:val="none" w:sz="0" w:space="0" w:color="auto"/>
                    <w:bottom w:val="none" w:sz="0" w:space="0" w:color="auto"/>
                    <w:right w:val="none" w:sz="0" w:space="0" w:color="auto"/>
                  </w:divBdr>
                </w:div>
                <w:div w:id="605962523">
                  <w:marLeft w:val="480"/>
                  <w:marRight w:val="0"/>
                  <w:marTop w:val="0"/>
                  <w:marBottom w:val="0"/>
                  <w:divBdr>
                    <w:top w:val="none" w:sz="0" w:space="0" w:color="auto"/>
                    <w:left w:val="none" w:sz="0" w:space="0" w:color="auto"/>
                    <w:bottom w:val="none" w:sz="0" w:space="0" w:color="auto"/>
                    <w:right w:val="none" w:sz="0" w:space="0" w:color="auto"/>
                  </w:divBdr>
                </w:div>
                <w:div w:id="959990246">
                  <w:marLeft w:val="480"/>
                  <w:marRight w:val="0"/>
                  <w:marTop w:val="0"/>
                  <w:marBottom w:val="0"/>
                  <w:divBdr>
                    <w:top w:val="none" w:sz="0" w:space="0" w:color="auto"/>
                    <w:left w:val="none" w:sz="0" w:space="0" w:color="auto"/>
                    <w:bottom w:val="none" w:sz="0" w:space="0" w:color="auto"/>
                    <w:right w:val="none" w:sz="0" w:space="0" w:color="auto"/>
                  </w:divBdr>
                </w:div>
                <w:div w:id="159002089">
                  <w:marLeft w:val="480"/>
                  <w:marRight w:val="0"/>
                  <w:marTop w:val="0"/>
                  <w:marBottom w:val="0"/>
                  <w:divBdr>
                    <w:top w:val="none" w:sz="0" w:space="0" w:color="auto"/>
                    <w:left w:val="none" w:sz="0" w:space="0" w:color="auto"/>
                    <w:bottom w:val="none" w:sz="0" w:space="0" w:color="auto"/>
                    <w:right w:val="none" w:sz="0" w:space="0" w:color="auto"/>
                  </w:divBdr>
                </w:div>
                <w:div w:id="1211384872">
                  <w:marLeft w:val="480"/>
                  <w:marRight w:val="0"/>
                  <w:marTop w:val="0"/>
                  <w:marBottom w:val="0"/>
                  <w:divBdr>
                    <w:top w:val="none" w:sz="0" w:space="0" w:color="auto"/>
                    <w:left w:val="none" w:sz="0" w:space="0" w:color="auto"/>
                    <w:bottom w:val="none" w:sz="0" w:space="0" w:color="auto"/>
                    <w:right w:val="none" w:sz="0" w:space="0" w:color="auto"/>
                  </w:divBdr>
                </w:div>
                <w:div w:id="1513759425">
                  <w:marLeft w:val="480"/>
                  <w:marRight w:val="0"/>
                  <w:marTop w:val="0"/>
                  <w:marBottom w:val="0"/>
                  <w:divBdr>
                    <w:top w:val="none" w:sz="0" w:space="0" w:color="auto"/>
                    <w:left w:val="none" w:sz="0" w:space="0" w:color="auto"/>
                    <w:bottom w:val="none" w:sz="0" w:space="0" w:color="auto"/>
                    <w:right w:val="none" w:sz="0" w:space="0" w:color="auto"/>
                  </w:divBdr>
                </w:div>
                <w:div w:id="1335954429">
                  <w:marLeft w:val="480"/>
                  <w:marRight w:val="0"/>
                  <w:marTop w:val="0"/>
                  <w:marBottom w:val="0"/>
                  <w:divBdr>
                    <w:top w:val="none" w:sz="0" w:space="0" w:color="auto"/>
                    <w:left w:val="none" w:sz="0" w:space="0" w:color="auto"/>
                    <w:bottom w:val="none" w:sz="0" w:space="0" w:color="auto"/>
                    <w:right w:val="none" w:sz="0" w:space="0" w:color="auto"/>
                  </w:divBdr>
                </w:div>
                <w:div w:id="1992442447">
                  <w:marLeft w:val="480"/>
                  <w:marRight w:val="0"/>
                  <w:marTop w:val="0"/>
                  <w:marBottom w:val="0"/>
                  <w:divBdr>
                    <w:top w:val="none" w:sz="0" w:space="0" w:color="auto"/>
                    <w:left w:val="none" w:sz="0" w:space="0" w:color="auto"/>
                    <w:bottom w:val="none" w:sz="0" w:space="0" w:color="auto"/>
                    <w:right w:val="none" w:sz="0" w:space="0" w:color="auto"/>
                  </w:divBdr>
                </w:div>
                <w:div w:id="1896116771">
                  <w:marLeft w:val="480"/>
                  <w:marRight w:val="0"/>
                  <w:marTop w:val="0"/>
                  <w:marBottom w:val="0"/>
                  <w:divBdr>
                    <w:top w:val="none" w:sz="0" w:space="0" w:color="auto"/>
                    <w:left w:val="none" w:sz="0" w:space="0" w:color="auto"/>
                    <w:bottom w:val="none" w:sz="0" w:space="0" w:color="auto"/>
                    <w:right w:val="none" w:sz="0" w:space="0" w:color="auto"/>
                  </w:divBdr>
                </w:div>
                <w:div w:id="1479958881">
                  <w:marLeft w:val="480"/>
                  <w:marRight w:val="0"/>
                  <w:marTop w:val="0"/>
                  <w:marBottom w:val="0"/>
                  <w:divBdr>
                    <w:top w:val="none" w:sz="0" w:space="0" w:color="auto"/>
                    <w:left w:val="none" w:sz="0" w:space="0" w:color="auto"/>
                    <w:bottom w:val="none" w:sz="0" w:space="0" w:color="auto"/>
                    <w:right w:val="none" w:sz="0" w:space="0" w:color="auto"/>
                  </w:divBdr>
                </w:div>
                <w:div w:id="1498426779">
                  <w:marLeft w:val="480"/>
                  <w:marRight w:val="0"/>
                  <w:marTop w:val="0"/>
                  <w:marBottom w:val="0"/>
                  <w:divBdr>
                    <w:top w:val="none" w:sz="0" w:space="0" w:color="auto"/>
                    <w:left w:val="none" w:sz="0" w:space="0" w:color="auto"/>
                    <w:bottom w:val="none" w:sz="0" w:space="0" w:color="auto"/>
                    <w:right w:val="none" w:sz="0" w:space="0" w:color="auto"/>
                  </w:divBdr>
                </w:div>
                <w:div w:id="661155518">
                  <w:marLeft w:val="480"/>
                  <w:marRight w:val="0"/>
                  <w:marTop w:val="0"/>
                  <w:marBottom w:val="0"/>
                  <w:divBdr>
                    <w:top w:val="none" w:sz="0" w:space="0" w:color="auto"/>
                    <w:left w:val="none" w:sz="0" w:space="0" w:color="auto"/>
                    <w:bottom w:val="none" w:sz="0" w:space="0" w:color="auto"/>
                    <w:right w:val="none" w:sz="0" w:space="0" w:color="auto"/>
                  </w:divBdr>
                </w:div>
                <w:div w:id="432019188">
                  <w:marLeft w:val="480"/>
                  <w:marRight w:val="0"/>
                  <w:marTop w:val="0"/>
                  <w:marBottom w:val="0"/>
                  <w:divBdr>
                    <w:top w:val="none" w:sz="0" w:space="0" w:color="auto"/>
                    <w:left w:val="none" w:sz="0" w:space="0" w:color="auto"/>
                    <w:bottom w:val="none" w:sz="0" w:space="0" w:color="auto"/>
                    <w:right w:val="none" w:sz="0" w:space="0" w:color="auto"/>
                  </w:divBdr>
                </w:div>
                <w:div w:id="588580496">
                  <w:marLeft w:val="480"/>
                  <w:marRight w:val="0"/>
                  <w:marTop w:val="0"/>
                  <w:marBottom w:val="0"/>
                  <w:divBdr>
                    <w:top w:val="none" w:sz="0" w:space="0" w:color="auto"/>
                    <w:left w:val="none" w:sz="0" w:space="0" w:color="auto"/>
                    <w:bottom w:val="none" w:sz="0" w:space="0" w:color="auto"/>
                    <w:right w:val="none" w:sz="0" w:space="0" w:color="auto"/>
                  </w:divBdr>
                </w:div>
                <w:div w:id="1535656263">
                  <w:marLeft w:val="480"/>
                  <w:marRight w:val="0"/>
                  <w:marTop w:val="0"/>
                  <w:marBottom w:val="0"/>
                  <w:divBdr>
                    <w:top w:val="none" w:sz="0" w:space="0" w:color="auto"/>
                    <w:left w:val="none" w:sz="0" w:space="0" w:color="auto"/>
                    <w:bottom w:val="none" w:sz="0" w:space="0" w:color="auto"/>
                    <w:right w:val="none" w:sz="0" w:space="0" w:color="auto"/>
                  </w:divBdr>
                </w:div>
                <w:div w:id="1578322397">
                  <w:marLeft w:val="480"/>
                  <w:marRight w:val="0"/>
                  <w:marTop w:val="0"/>
                  <w:marBottom w:val="0"/>
                  <w:divBdr>
                    <w:top w:val="none" w:sz="0" w:space="0" w:color="auto"/>
                    <w:left w:val="none" w:sz="0" w:space="0" w:color="auto"/>
                    <w:bottom w:val="none" w:sz="0" w:space="0" w:color="auto"/>
                    <w:right w:val="none" w:sz="0" w:space="0" w:color="auto"/>
                  </w:divBdr>
                </w:div>
                <w:div w:id="1070889776">
                  <w:marLeft w:val="480"/>
                  <w:marRight w:val="0"/>
                  <w:marTop w:val="0"/>
                  <w:marBottom w:val="0"/>
                  <w:divBdr>
                    <w:top w:val="none" w:sz="0" w:space="0" w:color="auto"/>
                    <w:left w:val="none" w:sz="0" w:space="0" w:color="auto"/>
                    <w:bottom w:val="none" w:sz="0" w:space="0" w:color="auto"/>
                    <w:right w:val="none" w:sz="0" w:space="0" w:color="auto"/>
                  </w:divBdr>
                </w:div>
                <w:div w:id="331422244">
                  <w:marLeft w:val="480"/>
                  <w:marRight w:val="0"/>
                  <w:marTop w:val="0"/>
                  <w:marBottom w:val="0"/>
                  <w:divBdr>
                    <w:top w:val="none" w:sz="0" w:space="0" w:color="auto"/>
                    <w:left w:val="none" w:sz="0" w:space="0" w:color="auto"/>
                    <w:bottom w:val="none" w:sz="0" w:space="0" w:color="auto"/>
                    <w:right w:val="none" w:sz="0" w:space="0" w:color="auto"/>
                  </w:divBdr>
                </w:div>
                <w:div w:id="1513834564">
                  <w:marLeft w:val="480"/>
                  <w:marRight w:val="0"/>
                  <w:marTop w:val="0"/>
                  <w:marBottom w:val="0"/>
                  <w:divBdr>
                    <w:top w:val="none" w:sz="0" w:space="0" w:color="auto"/>
                    <w:left w:val="none" w:sz="0" w:space="0" w:color="auto"/>
                    <w:bottom w:val="none" w:sz="0" w:space="0" w:color="auto"/>
                    <w:right w:val="none" w:sz="0" w:space="0" w:color="auto"/>
                  </w:divBdr>
                </w:div>
                <w:div w:id="1792282132">
                  <w:marLeft w:val="480"/>
                  <w:marRight w:val="0"/>
                  <w:marTop w:val="0"/>
                  <w:marBottom w:val="0"/>
                  <w:divBdr>
                    <w:top w:val="none" w:sz="0" w:space="0" w:color="auto"/>
                    <w:left w:val="none" w:sz="0" w:space="0" w:color="auto"/>
                    <w:bottom w:val="none" w:sz="0" w:space="0" w:color="auto"/>
                    <w:right w:val="none" w:sz="0" w:space="0" w:color="auto"/>
                  </w:divBdr>
                </w:div>
                <w:div w:id="429011351">
                  <w:marLeft w:val="480"/>
                  <w:marRight w:val="0"/>
                  <w:marTop w:val="0"/>
                  <w:marBottom w:val="0"/>
                  <w:divBdr>
                    <w:top w:val="none" w:sz="0" w:space="0" w:color="auto"/>
                    <w:left w:val="none" w:sz="0" w:space="0" w:color="auto"/>
                    <w:bottom w:val="none" w:sz="0" w:space="0" w:color="auto"/>
                    <w:right w:val="none" w:sz="0" w:space="0" w:color="auto"/>
                  </w:divBdr>
                </w:div>
                <w:div w:id="227570138">
                  <w:marLeft w:val="480"/>
                  <w:marRight w:val="0"/>
                  <w:marTop w:val="0"/>
                  <w:marBottom w:val="0"/>
                  <w:divBdr>
                    <w:top w:val="none" w:sz="0" w:space="0" w:color="auto"/>
                    <w:left w:val="none" w:sz="0" w:space="0" w:color="auto"/>
                    <w:bottom w:val="none" w:sz="0" w:space="0" w:color="auto"/>
                    <w:right w:val="none" w:sz="0" w:space="0" w:color="auto"/>
                  </w:divBdr>
                </w:div>
                <w:div w:id="1428499535">
                  <w:marLeft w:val="480"/>
                  <w:marRight w:val="0"/>
                  <w:marTop w:val="0"/>
                  <w:marBottom w:val="0"/>
                  <w:divBdr>
                    <w:top w:val="none" w:sz="0" w:space="0" w:color="auto"/>
                    <w:left w:val="none" w:sz="0" w:space="0" w:color="auto"/>
                    <w:bottom w:val="none" w:sz="0" w:space="0" w:color="auto"/>
                    <w:right w:val="none" w:sz="0" w:space="0" w:color="auto"/>
                  </w:divBdr>
                </w:div>
                <w:div w:id="1920405449">
                  <w:marLeft w:val="480"/>
                  <w:marRight w:val="0"/>
                  <w:marTop w:val="0"/>
                  <w:marBottom w:val="0"/>
                  <w:divBdr>
                    <w:top w:val="none" w:sz="0" w:space="0" w:color="auto"/>
                    <w:left w:val="none" w:sz="0" w:space="0" w:color="auto"/>
                    <w:bottom w:val="none" w:sz="0" w:space="0" w:color="auto"/>
                    <w:right w:val="none" w:sz="0" w:space="0" w:color="auto"/>
                  </w:divBdr>
                </w:div>
                <w:div w:id="791094618">
                  <w:marLeft w:val="480"/>
                  <w:marRight w:val="0"/>
                  <w:marTop w:val="0"/>
                  <w:marBottom w:val="0"/>
                  <w:divBdr>
                    <w:top w:val="none" w:sz="0" w:space="0" w:color="auto"/>
                    <w:left w:val="none" w:sz="0" w:space="0" w:color="auto"/>
                    <w:bottom w:val="none" w:sz="0" w:space="0" w:color="auto"/>
                    <w:right w:val="none" w:sz="0" w:space="0" w:color="auto"/>
                  </w:divBdr>
                </w:div>
              </w:divsChild>
            </w:div>
            <w:div w:id="845482367">
              <w:marLeft w:val="0"/>
              <w:marRight w:val="0"/>
              <w:marTop w:val="0"/>
              <w:marBottom w:val="0"/>
              <w:divBdr>
                <w:top w:val="none" w:sz="0" w:space="0" w:color="auto"/>
                <w:left w:val="none" w:sz="0" w:space="0" w:color="auto"/>
                <w:bottom w:val="none" w:sz="0" w:space="0" w:color="auto"/>
                <w:right w:val="none" w:sz="0" w:space="0" w:color="auto"/>
              </w:divBdr>
              <w:divsChild>
                <w:div w:id="499782358">
                  <w:marLeft w:val="480"/>
                  <w:marRight w:val="0"/>
                  <w:marTop w:val="0"/>
                  <w:marBottom w:val="0"/>
                  <w:divBdr>
                    <w:top w:val="none" w:sz="0" w:space="0" w:color="auto"/>
                    <w:left w:val="none" w:sz="0" w:space="0" w:color="auto"/>
                    <w:bottom w:val="none" w:sz="0" w:space="0" w:color="auto"/>
                    <w:right w:val="none" w:sz="0" w:space="0" w:color="auto"/>
                  </w:divBdr>
                </w:div>
                <w:div w:id="874536740">
                  <w:marLeft w:val="480"/>
                  <w:marRight w:val="0"/>
                  <w:marTop w:val="0"/>
                  <w:marBottom w:val="0"/>
                  <w:divBdr>
                    <w:top w:val="none" w:sz="0" w:space="0" w:color="auto"/>
                    <w:left w:val="none" w:sz="0" w:space="0" w:color="auto"/>
                    <w:bottom w:val="none" w:sz="0" w:space="0" w:color="auto"/>
                    <w:right w:val="none" w:sz="0" w:space="0" w:color="auto"/>
                  </w:divBdr>
                </w:div>
                <w:div w:id="243539668">
                  <w:marLeft w:val="480"/>
                  <w:marRight w:val="0"/>
                  <w:marTop w:val="0"/>
                  <w:marBottom w:val="0"/>
                  <w:divBdr>
                    <w:top w:val="none" w:sz="0" w:space="0" w:color="auto"/>
                    <w:left w:val="none" w:sz="0" w:space="0" w:color="auto"/>
                    <w:bottom w:val="none" w:sz="0" w:space="0" w:color="auto"/>
                    <w:right w:val="none" w:sz="0" w:space="0" w:color="auto"/>
                  </w:divBdr>
                </w:div>
                <w:div w:id="1262252651">
                  <w:marLeft w:val="480"/>
                  <w:marRight w:val="0"/>
                  <w:marTop w:val="0"/>
                  <w:marBottom w:val="0"/>
                  <w:divBdr>
                    <w:top w:val="none" w:sz="0" w:space="0" w:color="auto"/>
                    <w:left w:val="none" w:sz="0" w:space="0" w:color="auto"/>
                    <w:bottom w:val="none" w:sz="0" w:space="0" w:color="auto"/>
                    <w:right w:val="none" w:sz="0" w:space="0" w:color="auto"/>
                  </w:divBdr>
                </w:div>
                <w:div w:id="346566934">
                  <w:marLeft w:val="480"/>
                  <w:marRight w:val="0"/>
                  <w:marTop w:val="0"/>
                  <w:marBottom w:val="0"/>
                  <w:divBdr>
                    <w:top w:val="none" w:sz="0" w:space="0" w:color="auto"/>
                    <w:left w:val="none" w:sz="0" w:space="0" w:color="auto"/>
                    <w:bottom w:val="none" w:sz="0" w:space="0" w:color="auto"/>
                    <w:right w:val="none" w:sz="0" w:space="0" w:color="auto"/>
                  </w:divBdr>
                </w:div>
                <w:div w:id="1087000043">
                  <w:marLeft w:val="480"/>
                  <w:marRight w:val="0"/>
                  <w:marTop w:val="0"/>
                  <w:marBottom w:val="0"/>
                  <w:divBdr>
                    <w:top w:val="none" w:sz="0" w:space="0" w:color="auto"/>
                    <w:left w:val="none" w:sz="0" w:space="0" w:color="auto"/>
                    <w:bottom w:val="none" w:sz="0" w:space="0" w:color="auto"/>
                    <w:right w:val="none" w:sz="0" w:space="0" w:color="auto"/>
                  </w:divBdr>
                </w:div>
                <w:div w:id="1116558312">
                  <w:marLeft w:val="480"/>
                  <w:marRight w:val="0"/>
                  <w:marTop w:val="0"/>
                  <w:marBottom w:val="0"/>
                  <w:divBdr>
                    <w:top w:val="none" w:sz="0" w:space="0" w:color="auto"/>
                    <w:left w:val="none" w:sz="0" w:space="0" w:color="auto"/>
                    <w:bottom w:val="none" w:sz="0" w:space="0" w:color="auto"/>
                    <w:right w:val="none" w:sz="0" w:space="0" w:color="auto"/>
                  </w:divBdr>
                </w:div>
                <w:div w:id="35470596">
                  <w:marLeft w:val="480"/>
                  <w:marRight w:val="0"/>
                  <w:marTop w:val="0"/>
                  <w:marBottom w:val="0"/>
                  <w:divBdr>
                    <w:top w:val="none" w:sz="0" w:space="0" w:color="auto"/>
                    <w:left w:val="none" w:sz="0" w:space="0" w:color="auto"/>
                    <w:bottom w:val="none" w:sz="0" w:space="0" w:color="auto"/>
                    <w:right w:val="none" w:sz="0" w:space="0" w:color="auto"/>
                  </w:divBdr>
                </w:div>
                <w:div w:id="1323241332">
                  <w:marLeft w:val="480"/>
                  <w:marRight w:val="0"/>
                  <w:marTop w:val="0"/>
                  <w:marBottom w:val="0"/>
                  <w:divBdr>
                    <w:top w:val="none" w:sz="0" w:space="0" w:color="auto"/>
                    <w:left w:val="none" w:sz="0" w:space="0" w:color="auto"/>
                    <w:bottom w:val="none" w:sz="0" w:space="0" w:color="auto"/>
                    <w:right w:val="none" w:sz="0" w:space="0" w:color="auto"/>
                  </w:divBdr>
                </w:div>
                <w:div w:id="1460077278">
                  <w:marLeft w:val="480"/>
                  <w:marRight w:val="0"/>
                  <w:marTop w:val="0"/>
                  <w:marBottom w:val="0"/>
                  <w:divBdr>
                    <w:top w:val="none" w:sz="0" w:space="0" w:color="auto"/>
                    <w:left w:val="none" w:sz="0" w:space="0" w:color="auto"/>
                    <w:bottom w:val="none" w:sz="0" w:space="0" w:color="auto"/>
                    <w:right w:val="none" w:sz="0" w:space="0" w:color="auto"/>
                  </w:divBdr>
                </w:div>
                <w:div w:id="323700955">
                  <w:marLeft w:val="480"/>
                  <w:marRight w:val="0"/>
                  <w:marTop w:val="0"/>
                  <w:marBottom w:val="0"/>
                  <w:divBdr>
                    <w:top w:val="none" w:sz="0" w:space="0" w:color="auto"/>
                    <w:left w:val="none" w:sz="0" w:space="0" w:color="auto"/>
                    <w:bottom w:val="none" w:sz="0" w:space="0" w:color="auto"/>
                    <w:right w:val="none" w:sz="0" w:space="0" w:color="auto"/>
                  </w:divBdr>
                </w:div>
                <w:div w:id="226838423">
                  <w:marLeft w:val="480"/>
                  <w:marRight w:val="0"/>
                  <w:marTop w:val="0"/>
                  <w:marBottom w:val="0"/>
                  <w:divBdr>
                    <w:top w:val="none" w:sz="0" w:space="0" w:color="auto"/>
                    <w:left w:val="none" w:sz="0" w:space="0" w:color="auto"/>
                    <w:bottom w:val="none" w:sz="0" w:space="0" w:color="auto"/>
                    <w:right w:val="none" w:sz="0" w:space="0" w:color="auto"/>
                  </w:divBdr>
                </w:div>
                <w:div w:id="395398110">
                  <w:marLeft w:val="480"/>
                  <w:marRight w:val="0"/>
                  <w:marTop w:val="0"/>
                  <w:marBottom w:val="0"/>
                  <w:divBdr>
                    <w:top w:val="none" w:sz="0" w:space="0" w:color="auto"/>
                    <w:left w:val="none" w:sz="0" w:space="0" w:color="auto"/>
                    <w:bottom w:val="none" w:sz="0" w:space="0" w:color="auto"/>
                    <w:right w:val="none" w:sz="0" w:space="0" w:color="auto"/>
                  </w:divBdr>
                </w:div>
                <w:div w:id="609506479">
                  <w:marLeft w:val="480"/>
                  <w:marRight w:val="0"/>
                  <w:marTop w:val="0"/>
                  <w:marBottom w:val="0"/>
                  <w:divBdr>
                    <w:top w:val="none" w:sz="0" w:space="0" w:color="auto"/>
                    <w:left w:val="none" w:sz="0" w:space="0" w:color="auto"/>
                    <w:bottom w:val="none" w:sz="0" w:space="0" w:color="auto"/>
                    <w:right w:val="none" w:sz="0" w:space="0" w:color="auto"/>
                  </w:divBdr>
                </w:div>
                <w:div w:id="1904169575">
                  <w:marLeft w:val="480"/>
                  <w:marRight w:val="0"/>
                  <w:marTop w:val="0"/>
                  <w:marBottom w:val="0"/>
                  <w:divBdr>
                    <w:top w:val="none" w:sz="0" w:space="0" w:color="auto"/>
                    <w:left w:val="none" w:sz="0" w:space="0" w:color="auto"/>
                    <w:bottom w:val="none" w:sz="0" w:space="0" w:color="auto"/>
                    <w:right w:val="none" w:sz="0" w:space="0" w:color="auto"/>
                  </w:divBdr>
                </w:div>
                <w:div w:id="1601403759">
                  <w:marLeft w:val="480"/>
                  <w:marRight w:val="0"/>
                  <w:marTop w:val="0"/>
                  <w:marBottom w:val="0"/>
                  <w:divBdr>
                    <w:top w:val="none" w:sz="0" w:space="0" w:color="auto"/>
                    <w:left w:val="none" w:sz="0" w:space="0" w:color="auto"/>
                    <w:bottom w:val="none" w:sz="0" w:space="0" w:color="auto"/>
                    <w:right w:val="none" w:sz="0" w:space="0" w:color="auto"/>
                  </w:divBdr>
                </w:div>
                <w:div w:id="42757319">
                  <w:marLeft w:val="480"/>
                  <w:marRight w:val="0"/>
                  <w:marTop w:val="0"/>
                  <w:marBottom w:val="0"/>
                  <w:divBdr>
                    <w:top w:val="none" w:sz="0" w:space="0" w:color="auto"/>
                    <w:left w:val="none" w:sz="0" w:space="0" w:color="auto"/>
                    <w:bottom w:val="none" w:sz="0" w:space="0" w:color="auto"/>
                    <w:right w:val="none" w:sz="0" w:space="0" w:color="auto"/>
                  </w:divBdr>
                </w:div>
                <w:div w:id="1057167552">
                  <w:marLeft w:val="480"/>
                  <w:marRight w:val="0"/>
                  <w:marTop w:val="0"/>
                  <w:marBottom w:val="0"/>
                  <w:divBdr>
                    <w:top w:val="none" w:sz="0" w:space="0" w:color="auto"/>
                    <w:left w:val="none" w:sz="0" w:space="0" w:color="auto"/>
                    <w:bottom w:val="none" w:sz="0" w:space="0" w:color="auto"/>
                    <w:right w:val="none" w:sz="0" w:space="0" w:color="auto"/>
                  </w:divBdr>
                </w:div>
                <w:div w:id="383873447">
                  <w:marLeft w:val="480"/>
                  <w:marRight w:val="0"/>
                  <w:marTop w:val="0"/>
                  <w:marBottom w:val="0"/>
                  <w:divBdr>
                    <w:top w:val="none" w:sz="0" w:space="0" w:color="auto"/>
                    <w:left w:val="none" w:sz="0" w:space="0" w:color="auto"/>
                    <w:bottom w:val="none" w:sz="0" w:space="0" w:color="auto"/>
                    <w:right w:val="none" w:sz="0" w:space="0" w:color="auto"/>
                  </w:divBdr>
                </w:div>
                <w:div w:id="1233585562">
                  <w:marLeft w:val="480"/>
                  <w:marRight w:val="0"/>
                  <w:marTop w:val="0"/>
                  <w:marBottom w:val="0"/>
                  <w:divBdr>
                    <w:top w:val="none" w:sz="0" w:space="0" w:color="auto"/>
                    <w:left w:val="none" w:sz="0" w:space="0" w:color="auto"/>
                    <w:bottom w:val="none" w:sz="0" w:space="0" w:color="auto"/>
                    <w:right w:val="none" w:sz="0" w:space="0" w:color="auto"/>
                  </w:divBdr>
                </w:div>
                <w:div w:id="1709840076">
                  <w:marLeft w:val="480"/>
                  <w:marRight w:val="0"/>
                  <w:marTop w:val="0"/>
                  <w:marBottom w:val="0"/>
                  <w:divBdr>
                    <w:top w:val="none" w:sz="0" w:space="0" w:color="auto"/>
                    <w:left w:val="none" w:sz="0" w:space="0" w:color="auto"/>
                    <w:bottom w:val="none" w:sz="0" w:space="0" w:color="auto"/>
                    <w:right w:val="none" w:sz="0" w:space="0" w:color="auto"/>
                  </w:divBdr>
                </w:div>
                <w:div w:id="795416976">
                  <w:marLeft w:val="480"/>
                  <w:marRight w:val="0"/>
                  <w:marTop w:val="0"/>
                  <w:marBottom w:val="0"/>
                  <w:divBdr>
                    <w:top w:val="none" w:sz="0" w:space="0" w:color="auto"/>
                    <w:left w:val="none" w:sz="0" w:space="0" w:color="auto"/>
                    <w:bottom w:val="none" w:sz="0" w:space="0" w:color="auto"/>
                    <w:right w:val="none" w:sz="0" w:space="0" w:color="auto"/>
                  </w:divBdr>
                </w:div>
                <w:div w:id="1130125264">
                  <w:marLeft w:val="480"/>
                  <w:marRight w:val="0"/>
                  <w:marTop w:val="0"/>
                  <w:marBottom w:val="0"/>
                  <w:divBdr>
                    <w:top w:val="none" w:sz="0" w:space="0" w:color="auto"/>
                    <w:left w:val="none" w:sz="0" w:space="0" w:color="auto"/>
                    <w:bottom w:val="none" w:sz="0" w:space="0" w:color="auto"/>
                    <w:right w:val="none" w:sz="0" w:space="0" w:color="auto"/>
                  </w:divBdr>
                </w:div>
                <w:div w:id="1665670426">
                  <w:marLeft w:val="480"/>
                  <w:marRight w:val="0"/>
                  <w:marTop w:val="0"/>
                  <w:marBottom w:val="0"/>
                  <w:divBdr>
                    <w:top w:val="none" w:sz="0" w:space="0" w:color="auto"/>
                    <w:left w:val="none" w:sz="0" w:space="0" w:color="auto"/>
                    <w:bottom w:val="none" w:sz="0" w:space="0" w:color="auto"/>
                    <w:right w:val="none" w:sz="0" w:space="0" w:color="auto"/>
                  </w:divBdr>
                </w:div>
                <w:div w:id="2028868387">
                  <w:marLeft w:val="480"/>
                  <w:marRight w:val="0"/>
                  <w:marTop w:val="0"/>
                  <w:marBottom w:val="0"/>
                  <w:divBdr>
                    <w:top w:val="none" w:sz="0" w:space="0" w:color="auto"/>
                    <w:left w:val="none" w:sz="0" w:space="0" w:color="auto"/>
                    <w:bottom w:val="none" w:sz="0" w:space="0" w:color="auto"/>
                    <w:right w:val="none" w:sz="0" w:space="0" w:color="auto"/>
                  </w:divBdr>
                </w:div>
                <w:div w:id="939415543">
                  <w:marLeft w:val="480"/>
                  <w:marRight w:val="0"/>
                  <w:marTop w:val="0"/>
                  <w:marBottom w:val="0"/>
                  <w:divBdr>
                    <w:top w:val="none" w:sz="0" w:space="0" w:color="auto"/>
                    <w:left w:val="none" w:sz="0" w:space="0" w:color="auto"/>
                    <w:bottom w:val="none" w:sz="0" w:space="0" w:color="auto"/>
                    <w:right w:val="none" w:sz="0" w:space="0" w:color="auto"/>
                  </w:divBdr>
                </w:div>
                <w:div w:id="1107699726">
                  <w:marLeft w:val="480"/>
                  <w:marRight w:val="0"/>
                  <w:marTop w:val="0"/>
                  <w:marBottom w:val="0"/>
                  <w:divBdr>
                    <w:top w:val="none" w:sz="0" w:space="0" w:color="auto"/>
                    <w:left w:val="none" w:sz="0" w:space="0" w:color="auto"/>
                    <w:bottom w:val="none" w:sz="0" w:space="0" w:color="auto"/>
                    <w:right w:val="none" w:sz="0" w:space="0" w:color="auto"/>
                  </w:divBdr>
                </w:div>
              </w:divsChild>
            </w:div>
            <w:div w:id="86511073">
              <w:marLeft w:val="0"/>
              <w:marRight w:val="0"/>
              <w:marTop w:val="0"/>
              <w:marBottom w:val="0"/>
              <w:divBdr>
                <w:top w:val="none" w:sz="0" w:space="0" w:color="auto"/>
                <w:left w:val="none" w:sz="0" w:space="0" w:color="auto"/>
                <w:bottom w:val="none" w:sz="0" w:space="0" w:color="auto"/>
                <w:right w:val="none" w:sz="0" w:space="0" w:color="auto"/>
              </w:divBdr>
              <w:divsChild>
                <w:div w:id="1443644789">
                  <w:marLeft w:val="480"/>
                  <w:marRight w:val="0"/>
                  <w:marTop w:val="0"/>
                  <w:marBottom w:val="0"/>
                  <w:divBdr>
                    <w:top w:val="none" w:sz="0" w:space="0" w:color="auto"/>
                    <w:left w:val="none" w:sz="0" w:space="0" w:color="auto"/>
                    <w:bottom w:val="none" w:sz="0" w:space="0" w:color="auto"/>
                    <w:right w:val="none" w:sz="0" w:space="0" w:color="auto"/>
                  </w:divBdr>
                </w:div>
                <w:div w:id="1000812912">
                  <w:marLeft w:val="480"/>
                  <w:marRight w:val="0"/>
                  <w:marTop w:val="0"/>
                  <w:marBottom w:val="0"/>
                  <w:divBdr>
                    <w:top w:val="none" w:sz="0" w:space="0" w:color="auto"/>
                    <w:left w:val="none" w:sz="0" w:space="0" w:color="auto"/>
                    <w:bottom w:val="none" w:sz="0" w:space="0" w:color="auto"/>
                    <w:right w:val="none" w:sz="0" w:space="0" w:color="auto"/>
                  </w:divBdr>
                </w:div>
                <w:div w:id="661541897">
                  <w:marLeft w:val="480"/>
                  <w:marRight w:val="0"/>
                  <w:marTop w:val="0"/>
                  <w:marBottom w:val="0"/>
                  <w:divBdr>
                    <w:top w:val="none" w:sz="0" w:space="0" w:color="auto"/>
                    <w:left w:val="none" w:sz="0" w:space="0" w:color="auto"/>
                    <w:bottom w:val="none" w:sz="0" w:space="0" w:color="auto"/>
                    <w:right w:val="none" w:sz="0" w:space="0" w:color="auto"/>
                  </w:divBdr>
                </w:div>
                <w:div w:id="95637037">
                  <w:marLeft w:val="480"/>
                  <w:marRight w:val="0"/>
                  <w:marTop w:val="0"/>
                  <w:marBottom w:val="0"/>
                  <w:divBdr>
                    <w:top w:val="none" w:sz="0" w:space="0" w:color="auto"/>
                    <w:left w:val="none" w:sz="0" w:space="0" w:color="auto"/>
                    <w:bottom w:val="none" w:sz="0" w:space="0" w:color="auto"/>
                    <w:right w:val="none" w:sz="0" w:space="0" w:color="auto"/>
                  </w:divBdr>
                </w:div>
                <w:div w:id="569735690">
                  <w:marLeft w:val="480"/>
                  <w:marRight w:val="0"/>
                  <w:marTop w:val="0"/>
                  <w:marBottom w:val="0"/>
                  <w:divBdr>
                    <w:top w:val="none" w:sz="0" w:space="0" w:color="auto"/>
                    <w:left w:val="none" w:sz="0" w:space="0" w:color="auto"/>
                    <w:bottom w:val="none" w:sz="0" w:space="0" w:color="auto"/>
                    <w:right w:val="none" w:sz="0" w:space="0" w:color="auto"/>
                  </w:divBdr>
                </w:div>
                <w:div w:id="209272230">
                  <w:marLeft w:val="480"/>
                  <w:marRight w:val="0"/>
                  <w:marTop w:val="0"/>
                  <w:marBottom w:val="0"/>
                  <w:divBdr>
                    <w:top w:val="none" w:sz="0" w:space="0" w:color="auto"/>
                    <w:left w:val="none" w:sz="0" w:space="0" w:color="auto"/>
                    <w:bottom w:val="none" w:sz="0" w:space="0" w:color="auto"/>
                    <w:right w:val="none" w:sz="0" w:space="0" w:color="auto"/>
                  </w:divBdr>
                </w:div>
                <w:div w:id="329872201">
                  <w:marLeft w:val="480"/>
                  <w:marRight w:val="0"/>
                  <w:marTop w:val="0"/>
                  <w:marBottom w:val="0"/>
                  <w:divBdr>
                    <w:top w:val="none" w:sz="0" w:space="0" w:color="auto"/>
                    <w:left w:val="none" w:sz="0" w:space="0" w:color="auto"/>
                    <w:bottom w:val="none" w:sz="0" w:space="0" w:color="auto"/>
                    <w:right w:val="none" w:sz="0" w:space="0" w:color="auto"/>
                  </w:divBdr>
                </w:div>
                <w:div w:id="1416980181">
                  <w:marLeft w:val="480"/>
                  <w:marRight w:val="0"/>
                  <w:marTop w:val="0"/>
                  <w:marBottom w:val="0"/>
                  <w:divBdr>
                    <w:top w:val="none" w:sz="0" w:space="0" w:color="auto"/>
                    <w:left w:val="none" w:sz="0" w:space="0" w:color="auto"/>
                    <w:bottom w:val="none" w:sz="0" w:space="0" w:color="auto"/>
                    <w:right w:val="none" w:sz="0" w:space="0" w:color="auto"/>
                  </w:divBdr>
                </w:div>
                <w:div w:id="816259786">
                  <w:marLeft w:val="480"/>
                  <w:marRight w:val="0"/>
                  <w:marTop w:val="0"/>
                  <w:marBottom w:val="0"/>
                  <w:divBdr>
                    <w:top w:val="none" w:sz="0" w:space="0" w:color="auto"/>
                    <w:left w:val="none" w:sz="0" w:space="0" w:color="auto"/>
                    <w:bottom w:val="none" w:sz="0" w:space="0" w:color="auto"/>
                    <w:right w:val="none" w:sz="0" w:space="0" w:color="auto"/>
                  </w:divBdr>
                </w:div>
                <w:div w:id="757483234">
                  <w:marLeft w:val="480"/>
                  <w:marRight w:val="0"/>
                  <w:marTop w:val="0"/>
                  <w:marBottom w:val="0"/>
                  <w:divBdr>
                    <w:top w:val="none" w:sz="0" w:space="0" w:color="auto"/>
                    <w:left w:val="none" w:sz="0" w:space="0" w:color="auto"/>
                    <w:bottom w:val="none" w:sz="0" w:space="0" w:color="auto"/>
                    <w:right w:val="none" w:sz="0" w:space="0" w:color="auto"/>
                  </w:divBdr>
                </w:div>
                <w:div w:id="1802648264">
                  <w:marLeft w:val="480"/>
                  <w:marRight w:val="0"/>
                  <w:marTop w:val="0"/>
                  <w:marBottom w:val="0"/>
                  <w:divBdr>
                    <w:top w:val="none" w:sz="0" w:space="0" w:color="auto"/>
                    <w:left w:val="none" w:sz="0" w:space="0" w:color="auto"/>
                    <w:bottom w:val="none" w:sz="0" w:space="0" w:color="auto"/>
                    <w:right w:val="none" w:sz="0" w:space="0" w:color="auto"/>
                  </w:divBdr>
                </w:div>
                <w:div w:id="902987166">
                  <w:marLeft w:val="480"/>
                  <w:marRight w:val="0"/>
                  <w:marTop w:val="0"/>
                  <w:marBottom w:val="0"/>
                  <w:divBdr>
                    <w:top w:val="none" w:sz="0" w:space="0" w:color="auto"/>
                    <w:left w:val="none" w:sz="0" w:space="0" w:color="auto"/>
                    <w:bottom w:val="none" w:sz="0" w:space="0" w:color="auto"/>
                    <w:right w:val="none" w:sz="0" w:space="0" w:color="auto"/>
                  </w:divBdr>
                </w:div>
                <w:div w:id="1006597936">
                  <w:marLeft w:val="480"/>
                  <w:marRight w:val="0"/>
                  <w:marTop w:val="0"/>
                  <w:marBottom w:val="0"/>
                  <w:divBdr>
                    <w:top w:val="none" w:sz="0" w:space="0" w:color="auto"/>
                    <w:left w:val="none" w:sz="0" w:space="0" w:color="auto"/>
                    <w:bottom w:val="none" w:sz="0" w:space="0" w:color="auto"/>
                    <w:right w:val="none" w:sz="0" w:space="0" w:color="auto"/>
                  </w:divBdr>
                </w:div>
                <w:div w:id="108814550">
                  <w:marLeft w:val="480"/>
                  <w:marRight w:val="0"/>
                  <w:marTop w:val="0"/>
                  <w:marBottom w:val="0"/>
                  <w:divBdr>
                    <w:top w:val="none" w:sz="0" w:space="0" w:color="auto"/>
                    <w:left w:val="none" w:sz="0" w:space="0" w:color="auto"/>
                    <w:bottom w:val="none" w:sz="0" w:space="0" w:color="auto"/>
                    <w:right w:val="none" w:sz="0" w:space="0" w:color="auto"/>
                  </w:divBdr>
                </w:div>
                <w:div w:id="340814236">
                  <w:marLeft w:val="480"/>
                  <w:marRight w:val="0"/>
                  <w:marTop w:val="0"/>
                  <w:marBottom w:val="0"/>
                  <w:divBdr>
                    <w:top w:val="none" w:sz="0" w:space="0" w:color="auto"/>
                    <w:left w:val="none" w:sz="0" w:space="0" w:color="auto"/>
                    <w:bottom w:val="none" w:sz="0" w:space="0" w:color="auto"/>
                    <w:right w:val="none" w:sz="0" w:space="0" w:color="auto"/>
                  </w:divBdr>
                </w:div>
                <w:div w:id="606697024">
                  <w:marLeft w:val="480"/>
                  <w:marRight w:val="0"/>
                  <w:marTop w:val="0"/>
                  <w:marBottom w:val="0"/>
                  <w:divBdr>
                    <w:top w:val="none" w:sz="0" w:space="0" w:color="auto"/>
                    <w:left w:val="none" w:sz="0" w:space="0" w:color="auto"/>
                    <w:bottom w:val="none" w:sz="0" w:space="0" w:color="auto"/>
                    <w:right w:val="none" w:sz="0" w:space="0" w:color="auto"/>
                  </w:divBdr>
                </w:div>
                <w:div w:id="639380514">
                  <w:marLeft w:val="480"/>
                  <w:marRight w:val="0"/>
                  <w:marTop w:val="0"/>
                  <w:marBottom w:val="0"/>
                  <w:divBdr>
                    <w:top w:val="none" w:sz="0" w:space="0" w:color="auto"/>
                    <w:left w:val="none" w:sz="0" w:space="0" w:color="auto"/>
                    <w:bottom w:val="none" w:sz="0" w:space="0" w:color="auto"/>
                    <w:right w:val="none" w:sz="0" w:space="0" w:color="auto"/>
                  </w:divBdr>
                </w:div>
                <w:div w:id="631642899">
                  <w:marLeft w:val="480"/>
                  <w:marRight w:val="0"/>
                  <w:marTop w:val="0"/>
                  <w:marBottom w:val="0"/>
                  <w:divBdr>
                    <w:top w:val="none" w:sz="0" w:space="0" w:color="auto"/>
                    <w:left w:val="none" w:sz="0" w:space="0" w:color="auto"/>
                    <w:bottom w:val="none" w:sz="0" w:space="0" w:color="auto"/>
                    <w:right w:val="none" w:sz="0" w:space="0" w:color="auto"/>
                  </w:divBdr>
                </w:div>
                <w:div w:id="1088690955">
                  <w:marLeft w:val="480"/>
                  <w:marRight w:val="0"/>
                  <w:marTop w:val="0"/>
                  <w:marBottom w:val="0"/>
                  <w:divBdr>
                    <w:top w:val="none" w:sz="0" w:space="0" w:color="auto"/>
                    <w:left w:val="none" w:sz="0" w:space="0" w:color="auto"/>
                    <w:bottom w:val="none" w:sz="0" w:space="0" w:color="auto"/>
                    <w:right w:val="none" w:sz="0" w:space="0" w:color="auto"/>
                  </w:divBdr>
                </w:div>
                <w:div w:id="2005551152">
                  <w:marLeft w:val="480"/>
                  <w:marRight w:val="0"/>
                  <w:marTop w:val="0"/>
                  <w:marBottom w:val="0"/>
                  <w:divBdr>
                    <w:top w:val="none" w:sz="0" w:space="0" w:color="auto"/>
                    <w:left w:val="none" w:sz="0" w:space="0" w:color="auto"/>
                    <w:bottom w:val="none" w:sz="0" w:space="0" w:color="auto"/>
                    <w:right w:val="none" w:sz="0" w:space="0" w:color="auto"/>
                  </w:divBdr>
                </w:div>
                <w:div w:id="1679431563">
                  <w:marLeft w:val="480"/>
                  <w:marRight w:val="0"/>
                  <w:marTop w:val="0"/>
                  <w:marBottom w:val="0"/>
                  <w:divBdr>
                    <w:top w:val="none" w:sz="0" w:space="0" w:color="auto"/>
                    <w:left w:val="none" w:sz="0" w:space="0" w:color="auto"/>
                    <w:bottom w:val="none" w:sz="0" w:space="0" w:color="auto"/>
                    <w:right w:val="none" w:sz="0" w:space="0" w:color="auto"/>
                  </w:divBdr>
                </w:div>
                <w:div w:id="1184172683">
                  <w:marLeft w:val="480"/>
                  <w:marRight w:val="0"/>
                  <w:marTop w:val="0"/>
                  <w:marBottom w:val="0"/>
                  <w:divBdr>
                    <w:top w:val="none" w:sz="0" w:space="0" w:color="auto"/>
                    <w:left w:val="none" w:sz="0" w:space="0" w:color="auto"/>
                    <w:bottom w:val="none" w:sz="0" w:space="0" w:color="auto"/>
                    <w:right w:val="none" w:sz="0" w:space="0" w:color="auto"/>
                  </w:divBdr>
                </w:div>
                <w:div w:id="266816445">
                  <w:marLeft w:val="480"/>
                  <w:marRight w:val="0"/>
                  <w:marTop w:val="0"/>
                  <w:marBottom w:val="0"/>
                  <w:divBdr>
                    <w:top w:val="none" w:sz="0" w:space="0" w:color="auto"/>
                    <w:left w:val="none" w:sz="0" w:space="0" w:color="auto"/>
                    <w:bottom w:val="none" w:sz="0" w:space="0" w:color="auto"/>
                    <w:right w:val="none" w:sz="0" w:space="0" w:color="auto"/>
                  </w:divBdr>
                </w:div>
                <w:div w:id="799999904">
                  <w:marLeft w:val="480"/>
                  <w:marRight w:val="0"/>
                  <w:marTop w:val="0"/>
                  <w:marBottom w:val="0"/>
                  <w:divBdr>
                    <w:top w:val="none" w:sz="0" w:space="0" w:color="auto"/>
                    <w:left w:val="none" w:sz="0" w:space="0" w:color="auto"/>
                    <w:bottom w:val="none" w:sz="0" w:space="0" w:color="auto"/>
                    <w:right w:val="none" w:sz="0" w:space="0" w:color="auto"/>
                  </w:divBdr>
                </w:div>
                <w:div w:id="340814885">
                  <w:marLeft w:val="480"/>
                  <w:marRight w:val="0"/>
                  <w:marTop w:val="0"/>
                  <w:marBottom w:val="0"/>
                  <w:divBdr>
                    <w:top w:val="none" w:sz="0" w:space="0" w:color="auto"/>
                    <w:left w:val="none" w:sz="0" w:space="0" w:color="auto"/>
                    <w:bottom w:val="none" w:sz="0" w:space="0" w:color="auto"/>
                    <w:right w:val="none" w:sz="0" w:space="0" w:color="auto"/>
                  </w:divBdr>
                </w:div>
                <w:div w:id="1967275944">
                  <w:marLeft w:val="480"/>
                  <w:marRight w:val="0"/>
                  <w:marTop w:val="0"/>
                  <w:marBottom w:val="0"/>
                  <w:divBdr>
                    <w:top w:val="none" w:sz="0" w:space="0" w:color="auto"/>
                    <w:left w:val="none" w:sz="0" w:space="0" w:color="auto"/>
                    <w:bottom w:val="none" w:sz="0" w:space="0" w:color="auto"/>
                    <w:right w:val="none" w:sz="0" w:space="0" w:color="auto"/>
                  </w:divBdr>
                </w:div>
                <w:div w:id="445390763">
                  <w:marLeft w:val="480"/>
                  <w:marRight w:val="0"/>
                  <w:marTop w:val="0"/>
                  <w:marBottom w:val="0"/>
                  <w:divBdr>
                    <w:top w:val="none" w:sz="0" w:space="0" w:color="auto"/>
                    <w:left w:val="none" w:sz="0" w:space="0" w:color="auto"/>
                    <w:bottom w:val="none" w:sz="0" w:space="0" w:color="auto"/>
                    <w:right w:val="none" w:sz="0" w:space="0" w:color="auto"/>
                  </w:divBdr>
                </w:div>
              </w:divsChild>
            </w:div>
            <w:div w:id="411437493">
              <w:marLeft w:val="0"/>
              <w:marRight w:val="0"/>
              <w:marTop w:val="0"/>
              <w:marBottom w:val="0"/>
              <w:divBdr>
                <w:top w:val="none" w:sz="0" w:space="0" w:color="auto"/>
                <w:left w:val="none" w:sz="0" w:space="0" w:color="auto"/>
                <w:bottom w:val="none" w:sz="0" w:space="0" w:color="auto"/>
                <w:right w:val="none" w:sz="0" w:space="0" w:color="auto"/>
              </w:divBdr>
              <w:divsChild>
                <w:div w:id="1750345802">
                  <w:marLeft w:val="480"/>
                  <w:marRight w:val="0"/>
                  <w:marTop w:val="0"/>
                  <w:marBottom w:val="0"/>
                  <w:divBdr>
                    <w:top w:val="none" w:sz="0" w:space="0" w:color="auto"/>
                    <w:left w:val="none" w:sz="0" w:space="0" w:color="auto"/>
                    <w:bottom w:val="none" w:sz="0" w:space="0" w:color="auto"/>
                    <w:right w:val="none" w:sz="0" w:space="0" w:color="auto"/>
                  </w:divBdr>
                </w:div>
                <w:div w:id="1147281589">
                  <w:marLeft w:val="480"/>
                  <w:marRight w:val="0"/>
                  <w:marTop w:val="0"/>
                  <w:marBottom w:val="0"/>
                  <w:divBdr>
                    <w:top w:val="none" w:sz="0" w:space="0" w:color="auto"/>
                    <w:left w:val="none" w:sz="0" w:space="0" w:color="auto"/>
                    <w:bottom w:val="none" w:sz="0" w:space="0" w:color="auto"/>
                    <w:right w:val="none" w:sz="0" w:space="0" w:color="auto"/>
                  </w:divBdr>
                </w:div>
                <w:div w:id="1229462538">
                  <w:marLeft w:val="480"/>
                  <w:marRight w:val="0"/>
                  <w:marTop w:val="0"/>
                  <w:marBottom w:val="0"/>
                  <w:divBdr>
                    <w:top w:val="none" w:sz="0" w:space="0" w:color="auto"/>
                    <w:left w:val="none" w:sz="0" w:space="0" w:color="auto"/>
                    <w:bottom w:val="none" w:sz="0" w:space="0" w:color="auto"/>
                    <w:right w:val="none" w:sz="0" w:space="0" w:color="auto"/>
                  </w:divBdr>
                </w:div>
                <w:div w:id="822817299">
                  <w:marLeft w:val="480"/>
                  <w:marRight w:val="0"/>
                  <w:marTop w:val="0"/>
                  <w:marBottom w:val="0"/>
                  <w:divBdr>
                    <w:top w:val="none" w:sz="0" w:space="0" w:color="auto"/>
                    <w:left w:val="none" w:sz="0" w:space="0" w:color="auto"/>
                    <w:bottom w:val="none" w:sz="0" w:space="0" w:color="auto"/>
                    <w:right w:val="none" w:sz="0" w:space="0" w:color="auto"/>
                  </w:divBdr>
                </w:div>
                <w:div w:id="506403436">
                  <w:marLeft w:val="480"/>
                  <w:marRight w:val="0"/>
                  <w:marTop w:val="0"/>
                  <w:marBottom w:val="0"/>
                  <w:divBdr>
                    <w:top w:val="none" w:sz="0" w:space="0" w:color="auto"/>
                    <w:left w:val="none" w:sz="0" w:space="0" w:color="auto"/>
                    <w:bottom w:val="none" w:sz="0" w:space="0" w:color="auto"/>
                    <w:right w:val="none" w:sz="0" w:space="0" w:color="auto"/>
                  </w:divBdr>
                </w:div>
                <w:div w:id="937951822">
                  <w:marLeft w:val="480"/>
                  <w:marRight w:val="0"/>
                  <w:marTop w:val="0"/>
                  <w:marBottom w:val="0"/>
                  <w:divBdr>
                    <w:top w:val="none" w:sz="0" w:space="0" w:color="auto"/>
                    <w:left w:val="none" w:sz="0" w:space="0" w:color="auto"/>
                    <w:bottom w:val="none" w:sz="0" w:space="0" w:color="auto"/>
                    <w:right w:val="none" w:sz="0" w:space="0" w:color="auto"/>
                  </w:divBdr>
                </w:div>
                <w:div w:id="1694184930">
                  <w:marLeft w:val="480"/>
                  <w:marRight w:val="0"/>
                  <w:marTop w:val="0"/>
                  <w:marBottom w:val="0"/>
                  <w:divBdr>
                    <w:top w:val="none" w:sz="0" w:space="0" w:color="auto"/>
                    <w:left w:val="none" w:sz="0" w:space="0" w:color="auto"/>
                    <w:bottom w:val="none" w:sz="0" w:space="0" w:color="auto"/>
                    <w:right w:val="none" w:sz="0" w:space="0" w:color="auto"/>
                  </w:divBdr>
                </w:div>
                <w:div w:id="876627826">
                  <w:marLeft w:val="480"/>
                  <w:marRight w:val="0"/>
                  <w:marTop w:val="0"/>
                  <w:marBottom w:val="0"/>
                  <w:divBdr>
                    <w:top w:val="none" w:sz="0" w:space="0" w:color="auto"/>
                    <w:left w:val="none" w:sz="0" w:space="0" w:color="auto"/>
                    <w:bottom w:val="none" w:sz="0" w:space="0" w:color="auto"/>
                    <w:right w:val="none" w:sz="0" w:space="0" w:color="auto"/>
                  </w:divBdr>
                </w:div>
                <w:div w:id="2075007711">
                  <w:marLeft w:val="480"/>
                  <w:marRight w:val="0"/>
                  <w:marTop w:val="0"/>
                  <w:marBottom w:val="0"/>
                  <w:divBdr>
                    <w:top w:val="none" w:sz="0" w:space="0" w:color="auto"/>
                    <w:left w:val="none" w:sz="0" w:space="0" w:color="auto"/>
                    <w:bottom w:val="none" w:sz="0" w:space="0" w:color="auto"/>
                    <w:right w:val="none" w:sz="0" w:space="0" w:color="auto"/>
                  </w:divBdr>
                </w:div>
                <w:div w:id="1554998513">
                  <w:marLeft w:val="480"/>
                  <w:marRight w:val="0"/>
                  <w:marTop w:val="0"/>
                  <w:marBottom w:val="0"/>
                  <w:divBdr>
                    <w:top w:val="none" w:sz="0" w:space="0" w:color="auto"/>
                    <w:left w:val="none" w:sz="0" w:space="0" w:color="auto"/>
                    <w:bottom w:val="none" w:sz="0" w:space="0" w:color="auto"/>
                    <w:right w:val="none" w:sz="0" w:space="0" w:color="auto"/>
                  </w:divBdr>
                </w:div>
                <w:div w:id="520361825">
                  <w:marLeft w:val="480"/>
                  <w:marRight w:val="0"/>
                  <w:marTop w:val="0"/>
                  <w:marBottom w:val="0"/>
                  <w:divBdr>
                    <w:top w:val="none" w:sz="0" w:space="0" w:color="auto"/>
                    <w:left w:val="none" w:sz="0" w:space="0" w:color="auto"/>
                    <w:bottom w:val="none" w:sz="0" w:space="0" w:color="auto"/>
                    <w:right w:val="none" w:sz="0" w:space="0" w:color="auto"/>
                  </w:divBdr>
                </w:div>
                <w:div w:id="1869640528">
                  <w:marLeft w:val="480"/>
                  <w:marRight w:val="0"/>
                  <w:marTop w:val="0"/>
                  <w:marBottom w:val="0"/>
                  <w:divBdr>
                    <w:top w:val="none" w:sz="0" w:space="0" w:color="auto"/>
                    <w:left w:val="none" w:sz="0" w:space="0" w:color="auto"/>
                    <w:bottom w:val="none" w:sz="0" w:space="0" w:color="auto"/>
                    <w:right w:val="none" w:sz="0" w:space="0" w:color="auto"/>
                  </w:divBdr>
                </w:div>
                <w:div w:id="1902397225">
                  <w:marLeft w:val="480"/>
                  <w:marRight w:val="0"/>
                  <w:marTop w:val="0"/>
                  <w:marBottom w:val="0"/>
                  <w:divBdr>
                    <w:top w:val="none" w:sz="0" w:space="0" w:color="auto"/>
                    <w:left w:val="none" w:sz="0" w:space="0" w:color="auto"/>
                    <w:bottom w:val="none" w:sz="0" w:space="0" w:color="auto"/>
                    <w:right w:val="none" w:sz="0" w:space="0" w:color="auto"/>
                  </w:divBdr>
                </w:div>
                <w:div w:id="258414186">
                  <w:marLeft w:val="480"/>
                  <w:marRight w:val="0"/>
                  <w:marTop w:val="0"/>
                  <w:marBottom w:val="0"/>
                  <w:divBdr>
                    <w:top w:val="none" w:sz="0" w:space="0" w:color="auto"/>
                    <w:left w:val="none" w:sz="0" w:space="0" w:color="auto"/>
                    <w:bottom w:val="none" w:sz="0" w:space="0" w:color="auto"/>
                    <w:right w:val="none" w:sz="0" w:space="0" w:color="auto"/>
                  </w:divBdr>
                </w:div>
                <w:div w:id="9070634">
                  <w:marLeft w:val="480"/>
                  <w:marRight w:val="0"/>
                  <w:marTop w:val="0"/>
                  <w:marBottom w:val="0"/>
                  <w:divBdr>
                    <w:top w:val="none" w:sz="0" w:space="0" w:color="auto"/>
                    <w:left w:val="none" w:sz="0" w:space="0" w:color="auto"/>
                    <w:bottom w:val="none" w:sz="0" w:space="0" w:color="auto"/>
                    <w:right w:val="none" w:sz="0" w:space="0" w:color="auto"/>
                  </w:divBdr>
                </w:div>
                <w:div w:id="986082916">
                  <w:marLeft w:val="480"/>
                  <w:marRight w:val="0"/>
                  <w:marTop w:val="0"/>
                  <w:marBottom w:val="0"/>
                  <w:divBdr>
                    <w:top w:val="none" w:sz="0" w:space="0" w:color="auto"/>
                    <w:left w:val="none" w:sz="0" w:space="0" w:color="auto"/>
                    <w:bottom w:val="none" w:sz="0" w:space="0" w:color="auto"/>
                    <w:right w:val="none" w:sz="0" w:space="0" w:color="auto"/>
                  </w:divBdr>
                </w:div>
                <w:div w:id="574123105">
                  <w:marLeft w:val="480"/>
                  <w:marRight w:val="0"/>
                  <w:marTop w:val="0"/>
                  <w:marBottom w:val="0"/>
                  <w:divBdr>
                    <w:top w:val="none" w:sz="0" w:space="0" w:color="auto"/>
                    <w:left w:val="none" w:sz="0" w:space="0" w:color="auto"/>
                    <w:bottom w:val="none" w:sz="0" w:space="0" w:color="auto"/>
                    <w:right w:val="none" w:sz="0" w:space="0" w:color="auto"/>
                  </w:divBdr>
                </w:div>
                <w:div w:id="1743677295">
                  <w:marLeft w:val="480"/>
                  <w:marRight w:val="0"/>
                  <w:marTop w:val="0"/>
                  <w:marBottom w:val="0"/>
                  <w:divBdr>
                    <w:top w:val="none" w:sz="0" w:space="0" w:color="auto"/>
                    <w:left w:val="none" w:sz="0" w:space="0" w:color="auto"/>
                    <w:bottom w:val="none" w:sz="0" w:space="0" w:color="auto"/>
                    <w:right w:val="none" w:sz="0" w:space="0" w:color="auto"/>
                  </w:divBdr>
                </w:div>
                <w:div w:id="819345691">
                  <w:marLeft w:val="480"/>
                  <w:marRight w:val="0"/>
                  <w:marTop w:val="0"/>
                  <w:marBottom w:val="0"/>
                  <w:divBdr>
                    <w:top w:val="none" w:sz="0" w:space="0" w:color="auto"/>
                    <w:left w:val="none" w:sz="0" w:space="0" w:color="auto"/>
                    <w:bottom w:val="none" w:sz="0" w:space="0" w:color="auto"/>
                    <w:right w:val="none" w:sz="0" w:space="0" w:color="auto"/>
                  </w:divBdr>
                </w:div>
                <w:div w:id="1192456243">
                  <w:marLeft w:val="480"/>
                  <w:marRight w:val="0"/>
                  <w:marTop w:val="0"/>
                  <w:marBottom w:val="0"/>
                  <w:divBdr>
                    <w:top w:val="none" w:sz="0" w:space="0" w:color="auto"/>
                    <w:left w:val="none" w:sz="0" w:space="0" w:color="auto"/>
                    <w:bottom w:val="none" w:sz="0" w:space="0" w:color="auto"/>
                    <w:right w:val="none" w:sz="0" w:space="0" w:color="auto"/>
                  </w:divBdr>
                </w:div>
                <w:div w:id="235012715">
                  <w:marLeft w:val="480"/>
                  <w:marRight w:val="0"/>
                  <w:marTop w:val="0"/>
                  <w:marBottom w:val="0"/>
                  <w:divBdr>
                    <w:top w:val="none" w:sz="0" w:space="0" w:color="auto"/>
                    <w:left w:val="none" w:sz="0" w:space="0" w:color="auto"/>
                    <w:bottom w:val="none" w:sz="0" w:space="0" w:color="auto"/>
                    <w:right w:val="none" w:sz="0" w:space="0" w:color="auto"/>
                  </w:divBdr>
                </w:div>
                <w:div w:id="949046486">
                  <w:marLeft w:val="480"/>
                  <w:marRight w:val="0"/>
                  <w:marTop w:val="0"/>
                  <w:marBottom w:val="0"/>
                  <w:divBdr>
                    <w:top w:val="none" w:sz="0" w:space="0" w:color="auto"/>
                    <w:left w:val="none" w:sz="0" w:space="0" w:color="auto"/>
                    <w:bottom w:val="none" w:sz="0" w:space="0" w:color="auto"/>
                    <w:right w:val="none" w:sz="0" w:space="0" w:color="auto"/>
                  </w:divBdr>
                </w:div>
                <w:div w:id="1563180440">
                  <w:marLeft w:val="480"/>
                  <w:marRight w:val="0"/>
                  <w:marTop w:val="0"/>
                  <w:marBottom w:val="0"/>
                  <w:divBdr>
                    <w:top w:val="none" w:sz="0" w:space="0" w:color="auto"/>
                    <w:left w:val="none" w:sz="0" w:space="0" w:color="auto"/>
                    <w:bottom w:val="none" w:sz="0" w:space="0" w:color="auto"/>
                    <w:right w:val="none" w:sz="0" w:space="0" w:color="auto"/>
                  </w:divBdr>
                </w:div>
                <w:div w:id="282884673">
                  <w:marLeft w:val="480"/>
                  <w:marRight w:val="0"/>
                  <w:marTop w:val="0"/>
                  <w:marBottom w:val="0"/>
                  <w:divBdr>
                    <w:top w:val="none" w:sz="0" w:space="0" w:color="auto"/>
                    <w:left w:val="none" w:sz="0" w:space="0" w:color="auto"/>
                    <w:bottom w:val="none" w:sz="0" w:space="0" w:color="auto"/>
                    <w:right w:val="none" w:sz="0" w:space="0" w:color="auto"/>
                  </w:divBdr>
                </w:div>
                <w:div w:id="983512097">
                  <w:marLeft w:val="480"/>
                  <w:marRight w:val="0"/>
                  <w:marTop w:val="0"/>
                  <w:marBottom w:val="0"/>
                  <w:divBdr>
                    <w:top w:val="none" w:sz="0" w:space="0" w:color="auto"/>
                    <w:left w:val="none" w:sz="0" w:space="0" w:color="auto"/>
                    <w:bottom w:val="none" w:sz="0" w:space="0" w:color="auto"/>
                    <w:right w:val="none" w:sz="0" w:space="0" w:color="auto"/>
                  </w:divBdr>
                </w:div>
                <w:div w:id="1969504096">
                  <w:marLeft w:val="480"/>
                  <w:marRight w:val="0"/>
                  <w:marTop w:val="0"/>
                  <w:marBottom w:val="0"/>
                  <w:divBdr>
                    <w:top w:val="none" w:sz="0" w:space="0" w:color="auto"/>
                    <w:left w:val="none" w:sz="0" w:space="0" w:color="auto"/>
                    <w:bottom w:val="none" w:sz="0" w:space="0" w:color="auto"/>
                    <w:right w:val="none" w:sz="0" w:space="0" w:color="auto"/>
                  </w:divBdr>
                </w:div>
                <w:div w:id="1448890764">
                  <w:marLeft w:val="480"/>
                  <w:marRight w:val="0"/>
                  <w:marTop w:val="0"/>
                  <w:marBottom w:val="0"/>
                  <w:divBdr>
                    <w:top w:val="none" w:sz="0" w:space="0" w:color="auto"/>
                    <w:left w:val="none" w:sz="0" w:space="0" w:color="auto"/>
                    <w:bottom w:val="none" w:sz="0" w:space="0" w:color="auto"/>
                    <w:right w:val="none" w:sz="0" w:space="0" w:color="auto"/>
                  </w:divBdr>
                </w:div>
                <w:div w:id="410660965">
                  <w:marLeft w:val="480"/>
                  <w:marRight w:val="0"/>
                  <w:marTop w:val="0"/>
                  <w:marBottom w:val="0"/>
                  <w:divBdr>
                    <w:top w:val="none" w:sz="0" w:space="0" w:color="auto"/>
                    <w:left w:val="none" w:sz="0" w:space="0" w:color="auto"/>
                    <w:bottom w:val="none" w:sz="0" w:space="0" w:color="auto"/>
                    <w:right w:val="none" w:sz="0" w:space="0" w:color="auto"/>
                  </w:divBdr>
                </w:div>
              </w:divsChild>
            </w:div>
            <w:div w:id="234631499">
              <w:marLeft w:val="0"/>
              <w:marRight w:val="0"/>
              <w:marTop w:val="0"/>
              <w:marBottom w:val="0"/>
              <w:divBdr>
                <w:top w:val="none" w:sz="0" w:space="0" w:color="auto"/>
                <w:left w:val="none" w:sz="0" w:space="0" w:color="auto"/>
                <w:bottom w:val="none" w:sz="0" w:space="0" w:color="auto"/>
                <w:right w:val="none" w:sz="0" w:space="0" w:color="auto"/>
              </w:divBdr>
              <w:divsChild>
                <w:div w:id="1971016573">
                  <w:marLeft w:val="480"/>
                  <w:marRight w:val="0"/>
                  <w:marTop w:val="0"/>
                  <w:marBottom w:val="0"/>
                  <w:divBdr>
                    <w:top w:val="none" w:sz="0" w:space="0" w:color="auto"/>
                    <w:left w:val="none" w:sz="0" w:space="0" w:color="auto"/>
                    <w:bottom w:val="none" w:sz="0" w:space="0" w:color="auto"/>
                    <w:right w:val="none" w:sz="0" w:space="0" w:color="auto"/>
                  </w:divBdr>
                </w:div>
                <w:div w:id="1938517022">
                  <w:marLeft w:val="480"/>
                  <w:marRight w:val="0"/>
                  <w:marTop w:val="0"/>
                  <w:marBottom w:val="0"/>
                  <w:divBdr>
                    <w:top w:val="none" w:sz="0" w:space="0" w:color="auto"/>
                    <w:left w:val="none" w:sz="0" w:space="0" w:color="auto"/>
                    <w:bottom w:val="none" w:sz="0" w:space="0" w:color="auto"/>
                    <w:right w:val="none" w:sz="0" w:space="0" w:color="auto"/>
                  </w:divBdr>
                </w:div>
                <w:div w:id="1445003754">
                  <w:marLeft w:val="480"/>
                  <w:marRight w:val="0"/>
                  <w:marTop w:val="0"/>
                  <w:marBottom w:val="0"/>
                  <w:divBdr>
                    <w:top w:val="none" w:sz="0" w:space="0" w:color="auto"/>
                    <w:left w:val="none" w:sz="0" w:space="0" w:color="auto"/>
                    <w:bottom w:val="none" w:sz="0" w:space="0" w:color="auto"/>
                    <w:right w:val="none" w:sz="0" w:space="0" w:color="auto"/>
                  </w:divBdr>
                </w:div>
                <w:div w:id="2137528200">
                  <w:marLeft w:val="480"/>
                  <w:marRight w:val="0"/>
                  <w:marTop w:val="0"/>
                  <w:marBottom w:val="0"/>
                  <w:divBdr>
                    <w:top w:val="none" w:sz="0" w:space="0" w:color="auto"/>
                    <w:left w:val="none" w:sz="0" w:space="0" w:color="auto"/>
                    <w:bottom w:val="none" w:sz="0" w:space="0" w:color="auto"/>
                    <w:right w:val="none" w:sz="0" w:space="0" w:color="auto"/>
                  </w:divBdr>
                </w:div>
                <w:div w:id="1226842197">
                  <w:marLeft w:val="480"/>
                  <w:marRight w:val="0"/>
                  <w:marTop w:val="0"/>
                  <w:marBottom w:val="0"/>
                  <w:divBdr>
                    <w:top w:val="none" w:sz="0" w:space="0" w:color="auto"/>
                    <w:left w:val="none" w:sz="0" w:space="0" w:color="auto"/>
                    <w:bottom w:val="none" w:sz="0" w:space="0" w:color="auto"/>
                    <w:right w:val="none" w:sz="0" w:space="0" w:color="auto"/>
                  </w:divBdr>
                </w:div>
                <w:div w:id="1639187485">
                  <w:marLeft w:val="480"/>
                  <w:marRight w:val="0"/>
                  <w:marTop w:val="0"/>
                  <w:marBottom w:val="0"/>
                  <w:divBdr>
                    <w:top w:val="none" w:sz="0" w:space="0" w:color="auto"/>
                    <w:left w:val="none" w:sz="0" w:space="0" w:color="auto"/>
                    <w:bottom w:val="none" w:sz="0" w:space="0" w:color="auto"/>
                    <w:right w:val="none" w:sz="0" w:space="0" w:color="auto"/>
                  </w:divBdr>
                </w:div>
                <w:div w:id="1413812921">
                  <w:marLeft w:val="480"/>
                  <w:marRight w:val="0"/>
                  <w:marTop w:val="0"/>
                  <w:marBottom w:val="0"/>
                  <w:divBdr>
                    <w:top w:val="none" w:sz="0" w:space="0" w:color="auto"/>
                    <w:left w:val="none" w:sz="0" w:space="0" w:color="auto"/>
                    <w:bottom w:val="none" w:sz="0" w:space="0" w:color="auto"/>
                    <w:right w:val="none" w:sz="0" w:space="0" w:color="auto"/>
                  </w:divBdr>
                </w:div>
                <w:div w:id="1177692180">
                  <w:marLeft w:val="480"/>
                  <w:marRight w:val="0"/>
                  <w:marTop w:val="0"/>
                  <w:marBottom w:val="0"/>
                  <w:divBdr>
                    <w:top w:val="none" w:sz="0" w:space="0" w:color="auto"/>
                    <w:left w:val="none" w:sz="0" w:space="0" w:color="auto"/>
                    <w:bottom w:val="none" w:sz="0" w:space="0" w:color="auto"/>
                    <w:right w:val="none" w:sz="0" w:space="0" w:color="auto"/>
                  </w:divBdr>
                </w:div>
                <w:div w:id="585655790">
                  <w:marLeft w:val="480"/>
                  <w:marRight w:val="0"/>
                  <w:marTop w:val="0"/>
                  <w:marBottom w:val="0"/>
                  <w:divBdr>
                    <w:top w:val="none" w:sz="0" w:space="0" w:color="auto"/>
                    <w:left w:val="none" w:sz="0" w:space="0" w:color="auto"/>
                    <w:bottom w:val="none" w:sz="0" w:space="0" w:color="auto"/>
                    <w:right w:val="none" w:sz="0" w:space="0" w:color="auto"/>
                  </w:divBdr>
                </w:div>
                <w:div w:id="150409008">
                  <w:marLeft w:val="480"/>
                  <w:marRight w:val="0"/>
                  <w:marTop w:val="0"/>
                  <w:marBottom w:val="0"/>
                  <w:divBdr>
                    <w:top w:val="none" w:sz="0" w:space="0" w:color="auto"/>
                    <w:left w:val="none" w:sz="0" w:space="0" w:color="auto"/>
                    <w:bottom w:val="none" w:sz="0" w:space="0" w:color="auto"/>
                    <w:right w:val="none" w:sz="0" w:space="0" w:color="auto"/>
                  </w:divBdr>
                </w:div>
                <w:div w:id="989678255">
                  <w:marLeft w:val="480"/>
                  <w:marRight w:val="0"/>
                  <w:marTop w:val="0"/>
                  <w:marBottom w:val="0"/>
                  <w:divBdr>
                    <w:top w:val="none" w:sz="0" w:space="0" w:color="auto"/>
                    <w:left w:val="none" w:sz="0" w:space="0" w:color="auto"/>
                    <w:bottom w:val="none" w:sz="0" w:space="0" w:color="auto"/>
                    <w:right w:val="none" w:sz="0" w:space="0" w:color="auto"/>
                  </w:divBdr>
                </w:div>
                <w:div w:id="679894239">
                  <w:marLeft w:val="480"/>
                  <w:marRight w:val="0"/>
                  <w:marTop w:val="0"/>
                  <w:marBottom w:val="0"/>
                  <w:divBdr>
                    <w:top w:val="none" w:sz="0" w:space="0" w:color="auto"/>
                    <w:left w:val="none" w:sz="0" w:space="0" w:color="auto"/>
                    <w:bottom w:val="none" w:sz="0" w:space="0" w:color="auto"/>
                    <w:right w:val="none" w:sz="0" w:space="0" w:color="auto"/>
                  </w:divBdr>
                </w:div>
                <w:div w:id="110438588">
                  <w:marLeft w:val="480"/>
                  <w:marRight w:val="0"/>
                  <w:marTop w:val="0"/>
                  <w:marBottom w:val="0"/>
                  <w:divBdr>
                    <w:top w:val="none" w:sz="0" w:space="0" w:color="auto"/>
                    <w:left w:val="none" w:sz="0" w:space="0" w:color="auto"/>
                    <w:bottom w:val="none" w:sz="0" w:space="0" w:color="auto"/>
                    <w:right w:val="none" w:sz="0" w:space="0" w:color="auto"/>
                  </w:divBdr>
                </w:div>
                <w:div w:id="1292325966">
                  <w:marLeft w:val="480"/>
                  <w:marRight w:val="0"/>
                  <w:marTop w:val="0"/>
                  <w:marBottom w:val="0"/>
                  <w:divBdr>
                    <w:top w:val="none" w:sz="0" w:space="0" w:color="auto"/>
                    <w:left w:val="none" w:sz="0" w:space="0" w:color="auto"/>
                    <w:bottom w:val="none" w:sz="0" w:space="0" w:color="auto"/>
                    <w:right w:val="none" w:sz="0" w:space="0" w:color="auto"/>
                  </w:divBdr>
                </w:div>
                <w:div w:id="1188716595">
                  <w:marLeft w:val="480"/>
                  <w:marRight w:val="0"/>
                  <w:marTop w:val="0"/>
                  <w:marBottom w:val="0"/>
                  <w:divBdr>
                    <w:top w:val="none" w:sz="0" w:space="0" w:color="auto"/>
                    <w:left w:val="none" w:sz="0" w:space="0" w:color="auto"/>
                    <w:bottom w:val="none" w:sz="0" w:space="0" w:color="auto"/>
                    <w:right w:val="none" w:sz="0" w:space="0" w:color="auto"/>
                  </w:divBdr>
                </w:div>
                <w:div w:id="488056752">
                  <w:marLeft w:val="480"/>
                  <w:marRight w:val="0"/>
                  <w:marTop w:val="0"/>
                  <w:marBottom w:val="0"/>
                  <w:divBdr>
                    <w:top w:val="none" w:sz="0" w:space="0" w:color="auto"/>
                    <w:left w:val="none" w:sz="0" w:space="0" w:color="auto"/>
                    <w:bottom w:val="none" w:sz="0" w:space="0" w:color="auto"/>
                    <w:right w:val="none" w:sz="0" w:space="0" w:color="auto"/>
                  </w:divBdr>
                </w:div>
                <w:div w:id="665866366">
                  <w:marLeft w:val="480"/>
                  <w:marRight w:val="0"/>
                  <w:marTop w:val="0"/>
                  <w:marBottom w:val="0"/>
                  <w:divBdr>
                    <w:top w:val="none" w:sz="0" w:space="0" w:color="auto"/>
                    <w:left w:val="none" w:sz="0" w:space="0" w:color="auto"/>
                    <w:bottom w:val="none" w:sz="0" w:space="0" w:color="auto"/>
                    <w:right w:val="none" w:sz="0" w:space="0" w:color="auto"/>
                  </w:divBdr>
                </w:div>
                <w:div w:id="467819401">
                  <w:marLeft w:val="480"/>
                  <w:marRight w:val="0"/>
                  <w:marTop w:val="0"/>
                  <w:marBottom w:val="0"/>
                  <w:divBdr>
                    <w:top w:val="none" w:sz="0" w:space="0" w:color="auto"/>
                    <w:left w:val="none" w:sz="0" w:space="0" w:color="auto"/>
                    <w:bottom w:val="none" w:sz="0" w:space="0" w:color="auto"/>
                    <w:right w:val="none" w:sz="0" w:space="0" w:color="auto"/>
                  </w:divBdr>
                </w:div>
                <w:div w:id="1015301813">
                  <w:marLeft w:val="480"/>
                  <w:marRight w:val="0"/>
                  <w:marTop w:val="0"/>
                  <w:marBottom w:val="0"/>
                  <w:divBdr>
                    <w:top w:val="none" w:sz="0" w:space="0" w:color="auto"/>
                    <w:left w:val="none" w:sz="0" w:space="0" w:color="auto"/>
                    <w:bottom w:val="none" w:sz="0" w:space="0" w:color="auto"/>
                    <w:right w:val="none" w:sz="0" w:space="0" w:color="auto"/>
                  </w:divBdr>
                </w:div>
                <w:div w:id="537426226">
                  <w:marLeft w:val="480"/>
                  <w:marRight w:val="0"/>
                  <w:marTop w:val="0"/>
                  <w:marBottom w:val="0"/>
                  <w:divBdr>
                    <w:top w:val="none" w:sz="0" w:space="0" w:color="auto"/>
                    <w:left w:val="none" w:sz="0" w:space="0" w:color="auto"/>
                    <w:bottom w:val="none" w:sz="0" w:space="0" w:color="auto"/>
                    <w:right w:val="none" w:sz="0" w:space="0" w:color="auto"/>
                  </w:divBdr>
                </w:div>
                <w:div w:id="523399360">
                  <w:marLeft w:val="480"/>
                  <w:marRight w:val="0"/>
                  <w:marTop w:val="0"/>
                  <w:marBottom w:val="0"/>
                  <w:divBdr>
                    <w:top w:val="none" w:sz="0" w:space="0" w:color="auto"/>
                    <w:left w:val="none" w:sz="0" w:space="0" w:color="auto"/>
                    <w:bottom w:val="none" w:sz="0" w:space="0" w:color="auto"/>
                    <w:right w:val="none" w:sz="0" w:space="0" w:color="auto"/>
                  </w:divBdr>
                </w:div>
                <w:div w:id="466971361">
                  <w:marLeft w:val="480"/>
                  <w:marRight w:val="0"/>
                  <w:marTop w:val="0"/>
                  <w:marBottom w:val="0"/>
                  <w:divBdr>
                    <w:top w:val="none" w:sz="0" w:space="0" w:color="auto"/>
                    <w:left w:val="none" w:sz="0" w:space="0" w:color="auto"/>
                    <w:bottom w:val="none" w:sz="0" w:space="0" w:color="auto"/>
                    <w:right w:val="none" w:sz="0" w:space="0" w:color="auto"/>
                  </w:divBdr>
                </w:div>
                <w:div w:id="1462772609">
                  <w:marLeft w:val="480"/>
                  <w:marRight w:val="0"/>
                  <w:marTop w:val="0"/>
                  <w:marBottom w:val="0"/>
                  <w:divBdr>
                    <w:top w:val="none" w:sz="0" w:space="0" w:color="auto"/>
                    <w:left w:val="none" w:sz="0" w:space="0" w:color="auto"/>
                    <w:bottom w:val="none" w:sz="0" w:space="0" w:color="auto"/>
                    <w:right w:val="none" w:sz="0" w:space="0" w:color="auto"/>
                  </w:divBdr>
                </w:div>
                <w:div w:id="831217844">
                  <w:marLeft w:val="480"/>
                  <w:marRight w:val="0"/>
                  <w:marTop w:val="0"/>
                  <w:marBottom w:val="0"/>
                  <w:divBdr>
                    <w:top w:val="none" w:sz="0" w:space="0" w:color="auto"/>
                    <w:left w:val="none" w:sz="0" w:space="0" w:color="auto"/>
                    <w:bottom w:val="none" w:sz="0" w:space="0" w:color="auto"/>
                    <w:right w:val="none" w:sz="0" w:space="0" w:color="auto"/>
                  </w:divBdr>
                </w:div>
                <w:div w:id="2067989526">
                  <w:marLeft w:val="480"/>
                  <w:marRight w:val="0"/>
                  <w:marTop w:val="0"/>
                  <w:marBottom w:val="0"/>
                  <w:divBdr>
                    <w:top w:val="none" w:sz="0" w:space="0" w:color="auto"/>
                    <w:left w:val="none" w:sz="0" w:space="0" w:color="auto"/>
                    <w:bottom w:val="none" w:sz="0" w:space="0" w:color="auto"/>
                    <w:right w:val="none" w:sz="0" w:space="0" w:color="auto"/>
                  </w:divBdr>
                </w:div>
                <w:div w:id="1047488931">
                  <w:marLeft w:val="480"/>
                  <w:marRight w:val="0"/>
                  <w:marTop w:val="0"/>
                  <w:marBottom w:val="0"/>
                  <w:divBdr>
                    <w:top w:val="none" w:sz="0" w:space="0" w:color="auto"/>
                    <w:left w:val="none" w:sz="0" w:space="0" w:color="auto"/>
                    <w:bottom w:val="none" w:sz="0" w:space="0" w:color="auto"/>
                    <w:right w:val="none" w:sz="0" w:space="0" w:color="auto"/>
                  </w:divBdr>
                </w:div>
                <w:div w:id="811602760">
                  <w:marLeft w:val="480"/>
                  <w:marRight w:val="0"/>
                  <w:marTop w:val="0"/>
                  <w:marBottom w:val="0"/>
                  <w:divBdr>
                    <w:top w:val="none" w:sz="0" w:space="0" w:color="auto"/>
                    <w:left w:val="none" w:sz="0" w:space="0" w:color="auto"/>
                    <w:bottom w:val="none" w:sz="0" w:space="0" w:color="auto"/>
                    <w:right w:val="none" w:sz="0" w:space="0" w:color="auto"/>
                  </w:divBdr>
                </w:div>
                <w:div w:id="1143347729">
                  <w:marLeft w:val="480"/>
                  <w:marRight w:val="0"/>
                  <w:marTop w:val="0"/>
                  <w:marBottom w:val="0"/>
                  <w:divBdr>
                    <w:top w:val="none" w:sz="0" w:space="0" w:color="auto"/>
                    <w:left w:val="none" w:sz="0" w:space="0" w:color="auto"/>
                    <w:bottom w:val="none" w:sz="0" w:space="0" w:color="auto"/>
                    <w:right w:val="none" w:sz="0" w:space="0" w:color="auto"/>
                  </w:divBdr>
                </w:div>
              </w:divsChild>
            </w:div>
            <w:div w:id="28647531">
              <w:marLeft w:val="0"/>
              <w:marRight w:val="0"/>
              <w:marTop w:val="0"/>
              <w:marBottom w:val="0"/>
              <w:divBdr>
                <w:top w:val="none" w:sz="0" w:space="0" w:color="auto"/>
                <w:left w:val="none" w:sz="0" w:space="0" w:color="auto"/>
                <w:bottom w:val="none" w:sz="0" w:space="0" w:color="auto"/>
                <w:right w:val="none" w:sz="0" w:space="0" w:color="auto"/>
              </w:divBdr>
              <w:divsChild>
                <w:div w:id="1990132083">
                  <w:marLeft w:val="480"/>
                  <w:marRight w:val="0"/>
                  <w:marTop w:val="0"/>
                  <w:marBottom w:val="0"/>
                  <w:divBdr>
                    <w:top w:val="none" w:sz="0" w:space="0" w:color="auto"/>
                    <w:left w:val="none" w:sz="0" w:space="0" w:color="auto"/>
                    <w:bottom w:val="none" w:sz="0" w:space="0" w:color="auto"/>
                    <w:right w:val="none" w:sz="0" w:space="0" w:color="auto"/>
                  </w:divBdr>
                </w:div>
                <w:div w:id="701057866">
                  <w:marLeft w:val="480"/>
                  <w:marRight w:val="0"/>
                  <w:marTop w:val="0"/>
                  <w:marBottom w:val="0"/>
                  <w:divBdr>
                    <w:top w:val="none" w:sz="0" w:space="0" w:color="auto"/>
                    <w:left w:val="none" w:sz="0" w:space="0" w:color="auto"/>
                    <w:bottom w:val="none" w:sz="0" w:space="0" w:color="auto"/>
                    <w:right w:val="none" w:sz="0" w:space="0" w:color="auto"/>
                  </w:divBdr>
                </w:div>
                <w:div w:id="1995915186">
                  <w:marLeft w:val="480"/>
                  <w:marRight w:val="0"/>
                  <w:marTop w:val="0"/>
                  <w:marBottom w:val="0"/>
                  <w:divBdr>
                    <w:top w:val="none" w:sz="0" w:space="0" w:color="auto"/>
                    <w:left w:val="none" w:sz="0" w:space="0" w:color="auto"/>
                    <w:bottom w:val="none" w:sz="0" w:space="0" w:color="auto"/>
                    <w:right w:val="none" w:sz="0" w:space="0" w:color="auto"/>
                  </w:divBdr>
                </w:div>
                <w:div w:id="541748004">
                  <w:marLeft w:val="480"/>
                  <w:marRight w:val="0"/>
                  <w:marTop w:val="0"/>
                  <w:marBottom w:val="0"/>
                  <w:divBdr>
                    <w:top w:val="none" w:sz="0" w:space="0" w:color="auto"/>
                    <w:left w:val="none" w:sz="0" w:space="0" w:color="auto"/>
                    <w:bottom w:val="none" w:sz="0" w:space="0" w:color="auto"/>
                    <w:right w:val="none" w:sz="0" w:space="0" w:color="auto"/>
                  </w:divBdr>
                </w:div>
                <w:div w:id="1699116082">
                  <w:marLeft w:val="480"/>
                  <w:marRight w:val="0"/>
                  <w:marTop w:val="0"/>
                  <w:marBottom w:val="0"/>
                  <w:divBdr>
                    <w:top w:val="none" w:sz="0" w:space="0" w:color="auto"/>
                    <w:left w:val="none" w:sz="0" w:space="0" w:color="auto"/>
                    <w:bottom w:val="none" w:sz="0" w:space="0" w:color="auto"/>
                    <w:right w:val="none" w:sz="0" w:space="0" w:color="auto"/>
                  </w:divBdr>
                </w:div>
                <w:div w:id="1317032558">
                  <w:marLeft w:val="480"/>
                  <w:marRight w:val="0"/>
                  <w:marTop w:val="0"/>
                  <w:marBottom w:val="0"/>
                  <w:divBdr>
                    <w:top w:val="none" w:sz="0" w:space="0" w:color="auto"/>
                    <w:left w:val="none" w:sz="0" w:space="0" w:color="auto"/>
                    <w:bottom w:val="none" w:sz="0" w:space="0" w:color="auto"/>
                    <w:right w:val="none" w:sz="0" w:space="0" w:color="auto"/>
                  </w:divBdr>
                </w:div>
                <w:div w:id="1414858216">
                  <w:marLeft w:val="480"/>
                  <w:marRight w:val="0"/>
                  <w:marTop w:val="0"/>
                  <w:marBottom w:val="0"/>
                  <w:divBdr>
                    <w:top w:val="none" w:sz="0" w:space="0" w:color="auto"/>
                    <w:left w:val="none" w:sz="0" w:space="0" w:color="auto"/>
                    <w:bottom w:val="none" w:sz="0" w:space="0" w:color="auto"/>
                    <w:right w:val="none" w:sz="0" w:space="0" w:color="auto"/>
                  </w:divBdr>
                </w:div>
                <w:div w:id="765884501">
                  <w:marLeft w:val="480"/>
                  <w:marRight w:val="0"/>
                  <w:marTop w:val="0"/>
                  <w:marBottom w:val="0"/>
                  <w:divBdr>
                    <w:top w:val="none" w:sz="0" w:space="0" w:color="auto"/>
                    <w:left w:val="none" w:sz="0" w:space="0" w:color="auto"/>
                    <w:bottom w:val="none" w:sz="0" w:space="0" w:color="auto"/>
                    <w:right w:val="none" w:sz="0" w:space="0" w:color="auto"/>
                  </w:divBdr>
                </w:div>
                <w:div w:id="1960184162">
                  <w:marLeft w:val="480"/>
                  <w:marRight w:val="0"/>
                  <w:marTop w:val="0"/>
                  <w:marBottom w:val="0"/>
                  <w:divBdr>
                    <w:top w:val="none" w:sz="0" w:space="0" w:color="auto"/>
                    <w:left w:val="none" w:sz="0" w:space="0" w:color="auto"/>
                    <w:bottom w:val="none" w:sz="0" w:space="0" w:color="auto"/>
                    <w:right w:val="none" w:sz="0" w:space="0" w:color="auto"/>
                  </w:divBdr>
                </w:div>
                <w:div w:id="1986812004">
                  <w:marLeft w:val="480"/>
                  <w:marRight w:val="0"/>
                  <w:marTop w:val="0"/>
                  <w:marBottom w:val="0"/>
                  <w:divBdr>
                    <w:top w:val="none" w:sz="0" w:space="0" w:color="auto"/>
                    <w:left w:val="none" w:sz="0" w:space="0" w:color="auto"/>
                    <w:bottom w:val="none" w:sz="0" w:space="0" w:color="auto"/>
                    <w:right w:val="none" w:sz="0" w:space="0" w:color="auto"/>
                  </w:divBdr>
                </w:div>
                <w:div w:id="356008127">
                  <w:marLeft w:val="480"/>
                  <w:marRight w:val="0"/>
                  <w:marTop w:val="0"/>
                  <w:marBottom w:val="0"/>
                  <w:divBdr>
                    <w:top w:val="none" w:sz="0" w:space="0" w:color="auto"/>
                    <w:left w:val="none" w:sz="0" w:space="0" w:color="auto"/>
                    <w:bottom w:val="none" w:sz="0" w:space="0" w:color="auto"/>
                    <w:right w:val="none" w:sz="0" w:space="0" w:color="auto"/>
                  </w:divBdr>
                </w:div>
                <w:div w:id="1921786476">
                  <w:marLeft w:val="480"/>
                  <w:marRight w:val="0"/>
                  <w:marTop w:val="0"/>
                  <w:marBottom w:val="0"/>
                  <w:divBdr>
                    <w:top w:val="none" w:sz="0" w:space="0" w:color="auto"/>
                    <w:left w:val="none" w:sz="0" w:space="0" w:color="auto"/>
                    <w:bottom w:val="none" w:sz="0" w:space="0" w:color="auto"/>
                    <w:right w:val="none" w:sz="0" w:space="0" w:color="auto"/>
                  </w:divBdr>
                </w:div>
                <w:div w:id="171578409">
                  <w:marLeft w:val="480"/>
                  <w:marRight w:val="0"/>
                  <w:marTop w:val="0"/>
                  <w:marBottom w:val="0"/>
                  <w:divBdr>
                    <w:top w:val="none" w:sz="0" w:space="0" w:color="auto"/>
                    <w:left w:val="none" w:sz="0" w:space="0" w:color="auto"/>
                    <w:bottom w:val="none" w:sz="0" w:space="0" w:color="auto"/>
                    <w:right w:val="none" w:sz="0" w:space="0" w:color="auto"/>
                  </w:divBdr>
                </w:div>
                <w:div w:id="1902255583">
                  <w:marLeft w:val="480"/>
                  <w:marRight w:val="0"/>
                  <w:marTop w:val="0"/>
                  <w:marBottom w:val="0"/>
                  <w:divBdr>
                    <w:top w:val="none" w:sz="0" w:space="0" w:color="auto"/>
                    <w:left w:val="none" w:sz="0" w:space="0" w:color="auto"/>
                    <w:bottom w:val="none" w:sz="0" w:space="0" w:color="auto"/>
                    <w:right w:val="none" w:sz="0" w:space="0" w:color="auto"/>
                  </w:divBdr>
                </w:div>
                <w:div w:id="16781355">
                  <w:marLeft w:val="480"/>
                  <w:marRight w:val="0"/>
                  <w:marTop w:val="0"/>
                  <w:marBottom w:val="0"/>
                  <w:divBdr>
                    <w:top w:val="none" w:sz="0" w:space="0" w:color="auto"/>
                    <w:left w:val="none" w:sz="0" w:space="0" w:color="auto"/>
                    <w:bottom w:val="none" w:sz="0" w:space="0" w:color="auto"/>
                    <w:right w:val="none" w:sz="0" w:space="0" w:color="auto"/>
                  </w:divBdr>
                </w:div>
                <w:div w:id="1626086393">
                  <w:marLeft w:val="480"/>
                  <w:marRight w:val="0"/>
                  <w:marTop w:val="0"/>
                  <w:marBottom w:val="0"/>
                  <w:divBdr>
                    <w:top w:val="none" w:sz="0" w:space="0" w:color="auto"/>
                    <w:left w:val="none" w:sz="0" w:space="0" w:color="auto"/>
                    <w:bottom w:val="none" w:sz="0" w:space="0" w:color="auto"/>
                    <w:right w:val="none" w:sz="0" w:space="0" w:color="auto"/>
                  </w:divBdr>
                </w:div>
                <w:div w:id="661128124">
                  <w:marLeft w:val="480"/>
                  <w:marRight w:val="0"/>
                  <w:marTop w:val="0"/>
                  <w:marBottom w:val="0"/>
                  <w:divBdr>
                    <w:top w:val="none" w:sz="0" w:space="0" w:color="auto"/>
                    <w:left w:val="none" w:sz="0" w:space="0" w:color="auto"/>
                    <w:bottom w:val="none" w:sz="0" w:space="0" w:color="auto"/>
                    <w:right w:val="none" w:sz="0" w:space="0" w:color="auto"/>
                  </w:divBdr>
                </w:div>
                <w:div w:id="977733687">
                  <w:marLeft w:val="480"/>
                  <w:marRight w:val="0"/>
                  <w:marTop w:val="0"/>
                  <w:marBottom w:val="0"/>
                  <w:divBdr>
                    <w:top w:val="none" w:sz="0" w:space="0" w:color="auto"/>
                    <w:left w:val="none" w:sz="0" w:space="0" w:color="auto"/>
                    <w:bottom w:val="none" w:sz="0" w:space="0" w:color="auto"/>
                    <w:right w:val="none" w:sz="0" w:space="0" w:color="auto"/>
                  </w:divBdr>
                </w:div>
                <w:div w:id="986397619">
                  <w:marLeft w:val="480"/>
                  <w:marRight w:val="0"/>
                  <w:marTop w:val="0"/>
                  <w:marBottom w:val="0"/>
                  <w:divBdr>
                    <w:top w:val="none" w:sz="0" w:space="0" w:color="auto"/>
                    <w:left w:val="none" w:sz="0" w:space="0" w:color="auto"/>
                    <w:bottom w:val="none" w:sz="0" w:space="0" w:color="auto"/>
                    <w:right w:val="none" w:sz="0" w:space="0" w:color="auto"/>
                  </w:divBdr>
                </w:div>
                <w:div w:id="1614364032">
                  <w:marLeft w:val="480"/>
                  <w:marRight w:val="0"/>
                  <w:marTop w:val="0"/>
                  <w:marBottom w:val="0"/>
                  <w:divBdr>
                    <w:top w:val="none" w:sz="0" w:space="0" w:color="auto"/>
                    <w:left w:val="none" w:sz="0" w:space="0" w:color="auto"/>
                    <w:bottom w:val="none" w:sz="0" w:space="0" w:color="auto"/>
                    <w:right w:val="none" w:sz="0" w:space="0" w:color="auto"/>
                  </w:divBdr>
                </w:div>
                <w:div w:id="1956399271">
                  <w:marLeft w:val="480"/>
                  <w:marRight w:val="0"/>
                  <w:marTop w:val="0"/>
                  <w:marBottom w:val="0"/>
                  <w:divBdr>
                    <w:top w:val="none" w:sz="0" w:space="0" w:color="auto"/>
                    <w:left w:val="none" w:sz="0" w:space="0" w:color="auto"/>
                    <w:bottom w:val="none" w:sz="0" w:space="0" w:color="auto"/>
                    <w:right w:val="none" w:sz="0" w:space="0" w:color="auto"/>
                  </w:divBdr>
                </w:div>
                <w:div w:id="1427772961">
                  <w:marLeft w:val="480"/>
                  <w:marRight w:val="0"/>
                  <w:marTop w:val="0"/>
                  <w:marBottom w:val="0"/>
                  <w:divBdr>
                    <w:top w:val="none" w:sz="0" w:space="0" w:color="auto"/>
                    <w:left w:val="none" w:sz="0" w:space="0" w:color="auto"/>
                    <w:bottom w:val="none" w:sz="0" w:space="0" w:color="auto"/>
                    <w:right w:val="none" w:sz="0" w:space="0" w:color="auto"/>
                  </w:divBdr>
                </w:div>
                <w:div w:id="1975141365">
                  <w:marLeft w:val="480"/>
                  <w:marRight w:val="0"/>
                  <w:marTop w:val="0"/>
                  <w:marBottom w:val="0"/>
                  <w:divBdr>
                    <w:top w:val="none" w:sz="0" w:space="0" w:color="auto"/>
                    <w:left w:val="none" w:sz="0" w:space="0" w:color="auto"/>
                    <w:bottom w:val="none" w:sz="0" w:space="0" w:color="auto"/>
                    <w:right w:val="none" w:sz="0" w:space="0" w:color="auto"/>
                  </w:divBdr>
                </w:div>
                <w:div w:id="617224407">
                  <w:marLeft w:val="480"/>
                  <w:marRight w:val="0"/>
                  <w:marTop w:val="0"/>
                  <w:marBottom w:val="0"/>
                  <w:divBdr>
                    <w:top w:val="none" w:sz="0" w:space="0" w:color="auto"/>
                    <w:left w:val="none" w:sz="0" w:space="0" w:color="auto"/>
                    <w:bottom w:val="none" w:sz="0" w:space="0" w:color="auto"/>
                    <w:right w:val="none" w:sz="0" w:space="0" w:color="auto"/>
                  </w:divBdr>
                </w:div>
                <w:div w:id="33891113">
                  <w:marLeft w:val="480"/>
                  <w:marRight w:val="0"/>
                  <w:marTop w:val="0"/>
                  <w:marBottom w:val="0"/>
                  <w:divBdr>
                    <w:top w:val="none" w:sz="0" w:space="0" w:color="auto"/>
                    <w:left w:val="none" w:sz="0" w:space="0" w:color="auto"/>
                    <w:bottom w:val="none" w:sz="0" w:space="0" w:color="auto"/>
                    <w:right w:val="none" w:sz="0" w:space="0" w:color="auto"/>
                  </w:divBdr>
                </w:div>
                <w:div w:id="1881546365">
                  <w:marLeft w:val="480"/>
                  <w:marRight w:val="0"/>
                  <w:marTop w:val="0"/>
                  <w:marBottom w:val="0"/>
                  <w:divBdr>
                    <w:top w:val="none" w:sz="0" w:space="0" w:color="auto"/>
                    <w:left w:val="none" w:sz="0" w:space="0" w:color="auto"/>
                    <w:bottom w:val="none" w:sz="0" w:space="0" w:color="auto"/>
                    <w:right w:val="none" w:sz="0" w:space="0" w:color="auto"/>
                  </w:divBdr>
                </w:div>
                <w:div w:id="963805060">
                  <w:marLeft w:val="480"/>
                  <w:marRight w:val="0"/>
                  <w:marTop w:val="0"/>
                  <w:marBottom w:val="0"/>
                  <w:divBdr>
                    <w:top w:val="none" w:sz="0" w:space="0" w:color="auto"/>
                    <w:left w:val="none" w:sz="0" w:space="0" w:color="auto"/>
                    <w:bottom w:val="none" w:sz="0" w:space="0" w:color="auto"/>
                    <w:right w:val="none" w:sz="0" w:space="0" w:color="auto"/>
                  </w:divBdr>
                </w:div>
                <w:div w:id="203177558">
                  <w:marLeft w:val="480"/>
                  <w:marRight w:val="0"/>
                  <w:marTop w:val="0"/>
                  <w:marBottom w:val="0"/>
                  <w:divBdr>
                    <w:top w:val="none" w:sz="0" w:space="0" w:color="auto"/>
                    <w:left w:val="none" w:sz="0" w:space="0" w:color="auto"/>
                    <w:bottom w:val="none" w:sz="0" w:space="0" w:color="auto"/>
                    <w:right w:val="none" w:sz="0" w:space="0" w:color="auto"/>
                  </w:divBdr>
                </w:div>
              </w:divsChild>
            </w:div>
            <w:div w:id="104081176">
              <w:marLeft w:val="0"/>
              <w:marRight w:val="0"/>
              <w:marTop w:val="0"/>
              <w:marBottom w:val="0"/>
              <w:divBdr>
                <w:top w:val="none" w:sz="0" w:space="0" w:color="auto"/>
                <w:left w:val="none" w:sz="0" w:space="0" w:color="auto"/>
                <w:bottom w:val="none" w:sz="0" w:space="0" w:color="auto"/>
                <w:right w:val="none" w:sz="0" w:space="0" w:color="auto"/>
              </w:divBdr>
              <w:divsChild>
                <w:div w:id="1296253146">
                  <w:marLeft w:val="480"/>
                  <w:marRight w:val="0"/>
                  <w:marTop w:val="0"/>
                  <w:marBottom w:val="0"/>
                  <w:divBdr>
                    <w:top w:val="none" w:sz="0" w:space="0" w:color="auto"/>
                    <w:left w:val="none" w:sz="0" w:space="0" w:color="auto"/>
                    <w:bottom w:val="none" w:sz="0" w:space="0" w:color="auto"/>
                    <w:right w:val="none" w:sz="0" w:space="0" w:color="auto"/>
                  </w:divBdr>
                </w:div>
                <w:div w:id="258148675">
                  <w:marLeft w:val="480"/>
                  <w:marRight w:val="0"/>
                  <w:marTop w:val="0"/>
                  <w:marBottom w:val="0"/>
                  <w:divBdr>
                    <w:top w:val="none" w:sz="0" w:space="0" w:color="auto"/>
                    <w:left w:val="none" w:sz="0" w:space="0" w:color="auto"/>
                    <w:bottom w:val="none" w:sz="0" w:space="0" w:color="auto"/>
                    <w:right w:val="none" w:sz="0" w:space="0" w:color="auto"/>
                  </w:divBdr>
                </w:div>
                <w:div w:id="1291396865">
                  <w:marLeft w:val="480"/>
                  <w:marRight w:val="0"/>
                  <w:marTop w:val="0"/>
                  <w:marBottom w:val="0"/>
                  <w:divBdr>
                    <w:top w:val="none" w:sz="0" w:space="0" w:color="auto"/>
                    <w:left w:val="none" w:sz="0" w:space="0" w:color="auto"/>
                    <w:bottom w:val="none" w:sz="0" w:space="0" w:color="auto"/>
                    <w:right w:val="none" w:sz="0" w:space="0" w:color="auto"/>
                  </w:divBdr>
                </w:div>
                <w:div w:id="1523789073">
                  <w:marLeft w:val="480"/>
                  <w:marRight w:val="0"/>
                  <w:marTop w:val="0"/>
                  <w:marBottom w:val="0"/>
                  <w:divBdr>
                    <w:top w:val="none" w:sz="0" w:space="0" w:color="auto"/>
                    <w:left w:val="none" w:sz="0" w:space="0" w:color="auto"/>
                    <w:bottom w:val="none" w:sz="0" w:space="0" w:color="auto"/>
                    <w:right w:val="none" w:sz="0" w:space="0" w:color="auto"/>
                  </w:divBdr>
                </w:div>
                <w:div w:id="1799910199">
                  <w:marLeft w:val="480"/>
                  <w:marRight w:val="0"/>
                  <w:marTop w:val="0"/>
                  <w:marBottom w:val="0"/>
                  <w:divBdr>
                    <w:top w:val="none" w:sz="0" w:space="0" w:color="auto"/>
                    <w:left w:val="none" w:sz="0" w:space="0" w:color="auto"/>
                    <w:bottom w:val="none" w:sz="0" w:space="0" w:color="auto"/>
                    <w:right w:val="none" w:sz="0" w:space="0" w:color="auto"/>
                  </w:divBdr>
                </w:div>
                <w:div w:id="961963766">
                  <w:marLeft w:val="480"/>
                  <w:marRight w:val="0"/>
                  <w:marTop w:val="0"/>
                  <w:marBottom w:val="0"/>
                  <w:divBdr>
                    <w:top w:val="none" w:sz="0" w:space="0" w:color="auto"/>
                    <w:left w:val="none" w:sz="0" w:space="0" w:color="auto"/>
                    <w:bottom w:val="none" w:sz="0" w:space="0" w:color="auto"/>
                    <w:right w:val="none" w:sz="0" w:space="0" w:color="auto"/>
                  </w:divBdr>
                </w:div>
                <w:div w:id="294875355">
                  <w:marLeft w:val="480"/>
                  <w:marRight w:val="0"/>
                  <w:marTop w:val="0"/>
                  <w:marBottom w:val="0"/>
                  <w:divBdr>
                    <w:top w:val="none" w:sz="0" w:space="0" w:color="auto"/>
                    <w:left w:val="none" w:sz="0" w:space="0" w:color="auto"/>
                    <w:bottom w:val="none" w:sz="0" w:space="0" w:color="auto"/>
                    <w:right w:val="none" w:sz="0" w:space="0" w:color="auto"/>
                  </w:divBdr>
                </w:div>
                <w:div w:id="989938677">
                  <w:marLeft w:val="480"/>
                  <w:marRight w:val="0"/>
                  <w:marTop w:val="0"/>
                  <w:marBottom w:val="0"/>
                  <w:divBdr>
                    <w:top w:val="none" w:sz="0" w:space="0" w:color="auto"/>
                    <w:left w:val="none" w:sz="0" w:space="0" w:color="auto"/>
                    <w:bottom w:val="none" w:sz="0" w:space="0" w:color="auto"/>
                    <w:right w:val="none" w:sz="0" w:space="0" w:color="auto"/>
                  </w:divBdr>
                </w:div>
                <w:div w:id="456459464">
                  <w:marLeft w:val="480"/>
                  <w:marRight w:val="0"/>
                  <w:marTop w:val="0"/>
                  <w:marBottom w:val="0"/>
                  <w:divBdr>
                    <w:top w:val="none" w:sz="0" w:space="0" w:color="auto"/>
                    <w:left w:val="none" w:sz="0" w:space="0" w:color="auto"/>
                    <w:bottom w:val="none" w:sz="0" w:space="0" w:color="auto"/>
                    <w:right w:val="none" w:sz="0" w:space="0" w:color="auto"/>
                  </w:divBdr>
                </w:div>
                <w:div w:id="145515630">
                  <w:marLeft w:val="480"/>
                  <w:marRight w:val="0"/>
                  <w:marTop w:val="0"/>
                  <w:marBottom w:val="0"/>
                  <w:divBdr>
                    <w:top w:val="none" w:sz="0" w:space="0" w:color="auto"/>
                    <w:left w:val="none" w:sz="0" w:space="0" w:color="auto"/>
                    <w:bottom w:val="none" w:sz="0" w:space="0" w:color="auto"/>
                    <w:right w:val="none" w:sz="0" w:space="0" w:color="auto"/>
                  </w:divBdr>
                </w:div>
                <w:div w:id="2089383335">
                  <w:marLeft w:val="480"/>
                  <w:marRight w:val="0"/>
                  <w:marTop w:val="0"/>
                  <w:marBottom w:val="0"/>
                  <w:divBdr>
                    <w:top w:val="none" w:sz="0" w:space="0" w:color="auto"/>
                    <w:left w:val="none" w:sz="0" w:space="0" w:color="auto"/>
                    <w:bottom w:val="none" w:sz="0" w:space="0" w:color="auto"/>
                    <w:right w:val="none" w:sz="0" w:space="0" w:color="auto"/>
                  </w:divBdr>
                </w:div>
                <w:div w:id="1056126538">
                  <w:marLeft w:val="480"/>
                  <w:marRight w:val="0"/>
                  <w:marTop w:val="0"/>
                  <w:marBottom w:val="0"/>
                  <w:divBdr>
                    <w:top w:val="none" w:sz="0" w:space="0" w:color="auto"/>
                    <w:left w:val="none" w:sz="0" w:space="0" w:color="auto"/>
                    <w:bottom w:val="none" w:sz="0" w:space="0" w:color="auto"/>
                    <w:right w:val="none" w:sz="0" w:space="0" w:color="auto"/>
                  </w:divBdr>
                </w:div>
                <w:div w:id="1123617262">
                  <w:marLeft w:val="480"/>
                  <w:marRight w:val="0"/>
                  <w:marTop w:val="0"/>
                  <w:marBottom w:val="0"/>
                  <w:divBdr>
                    <w:top w:val="none" w:sz="0" w:space="0" w:color="auto"/>
                    <w:left w:val="none" w:sz="0" w:space="0" w:color="auto"/>
                    <w:bottom w:val="none" w:sz="0" w:space="0" w:color="auto"/>
                    <w:right w:val="none" w:sz="0" w:space="0" w:color="auto"/>
                  </w:divBdr>
                </w:div>
                <w:div w:id="2131783313">
                  <w:marLeft w:val="480"/>
                  <w:marRight w:val="0"/>
                  <w:marTop w:val="0"/>
                  <w:marBottom w:val="0"/>
                  <w:divBdr>
                    <w:top w:val="none" w:sz="0" w:space="0" w:color="auto"/>
                    <w:left w:val="none" w:sz="0" w:space="0" w:color="auto"/>
                    <w:bottom w:val="none" w:sz="0" w:space="0" w:color="auto"/>
                    <w:right w:val="none" w:sz="0" w:space="0" w:color="auto"/>
                  </w:divBdr>
                </w:div>
                <w:div w:id="1765415776">
                  <w:marLeft w:val="480"/>
                  <w:marRight w:val="0"/>
                  <w:marTop w:val="0"/>
                  <w:marBottom w:val="0"/>
                  <w:divBdr>
                    <w:top w:val="none" w:sz="0" w:space="0" w:color="auto"/>
                    <w:left w:val="none" w:sz="0" w:space="0" w:color="auto"/>
                    <w:bottom w:val="none" w:sz="0" w:space="0" w:color="auto"/>
                    <w:right w:val="none" w:sz="0" w:space="0" w:color="auto"/>
                  </w:divBdr>
                </w:div>
                <w:div w:id="805046170">
                  <w:marLeft w:val="480"/>
                  <w:marRight w:val="0"/>
                  <w:marTop w:val="0"/>
                  <w:marBottom w:val="0"/>
                  <w:divBdr>
                    <w:top w:val="none" w:sz="0" w:space="0" w:color="auto"/>
                    <w:left w:val="none" w:sz="0" w:space="0" w:color="auto"/>
                    <w:bottom w:val="none" w:sz="0" w:space="0" w:color="auto"/>
                    <w:right w:val="none" w:sz="0" w:space="0" w:color="auto"/>
                  </w:divBdr>
                </w:div>
                <w:div w:id="906840289">
                  <w:marLeft w:val="480"/>
                  <w:marRight w:val="0"/>
                  <w:marTop w:val="0"/>
                  <w:marBottom w:val="0"/>
                  <w:divBdr>
                    <w:top w:val="none" w:sz="0" w:space="0" w:color="auto"/>
                    <w:left w:val="none" w:sz="0" w:space="0" w:color="auto"/>
                    <w:bottom w:val="none" w:sz="0" w:space="0" w:color="auto"/>
                    <w:right w:val="none" w:sz="0" w:space="0" w:color="auto"/>
                  </w:divBdr>
                </w:div>
                <w:div w:id="1856454338">
                  <w:marLeft w:val="480"/>
                  <w:marRight w:val="0"/>
                  <w:marTop w:val="0"/>
                  <w:marBottom w:val="0"/>
                  <w:divBdr>
                    <w:top w:val="none" w:sz="0" w:space="0" w:color="auto"/>
                    <w:left w:val="none" w:sz="0" w:space="0" w:color="auto"/>
                    <w:bottom w:val="none" w:sz="0" w:space="0" w:color="auto"/>
                    <w:right w:val="none" w:sz="0" w:space="0" w:color="auto"/>
                  </w:divBdr>
                </w:div>
                <w:div w:id="1121150626">
                  <w:marLeft w:val="480"/>
                  <w:marRight w:val="0"/>
                  <w:marTop w:val="0"/>
                  <w:marBottom w:val="0"/>
                  <w:divBdr>
                    <w:top w:val="none" w:sz="0" w:space="0" w:color="auto"/>
                    <w:left w:val="none" w:sz="0" w:space="0" w:color="auto"/>
                    <w:bottom w:val="none" w:sz="0" w:space="0" w:color="auto"/>
                    <w:right w:val="none" w:sz="0" w:space="0" w:color="auto"/>
                  </w:divBdr>
                </w:div>
                <w:div w:id="1763991359">
                  <w:marLeft w:val="480"/>
                  <w:marRight w:val="0"/>
                  <w:marTop w:val="0"/>
                  <w:marBottom w:val="0"/>
                  <w:divBdr>
                    <w:top w:val="none" w:sz="0" w:space="0" w:color="auto"/>
                    <w:left w:val="none" w:sz="0" w:space="0" w:color="auto"/>
                    <w:bottom w:val="none" w:sz="0" w:space="0" w:color="auto"/>
                    <w:right w:val="none" w:sz="0" w:space="0" w:color="auto"/>
                  </w:divBdr>
                </w:div>
                <w:div w:id="215893054">
                  <w:marLeft w:val="480"/>
                  <w:marRight w:val="0"/>
                  <w:marTop w:val="0"/>
                  <w:marBottom w:val="0"/>
                  <w:divBdr>
                    <w:top w:val="none" w:sz="0" w:space="0" w:color="auto"/>
                    <w:left w:val="none" w:sz="0" w:space="0" w:color="auto"/>
                    <w:bottom w:val="none" w:sz="0" w:space="0" w:color="auto"/>
                    <w:right w:val="none" w:sz="0" w:space="0" w:color="auto"/>
                  </w:divBdr>
                </w:div>
                <w:div w:id="432939299">
                  <w:marLeft w:val="480"/>
                  <w:marRight w:val="0"/>
                  <w:marTop w:val="0"/>
                  <w:marBottom w:val="0"/>
                  <w:divBdr>
                    <w:top w:val="none" w:sz="0" w:space="0" w:color="auto"/>
                    <w:left w:val="none" w:sz="0" w:space="0" w:color="auto"/>
                    <w:bottom w:val="none" w:sz="0" w:space="0" w:color="auto"/>
                    <w:right w:val="none" w:sz="0" w:space="0" w:color="auto"/>
                  </w:divBdr>
                </w:div>
                <w:div w:id="1267805527">
                  <w:marLeft w:val="480"/>
                  <w:marRight w:val="0"/>
                  <w:marTop w:val="0"/>
                  <w:marBottom w:val="0"/>
                  <w:divBdr>
                    <w:top w:val="none" w:sz="0" w:space="0" w:color="auto"/>
                    <w:left w:val="none" w:sz="0" w:space="0" w:color="auto"/>
                    <w:bottom w:val="none" w:sz="0" w:space="0" w:color="auto"/>
                    <w:right w:val="none" w:sz="0" w:space="0" w:color="auto"/>
                  </w:divBdr>
                </w:div>
                <w:div w:id="1743943856">
                  <w:marLeft w:val="480"/>
                  <w:marRight w:val="0"/>
                  <w:marTop w:val="0"/>
                  <w:marBottom w:val="0"/>
                  <w:divBdr>
                    <w:top w:val="none" w:sz="0" w:space="0" w:color="auto"/>
                    <w:left w:val="none" w:sz="0" w:space="0" w:color="auto"/>
                    <w:bottom w:val="none" w:sz="0" w:space="0" w:color="auto"/>
                    <w:right w:val="none" w:sz="0" w:space="0" w:color="auto"/>
                  </w:divBdr>
                </w:div>
                <w:div w:id="860892824">
                  <w:marLeft w:val="480"/>
                  <w:marRight w:val="0"/>
                  <w:marTop w:val="0"/>
                  <w:marBottom w:val="0"/>
                  <w:divBdr>
                    <w:top w:val="none" w:sz="0" w:space="0" w:color="auto"/>
                    <w:left w:val="none" w:sz="0" w:space="0" w:color="auto"/>
                    <w:bottom w:val="none" w:sz="0" w:space="0" w:color="auto"/>
                    <w:right w:val="none" w:sz="0" w:space="0" w:color="auto"/>
                  </w:divBdr>
                </w:div>
                <w:div w:id="603727741">
                  <w:marLeft w:val="480"/>
                  <w:marRight w:val="0"/>
                  <w:marTop w:val="0"/>
                  <w:marBottom w:val="0"/>
                  <w:divBdr>
                    <w:top w:val="none" w:sz="0" w:space="0" w:color="auto"/>
                    <w:left w:val="none" w:sz="0" w:space="0" w:color="auto"/>
                    <w:bottom w:val="none" w:sz="0" w:space="0" w:color="auto"/>
                    <w:right w:val="none" w:sz="0" w:space="0" w:color="auto"/>
                  </w:divBdr>
                </w:div>
                <w:div w:id="1961493648">
                  <w:marLeft w:val="480"/>
                  <w:marRight w:val="0"/>
                  <w:marTop w:val="0"/>
                  <w:marBottom w:val="0"/>
                  <w:divBdr>
                    <w:top w:val="none" w:sz="0" w:space="0" w:color="auto"/>
                    <w:left w:val="none" w:sz="0" w:space="0" w:color="auto"/>
                    <w:bottom w:val="none" w:sz="0" w:space="0" w:color="auto"/>
                    <w:right w:val="none" w:sz="0" w:space="0" w:color="auto"/>
                  </w:divBdr>
                </w:div>
                <w:div w:id="607852686">
                  <w:marLeft w:val="480"/>
                  <w:marRight w:val="0"/>
                  <w:marTop w:val="0"/>
                  <w:marBottom w:val="0"/>
                  <w:divBdr>
                    <w:top w:val="none" w:sz="0" w:space="0" w:color="auto"/>
                    <w:left w:val="none" w:sz="0" w:space="0" w:color="auto"/>
                    <w:bottom w:val="none" w:sz="0" w:space="0" w:color="auto"/>
                    <w:right w:val="none" w:sz="0" w:space="0" w:color="auto"/>
                  </w:divBdr>
                </w:div>
                <w:div w:id="529806470">
                  <w:marLeft w:val="480"/>
                  <w:marRight w:val="0"/>
                  <w:marTop w:val="0"/>
                  <w:marBottom w:val="0"/>
                  <w:divBdr>
                    <w:top w:val="none" w:sz="0" w:space="0" w:color="auto"/>
                    <w:left w:val="none" w:sz="0" w:space="0" w:color="auto"/>
                    <w:bottom w:val="none" w:sz="0" w:space="0" w:color="auto"/>
                    <w:right w:val="none" w:sz="0" w:space="0" w:color="auto"/>
                  </w:divBdr>
                </w:div>
              </w:divsChild>
            </w:div>
            <w:div w:id="124273495">
              <w:marLeft w:val="0"/>
              <w:marRight w:val="0"/>
              <w:marTop w:val="0"/>
              <w:marBottom w:val="0"/>
              <w:divBdr>
                <w:top w:val="none" w:sz="0" w:space="0" w:color="auto"/>
                <w:left w:val="none" w:sz="0" w:space="0" w:color="auto"/>
                <w:bottom w:val="none" w:sz="0" w:space="0" w:color="auto"/>
                <w:right w:val="none" w:sz="0" w:space="0" w:color="auto"/>
              </w:divBdr>
              <w:divsChild>
                <w:div w:id="672685762">
                  <w:marLeft w:val="480"/>
                  <w:marRight w:val="0"/>
                  <w:marTop w:val="0"/>
                  <w:marBottom w:val="0"/>
                  <w:divBdr>
                    <w:top w:val="none" w:sz="0" w:space="0" w:color="auto"/>
                    <w:left w:val="none" w:sz="0" w:space="0" w:color="auto"/>
                    <w:bottom w:val="none" w:sz="0" w:space="0" w:color="auto"/>
                    <w:right w:val="none" w:sz="0" w:space="0" w:color="auto"/>
                  </w:divBdr>
                </w:div>
                <w:div w:id="1748183998">
                  <w:marLeft w:val="480"/>
                  <w:marRight w:val="0"/>
                  <w:marTop w:val="0"/>
                  <w:marBottom w:val="0"/>
                  <w:divBdr>
                    <w:top w:val="none" w:sz="0" w:space="0" w:color="auto"/>
                    <w:left w:val="none" w:sz="0" w:space="0" w:color="auto"/>
                    <w:bottom w:val="none" w:sz="0" w:space="0" w:color="auto"/>
                    <w:right w:val="none" w:sz="0" w:space="0" w:color="auto"/>
                  </w:divBdr>
                </w:div>
                <w:div w:id="627513045">
                  <w:marLeft w:val="480"/>
                  <w:marRight w:val="0"/>
                  <w:marTop w:val="0"/>
                  <w:marBottom w:val="0"/>
                  <w:divBdr>
                    <w:top w:val="none" w:sz="0" w:space="0" w:color="auto"/>
                    <w:left w:val="none" w:sz="0" w:space="0" w:color="auto"/>
                    <w:bottom w:val="none" w:sz="0" w:space="0" w:color="auto"/>
                    <w:right w:val="none" w:sz="0" w:space="0" w:color="auto"/>
                  </w:divBdr>
                </w:div>
                <w:div w:id="2054688158">
                  <w:marLeft w:val="480"/>
                  <w:marRight w:val="0"/>
                  <w:marTop w:val="0"/>
                  <w:marBottom w:val="0"/>
                  <w:divBdr>
                    <w:top w:val="none" w:sz="0" w:space="0" w:color="auto"/>
                    <w:left w:val="none" w:sz="0" w:space="0" w:color="auto"/>
                    <w:bottom w:val="none" w:sz="0" w:space="0" w:color="auto"/>
                    <w:right w:val="none" w:sz="0" w:space="0" w:color="auto"/>
                  </w:divBdr>
                </w:div>
                <w:div w:id="1761487286">
                  <w:marLeft w:val="480"/>
                  <w:marRight w:val="0"/>
                  <w:marTop w:val="0"/>
                  <w:marBottom w:val="0"/>
                  <w:divBdr>
                    <w:top w:val="none" w:sz="0" w:space="0" w:color="auto"/>
                    <w:left w:val="none" w:sz="0" w:space="0" w:color="auto"/>
                    <w:bottom w:val="none" w:sz="0" w:space="0" w:color="auto"/>
                    <w:right w:val="none" w:sz="0" w:space="0" w:color="auto"/>
                  </w:divBdr>
                </w:div>
                <w:div w:id="773480014">
                  <w:marLeft w:val="480"/>
                  <w:marRight w:val="0"/>
                  <w:marTop w:val="0"/>
                  <w:marBottom w:val="0"/>
                  <w:divBdr>
                    <w:top w:val="none" w:sz="0" w:space="0" w:color="auto"/>
                    <w:left w:val="none" w:sz="0" w:space="0" w:color="auto"/>
                    <w:bottom w:val="none" w:sz="0" w:space="0" w:color="auto"/>
                    <w:right w:val="none" w:sz="0" w:space="0" w:color="auto"/>
                  </w:divBdr>
                </w:div>
                <w:div w:id="2017421671">
                  <w:marLeft w:val="480"/>
                  <w:marRight w:val="0"/>
                  <w:marTop w:val="0"/>
                  <w:marBottom w:val="0"/>
                  <w:divBdr>
                    <w:top w:val="none" w:sz="0" w:space="0" w:color="auto"/>
                    <w:left w:val="none" w:sz="0" w:space="0" w:color="auto"/>
                    <w:bottom w:val="none" w:sz="0" w:space="0" w:color="auto"/>
                    <w:right w:val="none" w:sz="0" w:space="0" w:color="auto"/>
                  </w:divBdr>
                </w:div>
                <w:div w:id="725422134">
                  <w:marLeft w:val="480"/>
                  <w:marRight w:val="0"/>
                  <w:marTop w:val="0"/>
                  <w:marBottom w:val="0"/>
                  <w:divBdr>
                    <w:top w:val="none" w:sz="0" w:space="0" w:color="auto"/>
                    <w:left w:val="none" w:sz="0" w:space="0" w:color="auto"/>
                    <w:bottom w:val="none" w:sz="0" w:space="0" w:color="auto"/>
                    <w:right w:val="none" w:sz="0" w:space="0" w:color="auto"/>
                  </w:divBdr>
                </w:div>
                <w:div w:id="1945260663">
                  <w:marLeft w:val="480"/>
                  <w:marRight w:val="0"/>
                  <w:marTop w:val="0"/>
                  <w:marBottom w:val="0"/>
                  <w:divBdr>
                    <w:top w:val="none" w:sz="0" w:space="0" w:color="auto"/>
                    <w:left w:val="none" w:sz="0" w:space="0" w:color="auto"/>
                    <w:bottom w:val="none" w:sz="0" w:space="0" w:color="auto"/>
                    <w:right w:val="none" w:sz="0" w:space="0" w:color="auto"/>
                  </w:divBdr>
                </w:div>
                <w:div w:id="1387726160">
                  <w:marLeft w:val="480"/>
                  <w:marRight w:val="0"/>
                  <w:marTop w:val="0"/>
                  <w:marBottom w:val="0"/>
                  <w:divBdr>
                    <w:top w:val="none" w:sz="0" w:space="0" w:color="auto"/>
                    <w:left w:val="none" w:sz="0" w:space="0" w:color="auto"/>
                    <w:bottom w:val="none" w:sz="0" w:space="0" w:color="auto"/>
                    <w:right w:val="none" w:sz="0" w:space="0" w:color="auto"/>
                  </w:divBdr>
                </w:div>
                <w:div w:id="1559128766">
                  <w:marLeft w:val="480"/>
                  <w:marRight w:val="0"/>
                  <w:marTop w:val="0"/>
                  <w:marBottom w:val="0"/>
                  <w:divBdr>
                    <w:top w:val="none" w:sz="0" w:space="0" w:color="auto"/>
                    <w:left w:val="none" w:sz="0" w:space="0" w:color="auto"/>
                    <w:bottom w:val="none" w:sz="0" w:space="0" w:color="auto"/>
                    <w:right w:val="none" w:sz="0" w:space="0" w:color="auto"/>
                  </w:divBdr>
                </w:div>
                <w:div w:id="799806057">
                  <w:marLeft w:val="480"/>
                  <w:marRight w:val="0"/>
                  <w:marTop w:val="0"/>
                  <w:marBottom w:val="0"/>
                  <w:divBdr>
                    <w:top w:val="none" w:sz="0" w:space="0" w:color="auto"/>
                    <w:left w:val="none" w:sz="0" w:space="0" w:color="auto"/>
                    <w:bottom w:val="none" w:sz="0" w:space="0" w:color="auto"/>
                    <w:right w:val="none" w:sz="0" w:space="0" w:color="auto"/>
                  </w:divBdr>
                </w:div>
                <w:div w:id="1515726980">
                  <w:marLeft w:val="480"/>
                  <w:marRight w:val="0"/>
                  <w:marTop w:val="0"/>
                  <w:marBottom w:val="0"/>
                  <w:divBdr>
                    <w:top w:val="none" w:sz="0" w:space="0" w:color="auto"/>
                    <w:left w:val="none" w:sz="0" w:space="0" w:color="auto"/>
                    <w:bottom w:val="none" w:sz="0" w:space="0" w:color="auto"/>
                    <w:right w:val="none" w:sz="0" w:space="0" w:color="auto"/>
                  </w:divBdr>
                </w:div>
                <w:div w:id="1667590498">
                  <w:marLeft w:val="480"/>
                  <w:marRight w:val="0"/>
                  <w:marTop w:val="0"/>
                  <w:marBottom w:val="0"/>
                  <w:divBdr>
                    <w:top w:val="none" w:sz="0" w:space="0" w:color="auto"/>
                    <w:left w:val="none" w:sz="0" w:space="0" w:color="auto"/>
                    <w:bottom w:val="none" w:sz="0" w:space="0" w:color="auto"/>
                    <w:right w:val="none" w:sz="0" w:space="0" w:color="auto"/>
                  </w:divBdr>
                </w:div>
                <w:div w:id="1862471996">
                  <w:marLeft w:val="480"/>
                  <w:marRight w:val="0"/>
                  <w:marTop w:val="0"/>
                  <w:marBottom w:val="0"/>
                  <w:divBdr>
                    <w:top w:val="none" w:sz="0" w:space="0" w:color="auto"/>
                    <w:left w:val="none" w:sz="0" w:space="0" w:color="auto"/>
                    <w:bottom w:val="none" w:sz="0" w:space="0" w:color="auto"/>
                    <w:right w:val="none" w:sz="0" w:space="0" w:color="auto"/>
                  </w:divBdr>
                </w:div>
                <w:div w:id="1018854913">
                  <w:marLeft w:val="480"/>
                  <w:marRight w:val="0"/>
                  <w:marTop w:val="0"/>
                  <w:marBottom w:val="0"/>
                  <w:divBdr>
                    <w:top w:val="none" w:sz="0" w:space="0" w:color="auto"/>
                    <w:left w:val="none" w:sz="0" w:space="0" w:color="auto"/>
                    <w:bottom w:val="none" w:sz="0" w:space="0" w:color="auto"/>
                    <w:right w:val="none" w:sz="0" w:space="0" w:color="auto"/>
                  </w:divBdr>
                </w:div>
                <w:div w:id="330449614">
                  <w:marLeft w:val="480"/>
                  <w:marRight w:val="0"/>
                  <w:marTop w:val="0"/>
                  <w:marBottom w:val="0"/>
                  <w:divBdr>
                    <w:top w:val="none" w:sz="0" w:space="0" w:color="auto"/>
                    <w:left w:val="none" w:sz="0" w:space="0" w:color="auto"/>
                    <w:bottom w:val="none" w:sz="0" w:space="0" w:color="auto"/>
                    <w:right w:val="none" w:sz="0" w:space="0" w:color="auto"/>
                  </w:divBdr>
                </w:div>
                <w:div w:id="1899199031">
                  <w:marLeft w:val="480"/>
                  <w:marRight w:val="0"/>
                  <w:marTop w:val="0"/>
                  <w:marBottom w:val="0"/>
                  <w:divBdr>
                    <w:top w:val="none" w:sz="0" w:space="0" w:color="auto"/>
                    <w:left w:val="none" w:sz="0" w:space="0" w:color="auto"/>
                    <w:bottom w:val="none" w:sz="0" w:space="0" w:color="auto"/>
                    <w:right w:val="none" w:sz="0" w:space="0" w:color="auto"/>
                  </w:divBdr>
                </w:div>
                <w:div w:id="1313561913">
                  <w:marLeft w:val="480"/>
                  <w:marRight w:val="0"/>
                  <w:marTop w:val="0"/>
                  <w:marBottom w:val="0"/>
                  <w:divBdr>
                    <w:top w:val="none" w:sz="0" w:space="0" w:color="auto"/>
                    <w:left w:val="none" w:sz="0" w:space="0" w:color="auto"/>
                    <w:bottom w:val="none" w:sz="0" w:space="0" w:color="auto"/>
                    <w:right w:val="none" w:sz="0" w:space="0" w:color="auto"/>
                  </w:divBdr>
                </w:div>
                <w:div w:id="2142724825">
                  <w:marLeft w:val="480"/>
                  <w:marRight w:val="0"/>
                  <w:marTop w:val="0"/>
                  <w:marBottom w:val="0"/>
                  <w:divBdr>
                    <w:top w:val="none" w:sz="0" w:space="0" w:color="auto"/>
                    <w:left w:val="none" w:sz="0" w:space="0" w:color="auto"/>
                    <w:bottom w:val="none" w:sz="0" w:space="0" w:color="auto"/>
                    <w:right w:val="none" w:sz="0" w:space="0" w:color="auto"/>
                  </w:divBdr>
                </w:div>
                <w:div w:id="1073048408">
                  <w:marLeft w:val="480"/>
                  <w:marRight w:val="0"/>
                  <w:marTop w:val="0"/>
                  <w:marBottom w:val="0"/>
                  <w:divBdr>
                    <w:top w:val="none" w:sz="0" w:space="0" w:color="auto"/>
                    <w:left w:val="none" w:sz="0" w:space="0" w:color="auto"/>
                    <w:bottom w:val="none" w:sz="0" w:space="0" w:color="auto"/>
                    <w:right w:val="none" w:sz="0" w:space="0" w:color="auto"/>
                  </w:divBdr>
                </w:div>
                <w:div w:id="1025207420">
                  <w:marLeft w:val="480"/>
                  <w:marRight w:val="0"/>
                  <w:marTop w:val="0"/>
                  <w:marBottom w:val="0"/>
                  <w:divBdr>
                    <w:top w:val="none" w:sz="0" w:space="0" w:color="auto"/>
                    <w:left w:val="none" w:sz="0" w:space="0" w:color="auto"/>
                    <w:bottom w:val="none" w:sz="0" w:space="0" w:color="auto"/>
                    <w:right w:val="none" w:sz="0" w:space="0" w:color="auto"/>
                  </w:divBdr>
                </w:div>
                <w:div w:id="1885680583">
                  <w:marLeft w:val="480"/>
                  <w:marRight w:val="0"/>
                  <w:marTop w:val="0"/>
                  <w:marBottom w:val="0"/>
                  <w:divBdr>
                    <w:top w:val="none" w:sz="0" w:space="0" w:color="auto"/>
                    <w:left w:val="none" w:sz="0" w:space="0" w:color="auto"/>
                    <w:bottom w:val="none" w:sz="0" w:space="0" w:color="auto"/>
                    <w:right w:val="none" w:sz="0" w:space="0" w:color="auto"/>
                  </w:divBdr>
                </w:div>
                <w:div w:id="1947152045">
                  <w:marLeft w:val="480"/>
                  <w:marRight w:val="0"/>
                  <w:marTop w:val="0"/>
                  <w:marBottom w:val="0"/>
                  <w:divBdr>
                    <w:top w:val="none" w:sz="0" w:space="0" w:color="auto"/>
                    <w:left w:val="none" w:sz="0" w:space="0" w:color="auto"/>
                    <w:bottom w:val="none" w:sz="0" w:space="0" w:color="auto"/>
                    <w:right w:val="none" w:sz="0" w:space="0" w:color="auto"/>
                  </w:divBdr>
                </w:div>
                <w:div w:id="1001814980">
                  <w:marLeft w:val="480"/>
                  <w:marRight w:val="0"/>
                  <w:marTop w:val="0"/>
                  <w:marBottom w:val="0"/>
                  <w:divBdr>
                    <w:top w:val="none" w:sz="0" w:space="0" w:color="auto"/>
                    <w:left w:val="none" w:sz="0" w:space="0" w:color="auto"/>
                    <w:bottom w:val="none" w:sz="0" w:space="0" w:color="auto"/>
                    <w:right w:val="none" w:sz="0" w:space="0" w:color="auto"/>
                  </w:divBdr>
                </w:div>
                <w:div w:id="826438675">
                  <w:marLeft w:val="480"/>
                  <w:marRight w:val="0"/>
                  <w:marTop w:val="0"/>
                  <w:marBottom w:val="0"/>
                  <w:divBdr>
                    <w:top w:val="none" w:sz="0" w:space="0" w:color="auto"/>
                    <w:left w:val="none" w:sz="0" w:space="0" w:color="auto"/>
                    <w:bottom w:val="none" w:sz="0" w:space="0" w:color="auto"/>
                    <w:right w:val="none" w:sz="0" w:space="0" w:color="auto"/>
                  </w:divBdr>
                </w:div>
                <w:div w:id="399912135">
                  <w:marLeft w:val="480"/>
                  <w:marRight w:val="0"/>
                  <w:marTop w:val="0"/>
                  <w:marBottom w:val="0"/>
                  <w:divBdr>
                    <w:top w:val="none" w:sz="0" w:space="0" w:color="auto"/>
                    <w:left w:val="none" w:sz="0" w:space="0" w:color="auto"/>
                    <w:bottom w:val="none" w:sz="0" w:space="0" w:color="auto"/>
                    <w:right w:val="none" w:sz="0" w:space="0" w:color="auto"/>
                  </w:divBdr>
                </w:div>
                <w:div w:id="1512337017">
                  <w:marLeft w:val="480"/>
                  <w:marRight w:val="0"/>
                  <w:marTop w:val="0"/>
                  <w:marBottom w:val="0"/>
                  <w:divBdr>
                    <w:top w:val="none" w:sz="0" w:space="0" w:color="auto"/>
                    <w:left w:val="none" w:sz="0" w:space="0" w:color="auto"/>
                    <w:bottom w:val="none" w:sz="0" w:space="0" w:color="auto"/>
                    <w:right w:val="none" w:sz="0" w:space="0" w:color="auto"/>
                  </w:divBdr>
                </w:div>
                <w:div w:id="917982380">
                  <w:marLeft w:val="480"/>
                  <w:marRight w:val="0"/>
                  <w:marTop w:val="0"/>
                  <w:marBottom w:val="0"/>
                  <w:divBdr>
                    <w:top w:val="none" w:sz="0" w:space="0" w:color="auto"/>
                    <w:left w:val="none" w:sz="0" w:space="0" w:color="auto"/>
                    <w:bottom w:val="none" w:sz="0" w:space="0" w:color="auto"/>
                    <w:right w:val="none" w:sz="0" w:space="0" w:color="auto"/>
                  </w:divBdr>
                </w:div>
              </w:divsChild>
            </w:div>
            <w:div w:id="489293913">
              <w:marLeft w:val="0"/>
              <w:marRight w:val="0"/>
              <w:marTop w:val="0"/>
              <w:marBottom w:val="0"/>
              <w:divBdr>
                <w:top w:val="none" w:sz="0" w:space="0" w:color="auto"/>
                <w:left w:val="none" w:sz="0" w:space="0" w:color="auto"/>
                <w:bottom w:val="none" w:sz="0" w:space="0" w:color="auto"/>
                <w:right w:val="none" w:sz="0" w:space="0" w:color="auto"/>
              </w:divBdr>
              <w:divsChild>
                <w:div w:id="1128089312">
                  <w:marLeft w:val="480"/>
                  <w:marRight w:val="0"/>
                  <w:marTop w:val="0"/>
                  <w:marBottom w:val="0"/>
                  <w:divBdr>
                    <w:top w:val="none" w:sz="0" w:space="0" w:color="auto"/>
                    <w:left w:val="none" w:sz="0" w:space="0" w:color="auto"/>
                    <w:bottom w:val="none" w:sz="0" w:space="0" w:color="auto"/>
                    <w:right w:val="none" w:sz="0" w:space="0" w:color="auto"/>
                  </w:divBdr>
                </w:div>
                <w:div w:id="212467824">
                  <w:marLeft w:val="480"/>
                  <w:marRight w:val="0"/>
                  <w:marTop w:val="0"/>
                  <w:marBottom w:val="0"/>
                  <w:divBdr>
                    <w:top w:val="none" w:sz="0" w:space="0" w:color="auto"/>
                    <w:left w:val="none" w:sz="0" w:space="0" w:color="auto"/>
                    <w:bottom w:val="none" w:sz="0" w:space="0" w:color="auto"/>
                    <w:right w:val="none" w:sz="0" w:space="0" w:color="auto"/>
                  </w:divBdr>
                </w:div>
                <w:div w:id="1249314985">
                  <w:marLeft w:val="480"/>
                  <w:marRight w:val="0"/>
                  <w:marTop w:val="0"/>
                  <w:marBottom w:val="0"/>
                  <w:divBdr>
                    <w:top w:val="none" w:sz="0" w:space="0" w:color="auto"/>
                    <w:left w:val="none" w:sz="0" w:space="0" w:color="auto"/>
                    <w:bottom w:val="none" w:sz="0" w:space="0" w:color="auto"/>
                    <w:right w:val="none" w:sz="0" w:space="0" w:color="auto"/>
                  </w:divBdr>
                </w:div>
                <w:div w:id="1357584912">
                  <w:marLeft w:val="480"/>
                  <w:marRight w:val="0"/>
                  <w:marTop w:val="0"/>
                  <w:marBottom w:val="0"/>
                  <w:divBdr>
                    <w:top w:val="none" w:sz="0" w:space="0" w:color="auto"/>
                    <w:left w:val="none" w:sz="0" w:space="0" w:color="auto"/>
                    <w:bottom w:val="none" w:sz="0" w:space="0" w:color="auto"/>
                    <w:right w:val="none" w:sz="0" w:space="0" w:color="auto"/>
                  </w:divBdr>
                </w:div>
                <w:div w:id="1616793408">
                  <w:marLeft w:val="480"/>
                  <w:marRight w:val="0"/>
                  <w:marTop w:val="0"/>
                  <w:marBottom w:val="0"/>
                  <w:divBdr>
                    <w:top w:val="none" w:sz="0" w:space="0" w:color="auto"/>
                    <w:left w:val="none" w:sz="0" w:space="0" w:color="auto"/>
                    <w:bottom w:val="none" w:sz="0" w:space="0" w:color="auto"/>
                    <w:right w:val="none" w:sz="0" w:space="0" w:color="auto"/>
                  </w:divBdr>
                </w:div>
                <w:div w:id="1882209591">
                  <w:marLeft w:val="480"/>
                  <w:marRight w:val="0"/>
                  <w:marTop w:val="0"/>
                  <w:marBottom w:val="0"/>
                  <w:divBdr>
                    <w:top w:val="none" w:sz="0" w:space="0" w:color="auto"/>
                    <w:left w:val="none" w:sz="0" w:space="0" w:color="auto"/>
                    <w:bottom w:val="none" w:sz="0" w:space="0" w:color="auto"/>
                    <w:right w:val="none" w:sz="0" w:space="0" w:color="auto"/>
                  </w:divBdr>
                </w:div>
                <w:div w:id="19166842">
                  <w:marLeft w:val="480"/>
                  <w:marRight w:val="0"/>
                  <w:marTop w:val="0"/>
                  <w:marBottom w:val="0"/>
                  <w:divBdr>
                    <w:top w:val="none" w:sz="0" w:space="0" w:color="auto"/>
                    <w:left w:val="none" w:sz="0" w:space="0" w:color="auto"/>
                    <w:bottom w:val="none" w:sz="0" w:space="0" w:color="auto"/>
                    <w:right w:val="none" w:sz="0" w:space="0" w:color="auto"/>
                  </w:divBdr>
                </w:div>
                <w:div w:id="1257207570">
                  <w:marLeft w:val="480"/>
                  <w:marRight w:val="0"/>
                  <w:marTop w:val="0"/>
                  <w:marBottom w:val="0"/>
                  <w:divBdr>
                    <w:top w:val="none" w:sz="0" w:space="0" w:color="auto"/>
                    <w:left w:val="none" w:sz="0" w:space="0" w:color="auto"/>
                    <w:bottom w:val="none" w:sz="0" w:space="0" w:color="auto"/>
                    <w:right w:val="none" w:sz="0" w:space="0" w:color="auto"/>
                  </w:divBdr>
                </w:div>
                <w:div w:id="509832079">
                  <w:marLeft w:val="480"/>
                  <w:marRight w:val="0"/>
                  <w:marTop w:val="0"/>
                  <w:marBottom w:val="0"/>
                  <w:divBdr>
                    <w:top w:val="none" w:sz="0" w:space="0" w:color="auto"/>
                    <w:left w:val="none" w:sz="0" w:space="0" w:color="auto"/>
                    <w:bottom w:val="none" w:sz="0" w:space="0" w:color="auto"/>
                    <w:right w:val="none" w:sz="0" w:space="0" w:color="auto"/>
                  </w:divBdr>
                </w:div>
                <w:div w:id="2072774411">
                  <w:marLeft w:val="480"/>
                  <w:marRight w:val="0"/>
                  <w:marTop w:val="0"/>
                  <w:marBottom w:val="0"/>
                  <w:divBdr>
                    <w:top w:val="none" w:sz="0" w:space="0" w:color="auto"/>
                    <w:left w:val="none" w:sz="0" w:space="0" w:color="auto"/>
                    <w:bottom w:val="none" w:sz="0" w:space="0" w:color="auto"/>
                    <w:right w:val="none" w:sz="0" w:space="0" w:color="auto"/>
                  </w:divBdr>
                </w:div>
                <w:div w:id="878473684">
                  <w:marLeft w:val="480"/>
                  <w:marRight w:val="0"/>
                  <w:marTop w:val="0"/>
                  <w:marBottom w:val="0"/>
                  <w:divBdr>
                    <w:top w:val="none" w:sz="0" w:space="0" w:color="auto"/>
                    <w:left w:val="none" w:sz="0" w:space="0" w:color="auto"/>
                    <w:bottom w:val="none" w:sz="0" w:space="0" w:color="auto"/>
                    <w:right w:val="none" w:sz="0" w:space="0" w:color="auto"/>
                  </w:divBdr>
                </w:div>
                <w:div w:id="1950627035">
                  <w:marLeft w:val="480"/>
                  <w:marRight w:val="0"/>
                  <w:marTop w:val="0"/>
                  <w:marBottom w:val="0"/>
                  <w:divBdr>
                    <w:top w:val="none" w:sz="0" w:space="0" w:color="auto"/>
                    <w:left w:val="none" w:sz="0" w:space="0" w:color="auto"/>
                    <w:bottom w:val="none" w:sz="0" w:space="0" w:color="auto"/>
                    <w:right w:val="none" w:sz="0" w:space="0" w:color="auto"/>
                  </w:divBdr>
                </w:div>
                <w:div w:id="1509909359">
                  <w:marLeft w:val="480"/>
                  <w:marRight w:val="0"/>
                  <w:marTop w:val="0"/>
                  <w:marBottom w:val="0"/>
                  <w:divBdr>
                    <w:top w:val="none" w:sz="0" w:space="0" w:color="auto"/>
                    <w:left w:val="none" w:sz="0" w:space="0" w:color="auto"/>
                    <w:bottom w:val="none" w:sz="0" w:space="0" w:color="auto"/>
                    <w:right w:val="none" w:sz="0" w:space="0" w:color="auto"/>
                  </w:divBdr>
                </w:div>
                <w:div w:id="919291984">
                  <w:marLeft w:val="480"/>
                  <w:marRight w:val="0"/>
                  <w:marTop w:val="0"/>
                  <w:marBottom w:val="0"/>
                  <w:divBdr>
                    <w:top w:val="none" w:sz="0" w:space="0" w:color="auto"/>
                    <w:left w:val="none" w:sz="0" w:space="0" w:color="auto"/>
                    <w:bottom w:val="none" w:sz="0" w:space="0" w:color="auto"/>
                    <w:right w:val="none" w:sz="0" w:space="0" w:color="auto"/>
                  </w:divBdr>
                </w:div>
                <w:div w:id="1155336974">
                  <w:marLeft w:val="480"/>
                  <w:marRight w:val="0"/>
                  <w:marTop w:val="0"/>
                  <w:marBottom w:val="0"/>
                  <w:divBdr>
                    <w:top w:val="none" w:sz="0" w:space="0" w:color="auto"/>
                    <w:left w:val="none" w:sz="0" w:space="0" w:color="auto"/>
                    <w:bottom w:val="none" w:sz="0" w:space="0" w:color="auto"/>
                    <w:right w:val="none" w:sz="0" w:space="0" w:color="auto"/>
                  </w:divBdr>
                </w:div>
                <w:div w:id="674841862">
                  <w:marLeft w:val="480"/>
                  <w:marRight w:val="0"/>
                  <w:marTop w:val="0"/>
                  <w:marBottom w:val="0"/>
                  <w:divBdr>
                    <w:top w:val="none" w:sz="0" w:space="0" w:color="auto"/>
                    <w:left w:val="none" w:sz="0" w:space="0" w:color="auto"/>
                    <w:bottom w:val="none" w:sz="0" w:space="0" w:color="auto"/>
                    <w:right w:val="none" w:sz="0" w:space="0" w:color="auto"/>
                  </w:divBdr>
                </w:div>
                <w:div w:id="303967281">
                  <w:marLeft w:val="480"/>
                  <w:marRight w:val="0"/>
                  <w:marTop w:val="0"/>
                  <w:marBottom w:val="0"/>
                  <w:divBdr>
                    <w:top w:val="none" w:sz="0" w:space="0" w:color="auto"/>
                    <w:left w:val="none" w:sz="0" w:space="0" w:color="auto"/>
                    <w:bottom w:val="none" w:sz="0" w:space="0" w:color="auto"/>
                    <w:right w:val="none" w:sz="0" w:space="0" w:color="auto"/>
                  </w:divBdr>
                </w:div>
                <w:div w:id="1889293396">
                  <w:marLeft w:val="480"/>
                  <w:marRight w:val="0"/>
                  <w:marTop w:val="0"/>
                  <w:marBottom w:val="0"/>
                  <w:divBdr>
                    <w:top w:val="none" w:sz="0" w:space="0" w:color="auto"/>
                    <w:left w:val="none" w:sz="0" w:space="0" w:color="auto"/>
                    <w:bottom w:val="none" w:sz="0" w:space="0" w:color="auto"/>
                    <w:right w:val="none" w:sz="0" w:space="0" w:color="auto"/>
                  </w:divBdr>
                </w:div>
                <w:div w:id="1277100739">
                  <w:marLeft w:val="480"/>
                  <w:marRight w:val="0"/>
                  <w:marTop w:val="0"/>
                  <w:marBottom w:val="0"/>
                  <w:divBdr>
                    <w:top w:val="none" w:sz="0" w:space="0" w:color="auto"/>
                    <w:left w:val="none" w:sz="0" w:space="0" w:color="auto"/>
                    <w:bottom w:val="none" w:sz="0" w:space="0" w:color="auto"/>
                    <w:right w:val="none" w:sz="0" w:space="0" w:color="auto"/>
                  </w:divBdr>
                </w:div>
                <w:div w:id="224068157">
                  <w:marLeft w:val="480"/>
                  <w:marRight w:val="0"/>
                  <w:marTop w:val="0"/>
                  <w:marBottom w:val="0"/>
                  <w:divBdr>
                    <w:top w:val="none" w:sz="0" w:space="0" w:color="auto"/>
                    <w:left w:val="none" w:sz="0" w:space="0" w:color="auto"/>
                    <w:bottom w:val="none" w:sz="0" w:space="0" w:color="auto"/>
                    <w:right w:val="none" w:sz="0" w:space="0" w:color="auto"/>
                  </w:divBdr>
                </w:div>
                <w:div w:id="1598245458">
                  <w:marLeft w:val="480"/>
                  <w:marRight w:val="0"/>
                  <w:marTop w:val="0"/>
                  <w:marBottom w:val="0"/>
                  <w:divBdr>
                    <w:top w:val="none" w:sz="0" w:space="0" w:color="auto"/>
                    <w:left w:val="none" w:sz="0" w:space="0" w:color="auto"/>
                    <w:bottom w:val="none" w:sz="0" w:space="0" w:color="auto"/>
                    <w:right w:val="none" w:sz="0" w:space="0" w:color="auto"/>
                  </w:divBdr>
                </w:div>
                <w:div w:id="1187328887">
                  <w:marLeft w:val="480"/>
                  <w:marRight w:val="0"/>
                  <w:marTop w:val="0"/>
                  <w:marBottom w:val="0"/>
                  <w:divBdr>
                    <w:top w:val="none" w:sz="0" w:space="0" w:color="auto"/>
                    <w:left w:val="none" w:sz="0" w:space="0" w:color="auto"/>
                    <w:bottom w:val="none" w:sz="0" w:space="0" w:color="auto"/>
                    <w:right w:val="none" w:sz="0" w:space="0" w:color="auto"/>
                  </w:divBdr>
                </w:div>
                <w:div w:id="1694186517">
                  <w:marLeft w:val="480"/>
                  <w:marRight w:val="0"/>
                  <w:marTop w:val="0"/>
                  <w:marBottom w:val="0"/>
                  <w:divBdr>
                    <w:top w:val="none" w:sz="0" w:space="0" w:color="auto"/>
                    <w:left w:val="none" w:sz="0" w:space="0" w:color="auto"/>
                    <w:bottom w:val="none" w:sz="0" w:space="0" w:color="auto"/>
                    <w:right w:val="none" w:sz="0" w:space="0" w:color="auto"/>
                  </w:divBdr>
                </w:div>
                <w:div w:id="211580269">
                  <w:marLeft w:val="480"/>
                  <w:marRight w:val="0"/>
                  <w:marTop w:val="0"/>
                  <w:marBottom w:val="0"/>
                  <w:divBdr>
                    <w:top w:val="none" w:sz="0" w:space="0" w:color="auto"/>
                    <w:left w:val="none" w:sz="0" w:space="0" w:color="auto"/>
                    <w:bottom w:val="none" w:sz="0" w:space="0" w:color="auto"/>
                    <w:right w:val="none" w:sz="0" w:space="0" w:color="auto"/>
                  </w:divBdr>
                </w:div>
                <w:div w:id="2128306096">
                  <w:marLeft w:val="480"/>
                  <w:marRight w:val="0"/>
                  <w:marTop w:val="0"/>
                  <w:marBottom w:val="0"/>
                  <w:divBdr>
                    <w:top w:val="none" w:sz="0" w:space="0" w:color="auto"/>
                    <w:left w:val="none" w:sz="0" w:space="0" w:color="auto"/>
                    <w:bottom w:val="none" w:sz="0" w:space="0" w:color="auto"/>
                    <w:right w:val="none" w:sz="0" w:space="0" w:color="auto"/>
                  </w:divBdr>
                </w:div>
                <w:div w:id="445583796">
                  <w:marLeft w:val="480"/>
                  <w:marRight w:val="0"/>
                  <w:marTop w:val="0"/>
                  <w:marBottom w:val="0"/>
                  <w:divBdr>
                    <w:top w:val="none" w:sz="0" w:space="0" w:color="auto"/>
                    <w:left w:val="none" w:sz="0" w:space="0" w:color="auto"/>
                    <w:bottom w:val="none" w:sz="0" w:space="0" w:color="auto"/>
                    <w:right w:val="none" w:sz="0" w:space="0" w:color="auto"/>
                  </w:divBdr>
                </w:div>
                <w:div w:id="719323728">
                  <w:marLeft w:val="480"/>
                  <w:marRight w:val="0"/>
                  <w:marTop w:val="0"/>
                  <w:marBottom w:val="0"/>
                  <w:divBdr>
                    <w:top w:val="none" w:sz="0" w:space="0" w:color="auto"/>
                    <w:left w:val="none" w:sz="0" w:space="0" w:color="auto"/>
                    <w:bottom w:val="none" w:sz="0" w:space="0" w:color="auto"/>
                    <w:right w:val="none" w:sz="0" w:space="0" w:color="auto"/>
                  </w:divBdr>
                </w:div>
                <w:div w:id="922686160">
                  <w:marLeft w:val="480"/>
                  <w:marRight w:val="0"/>
                  <w:marTop w:val="0"/>
                  <w:marBottom w:val="0"/>
                  <w:divBdr>
                    <w:top w:val="none" w:sz="0" w:space="0" w:color="auto"/>
                    <w:left w:val="none" w:sz="0" w:space="0" w:color="auto"/>
                    <w:bottom w:val="none" w:sz="0" w:space="0" w:color="auto"/>
                    <w:right w:val="none" w:sz="0" w:space="0" w:color="auto"/>
                  </w:divBdr>
                </w:div>
                <w:div w:id="1443841503">
                  <w:marLeft w:val="480"/>
                  <w:marRight w:val="0"/>
                  <w:marTop w:val="0"/>
                  <w:marBottom w:val="0"/>
                  <w:divBdr>
                    <w:top w:val="none" w:sz="0" w:space="0" w:color="auto"/>
                    <w:left w:val="none" w:sz="0" w:space="0" w:color="auto"/>
                    <w:bottom w:val="none" w:sz="0" w:space="0" w:color="auto"/>
                    <w:right w:val="none" w:sz="0" w:space="0" w:color="auto"/>
                  </w:divBdr>
                </w:div>
              </w:divsChild>
            </w:div>
            <w:div w:id="906912692">
              <w:marLeft w:val="0"/>
              <w:marRight w:val="0"/>
              <w:marTop w:val="0"/>
              <w:marBottom w:val="0"/>
              <w:divBdr>
                <w:top w:val="none" w:sz="0" w:space="0" w:color="auto"/>
                <w:left w:val="none" w:sz="0" w:space="0" w:color="auto"/>
                <w:bottom w:val="none" w:sz="0" w:space="0" w:color="auto"/>
                <w:right w:val="none" w:sz="0" w:space="0" w:color="auto"/>
              </w:divBdr>
              <w:divsChild>
                <w:div w:id="2077623147">
                  <w:marLeft w:val="480"/>
                  <w:marRight w:val="0"/>
                  <w:marTop w:val="0"/>
                  <w:marBottom w:val="0"/>
                  <w:divBdr>
                    <w:top w:val="none" w:sz="0" w:space="0" w:color="auto"/>
                    <w:left w:val="none" w:sz="0" w:space="0" w:color="auto"/>
                    <w:bottom w:val="none" w:sz="0" w:space="0" w:color="auto"/>
                    <w:right w:val="none" w:sz="0" w:space="0" w:color="auto"/>
                  </w:divBdr>
                </w:div>
                <w:div w:id="927231566">
                  <w:marLeft w:val="480"/>
                  <w:marRight w:val="0"/>
                  <w:marTop w:val="0"/>
                  <w:marBottom w:val="0"/>
                  <w:divBdr>
                    <w:top w:val="none" w:sz="0" w:space="0" w:color="auto"/>
                    <w:left w:val="none" w:sz="0" w:space="0" w:color="auto"/>
                    <w:bottom w:val="none" w:sz="0" w:space="0" w:color="auto"/>
                    <w:right w:val="none" w:sz="0" w:space="0" w:color="auto"/>
                  </w:divBdr>
                </w:div>
                <w:div w:id="1492788644">
                  <w:marLeft w:val="480"/>
                  <w:marRight w:val="0"/>
                  <w:marTop w:val="0"/>
                  <w:marBottom w:val="0"/>
                  <w:divBdr>
                    <w:top w:val="none" w:sz="0" w:space="0" w:color="auto"/>
                    <w:left w:val="none" w:sz="0" w:space="0" w:color="auto"/>
                    <w:bottom w:val="none" w:sz="0" w:space="0" w:color="auto"/>
                    <w:right w:val="none" w:sz="0" w:space="0" w:color="auto"/>
                  </w:divBdr>
                </w:div>
                <w:div w:id="580872825">
                  <w:marLeft w:val="480"/>
                  <w:marRight w:val="0"/>
                  <w:marTop w:val="0"/>
                  <w:marBottom w:val="0"/>
                  <w:divBdr>
                    <w:top w:val="none" w:sz="0" w:space="0" w:color="auto"/>
                    <w:left w:val="none" w:sz="0" w:space="0" w:color="auto"/>
                    <w:bottom w:val="none" w:sz="0" w:space="0" w:color="auto"/>
                    <w:right w:val="none" w:sz="0" w:space="0" w:color="auto"/>
                  </w:divBdr>
                </w:div>
                <w:div w:id="1128546375">
                  <w:marLeft w:val="480"/>
                  <w:marRight w:val="0"/>
                  <w:marTop w:val="0"/>
                  <w:marBottom w:val="0"/>
                  <w:divBdr>
                    <w:top w:val="none" w:sz="0" w:space="0" w:color="auto"/>
                    <w:left w:val="none" w:sz="0" w:space="0" w:color="auto"/>
                    <w:bottom w:val="none" w:sz="0" w:space="0" w:color="auto"/>
                    <w:right w:val="none" w:sz="0" w:space="0" w:color="auto"/>
                  </w:divBdr>
                </w:div>
                <w:div w:id="2015187528">
                  <w:marLeft w:val="480"/>
                  <w:marRight w:val="0"/>
                  <w:marTop w:val="0"/>
                  <w:marBottom w:val="0"/>
                  <w:divBdr>
                    <w:top w:val="none" w:sz="0" w:space="0" w:color="auto"/>
                    <w:left w:val="none" w:sz="0" w:space="0" w:color="auto"/>
                    <w:bottom w:val="none" w:sz="0" w:space="0" w:color="auto"/>
                    <w:right w:val="none" w:sz="0" w:space="0" w:color="auto"/>
                  </w:divBdr>
                </w:div>
                <w:div w:id="758015940">
                  <w:marLeft w:val="480"/>
                  <w:marRight w:val="0"/>
                  <w:marTop w:val="0"/>
                  <w:marBottom w:val="0"/>
                  <w:divBdr>
                    <w:top w:val="none" w:sz="0" w:space="0" w:color="auto"/>
                    <w:left w:val="none" w:sz="0" w:space="0" w:color="auto"/>
                    <w:bottom w:val="none" w:sz="0" w:space="0" w:color="auto"/>
                    <w:right w:val="none" w:sz="0" w:space="0" w:color="auto"/>
                  </w:divBdr>
                </w:div>
                <w:div w:id="1685472086">
                  <w:marLeft w:val="480"/>
                  <w:marRight w:val="0"/>
                  <w:marTop w:val="0"/>
                  <w:marBottom w:val="0"/>
                  <w:divBdr>
                    <w:top w:val="none" w:sz="0" w:space="0" w:color="auto"/>
                    <w:left w:val="none" w:sz="0" w:space="0" w:color="auto"/>
                    <w:bottom w:val="none" w:sz="0" w:space="0" w:color="auto"/>
                    <w:right w:val="none" w:sz="0" w:space="0" w:color="auto"/>
                  </w:divBdr>
                </w:div>
                <w:div w:id="1628124096">
                  <w:marLeft w:val="480"/>
                  <w:marRight w:val="0"/>
                  <w:marTop w:val="0"/>
                  <w:marBottom w:val="0"/>
                  <w:divBdr>
                    <w:top w:val="none" w:sz="0" w:space="0" w:color="auto"/>
                    <w:left w:val="none" w:sz="0" w:space="0" w:color="auto"/>
                    <w:bottom w:val="none" w:sz="0" w:space="0" w:color="auto"/>
                    <w:right w:val="none" w:sz="0" w:space="0" w:color="auto"/>
                  </w:divBdr>
                </w:div>
                <w:div w:id="1839735771">
                  <w:marLeft w:val="480"/>
                  <w:marRight w:val="0"/>
                  <w:marTop w:val="0"/>
                  <w:marBottom w:val="0"/>
                  <w:divBdr>
                    <w:top w:val="none" w:sz="0" w:space="0" w:color="auto"/>
                    <w:left w:val="none" w:sz="0" w:space="0" w:color="auto"/>
                    <w:bottom w:val="none" w:sz="0" w:space="0" w:color="auto"/>
                    <w:right w:val="none" w:sz="0" w:space="0" w:color="auto"/>
                  </w:divBdr>
                </w:div>
                <w:div w:id="495537239">
                  <w:marLeft w:val="480"/>
                  <w:marRight w:val="0"/>
                  <w:marTop w:val="0"/>
                  <w:marBottom w:val="0"/>
                  <w:divBdr>
                    <w:top w:val="none" w:sz="0" w:space="0" w:color="auto"/>
                    <w:left w:val="none" w:sz="0" w:space="0" w:color="auto"/>
                    <w:bottom w:val="none" w:sz="0" w:space="0" w:color="auto"/>
                    <w:right w:val="none" w:sz="0" w:space="0" w:color="auto"/>
                  </w:divBdr>
                </w:div>
                <w:div w:id="1131364986">
                  <w:marLeft w:val="480"/>
                  <w:marRight w:val="0"/>
                  <w:marTop w:val="0"/>
                  <w:marBottom w:val="0"/>
                  <w:divBdr>
                    <w:top w:val="none" w:sz="0" w:space="0" w:color="auto"/>
                    <w:left w:val="none" w:sz="0" w:space="0" w:color="auto"/>
                    <w:bottom w:val="none" w:sz="0" w:space="0" w:color="auto"/>
                    <w:right w:val="none" w:sz="0" w:space="0" w:color="auto"/>
                  </w:divBdr>
                </w:div>
                <w:div w:id="1634678801">
                  <w:marLeft w:val="480"/>
                  <w:marRight w:val="0"/>
                  <w:marTop w:val="0"/>
                  <w:marBottom w:val="0"/>
                  <w:divBdr>
                    <w:top w:val="none" w:sz="0" w:space="0" w:color="auto"/>
                    <w:left w:val="none" w:sz="0" w:space="0" w:color="auto"/>
                    <w:bottom w:val="none" w:sz="0" w:space="0" w:color="auto"/>
                    <w:right w:val="none" w:sz="0" w:space="0" w:color="auto"/>
                  </w:divBdr>
                </w:div>
                <w:div w:id="181478639">
                  <w:marLeft w:val="480"/>
                  <w:marRight w:val="0"/>
                  <w:marTop w:val="0"/>
                  <w:marBottom w:val="0"/>
                  <w:divBdr>
                    <w:top w:val="none" w:sz="0" w:space="0" w:color="auto"/>
                    <w:left w:val="none" w:sz="0" w:space="0" w:color="auto"/>
                    <w:bottom w:val="none" w:sz="0" w:space="0" w:color="auto"/>
                    <w:right w:val="none" w:sz="0" w:space="0" w:color="auto"/>
                  </w:divBdr>
                </w:div>
                <w:div w:id="2046759122">
                  <w:marLeft w:val="480"/>
                  <w:marRight w:val="0"/>
                  <w:marTop w:val="0"/>
                  <w:marBottom w:val="0"/>
                  <w:divBdr>
                    <w:top w:val="none" w:sz="0" w:space="0" w:color="auto"/>
                    <w:left w:val="none" w:sz="0" w:space="0" w:color="auto"/>
                    <w:bottom w:val="none" w:sz="0" w:space="0" w:color="auto"/>
                    <w:right w:val="none" w:sz="0" w:space="0" w:color="auto"/>
                  </w:divBdr>
                </w:div>
                <w:div w:id="1602569421">
                  <w:marLeft w:val="480"/>
                  <w:marRight w:val="0"/>
                  <w:marTop w:val="0"/>
                  <w:marBottom w:val="0"/>
                  <w:divBdr>
                    <w:top w:val="none" w:sz="0" w:space="0" w:color="auto"/>
                    <w:left w:val="none" w:sz="0" w:space="0" w:color="auto"/>
                    <w:bottom w:val="none" w:sz="0" w:space="0" w:color="auto"/>
                    <w:right w:val="none" w:sz="0" w:space="0" w:color="auto"/>
                  </w:divBdr>
                </w:div>
                <w:div w:id="2014523774">
                  <w:marLeft w:val="480"/>
                  <w:marRight w:val="0"/>
                  <w:marTop w:val="0"/>
                  <w:marBottom w:val="0"/>
                  <w:divBdr>
                    <w:top w:val="none" w:sz="0" w:space="0" w:color="auto"/>
                    <w:left w:val="none" w:sz="0" w:space="0" w:color="auto"/>
                    <w:bottom w:val="none" w:sz="0" w:space="0" w:color="auto"/>
                    <w:right w:val="none" w:sz="0" w:space="0" w:color="auto"/>
                  </w:divBdr>
                </w:div>
                <w:div w:id="907418255">
                  <w:marLeft w:val="480"/>
                  <w:marRight w:val="0"/>
                  <w:marTop w:val="0"/>
                  <w:marBottom w:val="0"/>
                  <w:divBdr>
                    <w:top w:val="none" w:sz="0" w:space="0" w:color="auto"/>
                    <w:left w:val="none" w:sz="0" w:space="0" w:color="auto"/>
                    <w:bottom w:val="none" w:sz="0" w:space="0" w:color="auto"/>
                    <w:right w:val="none" w:sz="0" w:space="0" w:color="auto"/>
                  </w:divBdr>
                </w:div>
                <w:div w:id="2127383245">
                  <w:marLeft w:val="480"/>
                  <w:marRight w:val="0"/>
                  <w:marTop w:val="0"/>
                  <w:marBottom w:val="0"/>
                  <w:divBdr>
                    <w:top w:val="none" w:sz="0" w:space="0" w:color="auto"/>
                    <w:left w:val="none" w:sz="0" w:space="0" w:color="auto"/>
                    <w:bottom w:val="none" w:sz="0" w:space="0" w:color="auto"/>
                    <w:right w:val="none" w:sz="0" w:space="0" w:color="auto"/>
                  </w:divBdr>
                </w:div>
                <w:div w:id="738599677">
                  <w:marLeft w:val="480"/>
                  <w:marRight w:val="0"/>
                  <w:marTop w:val="0"/>
                  <w:marBottom w:val="0"/>
                  <w:divBdr>
                    <w:top w:val="none" w:sz="0" w:space="0" w:color="auto"/>
                    <w:left w:val="none" w:sz="0" w:space="0" w:color="auto"/>
                    <w:bottom w:val="none" w:sz="0" w:space="0" w:color="auto"/>
                    <w:right w:val="none" w:sz="0" w:space="0" w:color="auto"/>
                  </w:divBdr>
                </w:div>
                <w:div w:id="1615478847">
                  <w:marLeft w:val="480"/>
                  <w:marRight w:val="0"/>
                  <w:marTop w:val="0"/>
                  <w:marBottom w:val="0"/>
                  <w:divBdr>
                    <w:top w:val="none" w:sz="0" w:space="0" w:color="auto"/>
                    <w:left w:val="none" w:sz="0" w:space="0" w:color="auto"/>
                    <w:bottom w:val="none" w:sz="0" w:space="0" w:color="auto"/>
                    <w:right w:val="none" w:sz="0" w:space="0" w:color="auto"/>
                  </w:divBdr>
                </w:div>
                <w:div w:id="1235896177">
                  <w:marLeft w:val="480"/>
                  <w:marRight w:val="0"/>
                  <w:marTop w:val="0"/>
                  <w:marBottom w:val="0"/>
                  <w:divBdr>
                    <w:top w:val="none" w:sz="0" w:space="0" w:color="auto"/>
                    <w:left w:val="none" w:sz="0" w:space="0" w:color="auto"/>
                    <w:bottom w:val="none" w:sz="0" w:space="0" w:color="auto"/>
                    <w:right w:val="none" w:sz="0" w:space="0" w:color="auto"/>
                  </w:divBdr>
                </w:div>
                <w:div w:id="1485046178">
                  <w:marLeft w:val="480"/>
                  <w:marRight w:val="0"/>
                  <w:marTop w:val="0"/>
                  <w:marBottom w:val="0"/>
                  <w:divBdr>
                    <w:top w:val="none" w:sz="0" w:space="0" w:color="auto"/>
                    <w:left w:val="none" w:sz="0" w:space="0" w:color="auto"/>
                    <w:bottom w:val="none" w:sz="0" w:space="0" w:color="auto"/>
                    <w:right w:val="none" w:sz="0" w:space="0" w:color="auto"/>
                  </w:divBdr>
                </w:div>
                <w:div w:id="479352005">
                  <w:marLeft w:val="480"/>
                  <w:marRight w:val="0"/>
                  <w:marTop w:val="0"/>
                  <w:marBottom w:val="0"/>
                  <w:divBdr>
                    <w:top w:val="none" w:sz="0" w:space="0" w:color="auto"/>
                    <w:left w:val="none" w:sz="0" w:space="0" w:color="auto"/>
                    <w:bottom w:val="none" w:sz="0" w:space="0" w:color="auto"/>
                    <w:right w:val="none" w:sz="0" w:space="0" w:color="auto"/>
                  </w:divBdr>
                </w:div>
                <w:div w:id="534200049">
                  <w:marLeft w:val="480"/>
                  <w:marRight w:val="0"/>
                  <w:marTop w:val="0"/>
                  <w:marBottom w:val="0"/>
                  <w:divBdr>
                    <w:top w:val="none" w:sz="0" w:space="0" w:color="auto"/>
                    <w:left w:val="none" w:sz="0" w:space="0" w:color="auto"/>
                    <w:bottom w:val="none" w:sz="0" w:space="0" w:color="auto"/>
                    <w:right w:val="none" w:sz="0" w:space="0" w:color="auto"/>
                  </w:divBdr>
                </w:div>
                <w:div w:id="1200052594">
                  <w:marLeft w:val="480"/>
                  <w:marRight w:val="0"/>
                  <w:marTop w:val="0"/>
                  <w:marBottom w:val="0"/>
                  <w:divBdr>
                    <w:top w:val="none" w:sz="0" w:space="0" w:color="auto"/>
                    <w:left w:val="none" w:sz="0" w:space="0" w:color="auto"/>
                    <w:bottom w:val="none" w:sz="0" w:space="0" w:color="auto"/>
                    <w:right w:val="none" w:sz="0" w:space="0" w:color="auto"/>
                  </w:divBdr>
                </w:div>
                <w:div w:id="528177793">
                  <w:marLeft w:val="480"/>
                  <w:marRight w:val="0"/>
                  <w:marTop w:val="0"/>
                  <w:marBottom w:val="0"/>
                  <w:divBdr>
                    <w:top w:val="none" w:sz="0" w:space="0" w:color="auto"/>
                    <w:left w:val="none" w:sz="0" w:space="0" w:color="auto"/>
                    <w:bottom w:val="none" w:sz="0" w:space="0" w:color="auto"/>
                    <w:right w:val="none" w:sz="0" w:space="0" w:color="auto"/>
                  </w:divBdr>
                </w:div>
                <w:div w:id="642663875">
                  <w:marLeft w:val="480"/>
                  <w:marRight w:val="0"/>
                  <w:marTop w:val="0"/>
                  <w:marBottom w:val="0"/>
                  <w:divBdr>
                    <w:top w:val="none" w:sz="0" w:space="0" w:color="auto"/>
                    <w:left w:val="none" w:sz="0" w:space="0" w:color="auto"/>
                    <w:bottom w:val="none" w:sz="0" w:space="0" w:color="auto"/>
                    <w:right w:val="none" w:sz="0" w:space="0" w:color="auto"/>
                  </w:divBdr>
                </w:div>
                <w:div w:id="1433672844">
                  <w:marLeft w:val="480"/>
                  <w:marRight w:val="0"/>
                  <w:marTop w:val="0"/>
                  <w:marBottom w:val="0"/>
                  <w:divBdr>
                    <w:top w:val="none" w:sz="0" w:space="0" w:color="auto"/>
                    <w:left w:val="none" w:sz="0" w:space="0" w:color="auto"/>
                    <w:bottom w:val="none" w:sz="0" w:space="0" w:color="auto"/>
                    <w:right w:val="none" w:sz="0" w:space="0" w:color="auto"/>
                  </w:divBdr>
                </w:div>
              </w:divsChild>
            </w:div>
            <w:div w:id="209810618">
              <w:marLeft w:val="0"/>
              <w:marRight w:val="0"/>
              <w:marTop w:val="0"/>
              <w:marBottom w:val="0"/>
              <w:divBdr>
                <w:top w:val="none" w:sz="0" w:space="0" w:color="auto"/>
                <w:left w:val="none" w:sz="0" w:space="0" w:color="auto"/>
                <w:bottom w:val="none" w:sz="0" w:space="0" w:color="auto"/>
                <w:right w:val="none" w:sz="0" w:space="0" w:color="auto"/>
              </w:divBdr>
              <w:divsChild>
                <w:div w:id="1857425519">
                  <w:marLeft w:val="480"/>
                  <w:marRight w:val="0"/>
                  <w:marTop w:val="0"/>
                  <w:marBottom w:val="0"/>
                  <w:divBdr>
                    <w:top w:val="none" w:sz="0" w:space="0" w:color="auto"/>
                    <w:left w:val="none" w:sz="0" w:space="0" w:color="auto"/>
                    <w:bottom w:val="none" w:sz="0" w:space="0" w:color="auto"/>
                    <w:right w:val="none" w:sz="0" w:space="0" w:color="auto"/>
                  </w:divBdr>
                </w:div>
                <w:div w:id="93525231">
                  <w:marLeft w:val="480"/>
                  <w:marRight w:val="0"/>
                  <w:marTop w:val="0"/>
                  <w:marBottom w:val="0"/>
                  <w:divBdr>
                    <w:top w:val="none" w:sz="0" w:space="0" w:color="auto"/>
                    <w:left w:val="none" w:sz="0" w:space="0" w:color="auto"/>
                    <w:bottom w:val="none" w:sz="0" w:space="0" w:color="auto"/>
                    <w:right w:val="none" w:sz="0" w:space="0" w:color="auto"/>
                  </w:divBdr>
                </w:div>
                <w:div w:id="429467295">
                  <w:marLeft w:val="480"/>
                  <w:marRight w:val="0"/>
                  <w:marTop w:val="0"/>
                  <w:marBottom w:val="0"/>
                  <w:divBdr>
                    <w:top w:val="none" w:sz="0" w:space="0" w:color="auto"/>
                    <w:left w:val="none" w:sz="0" w:space="0" w:color="auto"/>
                    <w:bottom w:val="none" w:sz="0" w:space="0" w:color="auto"/>
                    <w:right w:val="none" w:sz="0" w:space="0" w:color="auto"/>
                  </w:divBdr>
                </w:div>
                <w:div w:id="897789836">
                  <w:marLeft w:val="480"/>
                  <w:marRight w:val="0"/>
                  <w:marTop w:val="0"/>
                  <w:marBottom w:val="0"/>
                  <w:divBdr>
                    <w:top w:val="none" w:sz="0" w:space="0" w:color="auto"/>
                    <w:left w:val="none" w:sz="0" w:space="0" w:color="auto"/>
                    <w:bottom w:val="none" w:sz="0" w:space="0" w:color="auto"/>
                    <w:right w:val="none" w:sz="0" w:space="0" w:color="auto"/>
                  </w:divBdr>
                </w:div>
                <w:div w:id="849023484">
                  <w:marLeft w:val="480"/>
                  <w:marRight w:val="0"/>
                  <w:marTop w:val="0"/>
                  <w:marBottom w:val="0"/>
                  <w:divBdr>
                    <w:top w:val="none" w:sz="0" w:space="0" w:color="auto"/>
                    <w:left w:val="none" w:sz="0" w:space="0" w:color="auto"/>
                    <w:bottom w:val="none" w:sz="0" w:space="0" w:color="auto"/>
                    <w:right w:val="none" w:sz="0" w:space="0" w:color="auto"/>
                  </w:divBdr>
                </w:div>
                <w:div w:id="2087528395">
                  <w:marLeft w:val="480"/>
                  <w:marRight w:val="0"/>
                  <w:marTop w:val="0"/>
                  <w:marBottom w:val="0"/>
                  <w:divBdr>
                    <w:top w:val="none" w:sz="0" w:space="0" w:color="auto"/>
                    <w:left w:val="none" w:sz="0" w:space="0" w:color="auto"/>
                    <w:bottom w:val="none" w:sz="0" w:space="0" w:color="auto"/>
                    <w:right w:val="none" w:sz="0" w:space="0" w:color="auto"/>
                  </w:divBdr>
                </w:div>
                <w:div w:id="795223606">
                  <w:marLeft w:val="480"/>
                  <w:marRight w:val="0"/>
                  <w:marTop w:val="0"/>
                  <w:marBottom w:val="0"/>
                  <w:divBdr>
                    <w:top w:val="none" w:sz="0" w:space="0" w:color="auto"/>
                    <w:left w:val="none" w:sz="0" w:space="0" w:color="auto"/>
                    <w:bottom w:val="none" w:sz="0" w:space="0" w:color="auto"/>
                    <w:right w:val="none" w:sz="0" w:space="0" w:color="auto"/>
                  </w:divBdr>
                </w:div>
                <w:div w:id="175048330">
                  <w:marLeft w:val="480"/>
                  <w:marRight w:val="0"/>
                  <w:marTop w:val="0"/>
                  <w:marBottom w:val="0"/>
                  <w:divBdr>
                    <w:top w:val="none" w:sz="0" w:space="0" w:color="auto"/>
                    <w:left w:val="none" w:sz="0" w:space="0" w:color="auto"/>
                    <w:bottom w:val="none" w:sz="0" w:space="0" w:color="auto"/>
                    <w:right w:val="none" w:sz="0" w:space="0" w:color="auto"/>
                  </w:divBdr>
                </w:div>
                <w:div w:id="1750224021">
                  <w:marLeft w:val="480"/>
                  <w:marRight w:val="0"/>
                  <w:marTop w:val="0"/>
                  <w:marBottom w:val="0"/>
                  <w:divBdr>
                    <w:top w:val="none" w:sz="0" w:space="0" w:color="auto"/>
                    <w:left w:val="none" w:sz="0" w:space="0" w:color="auto"/>
                    <w:bottom w:val="none" w:sz="0" w:space="0" w:color="auto"/>
                    <w:right w:val="none" w:sz="0" w:space="0" w:color="auto"/>
                  </w:divBdr>
                </w:div>
                <w:div w:id="249966002">
                  <w:marLeft w:val="480"/>
                  <w:marRight w:val="0"/>
                  <w:marTop w:val="0"/>
                  <w:marBottom w:val="0"/>
                  <w:divBdr>
                    <w:top w:val="none" w:sz="0" w:space="0" w:color="auto"/>
                    <w:left w:val="none" w:sz="0" w:space="0" w:color="auto"/>
                    <w:bottom w:val="none" w:sz="0" w:space="0" w:color="auto"/>
                    <w:right w:val="none" w:sz="0" w:space="0" w:color="auto"/>
                  </w:divBdr>
                </w:div>
                <w:div w:id="218322580">
                  <w:marLeft w:val="480"/>
                  <w:marRight w:val="0"/>
                  <w:marTop w:val="0"/>
                  <w:marBottom w:val="0"/>
                  <w:divBdr>
                    <w:top w:val="none" w:sz="0" w:space="0" w:color="auto"/>
                    <w:left w:val="none" w:sz="0" w:space="0" w:color="auto"/>
                    <w:bottom w:val="none" w:sz="0" w:space="0" w:color="auto"/>
                    <w:right w:val="none" w:sz="0" w:space="0" w:color="auto"/>
                  </w:divBdr>
                </w:div>
                <w:div w:id="10570297">
                  <w:marLeft w:val="480"/>
                  <w:marRight w:val="0"/>
                  <w:marTop w:val="0"/>
                  <w:marBottom w:val="0"/>
                  <w:divBdr>
                    <w:top w:val="none" w:sz="0" w:space="0" w:color="auto"/>
                    <w:left w:val="none" w:sz="0" w:space="0" w:color="auto"/>
                    <w:bottom w:val="none" w:sz="0" w:space="0" w:color="auto"/>
                    <w:right w:val="none" w:sz="0" w:space="0" w:color="auto"/>
                  </w:divBdr>
                </w:div>
                <w:div w:id="2070882024">
                  <w:marLeft w:val="480"/>
                  <w:marRight w:val="0"/>
                  <w:marTop w:val="0"/>
                  <w:marBottom w:val="0"/>
                  <w:divBdr>
                    <w:top w:val="none" w:sz="0" w:space="0" w:color="auto"/>
                    <w:left w:val="none" w:sz="0" w:space="0" w:color="auto"/>
                    <w:bottom w:val="none" w:sz="0" w:space="0" w:color="auto"/>
                    <w:right w:val="none" w:sz="0" w:space="0" w:color="auto"/>
                  </w:divBdr>
                </w:div>
                <w:div w:id="785931968">
                  <w:marLeft w:val="480"/>
                  <w:marRight w:val="0"/>
                  <w:marTop w:val="0"/>
                  <w:marBottom w:val="0"/>
                  <w:divBdr>
                    <w:top w:val="none" w:sz="0" w:space="0" w:color="auto"/>
                    <w:left w:val="none" w:sz="0" w:space="0" w:color="auto"/>
                    <w:bottom w:val="none" w:sz="0" w:space="0" w:color="auto"/>
                    <w:right w:val="none" w:sz="0" w:space="0" w:color="auto"/>
                  </w:divBdr>
                </w:div>
                <w:div w:id="131948146">
                  <w:marLeft w:val="480"/>
                  <w:marRight w:val="0"/>
                  <w:marTop w:val="0"/>
                  <w:marBottom w:val="0"/>
                  <w:divBdr>
                    <w:top w:val="none" w:sz="0" w:space="0" w:color="auto"/>
                    <w:left w:val="none" w:sz="0" w:space="0" w:color="auto"/>
                    <w:bottom w:val="none" w:sz="0" w:space="0" w:color="auto"/>
                    <w:right w:val="none" w:sz="0" w:space="0" w:color="auto"/>
                  </w:divBdr>
                </w:div>
                <w:div w:id="1590506846">
                  <w:marLeft w:val="480"/>
                  <w:marRight w:val="0"/>
                  <w:marTop w:val="0"/>
                  <w:marBottom w:val="0"/>
                  <w:divBdr>
                    <w:top w:val="none" w:sz="0" w:space="0" w:color="auto"/>
                    <w:left w:val="none" w:sz="0" w:space="0" w:color="auto"/>
                    <w:bottom w:val="none" w:sz="0" w:space="0" w:color="auto"/>
                    <w:right w:val="none" w:sz="0" w:space="0" w:color="auto"/>
                  </w:divBdr>
                </w:div>
                <w:div w:id="1688367942">
                  <w:marLeft w:val="480"/>
                  <w:marRight w:val="0"/>
                  <w:marTop w:val="0"/>
                  <w:marBottom w:val="0"/>
                  <w:divBdr>
                    <w:top w:val="none" w:sz="0" w:space="0" w:color="auto"/>
                    <w:left w:val="none" w:sz="0" w:space="0" w:color="auto"/>
                    <w:bottom w:val="none" w:sz="0" w:space="0" w:color="auto"/>
                    <w:right w:val="none" w:sz="0" w:space="0" w:color="auto"/>
                  </w:divBdr>
                </w:div>
                <w:div w:id="1591231027">
                  <w:marLeft w:val="480"/>
                  <w:marRight w:val="0"/>
                  <w:marTop w:val="0"/>
                  <w:marBottom w:val="0"/>
                  <w:divBdr>
                    <w:top w:val="none" w:sz="0" w:space="0" w:color="auto"/>
                    <w:left w:val="none" w:sz="0" w:space="0" w:color="auto"/>
                    <w:bottom w:val="none" w:sz="0" w:space="0" w:color="auto"/>
                    <w:right w:val="none" w:sz="0" w:space="0" w:color="auto"/>
                  </w:divBdr>
                </w:div>
                <w:div w:id="895245260">
                  <w:marLeft w:val="480"/>
                  <w:marRight w:val="0"/>
                  <w:marTop w:val="0"/>
                  <w:marBottom w:val="0"/>
                  <w:divBdr>
                    <w:top w:val="none" w:sz="0" w:space="0" w:color="auto"/>
                    <w:left w:val="none" w:sz="0" w:space="0" w:color="auto"/>
                    <w:bottom w:val="none" w:sz="0" w:space="0" w:color="auto"/>
                    <w:right w:val="none" w:sz="0" w:space="0" w:color="auto"/>
                  </w:divBdr>
                </w:div>
                <w:div w:id="924805195">
                  <w:marLeft w:val="480"/>
                  <w:marRight w:val="0"/>
                  <w:marTop w:val="0"/>
                  <w:marBottom w:val="0"/>
                  <w:divBdr>
                    <w:top w:val="none" w:sz="0" w:space="0" w:color="auto"/>
                    <w:left w:val="none" w:sz="0" w:space="0" w:color="auto"/>
                    <w:bottom w:val="none" w:sz="0" w:space="0" w:color="auto"/>
                    <w:right w:val="none" w:sz="0" w:space="0" w:color="auto"/>
                  </w:divBdr>
                </w:div>
                <w:div w:id="862396793">
                  <w:marLeft w:val="480"/>
                  <w:marRight w:val="0"/>
                  <w:marTop w:val="0"/>
                  <w:marBottom w:val="0"/>
                  <w:divBdr>
                    <w:top w:val="none" w:sz="0" w:space="0" w:color="auto"/>
                    <w:left w:val="none" w:sz="0" w:space="0" w:color="auto"/>
                    <w:bottom w:val="none" w:sz="0" w:space="0" w:color="auto"/>
                    <w:right w:val="none" w:sz="0" w:space="0" w:color="auto"/>
                  </w:divBdr>
                </w:div>
                <w:div w:id="1085613888">
                  <w:marLeft w:val="480"/>
                  <w:marRight w:val="0"/>
                  <w:marTop w:val="0"/>
                  <w:marBottom w:val="0"/>
                  <w:divBdr>
                    <w:top w:val="none" w:sz="0" w:space="0" w:color="auto"/>
                    <w:left w:val="none" w:sz="0" w:space="0" w:color="auto"/>
                    <w:bottom w:val="none" w:sz="0" w:space="0" w:color="auto"/>
                    <w:right w:val="none" w:sz="0" w:space="0" w:color="auto"/>
                  </w:divBdr>
                </w:div>
                <w:div w:id="1183206956">
                  <w:marLeft w:val="480"/>
                  <w:marRight w:val="0"/>
                  <w:marTop w:val="0"/>
                  <w:marBottom w:val="0"/>
                  <w:divBdr>
                    <w:top w:val="none" w:sz="0" w:space="0" w:color="auto"/>
                    <w:left w:val="none" w:sz="0" w:space="0" w:color="auto"/>
                    <w:bottom w:val="none" w:sz="0" w:space="0" w:color="auto"/>
                    <w:right w:val="none" w:sz="0" w:space="0" w:color="auto"/>
                  </w:divBdr>
                </w:div>
                <w:div w:id="368532260">
                  <w:marLeft w:val="480"/>
                  <w:marRight w:val="0"/>
                  <w:marTop w:val="0"/>
                  <w:marBottom w:val="0"/>
                  <w:divBdr>
                    <w:top w:val="none" w:sz="0" w:space="0" w:color="auto"/>
                    <w:left w:val="none" w:sz="0" w:space="0" w:color="auto"/>
                    <w:bottom w:val="none" w:sz="0" w:space="0" w:color="auto"/>
                    <w:right w:val="none" w:sz="0" w:space="0" w:color="auto"/>
                  </w:divBdr>
                </w:div>
                <w:div w:id="68774512">
                  <w:marLeft w:val="480"/>
                  <w:marRight w:val="0"/>
                  <w:marTop w:val="0"/>
                  <w:marBottom w:val="0"/>
                  <w:divBdr>
                    <w:top w:val="none" w:sz="0" w:space="0" w:color="auto"/>
                    <w:left w:val="none" w:sz="0" w:space="0" w:color="auto"/>
                    <w:bottom w:val="none" w:sz="0" w:space="0" w:color="auto"/>
                    <w:right w:val="none" w:sz="0" w:space="0" w:color="auto"/>
                  </w:divBdr>
                </w:div>
                <w:div w:id="2141335672">
                  <w:marLeft w:val="480"/>
                  <w:marRight w:val="0"/>
                  <w:marTop w:val="0"/>
                  <w:marBottom w:val="0"/>
                  <w:divBdr>
                    <w:top w:val="none" w:sz="0" w:space="0" w:color="auto"/>
                    <w:left w:val="none" w:sz="0" w:space="0" w:color="auto"/>
                    <w:bottom w:val="none" w:sz="0" w:space="0" w:color="auto"/>
                    <w:right w:val="none" w:sz="0" w:space="0" w:color="auto"/>
                  </w:divBdr>
                </w:div>
                <w:div w:id="50201129">
                  <w:marLeft w:val="480"/>
                  <w:marRight w:val="0"/>
                  <w:marTop w:val="0"/>
                  <w:marBottom w:val="0"/>
                  <w:divBdr>
                    <w:top w:val="none" w:sz="0" w:space="0" w:color="auto"/>
                    <w:left w:val="none" w:sz="0" w:space="0" w:color="auto"/>
                    <w:bottom w:val="none" w:sz="0" w:space="0" w:color="auto"/>
                    <w:right w:val="none" w:sz="0" w:space="0" w:color="auto"/>
                  </w:divBdr>
                </w:div>
                <w:div w:id="1802068012">
                  <w:marLeft w:val="480"/>
                  <w:marRight w:val="0"/>
                  <w:marTop w:val="0"/>
                  <w:marBottom w:val="0"/>
                  <w:divBdr>
                    <w:top w:val="none" w:sz="0" w:space="0" w:color="auto"/>
                    <w:left w:val="none" w:sz="0" w:space="0" w:color="auto"/>
                    <w:bottom w:val="none" w:sz="0" w:space="0" w:color="auto"/>
                    <w:right w:val="none" w:sz="0" w:space="0" w:color="auto"/>
                  </w:divBdr>
                </w:div>
                <w:div w:id="636449150">
                  <w:marLeft w:val="480"/>
                  <w:marRight w:val="0"/>
                  <w:marTop w:val="0"/>
                  <w:marBottom w:val="0"/>
                  <w:divBdr>
                    <w:top w:val="none" w:sz="0" w:space="0" w:color="auto"/>
                    <w:left w:val="none" w:sz="0" w:space="0" w:color="auto"/>
                    <w:bottom w:val="none" w:sz="0" w:space="0" w:color="auto"/>
                    <w:right w:val="none" w:sz="0" w:space="0" w:color="auto"/>
                  </w:divBdr>
                </w:div>
              </w:divsChild>
            </w:div>
            <w:div w:id="1203710055">
              <w:marLeft w:val="0"/>
              <w:marRight w:val="0"/>
              <w:marTop w:val="0"/>
              <w:marBottom w:val="0"/>
              <w:divBdr>
                <w:top w:val="none" w:sz="0" w:space="0" w:color="auto"/>
                <w:left w:val="none" w:sz="0" w:space="0" w:color="auto"/>
                <w:bottom w:val="none" w:sz="0" w:space="0" w:color="auto"/>
                <w:right w:val="none" w:sz="0" w:space="0" w:color="auto"/>
              </w:divBdr>
              <w:divsChild>
                <w:div w:id="319575825">
                  <w:marLeft w:val="480"/>
                  <w:marRight w:val="0"/>
                  <w:marTop w:val="0"/>
                  <w:marBottom w:val="0"/>
                  <w:divBdr>
                    <w:top w:val="none" w:sz="0" w:space="0" w:color="auto"/>
                    <w:left w:val="none" w:sz="0" w:space="0" w:color="auto"/>
                    <w:bottom w:val="none" w:sz="0" w:space="0" w:color="auto"/>
                    <w:right w:val="none" w:sz="0" w:space="0" w:color="auto"/>
                  </w:divBdr>
                </w:div>
                <w:div w:id="942304931">
                  <w:marLeft w:val="480"/>
                  <w:marRight w:val="0"/>
                  <w:marTop w:val="0"/>
                  <w:marBottom w:val="0"/>
                  <w:divBdr>
                    <w:top w:val="none" w:sz="0" w:space="0" w:color="auto"/>
                    <w:left w:val="none" w:sz="0" w:space="0" w:color="auto"/>
                    <w:bottom w:val="none" w:sz="0" w:space="0" w:color="auto"/>
                    <w:right w:val="none" w:sz="0" w:space="0" w:color="auto"/>
                  </w:divBdr>
                </w:div>
                <w:div w:id="117266341">
                  <w:marLeft w:val="480"/>
                  <w:marRight w:val="0"/>
                  <w:marTop w:val="0"/>
                  <w:marBottom w:val="0"/>
                  <w:divBdr>
                    <w:top w:val="none" w:sz="0" w:space="0" w:color="auto"/>
                    <w:left w:val="none" w:sz="0" w:space="0" w:color="auto"/>
                    <w:bottom w:val="none" w:sz="0" w:space="0" w:color="auto"/>
                    <w:right w:val="none" w:sz="0" w:space="0" w:color="auto"/>
                  </w:divBdr>
                </w:div>
                <w:div w:id="2001107053">
                  <w:marLeft w:val="480"/>
                  <w:marRight w:val="0"/>
                  <w:marTop w:val="0"/>
                  <w:marBottom w:val="0"/>
                  <w:divBdr>
                    <w:top w:val="none" w:sz="0" w:space="0" w:color="auto"/>
                    <w:left w:val="none" w:sz="0" w:space="0" w:color="auto"/>
                    <w:bottom w:val="none" w:sz="0" w:space="0" w:color="auto"/>
                    <w:right w:val="none" w:sz="0" w:space="0" w:color="auto"/>
                  </w:divBdr>
                </w:div>
                <w:div w:id="672997715">
                  <w:marLeft w:val="480"/>
                  <w:marRight w:val="0"/>
                  <w:marTop w:val="0"/>
                  <w:marBottom w:val="0"/>
                  <w:divBdr>
                    <w:top w:val="none" w:sz="0" w:space="0" w:color="auto"/>
                    <w:left w:val="none" w:sz="0" w:space="0" w:color="auto"/>
                    <w:bottom w:val="none" w:sz="0" w:space="0" w:color="auto"/>
                    <w:right w:val="none" w:sz="0" w:space="0" w:color="auto"/>
                  </w:divBdr>
                </w:div>
                <w:div w:id="2138986000">
                  <w:marLeft w:val="480"/>
                  <w:marRight w:val="0"/>
                  <w:marTop w:val="0"/>
                  <w:marBottom w:val="0"/>
                  <w:divBdr>
                    <w:top w:val="none" w:sz="0" w:space="0" w:color="auto"/>
                    <w:left w:val="none" w:sz="0" w:space="0" w:color="auto"/>
                    <w:bottom w:val="none" w:sz="0" w:space="0" w:color="auto"/>
                    <w:right w:val="none" w:sz="0" w:space="0" w:color="auto"/>
                  </w:divBdr>
                </w:div>
                <w:div w:id="1065687051">
                  <w:marLeft w:val="480"/>
                  <w:marRight w:val="0"/>
                  <w:marTop w:val="0"/>
                  <w:marBottom w:val="0"/>
                  <w:divBdr>
                    <w:top w:val="none" w:sz="0" w:space="0" w:color="auto"/>
                    <w:left w:val="none" w:sz="0" w:space="0" w:color="auto"/>
                    <w:bottom w:val="none" w:sz="0" w:space="0" w:color="auto"/>
                    <w:right w:val="none" w:sz="0" w:space="0" w:color="auto"/>
                  </w:divBdr>
                </w:div>
                <w:div w:id="2147039143">
                  <w:marLeft w:val="480"/>
                  <w:marRight w:val="0"/>
                  <w:marTop w:val="0"/>
                  <w:marBottom w:val="0"/>
                  <w:divBdr>
                    <w:top w:val="none" w:sz="0" w:space="0" w:color="auto"/>
                    <w:left w:val="none" w:sz="0" w:space="0" w:color="auto"/>
                    <w:bottom w:val="none" w:sz="0" w:space="0" w:color="auto"/>
                    <w:right w:val="none" w:sz="0" w:space="0" w:color="auto"/>
                  </w:divBdr>
                </w:div>
                <w:div w:id="367266018">
                  <w:marLeft w:val="480"/>
                  <w:marRight w:val="0"/>
                  <w:marTop w:val="0"/>
                  <w:marBottom w:val="0"/>
                  <w:divBdr>
                    <w:top w:val="none" w:sz="0" w:space="0" w:color="auto"/>
                    <w:left w:val="none" w:sz="0" w:space="0" w:color="auto"/>
                    <w:bottom w:val="none" w:sz="0" w:space="0" w:color="auto"/>
                    <w:right w:val="none" w:sz="0" w:space="0" w:color="auto"/>
                  </w:divBdr>
                </w:div>
                <w:div w:id="1065449429">
                  <w:marLeft w:val="480"/>
                  <w:marRight w:val="0"/>
                  <w:marTop w:val="0"/>
                  <w:marBottom w:val="0"/>
                  <w:divBdr>
                    <w:top w:val="none" w:sz="0" w:space="0" w:color="auto"/>
                    <w:left w:val="none" w:sz="0" w:space="0" w:color="auto"/>
                    <w:bottom w:val="none" w:sz="0" w:space="0" w:color="auto"/>
                    <w:right w:val="none" w:sz="0" w:space="0" w:color="auto"/>
                  </w:divBdr>
                </w:div>
                <w:div w:id="1371565886">
                  <w:marLeft w:val="480"/>
                  <w:marRight w:val="0"/>
                  <w:marTop w:val="0"/>
                  <w:marBottom w:val="0"/>
                  <w:divBdr>
                    <w:top w:val="none" w:sz="0" w:space="0" w:color="auto"/>
                    <w:left w:val="none" w:sz="0" w:space="0" w:color="auto"/>
                    <w:bottom w:val="none" w:sz="0" w:space="0" w:color="auto"/>
                    <w:right w:val="none" w:sz="0" w:space="0" w:color="auto"/>
                  </w:divBdr>
                </w:div>
                <w:div w:id="1206672827">
                  <w:marLeft w:val="480"/>
                  <w:marRight w:val="0"/>
                  <w:marTop w:val="0"/>
                  <w:marBottom w:val="0"/>
                  <w:divBdr>
                    <w:top w:val="none" w:sz="0" w:space="0" w:color="auto"/>
                    <w:left w:val="none" w:sz="0" w:space="0" w:color="auto"/>
                    <w:bottom w:val="none" w:sz="0" w:space="0" w:color="auto"/>
                    <w:right w:val="none" w:sz="0" w:space="0" w:color="auto"/>
                  </w:divBdr>
                </w:div>
                <w:div w:id="39600926">
                  <w:marLeft w:val="480"/>
                  <w:marRight w:val="0"/>
                  <w:marTop w:val="0"/>
                  <w:marBottom w:val="0"/>
                  <w:divBdr>
                    <w:top w:val="none" w:sz="0" w:space="0" w:color="auto"/>
                    <w:left w:val="none" w:sz="0" w:space="0" w:color="auto"/>
                    <w:bottom w:val="none" w:sz="0" w:space="0" w:color="auto"/>
                    <w:right w:val="none" w:sz="0" w:space="0" w:color="auto"/>
                  </w:divBdr>
                </w:div>
                <w:div w:id="1816681256">
                  <w:marLeft w:val="480"/>
                  <w:marRight w:val="0"/>
                  <w:marTop w:val="0"/>
                  <w:marBottom w:val="0"/>
                  <w:divBdr>
                    <w:top w:val="none" w:sz="0" w:space="0" w:color="auto"/>
                    <w:left w:val="none" w:sz="0" w:space="0" w:color="auto"/>
                    <w:bottom w:val="none" w:sz="0" w:space="0" w:color="auto"/>
                    <w:right w:val="none" w:sz="0" w:space="0" w:color="auto"/>
                  </w:divBdr>
                </w:div>
                <w:div w:id="1025060915">
                  <w:marLeft w:val="480"/>
                  <w:marRight w:val="0"/>
                  <w:marTop w:val="0"/>
                  <w:marBottom w:val="0"/>
                  <w:divBdr>
                    <w:top w:val="none" w:sz="0" w:space="0" w:color="auto"/>
                    <w:left w:val="none" w:sz="0" w:space="0" w:color="auto"/>
                    <w:bottom w:val="none" w:sz="0" w:space="0" w:color="auto"/>
                    <w:right w:val="none" w:sz="0" w:space="0" w:color="auto"/>
                  </w:divBdr>
                </w:div>
                <w:div w:id="899824671">
                  <w:marLeft w:val="480"/>
                  <w:marRight w:val="0"/>
                  <w:marTop w:val="0"/>
                  <w:marBottom w:val="0"/>
                  <w:divBdr>
                    <w:top w:val="none" w:sz="0" w:space="0" w:color="auto"/>
                    <w:left w:val="none" w:sz="0" w:space="0" w:color="auto"/>
                    <w:bottom w:val="none" w:sz="0" w:space="0" w:color="auto"/>
                    <w:right w:val="none" w:sz="0" w:space="0" w:color="auto"/>
                  </w:divBdr>
                </w:div>
                <w:div w:id="486824131">
                  <w:marLeft w:val="480"/>
                  <w:marRight w:val="0"/>
                  <w:marTop w:val="0"/>
                  <w:marBottom w:val="0"/>
                  <w:divBdr>
                    <w:top w:val="none" w:sz="0" w:space="0" w:color="auto"/>
                    <w:left w:val="none" w:sz="0" w:space="0" w:color="auto"/>
                    <w:bottom w:val="none" w:sz="0" w:space="0" w:color="auto"/>
                    <w:right w:val="none" w:sz="0" w:space="0" w:color="auto"/>
                  </w:divBdr>
                </w:div>
                <w:div w:id="1292828966">
                  <w:marLeft w:val="480"/>
                  <w:marRight w:val="0"/>
                  <w:marTop w:val="0"/>
                  <w:marBottom w:val="0"/>
                  <w:divBdr>
                    <w:top w:val="none" w:sz="0" w:space="0" w:color="auto"/>
                    <w:left w:val="none" w:sz="0" w:space="0" w:color="auto"/>
                    <w:bottom w:val="none" w:sz="0" w:space="0" w:color="auto"/>
                    <w:right w:val="none" w:sz="0" w:space="0" w:color="auto"/>
                  </w:divBdr>
                </w:div>
                <w:div w:id="210920582">
                  <w:marLeft w:val="480"/>
                  <w:marRight w:val="0"/>
                  <w:marTop w:val="0"/>
                  <w:marBottom w:val="0"/>
                  <w:divBdr>
                    <w:top w:val="none" w:sz="0" w:space="0" w:color="auto"/>
                    <w:left w:val="none" w:sz="0" w:space="0" w:color="auto"/>
                    <w:bottom w:val="none" w:sz="0" w:space="0" w:color="auto"/>
                    <w:right w:val="none" w:sz="0" w:space="0" w:color="auto"/>
                  </w:divBdr>
                </w:div>
                <w:div w:id="281614231">
                  <w:marLeft w:val="480"/>
                  <w:marRight w:val="0"/>
                  <w:marTop w:val="0"/>
                  <w:marBottom w:val="0"/>
                  <w:divBdr>
                    <w:top w:val="none" w:sz="0" w:space="0" w:color="auto"/>
                    <w:left w:val="none" w:sz="0" w:space="0" w:color="auto"/>
                    <w:bottom w:val="none" w:sz="0" w:space="0" w:color="auto"/>
                    <w:right w:val="none" w:sz="0" w:space="0" w:color="auto"/>
                  </w:divBdr>
                </w:div>
                <w:div w:id="2075426454">
                  <w:marLeft w:val="480"/>
                  <w:marRight w:val="0"/>
                  <w:marTop w:val="0"/>
                  <w:marBottom w:val="0"/>
                  <w:divBdr>
                    <w:top w:val="none" w:sz="0" w:space="0" w:color="auto"/>
                    <w:left w:val="none" w:sz="0" w:space="0" w:color="auto"/>
                    <w:bottom w:val="none" w:sz="0" w:space="0" w:color="auto"/>
                    <w:right w:val="none" w:sz="0" w:space="0" w:color="auto"/>
                  </w:divBdr>
                </w:div>
                <w:div w:id="1718117235">
                  <w:marLeft w:val="480"/>
                  <w:marRight w:val="0"/>
                  <w:marTop w:val="0"/>
                  <w:marBottom w:val="0"/>
                  <w:divBdr>
                    <w:top w:val="none" w:sz="0" w:space="0" w:color="auto"/>
                    <w:left w:val="none" w:sz="0" w:space="0" w:color="auto"/>
                    <w:bottom w:val="none" w:sz="0" w:space="0" w:color="auto"/>
                    <w:right w:val="none" w:sz="0" w:space="0" w:color="auto"/>
                  </w:divBdr>
                </w:div>
                <w:div w:id="1288194505">
                  <w:marLeft w:val="480"/>
                  <w:marRight w:val="0"/>
                  <w:marTop w:val="0"/>
                  <w:marBottom w:val="0"/>
                  <w:divBdr>
                    <w:top w:val="none" w:sz="0" w:space="0" w:color="auto"/>
                    <w:left w:val="none" w:sz="0" w:space="0" w:color="auto"/>
                    <w:bottom w:val="none" w:sz="0" w:space="0" w:color="auto"/>
                    <w:right w:val="none" w:sz="0" w:space="0" w:color="auto"/>
                  </w:divBdr>
                </w:div>
                <w:div w:id="1142652175">
                  <w:marLeft w:val="480"/>
                  <w:marRight w:val="0"/>
                  <w:marTop w:val="0"/>
                  <w:marBottom w:val="0"/>
                  <w:divBdr>
                    <w:top w:val="none" w:sz="0" w:space="0" w:color="auto"/>
                    <w:left w:val="none" w:sz="0" w:space="0" w:color="auto"/>
                    <w:bottom w:val="none" w:sz="0" w:space="0" w:color="auto"/>
                    <w:right w:val="none" w:sz="0" w:space="0" w:color="auto"/>
                  </w:divBdr>
                </w:div>
                <w:div w:id="1223296299">
                  <w:marLeft w:val="480"/>
                  <w:marRight w:val="0"/>
                  <w:marTop w:val="0"/>
                  <w:marBottom w:val="0"/>
                  <w:divBdr>
                    <w:top w:val="none" w:sz="0" w:space="0" w:color="auto"/>
                    <w:left w:val="none" w:sz="0" w:space="0" w:color="auto"/>
                    <w:bottom w:val="none" w:sz="0" w:space="0" w:color="auto"/>
                    <w:right w:val="none" w:sz="0" w:space="0" w:color="auto"/>
                  </w:divBdr>
                </w:div>
                <w:div w:id="1442456234">
                  <w:marLeft w:val="480"/>
                  <w:marRight w:val="0"/>
                  <w:marTop w:val="0"/>
                  <w:marBottom w:val="0"/>
                  <w:divBdr>
                    <w:top w:val="none" w:sz="0" w:space="0" w:color="auto"/>
                    <w:left w:val="none" w:sz="0" w:space="0" w:color="auto"/>
                    <w:bottom w:val="none" w:sz="0" w:space="0" w:color="auto"/>
                    <w:right w:val="none" w:sz="0" w:space="0" w:color="auto"/>
                  </w:divBdr>
                </w:div>
                <w:div w:id="1729263666">
                  <w:marLeft w:val="480"/>
                  <w:marRight w:val="0"/>
                  <w:marTop w:val="0"/>
                  <w:marBottom w:val="0"/>
                  <w:divBdr>
                    <w:top w:val="none" w:sz="0" w:space="0" w:color="auto"/>
                    <w:left w:val="none" w:sz="0" w:space="0" w:color="auto"/>
                    <w:bottom w:val="none" w:sz="0" w:space="0" w:color="auto"/>
                    <w:right w:val="none" w:sz="0" w:space="0" w:color="auto"/>
                  </w:divBdr>
                </w:div>
                <w:div w:id="1355226229">
                  <w:marLeft w:val="480"/>
                  <w:marRight w:val="0"/>
                  <w:marTop w:val="0"/>
                  <w:marBottom w:val="0"/>
                  <w:divBdr>
                    <w:top w:val="none" w:sz="0" w:space="0" w:color="auto"/>
                    <w:left w:val="none" w:sz="0" w:space="0" w:color="auto"/>
                    <w:bottom w:val="none" w:sz="0" w:space="0" w:color="auto"/>
                    <w:right w:val="none" w:sz="0" w:space="0" w:color="auto"/>
                  </w:divBdr>
                </w:div>
              </w:divsChild>
            </w:div>
            <w:div w:id="406465761">
              <w:marLeft w:val="0"/>
              <w:marRight w:val="0"/>
              <w:marTop w:val="0"/>
              <w:marBottom w:val="0"/>
              <w:divBdr>
                <w:top w:val="none" w:sz="0" w:space="0" w:color="auto"/>
                <w:left w:val="none" w:sz="0" w:space="0" w:color="auto"/>
                <w:bottom w:val="none" w:sz="0" w:space="0" w:color="auto"/>
                <w:right w:val="none" w:sz="0" w:space="0" w:color="auto"/>
              </w:divBdr>
              <w:divsChild>
                <w:div w:id="1752118849">
                  <w:marLeft w:val="480"/>
                  <w:marRight w:val="0"/>
                  <w:marTop w:val="0"/>
                  <w:marBottom w:val="0"/>
                  <w:divBdr>
                    <w:top w:val="none" w:sz="0" w:space="0" w:color="auto"/>
                    <w:left w:val="none" w:sz="0" w:space="0" w:color="auto"/>
                    <w:bottom w:val="none" w:sz="0" w:space="0" w:color="auto"/>
                    <w:right w:val="none" w:sz="0" w:space="0" w:color="auto"/>
                  </w:divBdr>
                </w:div>
                <w:div w:id="1787776820">
                  <w:marLeft w:val="480"/>
                  <w:marRight w:val="0"/>
                  <w:marTop w:val="0"/>
                  <w:marBottom w:val="0"/>
                  <w:divBdr>
                    <w:top w:val="none" w:sz="0" w:space="0" w:color="auto"/>
                    <w:left w:val="none" w:sz="0" w:space="0" w:color="auto"/>
                    <w:bottom w:val="none" w:sz="0" w:space="0" w:color="auto"/>
                    <w:right w:val="none" w:sz="0" w:space="0" w:color="auto"/>
                  </w:divBdr>
                </w:div>
                <w:div w:id="437021207">
                  <w:marLeft w:val="480"/>
                  <w:marRight w:val="0"/>
                  <w:marTop w:val="0"/>
                  <w:marBottom w:val="0"/>
                  <w:divBdr>
                    <w:top w:val="none" w:sz="0" w:space="0" w:color="auto"/>
                    <w:left w:val="none" w:sz="0" w:space="0" w:color="auto"/>
                    <w:bottom w:val="none" w:sz="0" w:space="0" w:color="auto"/>
                    <w:right w:val="none" w:sz="0" w:space="0" w:color="auto"/>
                  </w:divBdr>
                </w:div>
                <w:div w:id="760876573">
                  <w:marLeft w:val="480"/>
                  <w:marRight w:val="0"/>
                  <w:marTop w:val="0"/>
                  <w:marBottom w:val="0"/>
                  <w:divBdr>
                    <w:top w:val="none" w:sz="0" w:space="0" w:color="auto"/>
                    <w:left w:val="none" w:sz="0" w:space="0" w:color="auto"/>
                    <w:bottom w:val="none" w:sz="0" w:space="0" w:color="auto"/>
                    <w:right w:val="none" w:sz="0" w:space="0" w:color="auto"/>
                  </w:divBdr>
                </w:div>
                <w:div w:id="119962598">
                  <w:marLeft w:val="480"/>
                  <w:marRight w:val="0"/>
                  <w:marTop w:val="0"/>
                  <w:marBottom w:val="0"/>
                  <w:divBdr>
                    <w:top w:val="none" w:sz="0" w:space="0" w:color="auto"/>
                    <w:left w:val="none" w:sz="0" w:space="0" w:color="auto"/>
                    <w:bottom w:val="none" w:sz="0" w:space="0" w:color="auto"/>
                    <w:right w:val="none" w:sz="0" w:space="0" w:color="auto"/>
                  </w:divBdr>
                </w:div>
                <w:div w:id="1671639555">
                  <w:marLeft w:val="480"/>
                  <w:marRight w:val="0"/>
                  <w:marTop w:val="0"/>
                  <w:marBottom w:val="0"/>
                  <w:divBdr>
                    <w:top w:val="none" w:sz="0" w:space="0" w:color="auto"/>
                    <w:left w:val="none" w:sz="0" w:space="0" w:color="auto"/>
                    <w:bottom w:val="none" w:sz="0" w:space="0" w:color="auto"/>
                    <w:right w:val="none" w:sz="0" w:space="0" w:color="auto"/>
                  </w:divBdr>
                </w:div>
                <w:div w:id="996029895">
                  <w:marLeft w:val="480"/>
                  <w:marRight w:val="0"/>
                  <w:marTop w:val="0"/>
                  <w:marBottom w:val="0"/>
                  <w:divBdr>
                    <w:top w:val="none" w:sz="0" w:space="0" w:color="auto"/>
                    <w:left w:val="none" w:sz="0" w:space="0" w:color="auto"/>
                    <w:bottom w:val="none" w:sz="0" w:space="0" w:color="auto"/>
                    <w:right w:val="none" w:sz="0" w:space="0" w:color="auto"/>
                  </w:divBdr>
                </w:div>
                <w:div w:id="838547236">
                  <w:marLeft w:val="480"/>
                  <w:marRight w:val="0"/>
                  <w:marTop w:val="0"/>
                  <w:marBottom w:val="0"/>
                  <w:divBdr>
                    <w:top w:val="none" w:sz="0" w:space="0" w:color="auto"/>
                    <w:left w:val="none" w:sz="0" w:space="0" w:color="auto"/>
                    <w:bottom w:val="none" w:sz="0" w:space="0" w:color="auto"/>
                    <w:right w:val="none" w:sz="0" w:space="0" w:color="auto"/>
                  </w:divBdr>
                </w:div>
                <w:div w:id="137652510">
                  <w:marLeft w:val="480"/>
                  <w:marRight w:val="0"/>
                  <w:marTop w:val="0"/>
                  <w:marBottom w:val="0"/>
                  <w:divBdr>
                    <w:top w:val="none" w:sz="0" w:space="0" w:color="auto"/>
                    <w:left w:val="none" w:sz="0" w:space="0" w:color="auto"/>
                    <w:bottom w:val="none" w:sz="0" w:space="0" w:color="auto"/>
                    <w:right w:val="none" w:sz="0" w:space="0" w:color="auto"/>
                  </w:divBdr>
                </w:div>
                <w:div w:id="1126125056">
                  <w:marLeft w:val="480"/>
                  <w:marRight w:val="0"/>
                  <w:marTop w:val="0"/>
                  <w:marBottom w:val="0"/>
                  <w:divBdr>
                    <w:top w:val="none" w:sz="0" w:space="0" w:color="auto"/>
                    <w:left w:val="none" w:sz="0" w:space="0" w:color="auto"/>
                    <w:bottom w:val="none" w:sz="0" w:space="0" w:color="auto"/>
                    <w:right w:val="none" w:sz="0" w:space="0" w:color="auto"/>
                  </w:divBdr>
                </w:div>
                <w:div w:id="2002393967">
                  <w:marLeft w:val="480"/>
                  <w:marRight w:val="0"/>
                  <w:marTop w:val="0"/>
                  <w:marBottom w:val="0"/>
                  <w:divBdr>
                    <w:top w:val="none" w:sz="0" w:space="0" w:color="auto"/>
                    <w:left w:val="none" w:sz="0" w:space="0" w:color="auto"/>
                    <w:bottom w:val="none" w:sz="0" w:space="0" w:color="auto"/>
                    <w:right w:val="none" w:sz="0" w:space="0" w:color="auto"/>
                  </w:divBdr>
                </w:div>
                <w:div w:id="1992829894">
                  <w:marLeft w:val="480"/>
                  <w:marRight w:val="0"/>
                  <w:marTop w:val="0"/>
                  <w:marBottom w:val="0"/>
                  <w:divBdr>
                    <w:top w:val="none" w:sz="0" w:space="0" w:color="auto"/>
                    <w:left w:val="none" w:sz="0" w:space="0" w:color="auto"/>
                    <w:bottom w:val="none" w:sz="0" w:space="0" w:color="auto"/>
                    <w:right w:val="none" w:sz="0" w:space="0" w:color="auto"/>
                  </w:divBdr>
                </w:div>
                <w:div w:id="1744714701">
                  <w:marLeft w:val="480"/>
                  <w:marRight w:val="0"/>
                  <w:marTop w:val="0"/>
                  <w:marBottom w:val="0"/>
                  <w:divBdr>
                    <w:top w:val="none" w:sz="0" w:space="0" w:color="auto"/>
                    <w:left w:val="none" w:sz="0" w:space="0" w:color="auto"/>
                    <w:bottom w:val="none" w:sz="0" w:space="0" w:color="auto"/>
                    <w:right w:val="none" w:sz="0" w:space="0" w:color="auto"/>
                  </w:divBdr>
                </w:div>
                <w:div w:id="819469491">
                  <w:marLeft w:val="480"/>
                  <w:marRight w:val="0"/>
                  <w:marTop w:val="0"/>
                  <w:marBottom w:val="0"/>
                  <w:divBdr>
                    <w:top w:val="none" w:sz="0" w:space="0" w:color="auto"/>
                    <w:left w:val="none" w:sz="0" w:space="0" w:color="auto"/>
                    <w:bottom w:val="none" w:sz="0" w:space="0" w:color="auto"/>
                    <w:right w:val="none" w:sz="0" w:space="0" w:color="auto"/>
                  </w:divBdr>
                </w:div>
                <w:div w:id="61102353">
                  <w:marLeft w:val="480"/>
                  <w:marRight w:val="0"/>
                  <w:marTop w:val="0"/>
                  <w:marBottom w:val="0"/>
                  <w:divBdr>
                    <w:top w:val="none" w:sz="0" w:space="0" w:color="auto"/>
                    <w:left w:val="none" w:sz="0" w:space="0" w:color="auto"/>
                    <w:bottom w:val="none" w:sz="0" w:space="0" w:color="auto"/>
                    <w:right w:val="none" w:sz="0" w:space="0" w:color="auto"/>
                  </w:divBdr>
                </w:div>
                <w:div w:id="1991127070">
                  <w:marLeft w:val="480"/>
                  <w:marRight w:val="0"/>
                  <w:marTop w:val="0"/>
                  <w:marBottom w:val="0"/>
                  <w:divBdr>
                    <w:top w:val="none" w:sz="0" w:space="0" w:color="auto"/>
                    <w:left w:val="none" w:sz="0" w:space="0" w:color="auto"/>
                    <w:bottom w:val="none" w:sz="0" w:space="0" w:color="auto"/>
                    <w:right w:val="none" w:sz="0" w:space="0" w:color="auto"/>
                  </w:divBdr>
                </w:div>
                <w:div w:id="2097480573">
                  <w:marLeft w:val="480"/>
                  <w:marRight w:val="0"/>
                  <w:marTop w:val="0"/>
                  <w:marBottom w:val="0"/>
                  <w:divBdr>
                    <w:top w:val="none" w:sz="0" w:space="0" w:color="auto"/>
                    <w:left w:val="none" w:sz="0" w:space="0" w:color="auto"/>
                    <w:bottom w:val="none" w:sz="0" w:space="0" w:color="auto"/>
                    <w:right w:val="none" w:sz="0" w:space="0" w:color="auto"/>
                  </w:divBdr>
                </w:div>
                <w:div w:id="1382746010">
                  <w:marLeft w:val="480"/>
                  <w:marRight w:val="0"/>
                  <w:marTop w:val="0"/>
                  <w:marBottom w:val="0"/>
                  <w:divBdr>
                    <w:top w:val="none" w:sz="0" w:space="0" w:color="auto"/>
                    <w:left w:val="none" w:sz="0" w:space="0" w:color="auto"/>
                    <w:bottom w:val="none" w:sz="0" w:space="0" w:color="auto"/>
                    <w:right w:val="none" w:sz="0" w:space="0" w:color="auto"/>
                  </w:divBdr>
                </w:div>
                <w:div w:id="666127755">
                  <w:marLeft w:val="480"/>
                  <w:marRight w:val="0"/>
                  <w:marTop w:val="0"/>
                  <w:marBottom w:val="0"/>
                  <w:divBdr>
                    <w:top w:val="none" w:sz="0" w:space="0" w:color="auto"/>
                    <w:left w:val="none" w:sz="0" w:space="0" w:color="auto"/>
                    <w:bottom w:val="none" w:sz="0" w:space="0" w:color="auto"/>
                    <w:right w:val="none" w:sz="0" w:space="0" w:color="auto"/>
                  </w:divBdr>
                </w:div>
                <w:div w:id="2117209120">
                  <w:marLeft w:val="480"/>
                  <w:marRight w:val="0"/>
                  <w:marTop w:val="0"/>
                  <w:marBottom w:val="0"/>
                  <w:divBdr>
                    <w:top w:val="none" w:sz="0" w:space="0" w:color="auto"/>
                    <w:left w:val="none" w:sz="0" w:space="0" w:color="auto"/>
                    <w:bottom w:val="none" w:sz="0" w:space="0" w:color="auto"/>
                    <w:right w:val="none" w:sz="0" w:space="0" w:color="auto"/>
                  </w:divBdr>
                </w:div>
                <w:div w:id="878125122">
                  <w:marLeft w:val="480"/>
                  <w:marRight w:val="0"/>
                  <w:marTop w:val="0"/>
                  <w:marBottom w:val="0"/>
                  <w:divBdr>
                    <w:top w:val="none" w:sz="0" w:space="0" w:color="auto"/>
                    <w:left w:val="none" w:sz="0" w:space="0" w:color="auto"/>
                    <w:bottom w:val="none" w:sz="0" w:space="0" w:color="auto"/>
                    <w:right w:val="none" w:sz="0" w:space="0" w:color="auto"/>
                  </w:divBdr>
                </w:div>
                <w:div w:id="490799724">
                  <w:marLeft w:val="480"/>
                  <w:marRight w:val="0"/>
                  <w:marTop w:val="0"/>
                  <w:marBottom w:val="0"/>
                  <w:divBdr>
                    <w:top w:val="none" w:sz="0" w:space="0" w:color="auto"/>
                    <w:left w:val="none" w:sz="0" w:space="0" w:color="auto"/>
                    <w:bottom w:val="none" w:sz="0" w:space="0" w:color="auto"/>
                    <w:right w:val="none" w:sz="0" w:space="0" w:color="auto"/>
                  </w:divBdr>
                </w:div>
                <w:div w:id="1891727159">
                  <w:marLeft w:val="480"/>
                  <w:marRight w:val="0"/>
                  <w:marTop w:val="0"/>
                  <w:marBottom w:val="0"/>
                  <w:divBdr>
                    <w:top w:val="none" w:sz="0" w:space="0" w:color="auto"/>
                    <w:left w:val="none" w:sz="0" w:space="0" w:color="auto"/>
                    <w:bottom w:val="none" w:sz="0" w:space="0" w:color="auto"/>
                    <w:right w:val="none" w:sz="0" w:space="0" w:color="auto"/>
                  </w:divBdr>
                </w:div>
                <w:div w:id="469783422">
                  <w:marLeft w:val="480"/>
                  <w:marRight w:val="0"/>
                  <w:marTop w:val="0"/>
                  <w:marBottom w:val="0"/>
                  <w:divBdr>
                    <w:top w:val="none" w:sz="0" w:space="0" w:color="auto"/>
                    <w:left w:val="none" w:sz="0" w:space="0" w:color="auto"/>
                    <w:bottom w:val="none" w:sz="0" w:space="0" w:color="auto"/>
                    <w:right w:val="none" w:sz="0" w:space="0" w:color="auto"/>
                  </w:divBdr>
                </w:div>
                <w:div w:id="454911845">
                  <w:marLeft w:val="480"/>
                  <w:marRight w:val="0"/>
                  <w:marTop w:val="0"/>
                  <w:marBottom w:val="0"/>
                  <w:divBdr>
                    <w:top w:val="none" w:sz="0" w:space="0" w:color="auto"/>
                    <w:left w:val="none" w:sz="0" w:space="0" w:color="auto"/>
                    <w:bottom w:val="none" w:sz="0" w:space="0" w:color="auto"/>
                    <w:right w:val="none" w:sz="0" w:space="0" w:color="auto"/>
                  </w:divBdr>
                </w:div>
                <w:div w:id="1199201149">
                  <w:marLeft w:val="480"/>
                  <w:marRight w:val="0"/>
                  <w:marTop w:val="0"/>
                  <w:marBottom w:val="0"/>
                  <w:divBdr>
                    <w:top w:val="none" w:sz="0" w:space="0" w:color="auto"/>
                    <w:left w:val="none" w:sz="0" w:space="0" w:color="auto"/>
                    <w:bottom w:val="none" w:sz="0" w:space="0" w:color="auto"/>
                    <w:right w:val="none" w:sz="0" w:space="0" w:color="auto"/>
                  </w:divBdr>
                </w:div>
                <w:div w:id="1751654040">
                  <w:marLeft w:val="480"/>
                  <w:marRight w:val="0"/>
                  <w:marTop w:val="0"/>
                  <w:marBottom w:val="0"/>
                  <w:divBdr>
                    <w:top w:val="none" w:sz="0" w:space="0" w:color="auto"/>
                    <w:left w:val="none" w:sz="0" w:space="0" w:color="auto"/>
                    <w:bottom w:val="none" w:sz="0" w:space="0" w:color="auto"/>
                    <w:right w:val="none" w:sz="0" w:space="0" w:color="auto"/>
                  </w:divBdr>
                </w:div>
                <w:div w:id="1140655742">
                  <w:marLeft w:val="480"/>
                  <w:marRight w:val="0"/>
                  <w:marTop w:val="0"/>
                  <w:marBottom w:val="0"/>
                  <w:divBdr>
                    <w:top w:val="none" w:sz="0" w:space="0" w:color="auto"/>
                    <w:left w:val="none" w:sz="0" w:space="0" w:color="auto"/>
                    <w:bottom w:val="none" w:sz="0" w:space="0" w:color="auto"/>
                    <w:right w:val="none" w:sz="0" w:space="0" w:color="auto"/>
                  </w:divBdr>
                </w:div>
              </w:divsChild>
            </w:div>
            <w:div w:id="621691905">
              <w:marLeft w:val="0"/>
              <w:marRight w:val="0"/>
              <w:marTop w:val="0"/>
              <w:marBottom w:val="0"/>
              <w:divBdr>
                <w:top w:val="none" w:sz="0" w:space="0" w:color="auto"/>
                <w:left w:val="none" w:sz="0" w:space="0" w:color="auto"/>
                <w:bottom w:val="none" w:sz="0" w:space="0" w:color="auto"/>
                <w:right w:val="none" w:sz="0" w:space="0" w:color="auto"/>
              </w:divBdr>
              <w:divsChild>
                <w:div w:id="1354839350">
                  <w:marLeft w:val="480"/>
                  <w:marRight w:val="0"/>
                  <w:marTop w:val="0"/>
                  <w:marBottom w:val="0"/>
                  <w:divBdr>
                    <w:top w:val="none" w:sz="0" w:space="0" w:color="auto"/>
                    <w:left w:val="none" w:sz="0" w:space="0" w:color="auto"/>
                    <w:bottom w:val="none" w:sz="0" w:space="0" w:color="auto"/>
                    <w:right w:val="none" w:sz="0" w:space="0" w:color="auto"/>
                  </w:divBdr>
                </w:div>
                <w:div w:id="1705399091">
                  <w:marLeft w:val="480"/>
                  <w:marRight w:val="0"/>
                  <w:marTop w:val="0"/>
                  <w:marBottom w:val="0"/>
                  <w:divBdr>
                    <w:top w:val="none" w:sz="0" w:space="0" w:color="auto"/>
                    <w:left w:val="none" w:sz="0" w:space="0" w:color="auto"/>
                    <w:bottom w:val="none" w:sz="0" w:space="0" w:color="auto"/>
                    <w:right w:val="none" w:sz="0" w:space="0" w:color="auto"/>
                  </w:divBdr>
                </w:div>
                <w:div w:id="1535852353">
                  <w:marLeft w:val="480"/>
                  <w:marRight w:val="0"/>
                  <w:marTop w:val="0"/>
                  <w:marBottom w:val="0"/>
                  <w:divBdr>
                    <w:top w:val="none" w:sz="0" w:space="0" w:color="auto"/>
                    <w:left w:val="none" w:sz="0" w:space="0" w:color="auto"/>
                    <w:bottom w:val="none" w:sz="0" w:space="0" w:color="auto"/>
                    <w:right w:val="none" w:sz="0" w:space="0" w:color="auto"/>
                  </w:divBdr>
                </w:div>
                <w:div w:id="768310412">
                  <w:marLeft w:val="480"/>
                  <w:marRight w:val="0"/>
                  <w:marTop w:val="0"/>
                  <w:marBottom w:val="0"/>
                  <w:divBdr>
                    <w:top w:val="none" w:sz="0" w:space="0" w:color="auto"/>
                    <w:left w:val="none" w:sz="0" w:space="0" w:color="auto"/>
                    <w:bottom w:val="none" w:sz="0" w:space="0" w:color="auto"/>
                    <w:right w:val="none" w:sz="0" w:space="0" w:color="auto"/>
                  </w:divBdr>
                </w:div>
                <w:div w:id="619605429">
                  <w:marLeft w:val="480"/>
                  <w:marRight w:val="0"/>
                  <w:marTop w:val="0"/>
                  <w:marBottom w:val="0"/>
                  <w:divBdr>
                    <w:top w:val="none" w:sz="0" w:space="0" w:color="auto"/>
                    <w:left w:val="none" w:sz="0" w:space="0" w:color="auto"/>
                    <w:bottom w:val="none" w:sz="0" w:space="0" w:color="auto"/>
                    <w:right w:val="none" w:sz="0" w:space="0" w:color="auto"/>
                  </w:divBdr>
                </w:div>
                <w:div w:id="1412506847">
                  <w:marLeft w:val="480"/>
                  <w:marRight w:val="0"/>
                  <w:marTop w:val="0"/>
                  <w:marBottom w:val="0"/>
                  <w:divBdr>
                    <w:top w:val="none" w:sz="0" w:space="0" w:color="auto"/>
                    <w:left w:val="none" w:sz="0" w:space="0" w:color="auto"/>
                    <w:bottom w:val="none" w:sz="0" w:space="0" w:color="auto"/>
                    <w:right w:val="none" w:sz="0" w:space="0" w:color="auto"/>
                  </w:divBdr>
                </w:div>
                <w:div w:id="2130660509">
                  <w:marLeft w:val="480"/>
                  <w:marRight w:val="0"/>
                  <w:marTop w:val="0"/>
                  <w:marBottom w:val="0"/>
                  <w:divBdr>
                    <w:top w:val="none" w:sz="0" w:space="0" w:color="auto"/>
                    <w:left w:val="none" w:sz="0" w:space="0" w:color="auto"/>
                    <w:bottom w:val="none" w:sz="0" w:space="0" w:color="auto"/>
                    <w:right w:val="none" w:sz="0" w:space="0" w:color="auto"/>
                  </w:divBdr>
                </w:div>
                <w:div w:id="898901511">
                  <w:marLeft w:val="480"/>
                  <w:marRight w:val="0"/>
                  <w:marTop w:val="0"/>
                  <w:marBottom w:val="0"/>
                  <w:divBdr>
                    <w:top w:val="none" w:sz="0" w:space="0" w:color="auto"/>
                    <w:left w:val="none" w:sz="0" w:space="0" w:color="auto"/>
                    <w:bottom w:val="none" w:sz="0" w:space="0" w:color="auto"/>
                    <w:right w:val="none" w:sz="0" w:space="0" w:color="auto"/>
                  </w:divBdr>
                </w:div>
                <w:div w:id="1529755285">
                  <w:marLeft w:val="480"/>
                  <w:marRight w:val="0"/>
                  <w:marTop w:val="0"/>
                  <w:marBottom w:val="0"/>
                  <w:divBdr>
                    <w:top w:val="none" w:sz="0" w:space="0" w:color="auto"/>
                    <w:left w:val="none" w:sz="0" w:space="0" w:color="auto"/>
                    <w:bottom w:val="none" w:sz="0" w:space="0" w:color="auto"/>
                    <w:right w:val="none" w:sz="0" w:space="0" w:color="auto"/>
                  </w:divBdr>
                </w:div>
                <w:div w:id="2047832477">
                  <w:marLeft w:val="480"/>
                  <w:marRight w:val="0"/>
                  <w:marTop w:val="0"/>
                  <w:marBottom w:val="0"/>
                  <w:divBdr>
                    <w:top w:val="none" w:sz="0" w:space="0" w:color="auto"/>
                    <w:left w:val="none" w:sz="0" w:space="0" w:color="auto"/>
                    <w:bottom w:val="none" w:sz="0" w:space="0" w:color="auto"/>
                    <w:right w:val="none" w:sz="0" w:space="0" w:color="auto"/>
                  </w:divBdr>
                </w:div>
                <w:div w:id="1112045006">
                  <w:marLeft w:val="480"/>
                  <w:marRight w:val="0"/>
                  <w:marTop w:val="0"/>
                  <w:marBottom w:val="0"/>
                  <w:divBdr>
                    <w:top w:val="none" w:sz="0" w:space="0" w:color="auto"/>
                    <w:left w:val="none" w:sz="0" w:space="0" w:color="auto"/>
                    <w:bottom w:val="none" w:sz="0" w:space="0" w:color="auto"/>
                    <w:right w:val="none" w:sz="0" w:space="0" w:color="auto"/>
                  </w:divBdr>
                </w:div>
                <w:div w:id="2097357479">
                  <w:marLeft w:val="480"/>
                  <w:marRight w:val="0"/>
                  <w:marTop w:val="0"/>
                  <w:marBottom w:val="0"/>
                  <w:divBdr>
                    <w:top w:val="none" w:sz="0" w:space="0" w:color="auto"/>
                    <w:left w:val="none" w:sz="0" w:space="0" w:color="auto"/>
                    <w:bottom w:val="none" w:sz="0" w:space="0" w:color="auto"/>
                    <w:right w:val="none" w:sz="0" w:space="0" w:color="auto"/>
                  </w:divBdr>
                </w:div>
                <w:div w:id="1972243224">
                  <w:marLeft w:val="480"/>
                  <w:marRight w:val="0"/>
                  <w:marTop w:val="0"/>
                  <w:marBottom w:val="0"/>
                  <w:divBdr>
                    <w:top w:val="none" w:sz="0" w:space="0" w:color="auto"/>
                    <w:left w:val="none" w:sz="0" w:space="0" w:color="auto"/>
                    <w:bottom w:val="none" w:sz="0" w:space="0" w:color="auto"/>
                    <w:right w:val="none" w:sz="0" w:space="0" w:color="auto"/>
                  </w:divBdr>
                </w:div>
                <w:div w:id="824929810">
                  <w:marLeft w:val="480"/>
                  <w:marRight w:val="0"/>
                  <w:marTop w:val="0"/>
                  <w:marBottom w:val="0"/>
                  <w:divBdr>
                    <w:top w:val="none" w:sz="0" w:space="0" w:color="auto"/>
                    <w:left w:val="none" w:sz="0" w:space="0" w:color="auto"/>
                    <w:bottom w:val="none" w:sz="0" w:space="0" w:color="auto"/>
                    <w:right w:val="none" w:sz="0" w:space="0" w:color="auto"/>
                  </w:divBdr>
                </w:div>
                <w:div w:id="1361205558">
                  <w:marLeft w:val="480"/>
                  <w:marRight w:val="0"/>
                  <w:marTop w:val="0"/>
                  <w:marBottom w:val="0"/>
                  <w:divBdr>
                    <w:top w:val="none" w:sz="0" w:space="0" w:color="auto"/>
                    <w:left w:val="none" w:sz="0" w:space="0" w:color="auto"/>
                    <w:bottom w:val="none" w:sz="0" w:space="0" w:color="auto"/>
                    <w:right w:val="none" w:sz="0" w:space="0" w:color="auto"/>
                  </w:divBdr>
                </w:div>
                <w:div w:id="2135513186">
                  <w:marLeft w:val="480"/>
                  <w:marRight w:val="0"/>
                  <w:marTop w:val="0"/>
                  <w:marBottom w:val="0"/>
                  <w:divBdr>
                    <w:top w:val="none" w:sz="0" w:space="0" w:color="auto"/>
                    <w:left w:val="none" w:sz="0" w:space="0" w:color="auto"/>
                    <w:bottom w:val="none" w:sz="0" w:space="0" w:color="auto"/>
                    <w:right w:val="none" w:sz="0" w:space="0" w:color="auto"/>
                  </w:divBdr>
                </w:div>
                <w:div w:id="1499542589">
                  <w:marLeft w:val="480"/>
                  <w:marRight w:val="0"/>
                  <w:marTop w:val="0"/>
                  <w:marBottom w:val="0"/>
                  <w:divBdr>
                    <w:top w:val="none" w:sz="0" w:space="0" w:color="auto"/>
                    <w:left w:val="none" w:sz="0" w:space="0" w:color="auto"/>
                    <w:bottom w:val="none" w:sz="0" w:space="0" w:color="auto"/>
                    <w:right w:val="none" w:sz="0" w:space="0" w:color="auto"/>
                  </w:divBdr>
                </w:div>
                <w:div w:id="346174768">
                  <w:marLeft w:val="480"/>
                  <w:marRight w:val="0"/>
                  <w:marTop w:val="0"/>
                  <w:marBottom w:val="0"/>
                  <w:divBdr>
                    <w:top w:val="none" w:sz="0" w:space="0" w:color="auto"/>
                    <w:left w:val="none" w:sz="0" w:space="0" w:color="auto"/>
                    <w:bottom w:val="none" w:sz="0" w:space="0" w:color="auto"/>
                    <w:right w:val="none" w:sz="0" w:space="0" w:color="auto"/>
                  </w:divBdr>
                </w:div>
                <w:div w:id="2109691964">
                  <w:marLeft w:val="480"/>
                  <w:marRight w:val="0"/>
                  <w:marTop w:val="0"/>
                  <w:marBottom w:val="0"/>
                  <w:divBdr>
                    <w:top w:val="none" w:sz="0" w:space="0" w:color="auto"/>
                    <w:left w:val="none" w:sz="0" w:space="0" w:color="auto"/>
                    <w:bottom w:val="none" w:sz="0" w:space="0" w:color="auto"/>
                    <w:right w:val="none" w:sz="0" w:space="0" w:color="auto"/>
                  </w:divBdr>
                </w:div>
                <w:div w:id="281768242">
                  <w:marLeft w:val="480"/>
                  <w:marRight w:val="0"/>
                  <w:marTop w:val="0"/>
                  <w:marBottom w:val="0"/>
                  <w:divBdr>
                    <w:top w:val="none" w:sz="0" w:space="0" w:color="auto"/>
                    <w:left w:val="none" w:sz="0" w:space="0" w:color="auto"/>
                    <w:bottom w:val="none" w:sz="0" w:space="0" w:color="auto"/>
                    <w:right w:val="none" w:sz="0" w:space="0" w:color="auto"/>
                  </w:divBdr>
                </w:div>
                <w:div w:id="698438325">
                  <w:marLeft w:val="480"/>
                  <w:marRight w:val="0"/>
                  <w:marTop w:val="0"/>
                  <w:marBottom w:val="0"/>
                  <w:divBdr>
                    <w:top w:val="none" w:sz="0" w:space="0" w:color="auto"/>
                    <w:left w:val="none" w:sz="0" w:space="0" w:color="auto"/>
                    <w:bottom w:val="none" w:sz="0" w:space="0" w:color="auto"/>
                    <w:right w:val="none" w:sz="0" w:space="0" w:color="auto"/>
                  </w:divBdr>
                </w:div>
                <w:div w:id="136068878">
                  <w:marLeft w:val="480"/>
                  <w:marRight w:val="0"/>
                  <w:marTop w:val="0"/>
                  <w:marBottom w:val="0"/>
                  <w:divBdr>
                    <w:top w:val="none" w:sz="0" w:space="0" w:color="auto"/>
                    <w:left w:val="none" w:sz="0" w:space="0" w:color="auto"/>
                    <w:bottom w:val="none" w:sz="0" w:space="0" w:color="auto"/>
                    <w:right w:val="none" w:sz="0" w:space="0" w:color="auto"/>
                  </w:divBdr>
                </w:div>
                <w:div w:id="615604822">
                  <w:marLeft w:val="480"/>
                  <w:marRight w:val="0"/>
                  <w:marTop w:val="0"/>
                  <w:marBottom w:val="0"/>
                  <w:divBdr>
                    <w:top w:val="none" w:sz="0" w:space="0" w:color="auto"/>
                    <w:left w:val="none" w:sz="0" w:space="0" w:color="auto"/>
                    <w:bottom w:val="none" w:sz="0" w:space="0" w:color="auto"/>
                    <w:right w:val="none" w:sz="0" w:space="0" w:color="auto"/>
                  </w:divBdr>
                </w:div>
                <w:div w:id="735930485">
                  <w:marLeft w:val="480"/>
                  <w:marRight w:val="0"/>
                  <w:marTop w:val="0"/>
                  <w:marBottom w:val="0"/>
                  <w:divBdr>
                    <w:top w:val="none" w:sz="0" w:space="0" w:color="auto"/>
                    <w:left w:val="none" w:sz="0" w:space="0" w:color="auto"/>
                    <w:bottom w:val="none" w:sz="0" w:space="0" w:color="auto"/>
                    <w:right w:val="none" w:sz="0" w:space="0" w:color="auto"/>
                  </w:divBdr>
                </w:div>
                <w:div w:id="2142918662">
                  <w:marLeft w:val="480"/>
                  <w:marRight w:val="0"/>
                  <w:marTop w:val="0"/>
                  <w:marBottom w:val="0"/>
                  <w:divBdr>
                    <w:top w:val="none" w:sz="0" w:space="0" w:color="auto"/>
                    <w:left w:val="none" w:sz="0" w:space="0" w:color="auto"/>
                    <w:bottom w:val="none" w:sz="0" w:space="0" w:color="auto"/>
                    <w:right w:val="none" w:sz="0" w:space="0" w:color="auto"/>
                  </w:divBdr>
                </w:div>
                <w:div w:id="253519732">
                  <w:marLeft w:val="480"/>
                  <w:marRight w:val="0"/>
                  <w:marTop w:val="0"/>
                  <w:marBottom w:val="0"/>
                  <w:divBdr>
                    <w:top w:val="none" w:sz="0" w:space="0" w:color="auto"/>
                    <w:left w:val="none" w:sz="0" w:space="0" w:color="auto"/>
                    <w:bottom w:val="none" w:sz="0" w:space="0" w:color="auto"/>
                    <w:right w:val="none" w:sz="0" w:space="0" w:color="auto"/>
                  </w:divBdr>
                </w:div>
                <w:div w:id="114107794">
                  <w:marLeft w:val="480"/>
                  <w:marRight w:val="0"/>
                  <w:marTop w:val="0"/>
                  <w:marBottom w:val="0"/>
                  <w:divBdr>
                    <w:top w:val="none" w:sz="0" w:space="0" w:color="auto"/>
                    <w:left w:val="none" w:sz="0" w:space="0" w:color="auto"/>
                    <w:bottom w:val="none" w:sz="0" w:space="0" w:color="auto"/>
                    <w:right w:val="none" w:sz="0" w:space="0" w:color="auto"/>
                  </w:divBdr>
                </w:div>
                <w:div w:id="1889223305">
                  <w:marLeft w:val="480"/>
                  <w:marRight w:val="0"/>
                  <w:marTop w:val="0"/>
                  <w:marBottom w:val="0"/>
                  <w:divBdr>
                    <w:top w:val="none" w:sz="0" w:space="0" w:color="auto"/>
                    <w:left w:val="none" w:sz="0" w:space="0" w:color="auto"/>
                    <w:bottom w:val="none" w:sz="0" w:space="0" w:color="auto"/>
                    <w:right w:val="none" w:sz="0" w:space="0" w:color="auto"/>
                  </w:divBdr>
                </w:div>
              </w:divsChild>
            </w:div>
            <w:div w:id="1686513096">
              <w:marLeft w:val="0"/>
              <w:marRight w:val="0"/>
              <w:marTop w:val="0"/>
              <w:marBottom w:val="0"/>
              <w:divBdr>
                <w:top w:val="none" w:sz="0" w:space="0" w:color="auto"/>
                <w:left w:val="none" w:sz="0" w:space="0" w:color="auto"/>
                <w:bottom w:val="none" w:sz="0" w:space="0" w:color="auto"/>
                <w:right w:val="none" w:sz="0" w:space="0" w:color="auto"/>
              </w:divBdr>
              <w:divsChild>
                <w:div w:id="1147358929">
                  <w:marLeft w:val="480"/>
                  <w:marRight w:val="0"/>
                  <w:marTop w:val="0"/>
                  <w:marBottom w:val="0"/>
                  <w:divBdr>
                    <w:top w:val="none" w:sz="0" w:space="0" w:color="auto"/>
                    <w:left w:val="none" w:sz="0" w:space="0" w:color="auto"/>
                    <w:bottom w:val="none" w:sz="0" w:space="0" w:color="auto"/>
                    <w:right w:val="none" w:sz="0" w:space="0" w:color="auto"/>
                  </w:divBdr>
                </w:div>
                <w:div w:id="1215845947">
                  <w:marLeft w:val="480"/>
                  <w:marRight w:val="0"/>
                  <w:marTop w:val="0"/>
                  <w:marBottom w:val="0"/>
                  <w:divBdr>
                    <w:top w:val="none" w:sz="0" w:space="0" w:color="auto"/>
                    <w:left w:val="none" w:sz="0" w:space="0" w:color="auto"/>
                    <w:bottom w:val="none" w:sz="0" w:space="0" w:color="auto"/>
                    <w:right w:val="none" w:sz="0" w:space="0" w:color="auto"/>
                  </w:divBdr>
                </w:div>
                <w:div w:id="847061147">
                  <w:marLeft w:val="480"/>
                  <w:marRight w:val="0"/>
                  <w:marTop w:val="0"/>
                  <w:marBottom w:val="0"/>
                  <w:divBdr>
                    <w:top w:val="none" w:sz="0" w:space="0" w:color="auto"/>
                    <w:left w:val="none" w:sz="0" w:space="0" w:color="auto"/>
                    <w:bottom w:val="none" w:sz="0" w:space="0" w:color="auto"/>
                    <w:right w:val="none" w:sz="0" w:space="0" w:color="auto"/>
                  </w:divBdr>
                </w:div>
                <w:div w:id="1795830454">
                  <w:marLeft w:val="480"/>
                  <w:marRight w:val="0"/>
                  <w:marTop w:val="0"/>
                  <w:marBottom w:val="0"/>
                  <w:divBdr>
                    <w:top w:val="none" w:sz="0" w:space="0" w:color="auto"/>
                    <w:left w:val="none" w:sz="0" w:space="0" w:color="auto"/>
                    <w:bottom w:val="none" w:sz="0" w:space="0" w:color="auto"/>
                    <w:right w:val="none" w:sz="0" w:space="0" w:color="auto"/>
                  </w:divBdr>
                </w:div>
                <w:div w:id="108087104">
                  <w:marLeft w:val="480"/>
                  <w:marRight w:val="0"/>
                  <w:marTop w:val="0"/>
                  <w:marBottom w:val="0"/>
                  <w:divBdr>
                    <w:top w:val="none" w:sz="0" w:space="0" w:color="auto"/>
                    <w:left w:val="none" w:sz="0" w:space="0" w:color="auto"/>
                    <w:bottom w:val="none" w:sz="0" w:space="0" w:color="auto"/>
                    <w:right w:val="none" w:sz="0" w:space="0" w:color="auto"/>
                  </w:divBdr>
                </w:div>
                <w:div w:id="2028558390">
                  <w:marLeft w:val="480"/>
                  <w:marRight w:val="0"/>
                  <w:marTop w:val="0"/>
                  <w:marBottom w:val="0"/>
                  <w:divBdr>
                    <w:top w:val="none" w:sz="0" w:space="0" w:color="auto"/>
                    <w:left w:val="none" w:sz="0" w:space="0" w:color="auto"/>
                    <w:bottom w:val="none" w:sz="0" w:space="0" w:color="auto"/>
                    <w:right w:val="none" w:sz="0" w:space="0" w:color="auto"/>
                  </w:divBdr>
                </w:div>
                <w:div w:id="876041704">
                  <w:marLeft w:val="480"/>
                  <w:marRight w:val="0"/>
                  <w:marTop w:val="0"/>
                  <w:marBottom w:val="0"/>
                  <w:divBdr>
                    <w:top w:val="none" w:sz="0" w:space="0" w:color="auto"/>
                    <w:left w:val="none" w:sz="0" w:space="0" w:color="auto"/>
                    <w:bottom w:val="none" w:sz="0" w:space="0" w:color="auto"/>
                    <w:right w:val="none" w:sz="0" w:space="0" w:color="auto"/>
                  </w:divBdr>
                </w:div>
                <w:div w:id="1183009320">
                  <w:marLeft w:val="480"/>
                  <w:marRight w:val="0"/>
                  <w:marTop w:val="0"/>
                  <w:marBottom w:val="0"/>
                  <w:divBdr>
                    <w:top w:val="none" w:sz="0" w:space="0" w:color="auto"/>
                    <w:left w:val="none" w:sz="0" w:space="0" w:color="auto"/>
                    <w:bottom w:val="none" w:sz="0" w:space="0" w:color="auto"/>
                    <w:right w:val="none" w:sz="0" w:space="0" w:color="auto"/>
                  </w:divBdr>
                </w:div>
                <w:div w:id="196359988">
                  <w:marLeft w:val="480"/>
                  <w:marRight w:val="0"/>
                  <w:marTop w:val="0"/>
                  <w:marBottom w:val="0"/>
                  <w:divBdr>
                    <w:top w:val="none" w:sz="0" w:space="0" w:color="auto"/>
                    <w:left w:val="none" w:sz="0" w:space="0" w:color="auto"/>
                    <w:bottom w:val="none" w:sz="0" w:space="0" w:color="auto"/>
                    <w:right w:val="none" w:sz="0" w:space="0" w:color="auto"/>
                  </w:divBdr>
                </w:div>
                <w:div w:id="1833064731">
                  <w:marLeft w:val="480"/>
                  <w:marRight w:val="0"/>
                  <w:marTop w:val="0"/>
                  <w:marBottom w:val="0"/>
                  <w:divBdr>
                    <w:top w:val="none" w:sz="0" w:space="0" w:color="auto"/>
                    <w:left w:val="none" w:sz="0" w:space="0" w:color="auto"/>
                    <w:bottom w:val="none" w:sz="0" w:space="0" w:color="auto"/>
                    <w:right w:val="none" w:sz="0" w:space="0" w:color="auto"/>
                  </w:divBdr>
                </w:div>
                <w:div w:id="1995376718">
                  <w:marLeft w:val="480"/>
                  <w:marRight w:val="0"/>
                  <w:marTop w:val="0"/>
                  <w:marBottom w:val="0"/>
                  <w:divBdr>
                    <w:top w:val="none" w:sz="0" w:space="0" w:color="auto"/>
                    <w:left w:val="none" w:sz="0" w:space="0" w:color="auto"/>
                    <w:bottom w:val="none" w:sz="0" w:space="0" w:color="auto"/>
                    <w:right w:val="none" w:sz="0" w:space="0" w:color="auto"/>
                  </w:divBdr>
                </w:div>
                <w:div w:id="401487914">
                  <w:marLeft w:val="480"/>
                  <w:marRight w:val="0"/>
                  <w:marTop w:val="0"/>
                  <w:marBottom w:val="0"/>
                  <w:divBdr>
                    <w:top w:val="none" w:sz="0" w:space="0" w:color="auto"/>
                    <w:left w:val="none" w:sz="0" w:space="0" w:color="auto"/>
                    <w:bottom w:val="none" w:sz="0" w:space="0" w:color="auto"/>
                    <w:right w:val="none" w:sz="0" w:space="0" w:color="auto"/>
                  </w:divBdr>
                </w:div>
                <w:div w:id="1090271758">
                  <w:marLeft w:val="480"/>
                  <w:marRight w:val="0"/>
                  <w:marTop w:val="0"/>
                  <w:marBottom w:val="0"/>
                  <w:divBdr>
                    <w:top w:val="none" w:sz="0" w:space="0" w:color="auto"/>
                    <w:left w:val="none" w:sz="0" w:space="0" w:color="auto"/>
                    <w:bottom w:val="none" w:sz="0" w:space="0" w:color="auto"/>
                    <w:right w:val="none" w:sz="0" w:space="0" w:color="auto"/>
                  </w:divBdr>
                </w:div>
                <w:div w:id="1383092422">
                  <w:marLeft w:val="480"/>
                  <w:marRight w:val="0"/>
                  <w:marTop w:val="0"/>
                  <w:marBottom w:val="0"/>
                  <w:divBdr>
                    <w:top w:val="none" w:sz="0" w:space="0" w:color="auto"/>
                    <w:left w:val="none" w:sz="0" w:space="0" w:color="auto"/>
                    <w:bottom w:val="none" w:sz="0" w:space="0" w:color="auto"/>
                    <w:right w:val="none" w:sz="0" w:space="0" w:color="auto"/>
                  </w:divBdr>
                </w:div>
                <w:div w:id="1380321472">
                  <w:marLeft w:val="480"/>
                  <w:marRight w:val="0"/>
                  <w:marTop w:val="0"/>
                  <w:marBottom w:val="0"/>
                  <w:divBdr>
                    <w:top w:val="none" w:sz="0" w:space="0" w:color="auto"/>
                    <w:left w:val="none" w:sz="0" w:space="0" w:color="auto"/>
                    <w:bottom w:val="none" w:sz="0" w:space="0" w:color="auto"/>
                    <w:right w:val="none" w:sz="0" w:space="0" w:color="auto"/>
                  </w:divBdr>
                </w:div>
                <w:div w:id="877358971">
                  <w:marLeft w:val="480"/>
                  <w:marRight w:val="0"/>
                  <w:marTop w:val="0"/>
                  <w:marBottom w:val="0"/>
                  <w:divBdr>
                    <w:top w:val="none" w:sz="0" w:space="0" w:color="auto"/>
                    <w:left w:val="none" w:sz="0" w:space="0" w:color="auto"/>
                    <w:bottom w:val="none" w:sz="0" w:space="0" w:color="auto"/>
                    <w:right w:val="none" w:sz="0" w:space="0" w:color="auto"/>
                  </w:divBdr>
                </w:div>
                <w:div w:id="1739477991">
                  <w:marLeft w:val="480"/>
                  <w:marRight w:val="0"/>
                  <w:marTop w:val="0"/>
                  <w:marBottom w:val="0"/>
                  <w:divBdr>
                    <w:top w:val="none" w:sz="0" w:space="0" w:color="auto"/>
                    <w:left w:val="none" w:sz="0" w:space="0" w:color="auto"/>
                    <w:bottom w:val="none" w:sz="0" w:space="0" w:color="auto"/>
                    <w:right w:val="none" w:sz="0" w:space="0" w:color="auto"/>
                  </w:divBdr>
                </w:div>
                <w:div w:id="1600992923">
                  <w:marLeft w:val="480"/>
                  <w:marRight w:val="0"/>
                  <w:marTop w:val="0"/>
                  <w:marBottom w:val="0"/>
                  <w:divBdr>
                    <w:top w:val="none" w:sz="0" w:space="0" w:color="auto"/>
                    <w:left w:val="none" w:sz="0" w:space="0" w:color="auto"/>
                    <w:bottom w:val="none" w:sz="0" w:space="0" w:color="auto"/>
                    <w:right w:val="none" w:sz="0" w:space="0" w:color="auto"/>
                  </w:divBdr>
                </w:div>
                <w:div w:id="1863780225">
                  <w:marLeft w:val="480"/>
                  <w:marRight w:val="0"/>
                  <w:marTop w:val="0"/>
                  <w:marBottom w:val="0"/>
                  <w:divBdr>
                    <w:top w:val="none" w:sz="0" w:space="0" w:color="auto"/>
                    <w:left w:val="none" w:sz="0" w:space="0" w:color="auto"/>
                    <w:bottom w:val="none" w:sz="0" w:space="0" w:color="auto"/>
                    <w:right w:val="none" w:sz="0" w:space="0" w:color="auto"/>
                  </w:divBdr>
                </w:div>
                <w:div w:id="1735006371">
                  <w:marLeft w:val="480"/>
                  <w:marRight w:val="0"/>
                  <w:marTop w:val="0"/>
                  <w:marBottom w:val="0"/>
                  <w:divBdr>
                    <w:top w:val="none" w:sz="0" w:space="0" w:color="auto"/>
                    <w:left w:val="none" w:sz="0" w:space="0" w:color="auto"/>
                    <w:bottom w:val="none" w:sz="0" w:space="0" w:color="auto"/>
                    <w:right w:val="none" w:sz="0" w:space="0" w:color="auto"/>
                  </w:divBdr>
                </w:div>
                <w:div w:id="671758059">
                  <w:marLeft w:val="480"/>
                  <w:marRight w:val="0"/>
                  <w:marTop w:val="0"/>
                  <w:marBottom w:val="0"/>
                  <w:divBdr>
                    <w:top w:val="none" w:sz="0" w:space="0" w:color="auto"/>
                    <w:left w:val="none" w:sz="0" w:space="0" w:color="auto"/>
                    <w:bottom w:val="none" w:sz="0" w:space="0" w:color="auto"/>
                    <w:right w:val="none" w:sz="0" w:space="0" w:color="auto"/>
                  </w:divBdr>
                </w:div>
                <w:div w:id="1773743700">
                  <w:marLeft w:val="480"/>
                  <w:marRight w:val="0"/>
                  <w:marTop w:val="0"/>
                  <w:marBottom w:val="0"/>
                  <w:divBdr>
                    <w:top w:val="none" w:sz="0" w:space="0" w:color="auto"/>
                    <w:left w:val="none" w:sz="0" w:space="0" w:color="auto"/>
                    <w:bottom w:val="none" w:sz="0" w:space="0" w:color="auto"/>
                    <w:right w:val="none" w:sz="0" w:space="0" w:color="auto"/>
                  </w:divBdr>
                </w:div>
                <w:div w:id="1452550289">
                  <w:marLeft w:val="480"/>
                  <w:marRight w:val="0"/>
                  <w:marTop w:val="0"/>
                  <w:marBottom w:val="0"/>
                  <w:divBdr>
                    <w:top w:val="none" w:sz="0" w:space="0" w:color="auto"/>
                    <w:left w:val="none" w:sz="0" w:space="0" w:color="auto"/>
                    <w:bottom w:val="none" w:sz="0" w:space="0" w:color="auto"/>
                    <w:right w:val="none" w:sz="0" w:space="0" w:color="auto"/>
                  </w:divBdr>
                </w:div>
                <w:div w:id="1217274189">
                  <w:marLeft w:val="480"/>
                  <w:marRight w:val="0"/>
                  <w:marTop w:val="0"/>
                  <w:marBottom w:val="0"/>
                  <w:divBdr>
                    <w:top w:val="none" w:sz="0" w:space="0" w:color="auto"/>
                    <w:left w:val="none" w:sz="0" w:space="0" w:color="auto"/>
                    <w:bottom w:val="none" w:sz="0" w:space="0" w:color="auto"/>
                    <w:right w:val="none" w:sz="0" w:space="0" w:color="auto"/>
                  </w:divBdr>
                </w:div>
                <w:div w:id="723866373">
                  <w:marLeft w:val="480"/>
                  <w:marRight w:val="0"/>
                  <w:marTop w:val="0"/>
                  <w:marBottom w:val="0"/>
                  <w:divBdr>
                    <w:top w:val="none" w:sz="0" w:space="0" w:color="auto"/>
                    <w:left w:val="none" w:sz="0" w:space="0" w:color="auto"/>
                    <w:bottom w:val="none" w:sz="0" w:space="0" w:color="auto"/>
                    <w:right w:val="none" w:sz="0" w:space="0" w:color="auto"/>
                  </w:divBdr>
                </w:div>
                <w:div w:id="227696354">
                  <w:marLeft w:val="480"/>
                  <w:marRight w:val="0"/>
                  <w:marTop w:val="0"/>
                  <w:marBottom w:val="0"/>
                  <w:divBdr>
                    <w:top w:val="none" w:sz="0" w:space="0" w:color="auto"/>
                    <w:left w:val="none" w:sz="0" w:space="0" w:color="auto"/>
                    <w:bottom w:val="none" w:sz="0" w:space="0" w:color="auto"/>
                    <w:right w:val="none" w:sz="0" w:space="0" w:color="auto"/>
                  </w:divBdr>
                </w:div>
                <w:div w:id="458718384">
                  <w:marLeft w:val="480"/>
                  <w:marRight w:val="0"/>
                  <w:marTop w:val="0"/>
                  <w:marBottom w:val="0"/>
                  <w:divBdr>
                    <w:top w:val="none" w:sz="0" w:space="0" w:color="auto"/>
                    <w:left w:val="none" w:sz="0" w:space="0" w:color="auto"/>
                    <w:bottom w:val="none" w:sz="0" w:space="0" w:color="auto"/>
                    <w:right w:val="none" w:sz="0" w:space="0" w:color="auto"/>
                  </w:divBdr>
                </w:div>
                <w:div w:id="617874224">
                  <w:marLeft w:val="480"/>
                  <w:marRight w:val="0"/>
                  <w:marTop w:val="0"/>
                  <w:marBottom w:val="0"/>
                  <w:divBdr>
                    <w:top w:val="none" w:sz="0" w:space="0" w:color="auto"/>
                    <w:left w:val="none" w:sz="0" w:space="0" w:color="auto"/>
                    <w:bottom w:val="none" w:sz="0" w:space="0" w:color="auto"/>
                    <w:right w:val="none" w:sz="0" w:space="0" w:color="auto"/>
                  </w:divBdr>
                </w:div>
                <w:div w:id="1543396296">
                  <w:marLeft w:val="480"/>
                  <w:marRight w:val="0"/>
                  <w:marTop w:val="0"/>
                  <w:marBottom w:val="0"/>
                  <w:divBdr>
                    <w:top w:val="none" w:sz="0" w:space="0" w:color="auto"/>
                    <w:left w:val="none" w:sz="0" w:space="0" w:color="auto"/>
                    <w:bottom w:val="none" w:sz="0" w:space="0" w:color="auto"/>
                    <w:right w:val="none" w:sz="0" w:space="0" w:color="auto"/>
                  </w:divBdr>
                </w:div>
                <w:div w:id="690112736">
                  <w:marLeft w:val="480"/>
                  <w:marRight w:val="0"/>
                  <w:marTop w:val="0"/>
                  <w:marBottom w:val="0"/>
                  <w:divBdr>
                    <w:top w:val="none" w:sz="0" w:space="0" w:color="auto"/>
                    <w:left w:val="none" w:sz="0" w:space="0" w:color="auto"/>
                    <w:bottom w:val="none" w:sz="0" w:space="0" w:color="auto"/>
                    <w:right w:val="none" w:sz="0" w:space="0" w:color="auto"/>
                  </w:divBdr>
                </w:div>
              </w:divsChild>
            </w:div>
            <w:div w:id="1409185217">
              <w:marLeft w:val="0"/>
              <w:marRight w:val="0"/>
              <w:marTop w:val="0"/>
              <w:marBottom w:val="0"/>
              <w:divBdr>
                <w:top w:val="none" w:sz="0" w:space="0" w:color="auto"/>
                <w:left w:val="none" w:sz="0" w:space="0" w:color="auto"/>
                <w:bottom w:val="none" w:sz="0" w:space="0" w:color="auto"/>
                <w:right w:val="none" w:sz="0" w:space="0" w:color="auto"/>
              </w:divBdr>
              <w:divsChild>
                <w:div w:id="1933540090">
                  <w:marLeft w:val="480"/>
                  <w:marRight w:val="0"/>
                  <w:marTop w:val="0"/>
                  <w:marBottom w:val="0"/>
                  <w:divBdr>
                    <w:top w:val="none" w:sz="0" w:space="0" w:color="auto"/>
                    <w:left w:val="none" w:sz="0" w:space="0" w:color="auto"/>
                    <w:bottom w:val="none" w:sz="0" w:space="0" w:color="auto"/>
                    <w:right w:val="none" w:sz="0" w:space="0" w:color="auto"/>
                  </w:divBdr>
                </w:div>
                <w:div w:id="1739554193">
                  <w:marLeft w:val="480"/>
                  <w:marRight w:val="0"/>
                  <w:marTop w:val="0"/>
                  <w:marBottom w:val="0"/>
                  <w:divBdr>
                    <w:top w:val="none" w:sz="0" w:space="0" w:color="auto"/>
                    <w:left w:val="none" w:sz="0" w:space="0" w:color="auto"/>
                    <w:bottom w:val="none" w:sz="0" w:space="0" w:color="auto"/>
                    <w:right w:val="none" w:sz="0" w:space="0" w:color="auto"/>
                  </w:divBdr>
                </w:div>
                <w:div w:id="1538157411">
                  <w:marLeft w:val="480"/>
                  <w:marRight w:val="0"/>
                  <w:marTop w:val="0"/>
                  <w:marBottom w:val="0"/>
                  <w:divBdr>
                    <w:top w:val="none" w:sz="0" w:space="0" w:color="auto"/>
                    <w:left w:val="none" w:sz="0" w:space="0" w:color="auto"/>
                    <w:bottom w:val="none" w:sz="0" w:space="0" w:color="auto"/>
                    <w:right w:val="none" w:sz="0" w:space="0" w:color="auto"/>
                  </w:divBdr>
                </w:div>
                <w:div w:id="1397706473">
                  <w:marLeft w:val="480"/>
                  <w:marRight w:val="0"/>
                  <w:marTop w:val="0"/>
                  <w:marBottom w:val="0"/>
                  <w:divBdr>
                    <w:top w:val="none" w:sz="0" w:space="0" w:color="auto"/>
                    <w:left w:val="none" w:sz="0" w:space="0" w:color="auto"/>
                    <w:bottom w:val="none" w:sz="0" w:space="0" w:color="auto"/>
                    <w:right w:val="none" w:sz="0" w:space="0" w:color="auto"/>
                  </w:divBdr>
                </w:div>
                <w:div w:id="1723479635">
                  <w:marLeft w:val="480"/>
                  <w:marRight w:val="0"/>
                  <w:marTop w:val="0"/>
                  <w:marBottom w:val="0"/>
                  <w:divBdr>
                    <w:top w:val="none" w:sz="0" w:space="0" w:color="auto"/>
                    <w:left w:val="none" w:sz="0" w:space="0" w:color="auto"/>
                    <w:bottom w:val="none" w:sz="0" w:space="0" w:color="auto"/>
                    <w:right w:val="none" w:sz="0" w:space="0" w:color="auto"/>
                  </w:divBdr>
                </w:div>
                <w:div w:id="672495954">
                  <w:marLeft w:val="480"/>
                  <w:marRight w:val="0"/>
                  <w:marTop w:val="0"/>
                  <w:marBottom w:val="0"/>
                  <w:divBdr>
                    <w:top w:val="none" w:sz="0" w:space="0" w:color="auto"/>
                    <w:left w:val="none" w:sz="0" w:space="0" w:color="auto"/>
                    <w:bottom w:val="none" w:sz="0" w:space="0" w:color="auto"/>
                    <w:right w:val="none" w:sz="0" w:space="0" w:color="auto"/>
                  </w:divBdr>
                </w:div>
                <w:div w:id="1610241979">
                  <w:marLeft w:val="480"/>
                  <w:marRight w:val="0"/>
                  <w:marTop w:val="0"/>
                  <w:marBottom w:val="0"/>
                  <w:divBdr>
                    <w:top w:val="none" w:sz="0" w:space="0" w:color="auto"/>
                    <w:left w:val="none" w:sz="0" w:space="0" w:color="auto"/>
                    <w:bottom w:val="none" w:sz="0" w:space="0" w:color="auto"/>
                    <w:right w:val="none" w:sz="0" w:space="0" w:color="auto"/>
                  </w:divBdr>
                </w:div>
                <w:div w:id="1129709891">
                  <w:marLeft w:val="480"/>
                  <w:marRight w:val="0"/>
                  <w:marTop w:val="0"/>
                  <w:marBottom w:val="0"/>
                  <w:divBdr>
                    <w:top w:val="none" w:sz="0" w:space="0" w:color="auto"/>
                    <w:left w:val="none" w:sz="0" w:space="0" w:color="auto"/>
                    <w:bottom w:val="none" w:sz="0" w:space="0" w:color="auto"/>
                    <w:right w:val="none" w:sz="0" w:space="0" w:color="auto"/>
                  </w:divBdr>
                </w:div>
                <w:div w:id="2146658397">
                  <w:marLeft w:val="480"/>
                  <w:marRight w:val="0"/>
                  <w:marTop w:val="0"/>
                  <w:marBottom w:val="0"/>
                  <w:divBdr>
                    <w:top w:val="none" w:sz="0" w:space="0" w:color="auto"/>
                    <w:left w:val="none" w:sz="0" w:space="0" w:color="auto"/>
                    <w:bottom w:val="none" w:sz="0" w:space="0" w:color="auto"/>
                    <w:right w:val="none" w:sz="0" w:space="0" w:color="auto"/>
                  </w:divBdr>
                </w:div>
                <w:div w:id="1295718485">
                  <w:marLeft w:val="480"/>
                  <w:marRight w:val="0"/>
                  <w:marTop w:val="0"/>
                  <w:marBottom w:val="0"/>
                  <w:divBdr>
                    <w:top w:val="none" w:sz="0" w:space="0" w:color="auto"/>
                    <w:left w:val="none" w:sz="0" w:space="0" w:color="auto"/>
                    <w:bottom w:val="none" w:sz="0" w:space="0" w:color="auto"/>
                    <w:right w:val="none" w:sz="0" w:space="0" w:color="auto"/>
                  </w:divBdr>
                </w:div>
                <w:div w:id="362751500">
                  <w:marLeft w:val="480"/>
                  <w:marRight w:val="0"/>
                  <w:marTop w:val="0"/>
                  <w:marBottom w:val="0"/>
                  <w:divBdr>
                    <w:top w:val="none" w:sz="0" w:space="0" w:color="auto"/>
                    <w:left w:val="none" w:sz="0" w:space="0" w:color="auto"/>
                    <w:bottom w:val="none" w:sz="0" w:space="0" w:color="auto"/>
                    <w:right w:val="none" w:sz="0" w:space="0" w:color="auto"/>
                  </w:divBdr>
                </w:div>
                <w:div w:id="469634591">
                  <w:marLeft w:val="480"/>
                  <w:marRight w:val="0"/>
                  <w:marTop w:val="0"/>
                  <w:marBottom w:val="0"/>
                  <w:divBdr>
                    <w:top w:val="none" w:sz="0" w:space="0" w:color="auto"/>
                    <w:left w:val="none" w:sz="0" w:space="0" w:color="auto"/>
                    <w:bottom w:val="none" w:sz="0" w:space="0" w:color="auto"/>
                    <w:right w:val="none" w:sz="0" w:space="0" w:color="auto"/>
                  </w:divBdr>
                </w:div>
                <w:div w:id="1463305394">
                  <w:marLeft w:val="480"/>
                  <w:marRight w:val="0"/>
                  <w:marTop w:val="0"/>
                  <w:marBottom w:val="0"/>
                  <w:divBdr>
                    <w:top w:val="none" w:sz="0" w:space="0" w:color="auto"/>
                    <w:left w:val="none" w:sz="0" w:space="0" w:color="auto"/>
                    <w:bottom w:val="none" w:sz="0" w:space="0" w:color="auto"/>
                    <w:right w:val="none" w:sz="0" w:space="0" w:color="auto"/>
                  </w:divBdr>
                </w:div>
                <w:div w:id="107479913">
                  <w:marLeft w:val="480"/>
                  <w:marRight w:val="0"/>
                  <w:marTop w:val="0"/>
                  <w:marBottom w:val="0"/>
                  <w:divBdr>
                    <w:top w:val="none" w:sz="0" w:space="0" w:color="auto"/>
                    <w:left w:val="none" w:sz="0" w:space="0" w:color="auto"/>
                    <w:bottom w:val="none" w:sz="0" w:space="0" w:color="auto"/>
                    <w:right w:val="none" w:sz="0" w:space="0" w:color="auto"/>
                  </w:divBdr>
                </w:div>
                <w:div w:id="1635062781">
                  <w:marLeft w:val="480"/>
                  <w:marRight w:val="0"/>
                  <w:marTop w:val="0"/>
                  <w:marBottom w:val="0"/>
                  <w:divBdr>
                    <w:top w:val="none" w:sz="0" w:space="0" w:color="auto"/>
                    <w:left w:val="none" w:sz="0" w:space="0" w:color="auto"/>
                    <w:bottom w:val="none" w:sz="0" w:space="0" w:color="auto"/>
                    <w:right w:val="none" w:sz="0" w:space="0" w:color="auto"/>
                  </w:divBdr>
                </w:div>
                <w:div w:id="1341197052">
                  <w:marLeft w:val="480"/>
                  <w:marRight w:val="0"/>
                  <w:marTop w:val="0"/>
                  <w:marBottom w:val="0"/>
                  <w:divBdr>
                    <w:top w:val="none" w:sz="0" w:space="0" w:color="auto"/>
                    <w:left w:val="none" w:sz="0" w:space="0" w:color="auto"/>
                    <w:bottom w:val="none" w:sz="0" w:space="0" w:color="auto"/>
                    <w:right w:val="none" w:sz="0" w:space="0" w:color="auto"/>
                  </w:divBdr>
                </w:div>
                <w:div w:id="19866213">
                  <w:marLeft w:val="480"/>
                  <w:marRight w:val="0"/>
                  <w:marTop w:val="0"/>
                  <w:marBottom w:val="0"/>
                  <w:divBdr>
                    <w:top w:val="none" w:sz="0" w:space="0" w:color="auto"/>
                    <w:left w:val="none" w:sz="0" w:space="0" w:color="auto"/>
                    <w:bottom w:val="none" w:sz="0" w:space="0" w:color="auto"/>
                    <w:right w:val="none" w:sz="0" w:space="0" w:color="auto"/>
                  </w:divBdr>
                </w:div>
                <w:div w:id="2099598885">
                  <w:marLeft w:val="480"/>
                  <w:marRight w:val="0"/>
                  <w:marTop w:val="0"/>
                  <w:marBottom w:val="0"/>
                  <w:divBdr>
                    <w:top w:val="none" w:sz="0" w:space="0" w:color="auto"/>
                    <w:left w:val="none" w:sz="0" w:space="0" w:color="auto"/>
                    <w:bottom w:val="none" w:sz="0" w:space="0" w:color="auto"/>
                    <w:right w:val="none" w:sz="0" w:space="0" w:color="auto"/>
                  </w:divBdr>
                </w:div>
                <w:div w:id="2027750262">
                  <w:marLeft w:val="480"/>
                  <w:marRight w:val="0"/>
                  <w:marTop w:val="0"/>
                  <w:marBottom w:val="0"/>
                  <w:divBdr>
                    <w:top w:val="none" w:sz="0" w:space="0" w:color="auto"/>
                    <w:left w:val="none" w:sz="0" w:space="0" w:color="auto"/>
                    <w:bottom w:val="none" w:sz="0" w:space="0" w:color="auto"/>
                    <w:right w:val="none" w:sz="0" w:space="0" w:color="auto"/>
                  </w:divBdr>
                </w:div>
                <w:div w:id="1170415099">
                  <w:marLeft w:val="480"/>
                  <w:marRight w:val="0"/>
                  <w:marTop w:val="0"/>
                  <w:marBottom w:val="0"/>
                  <w:divBdr>
                    <w:top w:val="none" w:sz="0" w:space="0" w:color="auto"/>
                    <w:left w:val="none" w:sz="0" w:space="0" w:color="auto"/>
                    <w:bottom w:val="none" w:sz="0" w:space="0" w:color="auto"/>
                    <w:right w:val="none" w:sz="0" w:space="0" w:color="auto"/>
                  </w:divBdr>
                </w:div>
                <w:div w:id="878052528">
                  <w:marLeft w:val="480"/>
                  <w:marRight w:val="0"/>
                  <w:marTop w:val="0"/>
                  <w:marBottom w:val="0"/>
                  <w:divBdr>
                    <w:top w:val="none" w:sz="0" w:space="0" w:color="auto"/>
                    <w:left w:val="none" w:sz="0" w:space="0" w:color="auto"/>
                    <w:bottom w:val="none" w:sz="0" w:space="0" w:color="auto"/>
                    <w:right w:val="none" w:sz="0" w:space="0" w:color="auto"/>
                  </w:divBdr>
                </w:div>
                <w:div w:id="1573731837">
                  <w:marLeft w:val="480"/>
                  <w:marRight w:val="0"/>
                  <w:marTop w:val="0"/>
                  <w:marBottom w:val="0"/>
                  <w:divBdr>
                    <w:top w:val="none" w:sz="0" w:space="0" w:color="auto"/>
                    <w:left w:val="none" w:sz="0" w:space="0" w:color="auto"/>
                    <w:bottom w:val="none" w:sz="0" w:space="0" w:color="auto"/>
                    <w:right w:val="none" w:sz="0" w:space="0" w:color="auto"/>
                  </w:divBdr>
                </w:div>
                <w:div w:id="440760355">
                  <w:marLeft w:val="480"/>
                  <w:marRight w:val="0"/>
                  <w:marTop w:val="0"/>
                  <w:marBottom w:val="0"/>
                  <w:divBdr>
                    <w:top w:val="none" w:sz="0" w:space="0" w:color="auto"/>
                    <w:left w:val="none" w:sz="0" w:space="0" w:color="auto"/>
                    <w:bottom w:val="none" w:sz="0" w:space="0" w:color="auto"/>
                    <w:right w:val="none" w:sz="0" w:space="0" w:color="auto"/>
                  </w:divBdr>
                </w:div>
                <w:div w:id="2040206231">
                  <w:marLeft w:val="480"/>
                  <w:marRight w:val="0"/>
                  <w:marTop w:val="0"/>
                  <w:marBottom w:val="0"/>
                  <w:divBdr>
                    <w:top w:val="none" w:sz="0" w:space="0" w:color="auto"/>
                    <w:left w:val="none" w:sz="0" w:space="0" w:color="auto"/>
                    <w:bottom w:val="none" w:sz="0" w:space="0" w:color="auto"/>
                    <w:right w:val="none" w:sz="0" w:space="0" w:color="auto"/>
                  </w:divBdr>
                </w:div>
                <w:div w:id="422071794">
                  <w:marLeft w:val="480"/>
                  <w:marRight w:val="0"/>
                  <w:marTop w:val="0"/>
                  <w:marBottom w:val="0"/>
                  <w:divBdr>
                    <w:top w:val="none" w:sz="0" w:space="0" w:color="auto"/>
                    <w:left w:val="none" w:sz="0" w:space="0" w:color="auto"/>
                    <w:bottom w:val="none" w:sz="0" w:space="0" w:color="auto"/>
                    <w:right w:val="none" w:sz="0" w:space="0" w:color="auto"/>
                  </w:divBdr>
                </w:div>
                <w:div w:id="1338116702">
                  <w:marLeft w:val="480"/>
                  <w:marRight w:val="0"/>
                  <w:marTop w:val="0"/>
                  <w:marBottom w:val="0"/>
                  <w:divBdr>
                    <w:top w:val="none" w:sz="0" w:space="0" w:color="auto"/>
                    <w:left w:val="none" w:sz="0" w:space="0" w:color="auto"/>
                    <w:bottom w:val="none" w:sz="0" w:space="0" w:color="auto"/>
                    <w:right w:val="none" w:sz="0" w:space="0" w:color="auto"/>
                  </w:divBdr>
                </w:div>
                <w:div w:id="943222042">
                  <w:marLeft w:val="480"/>
                  <w:marRight w:val="0"/>
                  <w:marTop w:val="0"/>
                  <w:marBottom w:val="0"/>
                  <w:divBdr>
                    <w:top w:val="none" w:sz="0" w:space="0" w:color="auto"/>
                    <w:left w:val="none" w:sz="0" w:space="0" w:color="auto"/>
                    <w:bottom w:val="none" w:sz="0" w:space="0" w:color="auto"/>
                    <w:right w:val="none" w:sz="0" w:space="0" w:color="auto"/>
                  </w:divBdr>
                </w:div>
                <w:div w:id="483010708">
                  <w:marLeft w:val="480"/>
                  <w:marRight w:val="0"/>
                  <w:marTop w:val="0"/>
                  <w:marBottom w:val="0"/>
                  <w:divBdr>
                    <w:top w:val="none" w:sz="0" w:space="0" w:color="auto"/>
                    <w:left w:val="none" w:sz="0" w:space="0" w:color="auto"/>
                    <w:bottom w:val="none" w:sz="0" w:space="0" w:color="auto"/>
                    <w:right w:val="none" w:sz="0" w:space="0" w:color="auto"/>
                  </w:divBdr>
                </w:div>
              </w:divsChild>
            </w:div>
            <w:div w:id="1341004135">
              <w:marLeft w:val="0"/>
              <w:marRight w:val="0"/>
              <w:marTop w:val="0"/>
              <w:marBottom w:val="0"/>
              <w:divBdr>
                <w:top w:val="none" w:sz="0" w:space="0" w:color="auto"/>
                <w:left w:val="none" w:sz="0" w:space="0" w:color="auto"/>
                <w:bottom w:val="none" w:sz="0" w:space="0" w:color="auto"/>
                <w:right w:val="none" w:sz="0" w:space="0" w:color="auto"/>
              </w:divBdr>
              <w:divsChild>
                <w:div w:id="2015301487">
                  <w:marLeft w:val="480"/>
                  <w:marRight w:val="0"/>
                  <w:marTop w:val="0"/>
                  <w:marBottom w:val="0"/>
                  <w:divBdr>
                    <w:top w:val="none" w:sz="0" w:space="0" w:color="auto"/>
                    <w:left w:val="none" w:sz="0" w:space="0" w:color="auto"/>
                    <w:bottom w:val="none" w:sz="0" w:space="0" w:color="auto"/>
                    <w:right w:val="none" w:sz="0" w:space="0" w:color="auto"/>
                  </w:divBdr>
                </w:div>
                <w:div w:id="657274015">
                  <w:marLeft w:val="480"/>
                  <w:marRight w:val="0"/>
                  <w:marTop w:val="0"/>
                  <w:marBottom w:val="0"/>
                  <w:divBdr>
                    <w:top w:val="none" w:sz="0" w:space="0" w:color="auto"/>
                    <w:left w:val="none" w:sz="0" w:space="0" w:color="auto"/>
                    <w:bottom w:val="none" w:sz="0" w:space="0" w:color="auto"/>
                    <w:right w:val="none" w:sz="0" w:space="0" w:color="auto"/>
                  </w:divBdr>
                </w:div>
                <w:div w:id="1011106193">
                  <w:marLeft w:val="480"/>
                  <w:marRight w:val="0"/>
                  <w:marTop w:val="0"/>
                  <w:marBottom w:val="0"/>
                  <w:divBdr>
                    <w:top w:val="none" w:sz="0" w:space="0" w:color="auto"/>
                    <w:left w:val="none" w:sz="0" w:space="0" w:color="auto"/>
                    <w:bottom w:val="none" w:sz="0" w:space="0" w:color="auto"/>
                    <w:right w:val="none" w:sz="0" w:space="0" w:color="auto"/>
                  </w:divBdr>
                </w:div>
                <w:div w:id="2038390855">
                  <w:marLeft w:val="480"/>
                  <w:marRight w:val="0"/>
                  <w:marTop w:val="0"/>
                  <w:marBottom w:val="0"/>
                  <w:divBdr>
                    <w:top w:val="none" w:sz="0" w:space="0" w:color="auto"/>
                    <w:left w:val="none" w:sz="0" w:space="0" w:color="auto"/>
                    <w:bottom w:val="none" w:sz="0" w:space="0" w:color="auto"/>
                    <w:right w:val="none" w:sz="0" w:space="0" w:color="auto"/>
                  </w:divBdr>
                </w:div>
                <w:div w:id="497889143">
                  <w:marLeft w:val="480"/>
                  <w:marRight w:val="0"/>
                  <w:marTop w:val="0"/>
                  <w:marBottom w:val="0"/>
                  <w:divBdr>
                    <w:top w:val="none" w:sz="0" w:space="0" w:color="auto"/>
                    <w:left w:val="none" w:sz="0" w:space="0" w:color="auto"/>
                    <w:bottom w:val="none" w:sz="0" w:space="0" w:color="auto"/>
                    <w:right w:val="none" w:sz="0" w:space="0" w:color="auto"/>
                  </w:divBdr>
                </w:div>
                <w:div w:id="2080396094">
                  <w:marLeft w:val="480"/>
                  <w:marRight w:val="0"/>
                  <w:marTop w:val="0"/>
                  <w:marBottom w:val="0"/>
                  <w:divBdr>
                    <w:top w:val="none" w:sz="0" w:space="0" w:color="auto"/>
                    <w:left w:val="none" w:sz="0" w:space="0" w:color="auto"/>
                    <w:bottom w:val="none" w:sz="0" w:space="0" w:color="auto"/>
                    <w:right w:val="none" w:sz="0" w:space="0" w:color="auto"/>
                  </w:divBdr>
                </w:div>
                <w:div w:id="294533380">
                  <w:marLeft w:val="480"/>
                  <w:marRight w:val="0"/>
                  <w:marTop w:val="0"/>
                  <w:marBottom w:val="0"/>
                  <w:divBdr>
                    <w:top w:val="none" w:sz="0" w:space="0" w:color="auto"/>
                    <w:left w:val="none" w:sz="0" w:space="0" w:color="auto"/>
                    <w:bottom w:val="none" w:sz="0" w:space="0" w:color="auto"/>
                    <w:right w:val="none" w:sz="0" w:space="0" w:color="auto"/>
                  </w:divBdr>
                </w:div>
                <w:div w:id="1838961026">
                  <w:marLeft w:val="480"/>
                  <w:marRight w:val="0"/>
                  <w:marTop w:val="0"/>
                  <w:marBottom w:val="0"/>
                  <w:divBdr>
                    <w:top w:val="none" w:sz="0" w:space="0" w:color="auto"/>
                    <w:left w:val="none" w:sz="0" w:space="0" w:color="auto"/>
                    <w:bottom w:val="none" w:sz="0" w:space="0" w:color="auto"/>
                    <w:right w:val="none" w:sz="0" w:space="0" w:color="auto"/>
                  </w:divBdr>
                </w:div>
                <w:div w:id="445585126">
                  <w:marLeft w:val="480"/>
                  <w:marRight w:val="0"/>
                  <w:marTop w:val="0"/>
                  <w:marBottom w:val="0"/>
                  <w:divBdr>
                    <w:top w:val="none" w:sz="0" w:space="0" w:color="auto"/>
                    <w:left w:val="none" w:sz="0" w:space="0" w:color="auto"/>
                    <w:bottom w:val="none" w:sz="0" w:space="0" w:color="auto"/>
                    <w:right w:val="none" w:sz="0" w:space="0" w:color="auto"/>
                  </w:divBdr>
                </w:div>
                <w:div w:id="230701257">
                  <w:marLeft w:val="480"/>
                  <w:marRight w:val="0"/>
                  <w:marTop w:val="0"/>
                  <w:marBottom w:val="0"/>
                  <w:divBdr>
                    <w:top w:val="none" w:sz="0" w:space="0" w:color="auto"/>
                    <w:left w:val="none" w:sz="0" w:space="0" w:color="auto"/>
                    <w:bottom w:val="none" w:sz="0" w:space="0" w:color="auto"/>
                    <w:right w:val="none" w:sz="0" w:space="0" w:color="auto"/>
                  </w:divBdr>
                </w:div>
                <w:div w:id="413475815">
                  <w:marLeft w:val="480"/>
                  <w:marRight w:val="0"/>
                  <w:marTop w:val="0"/>
                  <w:marBottom w:val="0"/>
                  <w:divBdr>
                    <w:top w:val="none" w:sz="0" w:space="0" w:color="auto"/>
                    <w:left w:val="none" w:sz="0" w:space="0" w:color="auto"/>
                    <w:bottom w:val="none" w:sz="0" w:space="0" w:color="auto"/>
                    <w:right w:val="none" w:sz="0" w:space="0" w:color="auto"/>
                  </w:divBdr>
                </w:div>
                <w:div w:id="1705986123">
                  <w:marLeft w:val="480"/>
                  <w:marRight w:val="0"/>
                  <w:marTop w:val="0"/>
                  <w:marBottom w:val="0"/>
                  <w:divBdr>
                    <w:top w:val="none" w:sz="0" w:space="0" w:color="auto"/>
                    <w:left w:val="none" w:sz="0" w:space="0" w:color="auto"/>
                    <w:bottom w:val="none" w:sz="0" w:space="0" w:color="auto"/>
                    <w:right w:val="none" w:sz="0" w:space="0" w:color="auto"/>
                  </w:divBdr>
                </w:div>
                <w:div w:id="2093892250">
                  <w:marLeft w:val="480"/>
                  <w:marRight w:val="0"/>
                  <w:marTop w:val="0"/>
                  <w:marBottom w:val="0"/>
                  <w:divBdr>
                    <w:top w:val="none" w:sz="0" w:space="0" w:color="auto"/>
                    <w:left w:val="none" w:sz="0" w:space="0" w:color="auto"/>
                    <w:bottom w:val="none" w:sz="0" w:space="0" w:color="auto"/>
                    <w:right w:val="none" w:sz="0" w:space="0" w:color="auto"/>
                  </w:divBdr>
                </w:div>
                <w:div w:id="958758076">
                  <w:marLeft w:val="480"/>
                  <w:marRight w:val="0"/>
                  <w:marTop w:val="0"/>
                  <w:marBottom w:val="0"/>
                  <w:divBdr>
                    <w:top w:val="none" w:sz="0" w:space="0" w:color="auto"/>
                    <w:left w:val="none" w:sz="0" w:space="0" w:color="auto"/>
                    <w:bottom w:val="none" w:sz="0" w:space="0" w:color="auto"/>
                    <w:right w:val="none" w:sz="0" w:space="0" w:color="auto"/>
                  </w:divBdr>
                </w:div>
                <w:div w:id="1946961595">
                  <w:marLeft w:val="480"/>
                  <w:marRight w:val="0"/>
                  <w:marTop w:val="0"/>
                  <w:marBottom w:val="0"/>
                  <w:divBdr>
                    <w:top w:val="none" w:sz="0" w:space="0" w:color="auto"/>
                    <w:left w:val="none" w:sz="0" w:space="0" w:color="auto"/>
                    <w:bottom w:val="none" w:sz="0" w:space="0" w:color="auto"/>
                    <w:right w:val="none" w:sz="0" w:space="0" w:color="auto"/>
                  </w:divBdr>
                </w:div>
                <w:div w:id="500707761">
                  <w:marLeft w:val="480"/>
                  <w:marRight w:val="0"/>
                  <w:marTop w:val="0"/>
                  <w:marBottom w:val="0"/>
                  <w:divBdr>
                    <w:top w:val="none" w:sz="0" w:space="0" w:color="auto"/>
                    <w:left w:val="none" w:sz="0" w:space="0" w:color="auto"/>
                    <w:bottom w:val="none" w:sz="0" w:space="0" w:color="auto"/>
                    <w:right w:val="none" w:sz="0" w:space="0" w:color="auto"/>
                  </w:divBdr>
                </w:div>
                <w:div w:id="1564565627">
                  <w:marLeft w:val="480"/>
                  <w:marRight w:val="0"/>
                  <w:marTop w:val="0"/>
                  <w:marBottom w:val="0"/>
                  <w:divBdr>
                    <w:top w:val="none" w:sz="0" w:space="0" w:color="auto"/>
                    <w:left w:val="none" w:sz="0" w:space="0" w:color="auto"/>
                    <w:bottom w:val="none" w:sz="0" w:space="0" w:color="auto"/>
                    <w:right w:val="none" w:sz="0" w:space="0" w:color="auto"/>
                  </w:divBdr>
                </w:div>
                <w:div w:id="1753427298">
                  <w:marLeft w:val="480"/>
                  <w:marRight w:val="0"/>
                  <w:marTop w:val="0"/>
                  <w:marBottom w:val="0"/>
                  <w:divBdr>
                    <w:top w:val="none" w:sz="0" w:space="0" w:color="auto"/>
                    <w:left w:val="none" w:sz="0" w:space="0" w:color="auto"/>
                    <w:bottom w:val="none" w:sz="0" w:space="0" w:color="auto"/>
                    <w:right w:val="none" w:sz="0" w:space="0" w:color="auto"/>
                  </w:divBdr>
                </w:div>
                <w:div w:id="769547036">
                  <w:marLeft w:val="480"/>
                  <w:marRight w:val="0"/>
                  <w:marTop w:val="0"/>
                  <w:marBottom w:val="0"/>
                  <w:divBdr>
                    <w:top w:val="none" w:sz="0" w:space="0" w:color="auto"/>
                    <w:left w:val="none" w:sz="0" w:space="0" w:color="auto"/>
                    <w:bottom w:val="none" w:sz="0" w:space="0" w:color="auto"/>
                    <w:right w:val="none" w:sz="0" w:space="0" w:color="auto"/>
                  </w:divBdr>
                </w:div>
                <w:div w:id="1924945180">
                  <w:marLeft w:val="480"/>
                  <w:marRight w:val="0"/>
                  <w:marTop w:val="0"/>
                  <w:marBottom w:val="0"/>
                  <w:divBdr>
                    <w:top w:val="none" w:sz="0" w:space="0" w:color="auto"/>
                    <w:left w:val="none" w:sz="0" w:space="0" w:color="auto"/>
                    <w:bottom w:val="none" w:sz="0" w:space="0" w:color="auto"/>
                    <w:right w:val="none" w:sz="0" w:space="0" w:color="auto"/>
                  </w:divBdr>
                </w:div>
                <w:div w:id="674381523">
                  <w:marLeft w:val="480"/>
                  <w:marRight w:val="0"/>
                  <w:marTop w:val="0"/>
                  <w:marBottom w:val="0"/>
                  <w:divBdr>
                    <w:top w:val="none" w:sz="0" w:space="0" w:color="auto"/>
                    <w:left w:val="none" w:sz="0" w:space="0" w:color="auto"/>
                    <w:bottom w:val="none" w:sz="0" w:space="0" w:color="auto"/>
                    <w:right w:val="none" w:sz="0" w:space="0" w:color="auto"/>
                  </w:divBdr>
                </w:div>
                <w:div w:id="1063287830">
                  <w:marLeft w:val="480"/>
                  <w:marRight w:val="0"/>
                  <w:marTop w:val="0"/>
                  <w:marBottom w:val="0"/>
                  <w:divBdr>
                    <w:top w:val="none" w:sz="0" w:space="0" w:color="auto"/>
                    <w:left w:val="none" w:sz="0" w:space="0" w:color="auto"/>
                    <w:bottom w:val="none" w:sz="0" w:space="0" w:color="auto"/>
                    <w:right w:val="none" w:sz="0" w:space="0" w:color="auto"/>
                  </w:divBdr>
                </w:div>
                <w:div w:id="184486234">
                  <w:marLeft w:val="480"/>
                  <w:marRight w:val="0"/>
                  <w:marTop w:val="0"/>
                  <w:marBottom w:val="0"/>
                  <w:divBdr>
                    <w:top w:val="none" w:sz="0" w:space="0" w:color="auto"/>
                    <w:left w:val="none" w:sz="0" w:space="0" w:color="auto"/>
                    <w:bottom w:val="none" w:sz="0" w:space="0" w:color="auto"/>
                    <w:right w:val="none" w:sz="0" w:space="0" w:color="auto"/>
                  </w:divBdr>
                </w:div>
                <w:div w:id="1449930673">
                  <w:marLeft w:val="480"/>
                  <w:marRight w:val="0"/>
                  <w:marTop w:val="0"/>
                  <w:marBottom w:val="0"/>
                  <w:divBdr>
                    <w:top w:val="none" w:sz="0" w:space="0" w:color="auto"/>
                    <w:left w:val="none" w:sz="0" w:space="0" w:color="auto"/>
                    <w:bottom w:val="none" w:sz="0" w:space="0" w:color="auto"/>
                    <w:right w:val="none" w:sz="0" w:space="0" w:color="auto"/>
                  </w:divBdr>
                </w:div>
                <w:div w:id="1104350468">
                  <w:marLeft w:val="480"/>
                  <w:marRight w:val="0"/>
                  <w:marTop w:val="0"/>
                  <w:marBottom w:val="0"/>
                  <w:divBdr>
                    <w:top w:val="none" w:sz="0" w:space="0" w:color="auto"/>
                    <w:left w:val="none" w:sz="0" w:space="0" w:color="auto"/>
                    <w:bottom w:val="none" w:sz="0" w:space="0" w:color="auto"/>
                    <w:right w:val="none" w:sz="0" w:space="0" w:color="auto"/>
                  </w:divBdr>
                </w:div>
                <w:div w:id="1892764662">
                  <w:marLeft w:val="480"/>
                  <w:marRight w:val="0"/>
                  <w:marTop w:val="0"/>
                  <w:marBottom w:val="0"/>
                  <w:divBdr>
                    <w:top w:val="none" w:sz="0" w:space="0" w:color="auto"/>
                    <w:left w:val="none" w:sz="0" w:space="0" w:color="auto"/>
                    <w:bottom w:val="none" w:sz="0" w:space="0" w:color="auto"/>
                    <w:right w:val="none" w:sz="0" w:space="0" w:color="auto"/>
                  </w:divBdr>
                </w:div>
                <w:div w:id="1238593321">
                  <w:marLeft w:val="480"/>
                  <w:marRight w:val="0"/>
                  <w:marTop w:val="0"/>
                  <w:marBottom w:val="0"/>
                  <w:divBdr>
                    <w:top w:val="none" w:sz="0" w:space="0" w:color="auto"/>
                    <w:left w:val="none" w:sz="0" w:space="0" w:color="auto"/>
                    <w:bottom w:val="none" w:sz="0" w:space="0" w:color="auto"/>
                    <w:right w:val="none" w:sz="0" w:space="0" w:color="auto"/>
                  </w:divBdr>
                </w:div>
                <w:div w:id="827986120">
                  <w:marLeft w:val="480"/>
                  <w:marRight w:val="0"/>
                  <w:marTop w:val="0"/>
                  <w:marBottom w:val="0"/>
                  <w:divBdr>
                    <w:top w:val="none" w:sz="0" w:space="0" w:color="auto"/>
                    <w:left w:val="none" w:sz="0" w:space="0" w:color="auto"/>
                    <w:bottom w:val="none" w:sz="0" w:space="0" w:color="auto"/>
                    <w:right w:val="none" w:sz="0" w:space="0" w:color="auto"/>
                  </w:divBdr>
                </w:div>
              </w:divsChild>
            </w:div>
            <w:div w:id="143936088">
              <w:marLeft w:val="0"/>
              <w:marRight w:val="0"/>
              <w:marTop w:val="0"/>
              <w:marBottom w:val="0"/>
              <w:divBdr>
                <w:top w:val="none" w:sz="0" w:space="0" w:color="auto"/>
                <w:left w:val="none" w:sz="0" w:space="0" w:color="auto"/>
                <w:bottom w:val="none" w:sz="0" w:space="0" w:color="auto"/>
                <w:right w:val="none" w:sz="0" w:space="0" w:color="auto"/>
              </w:divBdr>
              <w:divsChild>
                <w:div w:id="644048857">
                  <w:marLeft w:val="480"/>
                  <w:marRight w:val="0"/>
                  <w:marTop w:val="0"/>
                  <w:marBottom w:val="0"/>
                  <w:divBdr>
                    <w:top w:val="none" w:sz="0" w:space="0" w:color="auto"/>
                    <w:left w:val="none" w:sz="0" w:space="0" w:color="auto"/>
                    <w:bottom w:val="none" w:sz="0" w:space="0" w:color="auto"/>
                    <w:right w:val="none" w:sz="0" w:space="0" w:color="auto"/>
                  </w:divBdr>
                </w:div>
                <w:div w:id="69934065">
                  <w:marLeft w:val="480"/>
                  <w:marRight w:val="0"/>
                  <w:marTop w:val="0"/>
                  <w:marBottom w:val="0"/>
                  <w:divBdr>
                    <w:top w:val="none" w:sz="0" w:space="0" w:color="auto"/>
                    <w:left w:val="none" w:sz="0" w:space="0" w:color="auto"/>
                    <w:bottom w:val="none" w:sz="0" w:space="0" w:color="auto"/>
                    <w:right w:val="none" w:sz="0" w:space="0" w:color="auto"/>
                  </w:divBdr>
                </w:div>
                <w:div w:id="205992453">
                  <w:marLeft w:val="480"/>
                  <w:marRight w:val="0"/>
                  <w:marTop w:val="0"/>
                  <w:marBottom w:val="0"/>
                  <w:divBdr>
                    <w:top w:val="none" w:sz="0" w:space="0" w:color="auto"/>
                    <w:left w:val="none" w:sz="0" w:space="0" w:color="auto"/>
                    <w:bottom w:val="none" w:sz="0" w:space="0" w:color="auto"/>
                    <w:right w:val="none" w:sz="0" w:space="0" w:color="auto"/>
                  </w:divBdr>
                </w:div>
                <w:div w:id="116293526">
                  <w:marLeft w:val="480"/>
                  <w:marRight w:val="0"/>
                  <w:marTop w:val="0"/>
                  <w:marBottom w:val="0"/>
                  <w:divBdr>
                    <w:top w:val="none" w:sz="0" w:space="0" w:color="auto"/>
                    <w:left w:val="none" w:sz="0" w:space="0" w:color="auto"/>
                    <w:bottom w:val="none" w:sz="0" w:space="0" w:color="auto"/>
                    <w:right w:val="none" w:sz="0" w:space="0" w:color="auto"/>
                  </w:divBdr>
                </w:div>
                <w:div w:id="1588273968">
                  <w:marLeft w:val="480"/>
                  <w:marRight w:val="0"/>
                  <w:marTop w:val="0"/>
                  <w:marBottom w:val="0"/>
                  <w:divBdr>
                    <w:top w:val="none" w:sz="0" w:space="0" w:color="auto"/>
                    <w:left w:val="none" w:sz="0" w:space="0" w:color="auto"/>
                    <w:bottom w:val="none" w:sz="0" w:space="0" w:color="auto"/>
                    <w:right w:val="none" w:sz="0" w:space="0" w:color="auto"/>
                  </w:divBdr>
                </w:div>
                <w:div w:id="12659268">
                  <w:marLeft w:val="480"/>
                  <w:marRight w:val="0"/>
                  <w:marTop w:val="0"/>
                  <w:marBottom w:val="0"/>
                  <w:divBdr>
                    <w:top w:val="none" w:sz="0" w:space="0" w:color="auto"/>
                    <w:left w:val="none" w:sz="0" w:space="0" w:color="auto"/>
                    <w:bottom w:val="none" w:sz="0" w:space="0" w:color="auto"/>
                    <w:right w:val="none" w:sz="0" w:space="0" w:color="auto"/>
                  </w:divBdr>
                </w:div>
                <w:div w:id="1963339662">
                  <w:marLeft w:val="480"/>
                  <w:marRight w:val="0"/>
                  <w:marTop w:val="0"/>
                  <w:marBottom w:val="0"/>
                  <w:divBdr>
                    <w:top w:val="none" w:sz="0" w:space="0" w:color="auto"/>
                    <w:left w:val="none" w:sz="0" w:space="0" w:color="auto"/>
                    <w:bottom w:val="none" w:sz="0" w:space="0" w:color="auto"/>
                    <w:right w:val="none" w:sz="0" w:space="0" w:color="auto"/>
                  </w:divBdr>
                </w:div>
                <w:div w:id="1825511833">
                  <w:marLeft w:val="480"/>
                  <w:marRight w:val="0"/>
                  <w:marTop w:val="0"/>
                  <w:marBottom w:val="0"/>
                  <w:divBdr>
                    <w:top w:val="none" w:sz="0" w:space="0" w:color="auto"/>
                    <w:left w:val="none" w:sz="0" w:space="0" w:color="auto"/>
                    <w:bottom w:val="none" w:sz="0" w:space="0" w:color="auto"/>
                    <w:right w:val="none" w:sz="0" w:space="0" w:color="auto"/>
                  </w:divBdr>
                </w:div>
                <w:div w:id="241179236">
                  <w:marLeft w:val="480"/>
                  <w:marRight w:val="0"/>
                  <w:marTop w:val="0"/>
                  <w:marBottom w:val="0"/>
                  <w:divBdr>
                    <w:top w:val="none" w:sz="0" w:space="0" w:color="auto"/>
                    <w:left w:val="none" w:sz="0" w:space="0" w:color="auto"/>
                    <w:bottom w:val="none" w:sz="0" w:space="0" w:color="auto"/>
                    <w:right w:val="none" w:sz="0" w:space="0" w:color="auto"/>
                  </w:divBdr>
                </w:div>
                <w:div w:id="2021463010">
                  <w:marLeft w:val="480"/>
                  <w:marRight w:val="0"/>
                  <w:marTop w:val="0"/>
                  <w:marBottom w:val="0"/>
                  <w:divBdr>
                    <w:top w:val="none" w:sz="0" w:space="0" w:color="auto"/>
                    <w:left w:val="none" w:sz="0" w:space="0" w:color="auto"/>
                    <w:bottom w:val="none" w:sz="0" w:space="0" w:color="auto"/>
                    <w:right w:val="none" w:sz="0" w:space="0" w:color="auto"/>
                  </w:divBdr>
                </w:div>
                <w:div w:id="1216048115">
                  <w:marLeft w:val="480"/>
                  <w:marRight w:val="0"/>
                  <w:marTop w:val="0"/>
                  <w:marBottom w:val="0"/>
                  <w:divBdr>
                    <w:top w:val="none" w:sz="0" w:space="0" w:color="auto"/>
                    <w:left w:val="none" w:sz="0" w:space="0" w:color="auto"/>
                    <w:bottom w:val="none" w:sz="0" w:space="0" w:color="auto"/>
                    <w:right w:val="none" w:sz="0" w:space="0" w:color="auto"/>
                  </w:divBdr>
                </w:div>
                <w:div w:id="2021202675">
                  <w:marLeft w:val="480"/>
                  <w:marRight w:val="0"/>
                  <w:marTop w:val="0"/>
                  <w:marBottom w:val="0"/>
                  <w:divBdr>
                    <w:top w:val="none" w:sz="0" w:space="0" w:color="auto"/>
                    <w:left w:val="none" w:sz="0" w:space="0" w:color="auto"/>
                    <w:bottom w:val="none" w:sz="0" w:space="0" w:color="auto"/>
                    <w:right w:val="none" w:sz="0" w:space="0" w:color="auto"/>
                  </w:divBdr>
                </w:div>
                <w:div w:id="1524858730">
                  <w:marLeft w:val="480"/>
                  <w:marRight w:val="0"/>
                  <w:marTop w:val="0"/>
                  <w:marBottom w:val="0"/>
                  <w:divBdr>
                    <w:top w:val="none" w:sz="0" w:space="0" w:color="auto"/>
                    <w:left w:val="none" w:sz="0" w:space="0" w:color="auto"/>
                    <w:bottom w:val="none" w:sz="0" w:space="0" w:color="auto"/>
                    <w:right w:val="none" w:sz="0" w:space="0" w:color="auto"/>
                  </w:divBdr>
                </w:div>
                <w:div w:id="719791181">
                  <w:marLeft w:val="480"/>
                  <w:marRight w:val="0"/>
                  <w:marTop w:val="0"/>
                  <w:marBottom w:val="0"/>
                  <w:divBdr>
                    <w:top w:val="none" w:sz="0" w:space="0" w:color="auto"/>
                    <w:left w:val="none" w:sz="0" w:space="0" w:color="auto"/>
                    <w:bottom w:val="none" w:sz="0" w:space="0" w:color="auto"/>
                    <w:right w:val="none" w:sz="0" w:space="0" w:color="auto"/>
                  </w:divBdr>
                </w:div>
                <w:div w:id="839545238">
                  <w:marLeft w:val="480"/>
                  <w:marRight w:val="0"/>
                  <w:marTop w:val="0"/>
                  <w:marBottom w:val="0"/>
                  <w:divBdr>
                    <w:top w:val="none" w:sz="0" w:space="0" w:color="auto"/>
                    <w:left w:val="none" w:sz="0" w:space="0" w:color="auto"/>
                    <w:bottom w:val="none" w:sz="0" w:space="0" w:color="auto"/>
                    <w:right w:val="none" w:sz="0" w:space="0" w:color="auto"/>
                  </w:divBdr>
                </w:div>
                <w:div w:id="770854000">
                  <w:marLeft w:val="480"/>
                  <w:marRight w:val="0"/>
                  <w:marTop w:val="0"/>
                  <w:marBottom w:val="0"/>
                  <w:divBdr>
                    <w:top w:val="none" w:sz="0" w:space="0" w:color="auto"/>
                    <w:left w:val="none" w:sz="0" w:space="0" w:color="auto"/>
                    <w:bottom w:val="none" w:sz="0" w:space="0" w:color="auto"/>
                    <w:right w:val="none" w:sz="0" w:space="0" w:color="auto"/>
                  </w:divBdr>
                </w:div>
                <w:div w:id="2069956543">
                  <w:marLeft w:val="480"/>
                  <w:marRight w:val="0"/>
                  <w:marTop w:val="0"/>
                  <w:marBottom w:val="0"/>
                  <w:divBdr>
                    <w:top w:val="none" w:sz="0" w:space="0" w:color="auto"/>
                    <w:left w:val="none" w:sz="0" w:space="0" w:color="auto"/>
                    <w:bottom w:val="none" w:sz="0" w:space="0" w:color="auto"/>
                    <w:right w:val="none" w:sz="0" w:space="0" w:color="auto"/>
                  </w:divBdr>
                </w:div>
                <w:div w:id="900141073">
                  <w:marLeft w:val="480"/>
                  <w:marRight w:val="0"/>
                  <w:marTop w:val="0"/>
                  <w:marBottom w:val="0"/>
                  <w:divBdr>
                    <w:top w:val="none" w:sz="0" w:space="0" w:color="auto"/>
                    <w:left w:val="none" w:sz="0" w:space="0" w:color="auto"/>
                    <w:bottom w:val="none" w:sz="0" w:space="0" w:color="auto"/>
                    <w:right w:val="none" w:sz="0" w:space="0" w:color="auto"/>
                  </w:divBdr>
                </w:div>
                <w:div w:id="2045060565">
                  <w:marLeft w:val="480"/>
                  <w:marRight w:val="0"/>
                  <w:marTop w:val="0"/>
                  <w:marBottom w:val="0"/>
                  <w:divBdr>
                    <w:top w:val="none" w:sz="0" w:space="0" w:color="auto"/>
                    <w:left w:val="none" w:sz="0" w:space="0" w:color="auto"/>
                    <w:bottom w:val="none" w:sz="0" w:space="0" w:color="auto"/>
                    <w:right w:val="none" w:sz="0" w:space="0" w:color="auto"/>
                  </w:divBdr>
                </w:div>
                <w:div w:id="2114399850">
                  <w:marLeft w:val="480"/>
                  <w:marRight w:val="0"/>
                  <w:marTop w:val="0"/>
                  <w:marBottom w:val="0"/>
                  <w:divBdr>
                    <w:top w:val="none" w:sz="0" w:space="0" w:color="auto"/>
                    <w:left w:val="none" w:sz="0" w:space="0" w:color="auto"/>
                    <w:bottom w:val="none" w:sz="0" w:space="0" w:color="auto"/>
                    <w:right w:val="none" w:sz="0" w:space="0" w:color="auto"/>
                  </w:divBdr>
                </w:div>
                <w:div w:id="537088676">
                  <w:marLeft w:val="480"/>
                  <w:marRight w:val="0"/>
                  <w:marTop w:val="0"/>
                  <w:marBottom w:val="0"/>
                  <w:divBdr>
                    <w:top w:val="none" w:sz="0" w:space="0" w:color="auto"/>
                    <w:left w:val="none" w:sz="0" w:space="0" w:color="auto"/>
                    <w:bottom w:val="none" w:sz="0" w:space="0" w:color="auto"/>
                    <w:right w:val="none" w:sz="0" w:space="0" w:color="auto"/>
                  </w:divBdr>
                </w:div>
                <w:div w:id="102383372">
                  <w:marLeft w:val="480"/>
                  <w:marRight w:val="0"/>
                  <w:marTop w:val="0"/>
                  <w:marBottom w:val="0"/>
                  <w:divBdr>
                    <w:top w:val="none" w:sz="0" w:space="0" w:color="auto"/>
                    <w:left w:val="none" w:sz="0" w:space="0" w:color="auto"/>
                    <w:bottom w:val="none" w:sz="0" w:space="0" w:color="auto"/>
                    <w:right w:val="none" w:sz="0" w:space="0" w:color="auto"/>
                  </w:divBdr>
                </w:div>
                <w:div w:id="1351566808">
                  <w:marLeft w:val="480"/>
                  <w:marRight w:val="0"/>
                  <w:marTop w:val="0"/>
                  <w:marBottom w:val="0"/>
                  <w:divBdr>
                    <w:top w:val="none" w:sz="0" w:space="0" w:color="auto"/>
                    <w:left w:val="none" w:sz="0" w:space="0" w:color="auto"/>
                    <w:bottom w:val="none" w:sz="0" w:space="0" w:color="auto"/>
                    <w:right w:val="none" w:sz="0" w:space="0" w:color="auto"/>
                  </w:divBdr>
                </w:div>
                <w:div w:id="98382209">
                  <w:marLeft w:val="480"/>
                  <w:marRight w:val="0"/>
                  <w:marTop w:val="0"/>
                  <w:marBottom w:val="0"/>
                  <w:divBdr>
                    <w:top w:val="none" w:sz="0" w:space="0" w:color="auto"/>
                    <w:left w:val="none" w:sz="0" w:space="0" w:color="auto"/>
                    <w:bottom w:val="none" w:sz="0" w:space="0" w:color="auto"/>
                    <w:right w:val="none" w:sz="0" w:space="0" w:color="auto"/>
                  </w:divBdr>
                </w:div>
                <w:div w:id="1013580130">
                  <w:marLeft w:val="480"/>
                  <w:marRight w:val="0"/>
                  <w:marTop w:val="0"/>
                  <w:marBottom w:val="0"/>
                  <w:divBdr>
                    <w:top w:val="none" w:sz="0" w:space="0" w:color="auto"/>
                    <w:left w:val="none" w:sz="0" w:space="0" w:color="auto"/>
                    <w:bottom w:val="none" w:sz="0" w:space="0" w:color="auto"/>
                    <w:right w:val="none" w:sz="0" w:space="0" w:color="auto"/>
                  </w:divBdr>
                </w:div>
                <w:div w:id="361976054">
                  <w:marLeft w:val="480"/>
                  <w:marRight w:val="0"/>
                  <w:marTop w:val="0"/>
                  <w:marBottom w:val="0"/>
                  <w:divBdr>
                    <w:top w:val="none" w:sz="0" w:space="0" w:color="auto"/>
                    <w:left w:val="none" w:sz="0" w:space="0" w:color="auto"/>
                    <w:bottom w:val="none" w:sz="0" w:space="0" w:color="auto"/>
                    <w:right w:val="none" w:sz="0" w:space="0" w:color="auto"/>
                  </w:divBdr>
                </w:div>
                <w:div w:id="245116664">
                  <w:marLeft w:val="480"/>
                  <w:marRight w:val="0"/>
                  <w:marTop w:val="0"/>
                  <w:marBottom w:val="0"/>
                  <w:divBdr>
                    <w:top w:val="none" w:sz="0" w:space="0" w:color="auto"/>
                    <w:left w:val="none" w:sz="0" w:space="0" w:color="auto"/>
                    <w:bottom w:val="none" w:sz="0" w:space="0" w:color="auto"/>
                    <w:right w:val="none" w:sz="0" w:space="0" w:color="auto"/>
                  </w:divBdr>
                </w:div>
                <w:div w:id="2006202475">
                  <w:marLeft w:val="480"/>
                  <w:marRight w:val="0"/>
                  <w:marTop w:val="0"/>
                  <w:marBottom w:val="0"/>
                  <w:divBdr>
                    <w:top w:val="none" w:sz="0" w:space="0" w:color="auto"/>
                    <w:left w:val="none" w:sz="0" w:space="0" w:color="auto"/>
                    <w:bottom w:val="none" w:sz="0" w:space="0" w:color="auto"/>
                    <w:right w:val="none" w:sz="0" w:space="0" w:color="auto"/>
                  </w:divBdr>
                </w:div>
              </w:divsChild>
            </w:div>
            <w:div w:id="831915881">
              <w:marLeft w:val="0"/>
              <w:marRight w:val="0"/>
              <w:marTop w:val="0"/>
              <w:marBottom w:val="0"/>
              <w:divBdr>
                <w:top w:val="none" w:sz="0" w:space="0" w:color="auto"/>
                <w:left w:val="none" w:sz="0" w:space="0" w:color="auto"/>
                <w:bottom w:val="none" w:sz="0" w:space="0" w:color="auto"/>
                <w:right w:val="none" w:sz="0" w:space="0" w:color="auto"/>
              </w:divBdr>
              <w:divsChild>
                <w:div w:id="119954060">
                  <w:marLeft w:val="480"/>
                  <w:marRight w:val="0"/>
                  <w:marTop w:val="0"/>
                  <w:marBottom w:val="0"/>
                  <w:divBdr>
                    <w:top w:val="none" w:sz="0" w:space="0" w:color="auto"/>
                    <w:left w:val="none" w:sz="0" w:space="0" w:color="auto"/>
                    <w:bottom w:val="none" w:sz="0" w:space="0" w:color="auto"/>
                    <w:right w:val="none" w:sz="0" w:space="0" w:color="auto"/>
                  </w:divBdr>
                </w:div>
                <w:div w:id="1378167958">
                  <w:marLeft w:val="480"/>
                  <w:marRight w:val="0"/>
                  <w:marTop w:val="0"/>
                  <w:marBottom w:val="0"/>
                  <w:divBdr>
                    <w:top w:val="none" w:sz="0" w:space="0" w:color="auto"/>
                    <w:left w:val="none" w:sz="0" w:space="0" w:color="auto"/>
                    <w:bottom w:val="none" w:sz="0" w:space="0" w:color="auto"/>
                    <w:right w:val="none" w:sz="0" w:space="0" w:color="auto"/>
                  </w:divBdr>
                </w:div>
                <w:div w:id="5711507">
                  <w:marLeft w:val="480"/>
                  <w:marRight w:val="0"/>
                  <w:marTop w:val="0"/>
                  <w:marBottom w:val="0"/>
                  <w:divBdr>
                    <w:top w:val="none" w:sz="0" w:space="0" w:color="auto"/>
                    <w:left w:val="none" w:sz="0" w:space="0" w:color="auto"/>
                    <w:bottom w:val="none" w:sz="0" w:space="0" w:color="auto"/>
                    <w:right w:val="none" w:sz="0" w:space="0" w:color="auto"/>
                  </w:divBdr>
                </w:div>
                <w:div w:id="1442533743">
                  <w:marLeft w:val="480"/>
                  <w:marRight w:val="0"/>
                  <w:marTop w:val="0"/>
                  <w:marBottom w:val="0"/>
                  <w:divBdr>
                    <w:top w:val="none" w:sz="0" w:space="0" w:color="auto"/>
                    <w:left w:val="none" w:sz="0" w:space="0" w:color="auto"/>
                    <w:bottom w:val="none" w:sz="0" w:space="0" w:color="auto"/>
                    <w:right w:val="none" w:sz="0" w:space="0" w:color="auto"/>
                  </w:divBdr>
                </w:div>
                <w:div w:id="1007515746">
                  <w:marLeft w:val="480"/>
                  <w:marRight w:val="0"/>
                  <w:marTop w:val="0"/>
                  <w:marBottom w:val="0"/>
                  <w:divBdr>
                    <w:top w:val="none" w:sz="0" w:space="0" w:color="auto"/>
                    <w:left w:val="none" w:sz="0" w:space="0" w:color="auto"/>
                    <w:bottom w:val="none" w:sz="0" w:space="0" w:color="auto"/>
                    <w:right w:val="none" w:sz="0" w:space="0" w:color="auto"/>
                  </w:divBdr>
                </w:div>
                <w:div w:id="1723865875">
                  <w:marLeft w:val="480"/>
                  <w:marRight w:val="0"/>
                  <w:marTop w:val="0"/>
                  <w:marBottom w:val="0"/>
                  <w:divBdr>
                    <w:top w:val="none" w:sz="0" w:space="0" w:color="auto"/>
                    <w:left w:val="none" w:sz="0" w:space="0" w:color="auto"/>
                    <w:bottom w:val="none" w:sz="0" w:space="0" w:color="auto"/>
                    <w:right w:val="none" w:sz="0" w:space="0" w:color="auto"/>
                  </w:divBdr>
                </w:div>
                <w:div w:id="995956609">
                  <w:marLeft w:val="480"/>
                  <w:marRight w:val="0"/>
                  <w:marTop w:val="0"/>
                  <w:marBottom w:val="0"/>
                  <w:divBdr>
                    <w:top w:val="none" w:sz="0" w:space="0" w:color="auto"/>
                    <w:left w:val="none" w:sz="0" w:space="0" w:color="auto"/>
                    <w:bottom w:val="none" w:sz="0" w:space="0" w:color="auto"/>
                    <w:right w:val="none" w:sz="0" w:space="0" w:color="auto"/>
                  </w:divBdr>
                </w:div>
                <w:div w:id="1103649406">
                  <w:marLeft w:val="480"/>
                  <w:marRight w:val="0"/>
                  <w:marTop w:val="0"/>
                  <w:marBottom w:val="0"/>
                  <w:divBdr>
                    <w:top w:val="none" w:sz="0" w:space="0" w:color="auto"/>
                    <w:left w:val="none" w:sz="0" w:space="0" w:color="auto"/>
                    <w:bottom w:val="none" w:sz="0" w:space="0" w:color="auto"/>
                    <w:right w:val="none" w:sz="0" w:space="0" w:color="auto"/>
                  </w:divBdr>
                </w:div>
                <w:div w:id="615021728">
                  <w:marLeft w:val="480"/>
                  <w:marRight w:val="0"/>
                  <w:marTop w:val="0"/>
                  <w:marBottom w:val="0"/>
                  <w:divBdr>
                    <w:top w:val="none" w:sz="0" w:space="0" w:color="auto"/>
                    <w:left w:val="none" w:sz="0" w:space="0" w:color="auto"/>
                    <w:bottom w:val="none" w:sz="0" w:space="0" w:color="auto"/>
                    <w:right w:val="none" w:sz="0" w:space="0" w:color="auto"/>
                  </w:divBdr>
                </w:div>
                <w:div w:id="742944381">
                  <w:marLeft w:val="480"/>
                  <w:marRight w:val="0"/>
                  <w:marTop w:val="0"/>
                  <w:marBottom w:val="0"/>
                  <w:divBdr>
                    <w:top w:val="none" w:sz="0" w:space="0" w:color="auto"/>
                    <w:left w:val="none" w:sz="0" w:space="0" w:color="auto"/>
                    <w:bottom w:val="none" w:sz="0" w:space="0" w:color="auto"/>
                    <w:right w:val="none" w:sz="0" w:space="0" w:color="auto"/>
                  </w:divBdr>
                </w:div>
                <w:div w:id="1370449855">
                  <w:marLeft w:val="480"/>
                  <w:marRight w:val="0"/>
                  <w:marTop w:val="0"/>
                  <w:marBottom w:val="0"/>
                  <w:divBdr>
                    <w:top w:val="none" w:sz="0" w:space="0" w:color="auto"/>
                    <w:left w:val="none" w:sz="0" w:space="0" w:color="auto"/>
                    <w:bottom w:val="none" w:sz="0" w:space="0" w:color="auto"/>
                    <w:right w:val="none" w:sz="0" w:space="0" w:color="auto"/>
                  </w:divBdr>
                </w:div>
                <w:div w:id="542904836">
                  <w:marLeft w:val="480"/>
                  <w:marRight w:val="0"/>
                  <w:marTop w:val="0"/>
                  <w:marBottom w:val="0"/>
                  <w:divBdr>
                    <w:top w:val="none" w:sz="0" w:space="0" w:color="auto"/>
                    <w:left w:val="none" w:sz="0" w:space="0" w:color="auto"/>
                    <w:bottom w:val="none" w:sz="0" w:space="0" w:color="auto"/>
                    <w:right w:val="none" w:sz="0" w:space="0" w:color="auto"/>
                  </w:divBdr>
                </w:div>
                <w:div w:id="998730327">
                  <w:marLeft w:val="480"/>
                  <w:marRight w:val="0"/>
                  <w:marTop w:val="0"/>
                  <w:marBottom w:val="0"/>
                  <w:divBdr>
                    <w:top w:val="none" w:sz="0" w:space="0" w:color="auto"/>
                    <w:left w:val="none" w:sz="0" w:space="0" w:color="auto"/>
                    <w:bottom w:val="none" w:sz="0" w:space="0" w:color="auto"/>
                    <w:right w:val="none" w:sz="0" w:space="0" w:color="auto"/>
                  </w:divBdr>
                </w:div>
                <w:div w:id="661742489">
                  <w:marLeft w:val="480"/>
                  <w:marRight w:val="0"/>
                  <w:marTop w:val="0"/>
                  <w:marBottom w:val="0"/>
                  <w:divBdr>
                    <w:top w:val="none" w:sz="0" w:space="0" w:color="auto"/>
                    <w:left w:val="none" w:sz="0" w:space="0" w:color="auto"/>
                    <w:bottom w:val="none" w:sz="0" w:space="0" w:color="auto"/>
                    <w:right w:val="none" w:sz="0" w:space="0" w:color="auto"/>
                  </w:divBdr>
                </w:div>
                <w:div w:id="135995516">
                  <w:marLeft w:val="480"/>
                  <w:marRight w:val="0"/>
                  <w:marTop w:val="0"/>
                  <w:marBottom w:val="0"/>
                  <w:divBdr>
                    <w:top w:val="none" w:sz="0" w:space="0" w:color="auto"/>
                    <w:left w:val="none" w:sz="0" w:space="0" w:color="auto"/>
                    <w:bottom w:val="none" w:sz="0" w:space="0" w:color="auto"/>
                    <w:right w:val="none" w:sz="0" w:space="0" w:color="auto"/>
                  </w:divBdr>
                </w:div>
                <w:div w:id="1029144118">
                  <w:marLeft w:val="480"/>
                  <w:marRight w:val="0"/>
                  <w:marTop w:val="0"/>
                  <w:marBottom w:val="0"/>
                  <w:divBdr>
                    <w:top w:val="none" w:sz="0" w:space="0" w:color="auto"/>
                    <w:left w:val="none" w:sz="0" w:space="0" w:color="auto"/>
                    <w:bottom w:val="none" w:sz="0" w:space="0" w:color="auto"/>
                    <w:right w:val="none" w:sz="0" w:space="0" w:color="auto"/>
                  </w:divBdr>
                </w:div>
                <w:div w:id="380785838">
                  <w:marLeft w:val="480"/>
                  <w:marRight w:val="0"/>
                  <w:marTop w:val="0"/>
                  <w:marBottom w:val="0"/>
                  <w:divBdr>
                    <w:top w:val="none" w:sz="0" w:space="0" w:color="auto"/>
                    <w:left w:val="none" w:sz="0" w:space="0" w:color="auto"/>
                    <w:bottom w:val="none" w:sz="0" w:space="0" w:color="auto"/>
                    <w:right w:val="none" w:sz="0" w:space="0" w:color="auto"/>
                  </w:divBdr>
                </w:div>
                <w:div w:id="900216330">
                  <w:marLeft w:val="480"/>
                  <w:marRight w:val="0"/>
                  <w:marTop w:val="0"/>
                  <w:marBottom w:val="0"/>
                  <w:divBdr>
                    <w:top w:val="none" w:sz="0" w:space="0" w:color="auto"/>
                    <w:left w:val="none" w:sz="0" w:space="0" w:color="auto"/>
                    <w:bottom w:val="none" w:sz="0" w:space="0" w:color="auto"/>
                    <w:right w:val="none" w:sz="0" w:space="0" w:color="auto"/>
                  </w:divBdr>
                </w:div>
                <w:div w:id="1160273222">
                  <w:marLeft w:val="480"/>
                  <w:marRight w:val="0"/>
                  <w:marTop w:val="0"/>
                  <w:marBottom w:val="0"/>
                  <w:divBdr>
                    <w:top w:val="none" w:sz="0" w:space="0" w:color="auto"/>
                    <w:left w:val="none" w:sz="0" w:space="0" w:color="auto"/>
                    <w:bottom w:val="none" w:sz="0" w:space="0" w:color="auto"/>
                    <w:right w:val="none" w:sz="0" w:space="0" w:color="auto"/>
                  </w:divBdr>
                </w:div>
                <w:div w:id="2024167814">
                  <w:marLeft w:val="480"/>
                  <w:marRight w:val="0"/>
                  <w:marTop w:val="0"/>
                  <w:marBottom w:val="0"/>
                  <w:divBdr>
                    <w:top w:val="none" w:sz="0" w:space="0" w:color="auto"/>
                    <w:left w:val="none" w:sz="0" w:space="0" w:color="auto"/>
                    <w:bottom w:val="none" w:sz="0" w:space="0" w:color="auto"/>
                    <w:right w:val="none" w:sz="0" w:space="0" w:color="auto"/>
                  </w:divBdr>
                </w:div>
                <w:div w:id="2035495662">
                  <w:marLeft w:val="480"/>
                  <w:marRight w:val="0"/>
                  <w:marTop w:val="0"/>
                  <w:marBottom w:val="0"/>
                  <w:divBdr>
                    <w:top w:val="none" w:sz="0" w:space="0" w:color="auto"/>
                    <w:left w:val="none" w:sz="0" w:space="0" w:color="auto"/>
                    <w:bottom w:val="none" w:sz="0" w:space="0" w:color="auto"/>
                    <w:right w:val="none" w:sz="0" w:space="0" w:color="auto"/>
                  </w:divBdr>
                </w:div>
                <w:div w:id="1862429225">
                  <w:marLeft w:val="480"/>
                  <w:marRight w:val="0"/>
                  <w:marTop w:val="0"/>
                  <w:marBottom w:val="0"/>
                  <w:divBdr>
                    <w:top w:val="none" w:sz="0" w:space="0" w:color="auto"/>
                    <w:left w:val="none" w:sz="0" w:space="0" w:color="auto"/>
                    <w:bottom w:val="none" w:sz="0" w:space="0" w:color="auto"/>
                    <w:right w:val="none" w:sz="0" w:space="0" w:color="auto"/>
                  </w:divBdr>
                </w:div>
                <w:div w:id="1514611583">
                  <w:marLeft w:val="480"/>
                  <w:marRight w:val="0"/>
                  <w:marTop w:val="0"/>
                  <w:marBottom w:val="0"/>
                  <w:divBdr>
                    <w:top w:val="none" w:sz="0" w:space="0" w:color="auto"/>
                    <w:left w:val="none" w:sz="0" w:space="0" w:color="auto"/>
                    <w:bottom w:val="none" w:sz="0" w:space="0" w:color="auto"/>
                    <w:right w:val="none" w:sz="0" w:space="0" w:color="auto"/>
                  </w:divBdr>
                </w:div>
                <w:div w:id="1583294091">
                  <w:marLeft w:val="480"/>
                  <w:marRight w:val="0"/>
                  <w:marTop w:val="0"/>
                  <w:marBottom w:val="0"/>
                  <w:divBdr>
                    <w:top w:val="none" w:sz="0" w:space="0" w:color="auto"/>
                    <w:left w:val="none" w:sz="0" w:space="0" w:color="auto"/>
                    <w:bottom w:val="none" w:sz="0" w:space="0" w:color="auto"/>
                    <w:right w:val="none" w:sz="0" w:space="0" w:color="auto"/>
                  </w:divBdr>
                </w:div>
                <w:div w:id="1018502696">
                  <w:marLeft w:val="480"/>
                  <w:marRight w:val="0"/>
                  <w:marTop w:val="0"/>
                  <w:marBottom w:val="0"/>
                  <w:divBdr>
                    <w:top w:val="none" w:sz="0" w:space="0" w:color="auto"/>
                    <w:left w:val="none" w:sz="0" w:space="0" w:color="auto"/>
                    <w:bottom w:val="none" w:sz="0" w:space="0" w:color="auto"/>
                    <w:right w:val="none" w:sz="0" w:space="0" w:color="auto"/>
                  </w:divBdr>
                </w:div>
                <w:div w:id="90320370">
                  <w:marLeft w:val="480"/>
                  <w:marRight w:val="0"/>
                  <w:marTop w:val="0"/>
                  <w:marBottom w:val="0"/>
                  <w:divBdr>
                    <w:top w:val="none" w:sz="0" w:space="0" w:color="auto"/>
                    <w:left w:val="none" w:sz="0" w:space="0" w:color="auto"/>
                    <w:bottom w:val="none" w:sz="0" w:space="0" w:color="auto"/>
                    <w:right w:val="none" w:sz="0" w:space="0" w:color="auto"/>
                  </w:divBdr>
                </w:div>
                <w:div w:id="898246495">
                  <w:marLeft w:val="480"/>
                  <w:marRight w:val="0"/>
                  <w:marTop w:val="0"/>
                  <w:marBottom w:val="0"/>
                  <w:divBdr>
                    <w:top w:val="none" w:sz="0" w:space="0" w:color="auto"/>
                    <w:left w:val="none" w:sz="0" w:space="0" w:color="auto"/>
                    <w:bottom w:val="none" w:sz="0" w:space="0" w:color="auto"/>
                    <w:right w:val="none" w:sz="0" w:space="0" w:color="auto"/>
                  </w:divBdr>
                </w:div>
                <w:div w:id="134877256">
                  <w:marLeft w:val="480"/>
                  <w:marRight w:val="0"/>
                  <w:marTop w:val="0"/>
                  <w:marBottom w:val="0"/>
                  <w:divBdr>
                    <w:top w:val="none" w:sz="0" w:space="0" w:color="auto"/>
                    <w:left w:val="none" w:sz="0" w:space="0" w:color="auto"/>
                    <w:bottom w:val="none" w:sz="0" w:space="0" w:color="auto"/>
                    <w:right w:val="none" w:sz="0" w:space="0" w:color="auto"/>
                  </w:divBdr>
                </w:div>
              </w:divsChild>
            </w:div>
            <w:div w:id="1293511260">
              <w:marLeft w:val="0"/>
              <w:marRight w:val="0"/>
              <w:marTop w:val="0"/>
              <w:marBottom w:val="0"/>
              <w:divBdr>
                <w:top w:val="none" w:sz="0" w:space="0" w:color="auto"/>
                <w:left w:val="none" w:sz="0" w:space="0" w:color="auto"/>
                <w:bottom w:val="none" w:sz="0" w:space="0" w:color="auto"/>
                <w:right w:val="none" w:sz="0" w:space="0" w:color="auto"/>
              </w:divBdr>
              <w:divsChild>
                <w:div w:id="614947954">
                  <w:marLeft w:val="480"/>
                  <w:marRight w:val="0"/>
                  <w:marTop w:val="0"/>
                  <w:marBottom w:val="0"/>
                  <w:divBdr>
                    <w:top w:val="none" w:sz="0" w:space="0" w:color="auto"/>
                    <w:left w:val="none" w:sz="0" w:space="0" w:color="auto"/>
                    <w:bottom w:val="none" w:sz="0" w:space="0" w:color="auto"/>
                    <w:right w:val="none" w:sz="0" w:space="0" w:color="auto"/>
                  </w:divBdr>
                </w:div>
                <w:div w:id="301736279">
                  <w:marLeft w:val="480"/>
                  <w:marRight w:val="0"/>
                  <w:marTop w:val="0"/>
                  <w:marBottom w:val="0"/>
                  <w:divBdr>
                    <w:top w:val="none" w:sz="0" w:space="0" w:color="auto"/>
                    <w:left w:val="none" w:sz="0" w:space="0" w:color="auto"/>
                    <w:bottom w:val="none" w:sz="0" w:space="0" w:color="auto"/>
                    <w:right w:val="none" w:sz="0" w:space="0" w:color="auto"/>
                  </w:divBdr>
                </w:div>
                <w:div w:id="632256300">
                  <w:marLeft w:val="480"/>
                  <w:marRight w:val="0"/>
                  <w:marTop w:val="0"/>
                  <w:marBottom w:val="0"/>
                  <w:divBdr>
                    <w:top w:val="none" w:sz="0" w:space="0" w:color="auto"/>
                    <w:left w:val="none" w:sz="0" w:space="0" w:color="auto"/>
                    <w:bottom w:val="none" w:sz="0" w:space="0" w:color="auto"/>
                    <w:right w:val="none" w:sz="0" w:space="0" w:color="auto"/>
                  </w:divBdr>
                </w:div>
                <w:div w:id="2011786387">
                  <w:marLeft w:val="480"/>
                  <w:marRight w:val="0"/>
                  <w:marTop w:val="0"/>
                  <w:marBottom w:val="0"/>
                  <w:divBdr>
                    <w:top w:val="none" w:sz="0" w:space="0" w:color="auto"/>
                    <w:left w:val="none" w:sz="0" w:space="0" w:color="auto"/>
                    <w:bottom w:val="none" w:sz="0" w:space="0" w:color="auto"/>
                    <w:right w:val="none" w:sz="0" w:space="0" w:color="auto"/>
                  </w:divBdr>
                </w:div>
                <w:div w:id="1872960974">
                  <w:marLeft w:val="480"/>
                  <w:marRight w:val="0"/>
                  <w:marTop w:val="0"/>
                  <w:marBottom w:val="0"/>
                  <w:divBdr>
                    <w:top w:val="none" w:sz="0" w:space="0" w:color="auto"/>
                    <w:left w:val="none" w:sz="0" w:space="0" w:color="auto"/>
                    <w:bottom w:val="none" w:sz="0" w:space="0" w:color="auto"/>
                    <w:right w:val="none" w:sz="0" w:space="0" w:color="auto"/>
                  </w:divBdr>
                </w:div>
                <w:div w:id="1852328581">
                  <w:marLeft w:val="480"/>
                  <w:marRight w:val="0"/>
                  <w:marTop w:val="0"/>
                  <w:marBottom w:val="0"/>
                  <w:divBdr>
                    <w:top w:val="none" w:sz="0" w:space="0" w:color="auto"/>
                    <w:left w:val="none" w:sz="0" w:space="0" w:color="auto"/>
                    <w:bottom w:val="none" w:sz="0" w:space="0" w:color="auto"/>
                    <w:right w:val="none" w:sz="0" w:space="0" w:color="auto"/>
                  </w:divBdr>
                </w:div>
                <w:div w:id="1737391183">
                  <w:marLeft w:val="480"/>
                  <w:marRight w:val="0"/>
                  <w:marTop w:val="0"/>
                  <w:marBottom w:val="0"/>
                  <w:divBdr>
                    <w:top w:val="none" w:sz="0" w:space="0" w:color="auto"/>
                    <w:left w:val="none" w:sz="0" w:space="0" w:color="auto"/>
                    <w:bottom w:val="none" w:sz="0" w:space="0" w:color="auto"/>
                    <w:right w:val="none" w:sz="0" w:space="0" w:color="auto"/>
                  </w:divBdr>
                </w:div>
                <w:div w:id="16590717">
                  <w:marLeft w:val="480"/>
                  <w:marRight w:val="0"/>
                  <w:marTop w:val="0"/>
                  <w:marBottom w:val="0"/>
                  <w:divBdr>
                    <w:top w:val="none" w:sz="0" w:space="0" w:color="auto"/>
                    <w:left w:val="none" w:sz="0" w:space="0" w:color="auto"/>
                    <w:bottom w:val="none" w:sz="0" w:space="0" w:color="auto"/>
                    <w:right w:val="none" w:sz="0" w:space="0" w:color="auto"/>
                  </w:divBdr>
                </w:div>
                <w:div w:id="2145929647">
                  <w:marLeft w:val="480"/>
                  <w:marRight w:val="0"/>
                  <w:marTop w:val="0"/>
                  <w:marBottom w:val="0"/>
                  <w:divBdr>
                    <w:top w:val="none" w:sz="0" w:space="0" w:color="auto"/>
                    <w:left w:val="none" w:sz="0" w:space="0" w:color="auto"/>
                    <w:bottom w:val="none" w:sz="0" w:space="0" w:color="auto"/>
                    <w:right w:val="none" w:sz="0" w:space="0" w:color="auto"/>
                  </w:divBdr>
                </w:div>
                <w:div w:id="1676571502">
                  <w:marLeft w:val="480"/>
                  <w:marRight w:val="0"/>
                  <w:marTop w:val="0"/>
                  <w:marBottom w:val="0"/>
                  <w:divBdr>
                    <w:top w:val="none" w:sz="0" w:space="0" w:color="auto"/>
                    <w:left w:val="none" w:sz="0" w:space="0" w:color="auto"/>
                    <w:bottom w:val="none" w:sz="0" w:space="0" w:color="auto"/>
                    <w:right w:val="none" w:sz="0" w:space="0" w:color="auto"/>
                  </w:divBdr>
                </w:div>
                <w:div w:id="1555584128">
                  <w:marLeft w:val="480"/>
                  <w:marRight w:val="0"/>
                  <w:marTop w:val="0"/>
                  <w:marBottom w:val="0"/>
                  <w:divBdr>
                    <w:top w:val="none" w:sz="0" w:space="0" w:color="auto"/>
                    <w:left w:val="none" w:sz="0" w:space="0" w:color="auto"/>
                    <w:bottom w:val="none" w:sz="0" w:space="0" w:color="auto"/>
                    <w:right w:val="none" w:sz="0" w:space="0" w:color="auto"/>
                  </w:divBdr>
                </w:div>
                <w:div w:id="1320958021">
                  <w:marLeft w:val="480"/>
                  <w:marRight w:val="0"/>
                  <w:marTop w:val="0"/>
                  <w:marBottom w:val="0"/>
                  <w:divBdr>
                    <w:top w:val="none" w:sz="0" w:space="0" w:color="auto"/>
                    <w:left w:val="none" w:sz="0" w:space="0" w:color="auto"/>
                    <w:bottom w:val="none" w:sz="0" w:space="0" w:color="auto"/>
                    <w:right w:val="none" w:sz="0" w:space="0" w:color="auto"/>
                  </w:divBdr>
                </w:div>
                <w:div w:id="1436486327">
                  <w:marLeft w:val="480"/>
                  <w:marRight w:val="0"/>
                  <w:marTop w:val="0"/>
                  <w:marBottom w:val="0"/>
                  <w:divBdr>
                    <w:top w:val="none" w:sz="0" w:space="0" w:color="auto"/>
                    <w:left w:val="none" w:sz="0" w:space="0" w:color="auto"/>
                    <w:bottom w:val="none" w:sz="0" w:space="0" w:color="auto"/>
                    <w:right w:val="none" w:sz="0" w:space="0" w:color="auto"/>
                  </w:divBdr>
                </w:div>
                <w:div w:id="395324524">
                  <w:marLeft w:val="480"/>
                  <w:marRight w:val="0"/>
                  <w:marTop w:val="0"/>
                  <w:marBottom w:val="0"/>
                  <w:divBdr>
                    <w:top w:val="none" w:sz="0" w:space="0" w:color="auto"/>
                    <w:left w:val="none" w:sz="0" w:space="0" w:color="auto"/>
                    <w:bottom w:val="none" w:sz="0" w:space="0" w:color="auto"/>
                    <w:right w:val="none" w:sz="0" w:space="0" w:color="auto"/>
                  </w:divBdr>
                </w:div>
                <w:div w:id="1201015496">
                  <w:marLeft w:val="480"/>
                  <w:marRight w:val="0"/>
                  <w:marTop w:val="0"/>
                  <w:marBottom w:val="0"/>
                  <w:divBdr>
                    <w:top w:val="none" w:sz="0" w:space="0" w:color="auto"/>
                    <w:left w:val="none" w:sz="0" w:space="0" w:color="auto"/>
                    <w:bottom w:val="none" w:sz="0" w:space="0" w:color="auto"/>
                    <w:right w:val="none" w:sz="0" w:space="0" w:color="auto"/>
                  </w:divBdr>
                </w:div>
                <w:div w:id="953244037">
                  <w:marLeft w:val="480"/>
                  <w:marRight w:val="0"/>
                  <w:marTop w:val="0"/>
                  <w:marBottom w:val="0"/>
                  <w:divBdr>
                    <w:top w:val="none" w:sz="0" w:space="0" w:color="auto"/>
                    <w:left w:val="none" w:sz="0" w:space="0" w:color="auto"/>
                    <w:bottom w:val="none" w:sz="0" w:space="0" w:color="auto"/>
                    <w:right w:val="none" w:sz="0" w:space="0" w:color="auto"/>
                  </w:divBdr>
                </w:div>
                <w:div w:id="2015183621">
                  <w:marLeft w:val="480"/>
                  <w:marRight w:val="0"/>
                  <w:marTop w:val="0"/>
                  <w:marBottom w:val="0"/>
                  <w:divBdr>
                    <w:top w:val="none" w:sz="0" w:space="0" w:color="auto"/>
                    <w:left w:val="none" w:sz="0" w:space="0" w:color="auto"/>
                    <w:bottom w:val="none" w:sz="0" w:space="0" w:color="auto"/>
                    <w:right w:val="none" w:sz="0" w:space="0" w:color="auto"/>
                  </w:divBdr>
                </w:div>
                <w:div w:id="649142254">
                  <w:marLeft w:val="480"/>
                  <w:marRight w:val="0"/>
                  <w:marTop w:val="0"/>
                  <w:marBottom w:val="0"/>
                  <w:divBdr>
                    <w:top w:val="none" w:sz="0" w:space="0" w:color="auto"/>
                    <w:left w:val="none" w:sz="0" w:space="0" w:color="auto"/>
                    <w:bottom w:val="none" w:sz="0" w:space="0" w:color="auto"/>
                    <w:right w:val="none" w:sz="0" w:space="0" w:color="auto"/>
                  </w:divBdr>
                </w:div>
                <w:div w:id="2129275230">
                  <w:marLeft w:val="480"/>
                  <w:marRight w:val="0"/>
                  <w:marTop w:val="0"/>
                  <w:marBottom w:val="0"/>
                  <w:divBdr>
                    <w:top w:val="none" w:sz="0" w:space="0" w:color="auto"/>
                    <w:left w:val="none" w:sz="0" w:space="0" w:color="auto"/>
                    <w:bottom w:val="none" w:sz="0" w:space="0" w:color="auto"/>
                    <w:right w:val="none" w:sz="0" w:space="0" w:color="auto"/>
                  </w:divBdr>
                </w:div>
                <w:div w:id="304824072">
                  <w:marLeft w:val="480"/>
                  <w:marRight w:val="0"/>
                  <w:marTop w:val="0"/>
                  <w:marBottom w:val="0"/>
                  <w:divBdr>
                    <w:top w:val="none" w:sz="0" w:space="0" w:color="auto"/>
                    <w:left w:val="none" w:sz="0" w:space="0" w:color="auto"/>
                    <w:bottom w:val="none" w:sz="0" w:space="0" w:color="auto"/>
                    <w:right w:val="none" w:sz="0" w:space="0" w:color="auto"/>
                  </w:divBdr>
                </w:div>
                <w:div w:id="515192544">
                  <w:marLeft w:val="480"/>
                  <w:marRight w:val="0"/>
                  <w:marTop w:val="0"/>
                  <w:marBottom w:val="0"/>
                  <w:divBdr>
                    <w:top w:val="none" w:sz="0" w:space="0" w:color="auto"/>
                    <w:left w:val="none" w:sz="0" w:space="0" w:color="auto"/>
                    <w:bottom w:val="none" w:sz="0" w:space="0" w:color="auto"/>
                    <w:right w:val="none" w:sz="0" w:space="0" w:color="auto"/>
                  </w:divBdr>
                </w:div>
                <w:div w:id="1068458426">
                  <w:marLeft w:val="480"/>
                  <w:marRight w:val="0"/>
                  <w:marTop w:val="0"/>
                  <w:marBottom w:val="0"/>
                  <w:divBdr>
                    <w:top w:val="none" w:sz="0" w:space="0" w:color="auto"/>
                    <w:left w:val="none" w:sz="0" w:space="0" w:color="auto"/>
                    <w:bottom w:val="none" w:sz="0" w:space="0" w:color="auto"/>
                    <w:right w:val="none" w:sz="0" w:space="0" w:color="auto"/>
                  </w:divBdr>
                </w:div>
                <w:div w:id="1065568778">
                  <w:marLeft w:val="480"/>
                  <w:marRight w:val="0"/>
                  <w:marTop w:val="0"/>
                  <w:marBottom w:val="0"/>
                  <w:divBdr>
                    <w:top w:val="none" w:sz="0" w:space="0" w:color="auto"/>
                    <w:left w:val="none" w:sz="0" w:space="0" w:color="auto"/>
                    <w:bottom w:val="none" w:sz="0" w:space="0" w:color="auto"/>
                    <w:right w:val="none" w:sz="0" w:space="0" w:color="auto"/>
                  </w:divBdr>
                </w:div>
                <w:div w:id="2056268983">
                  <w:marLeft w:val="480"/>
                  <w:marRight w:val="0"/>
                  <w:marTop w:val="0"/>
                  <w:marBottom w:val="0"/>
                  <w:divBdr>
                    <w:top w:val="none" w:sz="0" w:space="0" w:color="auto"/>
                    <w:left w:val="none" w:sz="0" w:space="0" w:color="auto"/>
                    <w:bottom w:val="none" w:sz="0" w:space="0" w:color="auto"/>
                    <w:right w:val="none" w:sz="0" w:space="0" w:color="auto"/>
                  </w:divBdr>
                </w:div>
                <w:div w:id="1806316964">
                  <w:marLeft w:val="480"/>
                  <w:marRight w:val="0"/>
                  <w:marTop w:val="0"/>
                  <w:marBottom w:val="0"/>
                  <w:divBdr>
                    <w:top w:val="none" w:sz="0" w:space="0" w:color="auto"/>
                    <w:left w:val="none" w:sz="0" w:space="0" w:color="auto"/>
                    <w:bottom w:val="none" w:sz="0" w:space="0" w:color="auto"/>
                    <w:right w:val="none" w:sz="0" w:space="0" w:color="auto"/>
                  </w:divBdr>
                </w:div>
                <w:div w:id="1539733953">
                  <w:marLeft w:val="480"/>
                  <w:marRight w:val="0"/>
                  <w:marTop w:val="0"/>
                  <w:marBottom w:val="0"/>
                  <w:divBdr>
                    <w:top w:val="none" w:sz="0" w:space="0" w:color="auto"/>
                    <w:left w:val="none" w:sz="0" w:space="0" w:color="auto"/>
                    <w:bottom w:val="none" w:sz="0" w:space="0" w:color="auto"/>
                    <w:right w:val="none" w:sz="0" w:space="0" w:color="auto"/>
                  </w:divBdr>
                </w:div>
                <w:div w:id="410276833">
                  <w:marLeft w:val="480"/>
                  <w:marRight w:val="0"/>
                  <w:marTop w:val="0"/>
                  <w:marBottom w:val="0"/>
                  <w:divBdr>
                    <w:top w:val="none" w:sz="0" w:space="0" w:color="auto"/>
                    <w:left w:val="none" w:sz="0" w:space="0" w:color="auto"/>
                    <w:bottom w:val="none" w:sz="0" w:space="0" w:color="auto"/>
                    <w:right w:val="none" w:sz="0" w:space="0" w:color="auto"/>
                  </w:divBdr>
                </w:div>
                <w:div w:id="1930232986">
                  <w:marLeft w:val="480"/>
                  <w:marRight w:val="0"/>
                  <w:marTop w:val="0"/>
                  <w:marBottom w:val="0"/>
                  <w:divBdr>
                    <w:top w:val="none" w:sz="0" w:space="0" w:color="auto"/>
                    <w:left w:val="none" w:sz="0" w:space="0" w:color="auto"/>
                    <w:bottom w:val="none" w:sz="0" w:space="0" w:color="auto"/>
                    <w:right w:val="none" w:sz="0" w:space="0" w:color="auto"/>
                  </w:divBdr>
                </w:div>
                <w:div w:id="58136667">
                  <w:marLeft w:val="480"/>
                  <w:marRight w:val="0"/>
                  <w:marTop w:val="0"/>
                  <w:marBottom w:val="0"/>
                  <w:divBdr>
                    <w:top w:val="none" w:sz="0" w:space="0" w:color="auto"/>
                    <w:left w:val="none" w:sz="0" w:space="0" w:color="auto"/>
                    <w:bottom w:val="none" w:sz="0" w:space="0" w:color="auto"/>
                    <w:right w:val="none" w:sz="0" w:space="0" w:color="auto"/>
                  </w:divBdr>
                </w:div>
                <w:div w:id="2032223790">
                  <w:marLeft w:val="480"/>
                  <w:marRight w:val="0"/>
                  <w:marTop w:val="0"/>
                  <w:marBottom w:val="0"/>
                  <w:divBdr>
                    <w:top w:val="none" w:sz="0" w:space="0" w:color="auto"/>
                    <w:left w:val="none" w:sz="0" w:space="0" w:color="auto"/>
                    <w:bottom w:val="none" w:sz="0" w:space="0" w:color="auto"/>
                    <w:right w:val="none" w:sz="0" w:space="0" w:color="auto"/>
                  </w:divBdr>
                </w:div>
                <w:div w:id="1907570297">
                  <w:marLeft w:val="480"/>
                  <w:marRight w:val="0"/>
                  <w:marTop w:val="0"/>
                  <w:marBottom w:val="0"/>
                  <w:divBdr>
                    <w:top w:val="none" w:sz="0" w:space="0" w:color="auto"/>
                    <w:left w:val="none" w:sz="0" w:space="0" w:color="auto"/>
                    <w:bottom w:val="none" w:sz="0" w:space="0" w:color="auto"/>
                    <w:right w:val="none" w:sz="0" w:space="0" w:color="auto"/>
                  </w:divBdr>
                </w:div>
              </w:divsChild>
            </w:div>
            <w:div w:id="1970545652">
              <w:marLeft w:val="0"/>
              <w:marRight w:val="0"/>
              <w:marTop w:val="0"/>
              <w:marBottom w:val="0"/>
              <w:divBdr>
                <w:top w:val="none" w:sz="0" w:space="0" w:color="auto"/>
                <w:left w:val="none" w:sz="0" w:space="0" w:color="auto"/>
                <w:bottom w:val="none" w:sz="0" w:space="0" w:color="auto"/>
                <w:right w:val="none" w:sz="0" w:space="0" w:color="auto"/>
              </w:divBdr>
              <w:divsChild>
                <w:div w:id="1629161070">
                  <w:marLeft w:val="480"/>
                  <w:marRight w:val="0"/>
                  <w:marTop w:val="0"/>
                  <w:marBottom w:val="0"/>
                  <w:divBdr>
                    <w:top w:val="none" w:sz="0" w:space="0" w:color="auto"/>
                    <w:left w:val="none" w:sz="0" w:space="0" w:color="auto"/>
                    <w:bottom w:val="none" w:sz="0" w:space="0" w:color="auto"/>
                    <w:right w:val="none" w:sz="0" w:space="0" w:color="auto"/>
                  </w:divBdr>
                </w:div>
                <w:div w:id="1087582966">
                  <w:marLeft w:val="480"/>
                  <w:marRight w:val="0"/>
                  <w:marTop w:val="0"/>
                  <w:marBottom w:val="0"/>
                  <w:divBdr>
                    <w:top w:val="none" w:sz="0" w:space="0" w:color="auto"/>
                    <w:left w:val="none" w:sz="0" w:space="0" w:color="auto"/>
                    <w:bottom w:val="none" w:sz="0" w:space="0" w:color="auto"/>
                    <w:right w:val="none" w:sz="0" w:space="0" w:color="auto"/>
                  </w:divBdr>
                </w:div>
                <w:div w:id="370694451">
                  <w:marLeft w:val="480"/>
                  <w:marRight w:val="0"/>
                  <w:marTop w:val="0"/>
                  <w:marBottom w:val="0"/>
                  <w:divBdr>
                    <w:top w:val="none" w:sz="0" w:space="0" w:color="auto"/>
                    <w:left w:val="none" w:sz="0" w:space="0" w:color="auto"/>
                    <w:bottom w:val="none" w:sz="0" w:space="0" w:color="auto"/>
                    <w:right w:val="none" w:sz="0" w:space="0" w:color="auto"/>
                  </w:divBdr>
                </w:div>
                <w:div w:id="653531620">
                  <w:marLeft w:val="480"/>
                  <w:marRight w:val="0"/>
                  <w:marTop w:val="0"/>
                  <w:marBottom w:val="0"/>
                  <w:divBdr>
                    <w:top w:val="none" w:sz="0" w:space="0" w:color="auto"/>
                    <w:left w:val="none" w:sz="0" w:space="0" w:color="auto"/>
                    <w:bottom w:val="none" w:sz="0" w:space="0" w:color="auto"/>
                    <w:right w:val="none" w:sz="0" w:space="0" w:color="auto"/>
                  </w:divBdr>
                </w:div>
                <w:div w:id="1497112576">
                  <w:marLeft w:val="480"/>
                  <w:marRight w:val="0"/>
                  <w:marTop w:val="0"/>
                  <w:marBottom w:val="0"/>
                  <w:divBdr>
                    <w:top w:val="none" w:sz="0" w:space="0" w:color="auto"/>
                    <w:left w:val="none" w:sz="0" w:space="0" w:color="auto"/>
                    <w:bottom w:val="none" w:sz="0" w:space="0" w:color="auto"/>
                    <w:right w:val="none" w:sz="0" w:space="0" w:color="auto"/>
                  </w:divBdr>
                </w:div>
                <w:div w:id="749696325">
                  <w:marLeft w:val="480"/>
                  <w:marRight w:val="0"/>
                  <w:marTop w:val="0"/>
                  <w:marBottom w:val="0"/>
                  <w:divBdr>
                    <w:top w:val="none" w:sz="0" w:space="0" w:color="auto"/>
                    <w:left w:val="none" w:sz="0" w:space="0" w:color="auto"/>
                    <w:bottom w:val="none" w:sz="0" w:space="0" w:color="auto"/>
                    <w:right w:val="none" w:sz="0" w:space="0" w:color="auto"/>
                  </w:divBdr>
                </w:div>
                <w:div w:id="137769408">
                  <w:marLeft w:val="480"/>
                  <w:marRight w:val="0"/>
                  <w:marTop w:val="0"/>
                  <w:marBottom w:val="0"/>
                  <w:divBdr>
                    <w:top w:val="none" w:sz="0" w:space="0" w:color="auto"/>
                    <w:left w:val="none" w:sz="0" w:space="0" w:color="auto"/>
                    <w:bottom w:val="none" w:sz="0" w:space="0" w:color="auto"/>
                    <w:right w:val="none" w:sz="0" w:space="0" w:color="auto"/>
                  </w:divBdr>
                </w:div>
                <w:div w:id="977688170">
                  <w:marLeft w:val="480"/>
                  <w:marRight w:val="0"/>
                  <w:marTop w:val="0"/>
                  <w:marBottom w:val="0"/>
                  <w:divBdr>
                    <w:top w:val="none" w:sz="0" w:space="0" w:color="auto"/>
                    <w:left w:val="none" w:sz="0" w:space="0" w:color="auto"/>
                    <w:bottom w:val="none" w:sz="0" w:space="0" w:color="auto"/>
                    <w:right w:val="none" w:sz="0" w:space="0" w:color="auto"/>
                  </w:divBdr>
                </w:div>
                <w:div w:id="1101025703">
                  <w:marLeft w:val="480"/>
                  <w:marRight w:val="0"/>
                  <w:marTop w:val="0"/>
                  <w:marBottom w:val="0"/>
                  <w:divBdr>
                    <w:top w:val="none" w:sz="0" w:space="0" w:color="auto"/>
                    <w:left w:val="none" w:sz="0" w:space="0" w:color="auto"/>
                    <w:bottom w:val="none" w:sz="0" w:space="0" w:color="auto"/>
                    <w:right w:val="none" w:sz="0" w:space="0" w:color="auto"/>
                  </w:divBdr>
                </w:div>
                <w:div w:id="311912247">
                  <w:marLeft w:val="480"/>
                  <w:marRight w:val="0"/>
                  <w:marTop w:val="0"/>
                  <w:marBottom w:val="0"/>
                  <w:divBdr>
                    <w:top w:val="none" w:sz="0" w:space="0" w:color="auto"/>
                    <w:left w:val="none" w:sz="0" w:space="0" w:color="auto"/>
                    <w:bottom w:val="none" w:sz="0" w:space="0" w:color="auto"/>
                    <w:right w:val="none" w:sz="0" w:space="0" w:color="auto"/>
                  </w:divBdr>
                </w:div>
                <w:div w:id="1641955703">
                  <w:marLeft w:val="480"/>
                  <w:marRight w:val="0"/>
                  <w:marTop w:val="0"/>
                  <w:marBottom w:val="0"/>
                  <w:divBdr>
                    <w:top w:val="none" w:sz="0" w:space="0" w:color="auto"/>
                    <w:left w:val="none" w:sz="0" w:space="0" w:color="auto"/>
                    <w:bottom w:val="none" w:sz="0" w:space="0" w:color="auto"/>
                    <w:right w:val="none" w:sz="0" w:space="0" w:color="auto"/>
                  </w:divBdr>
                </w:div>
                <w:div w:id="17893339">
                  <w:marLeft w:val="480"/>
                  <w:marRight w:val="0"/>
                  <w:marTop w:val="0"/>
                  <w:marBottom w:val="0"/>
                  <w:divBdr>
                    <w:top w:val="none" w:sz="0" w:space="0" w:color="auto"/>
                    <w:left w:val="none" w:sz="0" w:space="0" w:color="auto"/>
                    <w:bottom w:val="none" w:sz="0" w:space="0" w:color="auto"/>
                    <w:right w:val="none" w:sz="0" w:space="0" w:color="auto"/>
                  </w:divBdr>
                </w:div>
                <w:div w:id="1531722545">
                  <w:marLeft w:val="480"/>
                  <w:marRight w:val="0"/>
                  <w:marTop w:val="0"/>
                  <w:marBottom w:val="0"/>
                  <w:divBdr>
                    <w:top w:val="none" w:sz="0" w:space="0" w:color="auto"/>
                    <w:left w:val="none" w:sz="0" w:space="0" w:color="auto"/>
                    <w:bottom w:val="none" w:sz="0" w:space="0" w:color="auto"/>
                    <w:right w:val="none" w:sz="0" w:space="0" w:color="auto"/>
                  </w:divBdr>
                </w:div>
                <w:div w:id="1640572452">
                  <w:marLeft w:val="480"/>
                  <w:marRight w:val="0"/>
                  <w:marTop w:val="0"/>
                  <w:marBottom w:val="0"/>
                  <w:divBdr>
                    <w:top w:val="none" w:sz="0" w:space="0" w:color="auto"/>
                    <w:left w:val="none" w:sz="0" w:space="0" w:color="auto"/>
                    <w:bottom w:val="none" w:sz="0" w:space="0" w:color="auto"/>
                    <w:right w:val="none" w:sz="0" w:space="0" w:color="auto"/>
                  </w:divBdr>
                </w:div>
                <w:div w:id="964581891">
                  <w:marLeft w:val="480"/>
                  <w:marRight w:val="0"/>
                  <w:marTop w:val="0"/>
                  <w:marBottom w:val="0"/>
                  <w:divBdr>
                    <w:top w:val="none" w:sz="0" w:space="0" w:color="auto"/>
                    <w:left w:val="none" w:sz="0" w:space="0" w:color="auto"/>
                    <w:bottom w:val="none" w:sz="0" w:space="0" w:color="auto"/>
                    <w:right w:val="none" w:sz="0" w:space="0" w:color="auto"/>
                  </w:divBdr>
                </w:div>
                <w:div w:id="1470587817">
                  <w:marLeft w:val="480"/>
                  <w:marRight w:val="0"/>
                  <w:marTop w:val="0"/>
                  <w:marBottom w:val="0"/>
                  <w:divBdr>
                    <w:top w:val="none" w:sz="0" w:space="0" w:color="auto"/>
                    <w:left w:val="none" w:sz="0" w:space="0" w:color="auto"/>
                    <w:bottom w:val="none" w:sz="0" w:space="0" w:color="auto"/>
                    <w:right w:val="none" w:sz="0" w:space="0" w:color="auto"/>
                  </w:divBdr>
                </w:div>
                <w:div w:id="1843542500">
                  <w:marLeft w:val="480"/>
                  <w:marRight w:val="0"/>
                  <w:marTop w:val="0"/>
                  <w:marBottom w:val="0"/>
                  <w:divBdr>
                    <w:top w:val="none" w:sz="0" w:space="0" w:color="auto"/>
                    <w:left w:val="none" w:sz="0" w:space="0" w:color="auto"/>
                    <w:bottom w:val="none" w:sz="0" w:space="0" w:color="auto"/>
                    <w:right w:val="none" w:sz="0" w:space="0" w:color="auto"/>
                  </w:divBdr>
                </w:div>
                <w:div w:id="1772041217">
                  <w:marLeft w:val="480"/>
                  <w:marRight w:val="0"/>
                  <w:marTop w:val="0"/>
                  <w:marBottom w:val="0"/>
                  <w:divBdr>
                    <w:top w:val="none" w:sz="0" w:space="0" w:color="auto"/>
                    <w:left w:val="none" w:sz="0" w:space="0" w:color="auto"/>
                    <w:bottom w:val="none" w:sz="0" w:space="0" w:color="auto"/>
                    <w:right w:val="none" w:sz="0" w:space="0" w:color="auto"/>
                  </w:divBdr>
                </w:div>
                <w:div w:id="699666721">
                  <w:marLeft w:val="480"/>
                  <w:marRight w:val="0"/>
                  <w:marTop w:val="0"/>
                  <w:marBottom w:val="0"/>
                  <w:divBdr>
                    <w:top w:val="none" w:sz="0" w:space="0" w:color="auto"/>
                    <w:left w:val="none" w:sz="0" w:space="0" w:color="auto"/>
                    <w:bottom w:val="none" w:sz="0" w:space="0" w:color="auto"/>
                    <w:right w:val="none" w:sz="0" w:space="0" w:color="auto"/>
                  </w:divBdr>
                </w:div>
                <w:div w:id="751239741">
                  <w:marLeft w:val="480"/>
                  <w:marRight w:val="0"/>
                  <w:marTop w:val="0"/>
                  <w:marBottom w:val="0"/>
                  <w:divBdr>
                    <w:top w:val="none" w:sz="0" w:space="0" w:color="auto"/>
                    <w:left w:val="none" w:sz="0" w:space="0" w:color="auto"/>
                    <w:bottom w:val="none" w:sz="0" w:space="0" w:color="auto"/>
                    <w:right w:val="none" w:sz="0" w:space="0" w:color="auto"/>
                  </w:divBdr>
                </w:div>
                <w:div w:id="1548948663">
                  <w:marLeft w:val="480"/>
                  <w:marRight w:val="0"/>
                  <w:marTop w:val="0"/>
                  <w:marBottom w:val="0"/>
                  <w:divBdr>
                    <w:top w:val="none" w:sz="0" w:space="0" w:color="auto"/>
                    <w:left w:val="none" w:sz="0" w:space="0" w:color="auto"/>
                    <w:bottom w:val="none" w:sz="0" w:space="0" w:color="auto"/>
                    <w:right w:val="none" w:sz="0" w:space="0" w:color="auto"/>
                  </w:divBdr>
                </w:div>
                <w:div w:id="1119488728">
                  <w:marLeft w:val="480"/>
                  <w:marRight w:val="0"/>
                  <w:marTop w:val="0"/>
                  <w:marBottom w:val="0"/>
                  <w:divBdr>
                    <w:top w:val="none" w:sz="0" w:space="0" w:color="auto"/>
                    <w:left w:val="none" w:sz="0" w:space="0" w:color="auto"/>
                    <w:bottom w:val="none" w:sz="0" w:space="0" w:color="auto"/>
                    <w:right w:val="none" w:sz="0" w:space="0" w:color="auto"/>
                  </w:divBdr>
                </w:div>
                <w:div w:id="2050254077">
                  <w:marLeft w:val="480"/>
                  <w:marRight w:val="0"/>
                  <w:marTop w:val="0"/>
                  <w:marBottom w:val="0"/>
                  <w:divBdr>
                    <w:top w:val="none" w:sz="0" w:space="0" w:color="auto"/>
                    <w:left w:val="none" w:sz="0" w:space="0" w:color="auto"/>
                    <w:bottom w:val="none" w:sz="0" w:space="0" w:color="auto"/>
                    <w:right w:val="none" w:sz="0" w:space="0" w:color="auto"/>
                  </w:divBdr>
                </w:div>
                <w:div w:id="1798259478">
                  <w:marLeft w:val="480"/>
                  <w:marRight w:val="0"/>
                  <w:marTop w:val="0"/>
                  <w:marBottom w:val="0"/>
                  <w:divBdr>
                    <w:top w:val="none" w:sz="0" w:space="0" w:color="auto"/>
                    <w:left w:val="none" w:sz="0" w:space="0" w:color="auto"/>
                    <w:bottom w:val="none" w:sz="0" w:space="0" w:color="auto"/>
                    <w:right w:val="none" w:sz="0" w:space="0" w:color="auto"/>
                  </w:divBdr>
                </w:div>
                <w:div w:id="755827745">
                  <w:marLeft w:val="480"/>
                  <w:marRight w:val="0"/>
                  <w:marTop w:val="0"/>
                  <w:marBottom w:val="0"/>
                  <w:divBdr>
                    <w:top w:val="none" w:sz="0" w:space="0" w:color="auto"/>
                    <w:left w:val="none" w:sz="0" w:space="0" w:color="auto"/>
                    <w:bottom w:val="none" w:sz="0" w:space="0" w:color="auto"/>
                    <w:right w:val="none" w:sz="0" w:space="0" w:color="auto"/>
                  </w:divBdr>
                </w:div>
                <w:div w:id="1760563847">
                  <w:marLeft w:val="480"/>
                  <w:marRight w:val="0"/>
                  <w:marTop w:val="0"/>
                  <w:marBottom w:val="0"/>
                  <w:divBdr>
                    <w:top w:val="none" w:sz="0" w:space="0" w:color="auto"/>
                    <w:left w:val="none" w:sz="0" w:space="0" w:color="auto"/>
                    <w:bottom w:val="none" w:sz="0" w:space="0" w:color="auto"/>
                    <w:right w:val="none" w:sz="0" w:space="0" w:color="auto"/>
                  </w:divBdr>
                </w:div>
                <w:div w:id="1111165141">
                  <w:marLeft w:val="480"/>
                  <w:marRight w:val="0"/>
                  <w:marTop w:val="0"/>
                  <w:marBottom w:val="0"/>
                  <w:divBdr>
                    <w:top w:val="none" w:sz="0" w:space="0" w:color="auto"/>
                    <w:left w:val="none" w:sz="0" w:space="0" w:color="auto"/>
                    <w:bottom w:val="none" w:sz="0" w:space="0" w:color="auto"/>
                    <w:right w:val="none" w:sz="0" w:space="0" w:color="auto"/>
                  </w:divBdr>
                </w:div>
                <w:div w:id="1255281592">
                  <w:marLeft w:val="480"/>
                  <w:marRight w:val="0"/>
                  <w:marTop w:val="0"/>
                  <w:marBottom w:val="0"/>
                  <w:divBdr>
                    <w:top w:val="none" w:sz="0" w:space="0" w:color="auto"/>
                    <w:left w:val="none" w:sz="0" w:space="0" w:color="auto"/>
                    <w:bottom w:val="none" w:sz="0" w:space="0" w:color="auto"/>
                    <w:right w:val="none" w:sz="0" w:space="0" w:color="auto"/>
                  </w:divBdr>
                </w:div>
                <w:div w:id="137773249">
                  <w:marLeft w:val="480"/>
                  <w:marRight w:val="0"/>
                  <w:marTop w:val="0"/>
                  <w:marBottom w:val="0"/>
                  <w:divBdr>
                    <w:top w:val="none" w:sz="0" w:space="0" w:color="auto"/>
                    <w:left w:val="none" w:sz="0" w:space="0" w:color="auto"/>
                    <w:bottom w:val="none" w:sz="0" w:space="0" w:color="auto"/>
                    <w:right w:val="none" w:sz="0" w:space="0" w:color="auto"/>
                  </w:divBdr>
                </w:div>
                <w:div w:id="1326518529">
                  <w:marLeft w:val="480"/>
                  <w:marRight w:val="0"/>
                  <w:marTop w:val="0"/>
                  <w:marBottom w:val="0"/>
                  <w:divBdr>
                    <w:top w:val="none" w:sz="0" w:space="0" w:color="auto"/>
                    <w:left w:val="none" w:sz="0" w:space="0" w:color="auto"/>
                    <w:bottom w:val="none" w:sz="0" w:space="0" w:color="auto"/>
                    <w:right w:val="none" w:sz="0" w:space="0" w:color="auto"/>
                  </w:divBdr>
                </w:div>
                <w:div w:id="1343967858">
                  <w:marLeft w:val="480"/>
                  <w:marRight w:val="0"/>
                  <w:marTop w:val="0"/>
                  <w:marBottom w:val="0"/>
                  <w:divBdr>
                    <w:top w:val="none" w:sz="0" w:space="0" w:color="auto"/>
                    <w:left w:val="none" w:sz="0" w:space="0" w:color="auto"/>
                    <w:bottom w:val="none" w:sz="0" w:space="0" w:color="auto"/>
                    <w:right w:val="none" w:sz="0" w:space="0" w:color="auto"/>
                  </w:divBdr>
                </w:div>
              </w:divsChild>
            </w:div>
            <w:div w:id="845293454">
              <w:marLeft w:val="0"/>
              <w:marRight w:val="0"/>
              <w:marTop w:val="0"/>
              <w:marBottom w:val="0"/>
              <w:divBdr>
                <w:top w:val="none" w:sz="0" w:space="0" w:color="auto"/>
                <w:left w:val="none" w:sz="0" w:space="0" w:color="auto"/>
                <w:bottom w:val="none" w:sz="0" w:space="0" w:color="auto"/>
                <w:right w:val="none" w:sz="0" w:space="0" w:color="auto"/>
              </w:divBdr>
              <w:divsChild>
                <w:div w:id="1193038671">
                  <w:marLeft w:val="480"/>
                  <w:marRight w:val="0"/>
                  <w:marTop w:val="0"/>
                  <w:marBottom w:val="0"/>
                  <w:divBdr>
                    <w:top w:val="none" w:sz="0" w:space="0" w:color="auto"/>
                    <w:left w:val="none" w:sz="0" w:space="0" w:color="auto"/>
                    <w:bottom w:val="none" w:sz="0" w:space="0" w:color="auto"/>
                    <w:right w:val="none" w:sz="0" w:space="0" w:color="auto"/>
                  </w:divBdr>
                </w:div>
                <w:div w:id="674381434">
                  <w:marLeft w:val="480"/>
                  <w:marRight w:val="0"/>
                  <w:marTop w:val="0"/>
                  <w:marBottom w:val="0"/>
                  <w:divBdr>
                    <w:top w:val="none" w:sz="0" w:space="0" w:color="auto"/>
                    <w:left w:val="none" w:sz="0" w:space="0" w:color="auto"/>
                    <w:bottom w:val="none" w:sz="0" w:space="0" w:color="auto"/>
                    <w:right w:val="none" w:sz="0" w:space="0" w:color="auto"/>
                  </w:divBdr>
                </w:div>
                <w:div w:id="1501308799">
                  <w:marLeft w:val="480"/>
                  <w:marRight w:val="0"/>
                  <w:marTop w:val="0"/>
                  <w:marBottom w:val="0"/>
                  <w:divBdr>
                    <w:top w:val="none" w:sz="0" w:space="0" w:color="auto"/>
                    <w:left w:val="none" w:sz="0" w:space="0" w:color="auto"/>
                    <w:bottom w:val="none" w:sz="0" w:space="0" w:color="auto"/>
                    <w:right w:val="none" w:sz="0" w:space="0" w:color="auto"/>
                  </w:divBdr>
                </w:div>
                <w:div w:id="869798181">
                  <w:marLeft w:val="480"/>
                  <w:marRight w:val="0"/>
                  <w:marTop w:val="0"/>
                  <w:marBottom w:val="0"/>
                  <w:divBdr>
                    <w:top w:val="none" w:sz="0" w:space="0" w:color="auto"/>
                    <w:left w:val="none" w:sz="0" w:space="0" w:color="auto"/>
                    <w:bottom w:val="none" w:sz="0" w:space="0" w:color="auto"/>
                    <w:right w:val="none" w:sz="0" w:space="0" w:color="auto"/>
                  </w:divBdr>
                </w:div>
                <w:div w:id="983899262">
                  <w:marLeft w:val="480"/>
                  <w:marRight w:val="0"/>
                  <w:marTop w:val="0"/>
                  <w:marBottom w:val="0"/>
                  <w:divBdr>
                    <w:top w:val="none" w:sz="0" w:space="0" w:color="auto"/>
                    <w:left w:val="none" w:sz="0" w:space="0" w:color="auto"/>
                    <w:bottom w:val="none" w:sz="0" w:space="0" w:color="auto"/>
                    <w:right w:val="none" w:sz="0" w:space="0" w:color="auto"/>
                  </w:divBdr>
                </w:div>
                <w:div w:id="290480009">
                  <w:marLeft w:val="480"/>
                  <w:marRight w:val="0"/>
                  <w:marTop w:val="0"/>
                  <w:marBottom w:val="0"/>
                  <w:divBdr>
                    <w:top w:val="none" w:sz="0" w:space="0" w:color="auto"/>
                    <w:left w:val="none" w:sz="0" w:space="0" w:color="auto"/>
                    <w:bottom w:val="none" w:sz="0" w:space="0" w:color="auto"/>
                    <w:right w:val="none" w:sz="0" w:space="0" w:color="auto"/>
                  </w:divBdr>
                </w:div>
                <w:div w:id="676272914">
                  <w:marLeft w:val="480"/>
                  <w:marRight w:val="0"/>
                  <w:marTop w:val="0"/>
                  <w:marBottom w:val="0"/>
                  <w:divBdr>
                    <w:top w:val="none" w:sz="0" w:space="0" w:color="auto"/>
                    <w:left w:val="none" w:sz="0" w:space="0" w:color="auto"/>
                    <w:bottom w:val="none" w:sz="0" w:space="0" w:color="auto"/>
                    <w:right w:val="none" w:sz="0" w:space="0" w:color="auto"/>
                  </w:divBdr>
                </w:div>
                <w:div w:id="16128418">
                  <w:marLeft w:val="480"/>
                  <w:marRight w:val="0"/>
                  <w:marTop w:val="0"/>
                  <w:marBottom w:val="0"/>
                  <w:divBdr>
                    <w:top w:val="none" w:sz="0" w:space="0" w:color="auto"/>
                    <w:left w:val="none" w:sz="0" w:space="0" w:color="auto"/>
                    <w:bottom w:val="none" w:sz="0" w:space="0" w:color="auto"/>
                    <w:right w:val="none" w:sz="0" w:space="0" w:color="auto"/>
                  </w:divBdr>
                </w:div>
                <w:div w:id="1646273424">
                  <w:marLeft w:val="480"/>
                  <w:marRight w:val="0"/>
                  <w:marTop w:val="0"/>
                  <w:marBottom w:val="0"/>
                  <w:divBdr>
                    <w:top w:val="none" w:sz="0" w:space="0" w:color="auto"/>
                    <w:left w:val="none" w:sz="0" w:space="0" w:color="auto"/>
                    <w:bottom w:val="none" w:sz="0" w:space="0" w:color="auto"/>
                    <w:right w:val="none" w:sz="0" w:space="0" w:color="auto"/>
                  </w:divBdr>
                </w:div>
                <w:div w:id="1577209471">
                  <w:marLeft w:val="480"/>
                  <w:marRight w:val="0"/>
                  <w:marTop w:val="0"/>
                  <w:marBottom w:val="0"/>
                  <w:divBdr>
                    <w:top w:val="none" w:sz="0" w:space="0" w:color="auto"/>
                    <w:left w:val="none" w:sz="0" w:space="0" w:color="auto"/>
                    <w:bottom w:val="none" w:sz="0" w:space="0" w:color="auto"/>
                    <w:right w:val="none" w:sz="0" w:space="0" w:color="auto"/>
                  </w:divBdr>
                </w:div>
                <w:div w:id="2020279080">
                  <w:marLeft w:val="480"/>
                  <w:marRight w:val="0"/>
                  <w:marTop w:val="0"/>
                  <w:marBottom w:val="0"/>
                  <w:divBdr>
                    <w:top w:val="none" w:sz="0" w:space="0" w:color="auto"/>
                    <w:left w:val="none" w:sz="0" w:space="0" w:color="auto"/>
                    <w:bottom w:val="none" w:sz="0" w:space="0" w:color="auto"/>
                    <w:right w:val="none" w:sz="0" w:space="0" w:color="auto"/>
                  </w:divBdr>
                </w:div>
                <w:div w:id="528102664">
                  <w:marLeft w:val="480"/>
                  <w:marRight w:val="0"/>
                  <w:marTop w:val="0"/>
                  <w:marBottom w:val="0"/>
                  <w:divBdr>
                    <w:top w:val="none" w:sz="0" w:space="0" w:color="auto"/>
                    <w:left w:val="none" w:sz="0" w:space="0" w:color="auto"/>
                    <w:bottom w:val="none" w:sz="0" w:space="0" w:color="auto"/>
                    <w:right w:val="none" w:sz="0" w:space="0" w:color="auto"/>
                  </w:divBdr>
                </w:div>
                <w:div w:id="145902215">
                  <w:marLeft w:val="480"/>
                  <w:marRight w:val="0"/>
                  <w:marTop w:val="0"/>
                  <w:marBottom w:val="0"/>
                  <w:divBdr>
                    <w:top w:val="none" w:sz="0" w:space="0" w:color="auto"/>
                    <w:left w:val="none" w:sz="0" w:space="0" w:color="auto"/>
                    <w:bottom w:val="none" w:sz="0" w:space="0" w:color="auto"/>
                    <w:right w:val="none" w:sz="0" w:space="0" w:color="auto"/>
                  </w:divBdr>
                </w:div>
                <w:div w:id="1135413625">
                  <w:marLeft w:val="480"/>
                  <w:marRight w:val="0"/>
                  <w:marTop w:val="0"/>
                  <w:marBottom w:val="0"/>
                  <w:divBdr>
                    <w:top w:val="none" w:sz="0" w:space="0" w:color="auto"/>
                    <w:left w:val="none" w:sz="0" w:space="0" w:color="auto"/>
                    <w:bottom w:val="none" w:sz="0" w:space="0" w:color="auto"/>
                    <w:right w:val="none" w:sz="0" w:space="0" w:color="auto"/>
                  </w:divBdr>
                </w:div>
                <w:div w:id="31276174">
                  <w:marLeft w:val="480"/>
                  <w:marRight w:val="0"/>
                  <w:marTop w:val="0"/>
                  <w:marBottom w:val="0"/>
                  <w:divBdr>
                    <w:top w:val="none" w:sz="0" w:space="0" w:color="auto"/>
                    <w:left w:val="none" w:sz="0" w:space="0" w:color="auto"/>
                    <w:bottom w:val="none" w:sz="0" w:space="0" w:color="auto"/>
                    <w:right w:val="none" w:sz="0" w:space="0" w:color="auto"/>
                  </w:divBdr>
                </w:div>
                <w:div w:id="1027096117">
                  <w:marLeft w:val="480"/>
                  <w:marRight w:val="0"/>
                  <w:marTop w:val="0"/>
                  <w:marBottom w:val="0"/>
                  <w:divBdr>
                    <w:top w:val="none" w:sz="0" w:space="0" w:color="auto"/>
                    <w:left w:val="none" w:sz="0" w:space="0" w:color="auto"/>
                    <w:bottom w:val="none" w:sz="0" w:space="0" w:color="auto"/>
                    <w:right w:val="none" w:sz="0" w:space="0" w:color="auto"/>
                  </w:divBdr>
                </w:div>
                <w:div w:id="278686865">
                  <w:marLeft w:val="480"/>
                  <w:marRight w:val="0"/>
                  <w:marTop w:val="0"/>
                  <w:marBottom w:val="0"/>
                  <w:divBdr>
                    <w:top w:val="none" w:sz="0" w:space="0" w:color="auto"/>
                    <w:left w:val="none" w:sz="0" w:space="0" w:color="auto"/>
                    <w:bottom w:val="none" w:sz="0" w:space="0" w:color="auto"/>
                    <w:right w:val="none" w:sz="0" w:space="0" w:color="auto"/>
                  </w:divBdr>
                </w:div>
                <w:div w:id="598024109">
                  <w:marLeft w:val="480"/>
                  <w:marRight w:val="0"/>
                  <w:marTop w:val="0"/>
                  <w:marBottom w:val="0"/>
                  <w:divBdr>
                    <w:top w:val="none" w:sz="0" w:space="0" w:color="auto"/>
                    <w:left w:val="none" w:sz="0" w:space="0" w:color="auto"/>
                    <w:bottom w:val="none" w:sz="0" w:space="0" w:color="auto"/>
                    <w:right w:val="none" w:sz="0" w:space="0" w:color="auto"/>
                  </w:divBdr>
                </w:div>
                <w:div w:id="990862854">
                  <w:marLeft w:val="480"/>
                  <w:marRight w:val="0"/>
                  <w:marTop w:val="0"/>
                  <w:marBottom w:val="0"/>
                  <w:divBdr>
                    <w:top w:val="none" w:sz="0" w:space="0" w:color="auto"/>
                    <w:left w:val="none" w:sz="0" w:space="0" w:color="auto"/>
                    <w:bottom w:val="none" w:sz="0" w:space="0" w:color="auto"/>
                    <w:right w:val="none" w:sz="0" w:space="0" w:color="auto"/>
                  </w:divBdr>
                </w:div>
                <w:div w:id="1125005921">
                  <w:marLeft w:val="480"/>
                  <w:marRight w:val="0"/>
                  <w:marTop w:val="0"/>
                  <w:marBottom w:val="0"/>
                  <w:divBdr>
                    <w:top w:val="none" w:sz="0" w:space="0" w:color="auto"/>
                    <w:left w:val="none" w:sz="0" w:space="0" w:color="auto"/>
                    <w:bottom w:val="none" w:sz="0" w:space="0" w:color="auto"/>
                    <w:right w:val="none" w:sz="0" w:space="0" w:color="auto"/>
                  </w:divBdr>
                </w:div>
                <w:div w:id="973682313">
                  <w:marLeft w:val="480"/>
                  <w:marRight w:val="0"/>
                  <w:marTop w:val="0"/>
                  <w:marBottom w:val="0"/>
                  <w:divBdr>
                    <w:top w:val="none" w:sz="0" w:space="0" w:color="auto"/>
                    <w:left w:val="none" w:sz="0" w:space="0" w:color="auto"/>
                    <w:bottom w:val="none" w:sz="0" w:space="0" w:color="auto"/>
                    <w:right w:val="none" w:sz="0" w:space="0" w:color="auto"/>
                  </w:divBdr>
                </w:div>
                <w:div w:id="983967604">
                  <w:marLeft w:val="480"/>
                  <w:marRight w:val="0"/>
                  <w:marTop w:val="0"/>
                  <w:marBottom w:val="0"/>
                  <w:divBdr>
                    <w:top w:val="none" w:sz="0" w:space="0" w:color="auto"/>
                    <w:left w:val="none" w:sz="0" w:space="0" w:color="auto"/>
                    <w:bottom w:val="none" w:sz="0" w:space="0" w:color="auto"/>
                    <w:right w:val="none" w:sz="0" w:space="0" w:color="auto"/>
                  </w:divBdr>
                </w:div>
                <w:div w:id="601111273">
                  <w:marLeft w:val="480"/>
                  <w:marRight w:val="0"/>
                  <w:marTop w:val="0"/>
                  <w:marBottom w:val="0"/>
                  <w:divBdr>
                    <w:top w:val="none" w:sz="0" w:space="0" w:color="auto"/>
                    <w:left w:val="none" w:sz="0" w:space="0" w:color="auto"/>
                    <w:bottom w:val="none" w:sz="0" w:space="0" w:color="auto"/>
                    <w:right w:val="none" w:sz="0" w:space="0" w:color="auto"/>
                  </w:divBdr>
                </w:div>
                <w:div w:id="437413588">
                  <w:marLeft w:val="480"/>
                  <w:marRight w:val="0"/>
                  <w:marTop w:val="0"/>
                  <w:marBottom w:val="0"/>
                  <w:divBdr>
                    <w:top w:val="none" w:sz="0" w:space="0" w:color="auto"/>
                    <w:left w:val="none" w:sz="0" w:space="0" w:color="auto"/>
                    <w:bottom w:val="none" w:sz="0" w:space="0" w:color="auto"/>
                    <w:right w:val="none" w:sz="0" w:space="0" w:color="auto"/>
                  </w:divBdr>
                </w:div>
                <w:div w:id="2050761262">
                  <w:marLeft w:val="480"/>
                  <w:marRight w:val="0"/>
                  <w:marTop w:val="0"/>
                  <w:marBottom w:val="0"/>
                  <w:divBdr>
                    <w:top w:val="none" w:sz="0" w:space="0" w:color="auto"/>
                    <w:left w:val="none" w:sz="0" w:space="0" w:color="auto"/>
                    <w:bottom w:val="none" w:sz="0" w:space="0" w:color="auto"/>
                    <w:right w:val="none" w:sz="0" w:space="0" w:color="auto"/>
                  </w:divBdr>
                </w:div>
                <w:div w:id="1038120889">
                  <w:marLeft w:val="480"/>
                  <w:marRight w:val="0"/>
                  <w:marTop w:val="0"/>
                  <w:marBottom w:val="0"/>
                  <w:divBdr>
                    <w:top w:val="none" w:sz="0" w:space="0" w:color="auto"/>
                    <w:left w:val="none" w:sz="0" w:space="0" w:color="auto"/>
                    <w:bottom w:val="none" w:sz="0" w:space="0" w:color="auto"/>
                    <w:right w:val="none" w:sz="0" w:space="0" w:color="auto"/>
                  </w:divBdr>
                </w:div>
                <w:div w:id="384915776">
                  <w:marLeft w:val="480"/>
                  <w:marRight w:val="0"/>
                  <w:marTop w:val="0"/>
                  <w:marBottom w:val="0"/>
                  <w:divBdr>
                    <w:top w:val="none" w:sz="0" w:space="0" w:color="auto"/>
                    <w:left w:val="none" w:sz="0" w:space="0" w:color="auto"/>
                    <w:bottom w:val="none" w:sz="0" w:space="0" w:color="auto"/>
                    <w:right w:val="none" w:sz="0" w:space="0" w:color="auto"/>
                  </w:divBdr>
                </w:div>
                <w:div w:id="136339904">
                  <w:marLeft w:val="480"/>
                  <w:marRight w:val="0"/>
                  <w:marTop w:val="0"/>
                  <w:marBottom w:val="0"/>
                  <w:divBdr>
                    <w:top w:val="none" w:sz="0" w:space="0" w:color="auto"/>
                    <w:left w:val="none" w:sz="0" w:space="0" w:color="auto"/>
                    <w:bottom w:val="none" w:sz="0" w:space="0" w:color="auto"/>
                    <w:right w:val="none" w:sz="0" w:space="0" w:color="auto"/>
                  </w:divBdr>
                </w:div>
                <w:div w:id="947003544">
                  <w:marLeft w:val="480"/>
                  <w:marRight w:val="0"/>
                  <w:marTop w:val="0"/>
                  <w:marBottom w:val="0"/>
                  <w:divBdr>
                    <w:top w:val="none" w:sz="0" w:space="0" w:color="auto"/>
                    <w:left w:val="none" w:sz="0" w:space="0" w:color="auto"/>
                    <w:bottom w:val="none" w:sz="0" w:space="0" w:color="auto"/>
                    <w:right w:val="none" w:sz="0" w:space="0" w:color="auto"/>
                  </w:divBdr>
                </w:div>
                <w:div w:id="1791820643">
                  <w:marLeft w:val="480"/>
                  <w:marRight w:val="0"/>
                  <w:marTop w:val="0"/>
                  <w:marBottom w:val="0"/>
                  <w:divBdr>
                    <w:top w:val="none" w:sz="0" w:space="0" w:color="auto"/>
                    <w:left w:val="none" w:sz="0" w:space="0" w:color="auto"/>
                    <w:bottom w:val="none" w:sz="0" w:space="0" w:color="auto"/>
                    <w:right w:val="none" w:sz="0" w:space="0" w:color="auto"/>
                  </w:divBdr>
                </w:div>
                <w:div w:id="105080771">
                  <w:marLeft w:val="480"/>
                  <w:marRight w:val="0"/>
                  <w:marTop w:val="0"/>
                  <w:marBottom w:val="0"/>
                  <w:divBdr>
                    <w:top w:val="none" w:sz="0" w:space="0" w:color="auto"/>
                    <w:left w:val="none" w:sz="0" w:space="0" w:color="auto"/>
                    <w:bottom w:val="none" w:sz="0" w:space="0" w:color="auto"/>
                    <w:right w:val="none" w:sz="0" w:space="0" w:color="auto"/>
                  </w:divBdr>
                </w:div>
                <w:div w:id="1002507207">
                  <w:marLeft w:val="480"/>
                  <w:marRight w:val="0"/>
                  <w:marTop w:val="0"/>
                  <w:marBottom w:val="0"/>
                  <w:divBdr>
                    <w:top w:val="none" w:sz="0" w:space="0" w:color="auto"/>
                    <w:left w:val="none" w:sz="0" w:space="0" w:color="auto"/>
                    <w:bottom w:val="none" w:sz="0" w:space="0" w:color="auto"/>
                    <w:right w:val="none" w:sz="0" w:space="0" w:color="auto"/>
                  </w:divBdr>
                </w:div>
                <w:div w:id="1569725850">
                  <w:marLeft w:val="480"/>
                  <w:marRight w:val="0"/>
                  <w:marTop w:val="0"/>
                  <w:marBottom w:val="0"/>
                  <w:divBdr>
                    <w:top w:val="none" w:sz="0" w:space="0" w:color="auto"/>
                    <w:left w:val="none" w:sz="0" w:space="0" w:color="auto"/>
                    <w:bottom w:val="none" w:sz="0" w:space="0" w:color="auto"/>
                    <w:right w:val="none" w:sz="0" w:space="0" w:color="auto"/>
                  </w:divBdr>
                </w:div>
              </w:divsChild>
            </w:div>
            <w:div w:id="1605503844">
              <w:marLeft w:val="0"/>
              <w:marRight w:val="0"/>
              <w:marTop w:val="0"/>
              <w:marBottom w:val="0"/>
              <w:divBdr>
                <w:top w:val="none" w:sz="0" w:space="0" w:color="auto"/>
                <w:left w:val="none" w:sz="0" w:space="0" w:color="auto"/>
                <w:bottom w:val="none" w:sz="0" w:space="0" w:color="auto"/>
                <w:right w:val="none" w:sz="0" w:space="0" w:color="auto"/>
              </w:divBdr>
              <w:divsChild>
                <w:div w:id="1699045636">
                  <w:marLeft w:val="480"/>
                  <w:marRight w:val="0"/>
                  <w:marTop w:val="0"/>
                  <w:marBottom w:val="0"/>
                  <w:divBdr>
                    <w:top w:val="none" w:sz="0" w:space="0" w:color="auto"/>
                    <w:left w:val="none" w:sz="0" w:space="0" w:color="auto"/>
                    <w:bottom w:val="none" w:sz="0" w:space="0" w:color="auto"/>
                    <w:right w:val="none" w:sz="0" w:space="0" w:color="auto"/>
                  </w:divBdr>
                </w:div>
                <w:div w:id="2094006754">
                  <w:marLeft w:val="480"/>
                  <w:marRight w:val="0"/>
                  <w:marTop w:val="0"/>
                  <w:marBottom w:val="0"/>
                  <w:divBdr>
                    <w:top w:val="none" w:sz="0" w:space="0" w:color="auto"/>
                    <w:left w:val="none" w:sz="0" w:space="0" w:color="auto"/>
                    <w:bottom w:val="none" w:sz="0" w:space="0" w:color="auto"/>
                    <w:right w:val="none" w:sz="0" w:space="0" w:color="auto"/>
                  </w:divBdr>
                </w:div>
                <w:div w:id="1190992466">
                  <w:marLeft w:val="480"/>
                  <w:marRight w:val="0"/>
                  <w:marTop w:val="0"/>
                  <w:marBottom w:val="0"/>
                  <w:divBdr>
                    <w:top w:val="none" w:sz="0" w:space="0" w:color="auto"/>
                    <w:left w:val="none" w:sz="0" w:space="0" w:color="auto"/>
                    <w:bottom w:val="none" w:sz="0" w:space="0" w:color="auto"/>
                    <w:right w:val="none" w:sz="0" w:space="0" w:color="auto"/>
                  </w:divBdr>
                </w:div>
                <w:div w:id="1235435228">
                  <w:marLeft w:val="480"/>
                  <w:marRight w:val="0"/>
                  <w:marTop w:val="0"/>
                  <w:marBottom w:val="0"/>
                  <w:divBdr>
                    <w:top w:val="none" w:sz="0" w:space="0" w:color="auto"/>
                    <w:left w:val="none" w:sz="0" w:space="0" w:color="auto"/>
                    <w:bottom w:val="none" w:sz="0" w:space="0" w:color="auto"/>
                    <w:right w:val="none" w:sz="0" w:space="0" w:color="auto"/>
                  </w:divBdr>
                </w:div>
                <w:div w:id="496657613">
                  <w:marLeft w:val="480"/>
                  <w:marRight w:val="0"/>
                  <w:marTop w:val="0"/>
                  <w:marBottom w:val="0"/>
                  <w:divBdr>
                    <w:top w:val="none" w:sz="0" w:space="0" w:color="auto"/>
                    <w:left w:val="none" w:sz="0" w:space="0" w:color="auto"/>
                    <w:bottom w:val="none" w:sz="0" w:space="0" w:color="auto"/>
                    <w:right w:val="none" w:sz="0" w:space="0" w:color="auto"/>
                  </w:divBdr>
                </w:div>
                <w:div w:id="610085845">
                  <w:marLeft w:val="480"/>
                  <w:marRight w:val="0"/>
                  <w:marTop w:val="0"/>
                  <w:marBottom w:val="0"/>
                  <w:divBdr>
                    <w:top w:val="none" w:sz="0" w:space="0" w:color="auto"/>
                    <w:left w:val="none" w:sz="0" w:space="0" w:color="auto"/>
                    <w:bottom w:val="none" w:sz="0" w:space="0" w:color="auto"/>
                    <w:right w:val="none" w:sz="0" w:space="0" w:color="auto"/>
                  </w:divBdr>
                </w:div>
                <w:div w:id="456342553">
                  <w:marLeft w:val="480"/>
                  <w:marRight w:val="0"/>
                  <w:marTop w:val="0"/>
                  <w:marBottom w:val="0"/>
                  <w:divBdr>
                    <w:top w:val="none" w:sz="0" w:space="0" w:color="auto"/>
                    <w:left w:val="none" w:sz="0" w:space="0" w:color="auto"/>
                    <w:bottom w:val="none" w:sz="0" w:space="0" w:color="auto"/>
                    <w:right w:val="none" w:sz="0" w:space="0" w:color="auto"/>
                  </w:divBdr>
                </w:div>
                <w:div w:id="685864511">
                  <w:marLeft w:val="480"/>
                  <w:marRight w:val="0"/>
                  <w:marTop w:val="0"/>
                  <w:marBottom w:val="0"/>
                  <w:divBdr>
                    <w:top w:val="none" w:sz="0" w:space="0" w:color="auto"/>
                    <w:left w:val="none" w:sz="0" w:space="0" w:color="auto"/>
                    <w:bottom w:val="none" w:sz="0" w:space="0" w:color="auto"/>
                    <w:right w:val="none" w:sz="0" w:space="0" w:color="auto"/>
                  </w:divBdr>
                </w:div>
                <w:div w:id="194739628">
                  <w:marLeft w:val="480"/>
                  <w:marRight w:val="0"/>
                  <w:marTop w:val="0"/>
                  <w:marBottom w:val="0"/>
                  <w:divBdr>
                    <w:top w:val="none" w:sz="0" w:space="0" w:color="auto"/>
                    <w:left w:val="none" w:sz="0" w:space="0" w:color="auto"/>
                    <w:bottom w:val="none" w:sz="0" w:space="0" w:color="auto"/>
                    <w:right w:val="none" w:sz="0" w:space="0" w:color="auto"/>
                  </w:divBdr>
                </w:div>
                <w:div w:id="1267271151">
                  <w:marLeft w:val="480"/>
                  <w:marRight w:val="0"/>
                  <w:marTop w:val="0"/>
                  <w:marBottom w:val="0"/>
                  <w:divBdr>
                    <w:top w:val="none" w:sz="0" w:space="0" w:color="auto"/>
                    <w:left w:val="none" w:sz="0" w:space="0" w:color="auto"/>
                    <w:bottom w:val="none" w:sz="0" w:space="0" w:color="auto"/>
                    <w:right w:val="none" w:sz="0" w:space="0" w:color="auto"/>
                  </w:divBdr>
                </w:div>
                <w:div w:id="544373075">
                  <w:marLeft w:val="480"/>
                  <w:marRight w:val="0"/>
                  <w:marTop w:val="0"/>
                  <w:marBottom w:val="0"/>
                  <w:divBdr>
                    <w:top w:val="none" w:sz="0" w:space="0" w:color="auto"/>
                    <w:left w:val="none" w:sz="0" w:space="0" w:color="auto"/>
                    <w:bottom w:val="none" w:sz="0" w:space="0" w:color="auto"/>
                    <w:right w:val="none" w:sz="0" w:space="0" w:color="auto"/>
                  </w:divBdr>
                </w:div>
                <w:div w:id="127935668">
                  <w:marLeft w:val="480"/>
                  <w:marRight w:val="0"/>
                  <w:marTop w:val="0"/>
                  <w:marBottom w:val="0"/>
                  <w:divBdr>
                    <w:top w:val="none" w:sz="0" w:space="0" w:color="auto"/>
                    <w:left w:val="none" w:sz="0" w:space="0" w:color="auto"/>
                    <w:bottom w:val="none" w:sz="0" w:space="0" w:color="auto"/>
                    <w:right w:val="none" w:sz="0" w:space="0" w:color="auto"/>
                  </w:divBdr>
                </w:div>
                <w:div w:id="287901956">
                  <w:marLeft w:val="480"/>
                  <w:marRight w:val="0"/>
                  <w:marTop w:val="0"/>
                  <w:marBottom w:val="0"/>
                  <w:divBdr>
                    <w:top w:val="none" w:sz="0" w:space="0" w:color="auto"/>
                    <w:left w:val="none" w:sz="0" w:space="0" w:color="auto"/>
                    <w:bottom w:val="none" w:sz="0" w:space="0" w:color="auto"/>
                    <w:right w:val="none" w:sz="0" w:space="0" w:color="auto"/>
                  </w:divBdr>
                </w:div>
                <w:div w:id="1656908142">
                  <w:marLeft w:val="480"/>
                  <w:marRight w:val="0"/>
                  <w:marTop w:val="0"/>
                  <w:marBottom w:val="0"/>
                  <w:divBdr>
                    <w:top w:val="none" w:sz="0" w:space="0" w:color="auto"/>
                    <w:left w:val="none" w:sz="0" w:space="0" w:color="auto"/>
                    <w:bottom w:val="none" w:sz="0" w:space="0" w:color="auto"/>
                    <w:right w:val="none" w:sz="0" w:space="0" w:color="auto"/>
                  </w:divBdr>
                </w:div>
                <w:div w:id="1285651469">
                  <w:marLeft w:val="480"/>
                  <w:marRight w:val="0"/>
                  <w:marTop w:val="0"/>
                  <w:marBottom w:val="0"/>
                  <w:divBdr>
                    <w:top w:val="none" w:sz="0" w:space="0" w:color="auto"/>
                    <w:left w:val="none" w:sz="0" w:space="0" w:color="auto"/>
                    <w:bottom w:val="none" w:sz="0" w:space="0" w:color="auto"/>
                    <w:right w:val="none" w:sz="0" w:space="0" w:color="auto"/>
                  </w:divBdr>
                </w:div>
                <w:div w:id="568199086">
                  <w:marLeft w:val="480"/>
                  <w:marRight w:val="0"/>
                  <w:marTop w:val="0"/>
                  <w:marBottom w:val="0"/>
                  <w:divBdr>
                    <w:top w:val="none" w:sz="0" w:space="0" w:color="auto"/>
                    <w:left w:val="none" w:sz="0" w:space="0" w:color="auto"/>
                    <w:bottom w:val="none" w:sz="0" w:space="0" w:color="auto"/>
                    <w:right w:val="none" w:sz="0" w:space="0" w:color="auto"/>
                  </w:divBdr>
                </w:div>
                <w:div w:id="826677530">
                  <w:marLeft w:val="480"/>
                  <w:marRight w:val="0"/>
                  <w:marTop w:val="0"/>
                  <w:marBottom w:val="0"/>
                  <w:divBdr>
                    <w:top w:val="none" w:sz="0" w:space="0" w:color="auto"/>
                    <w:left w:val="none" w:sz="0" w:space="0" w:color="auto"/>
                    <w:bottom w:val="none" w:sz="0" w:space="0" w:color="auto"/>
                    <w:right w:val="none" w:sz="0" w:space="0" w:color="auto"/>
                  </w:divBdr>
                </w:div>
                <w:div w:id="409427321">
                  <w:marLeft w:val="480"/>
                  <w:marRight w:val="0"/>
                  <w:marTop w:val="0"/>
                  <w:marBottom w:val="0"/>
                  <w:divBdr>
                    <w:top w:val="none" w:sz="0" w:space="0" w:color="auto"/>
                    <w:left w:val="none" w:sz="0" w:space="0" w:color="auto"/>
                    <w:bottom w:val="none" w:sz="0" w:space="0" w:color="auto"/>
                    <w:right w:val="none" w:sz="0" w:space="0" w:color="auto"/>
                  </w:divBdr>
                </w:div>
                <w:div w:id="186022974">
                  <w:marLeft w:val="480"/>
                  <w:marRight w:val="0"/>
                  <w:marTop w:val="0"/>
                  <w:marBottom w:val="0"/>
                  <w:divBdr>
                    <w:top w:val="none" w:sz="0" w:space="0" w:color="auto"/>
                    <w:left w:val="none" w:sz="0" w:space="0" w:color="auto"/>
                    <w:bottom w:val="none" w:sz="0" w:space="0" w:color="auto"/>
                    <w:right w:val="none" w:sz="0" w:space="0" w:color="auto"/>
                  </w:divBdr>
                </w:div>
                <w:div w:id="44454562">
                  <w:marLeft w:val="480"/>
                  <w:marRight w:val="0"/>
                  <w:marTop w:val="0"/>
                  <w:marBottom w:val="0"/>
                  <w:divBdr>
                    <w:top w:val="none" w:sz="0" w:space="0" w:color="auto"/>
                    <w:left w:val="none" w:sz="0" w:space="0" w:color="auto"/>
                    <w:bottom w:val="none" w:sz="0" w:space="0" w:color="auto"/>
                    <w:right w:val="none" w:sz="0" w:space="0" w:color="auto"/>
                  </w:divBdr>
                </w:div>
                <w:div w:id="958610464">
                  <w:marLeft w:val="480"/>
                  <w:marRight w:val="0"/>
                  <w:marTop w:val="0"/>
                  <w:marBottom w:val="0"/>
                  <w:divBdr>
                    <w:top w:val="none" w:sz="0" w:space="0" w:color="auto"/>
                    <w:left w:val="none" w:sz="0" w:space="0" w:color="auto"/>
                    <w:bottom w:val="none" w:sz="0" w:space="0" w:color="auto"/>
                    <w:right w:val="none" w:sz="0" w:space="0" w:color="auto"/>
                  </w:divBdr>
                </w:div>
                <w:div w:id="924073193">
                  <w:marLeft w:val="480"/>
                  <w:marRight w:val="0"/>
                  <w:marTop w:val="0"/>
                  <w:marBottom w:val="0"/>
                  <w:divBdr>
                    <w:top w:val="none" w:sz="0" w:space="0" w:color="auto"/>
                    <w:left w:val="none" w:sz="0" w:space="0" w:color="auto"/>
                    <w:bottom w:val="none" w:sz="0" w:space="0" w:color="auto"/>
                    <w:right w:val="none" w:sz="0" w:space="0" w:color="auto"/>
                  </w:divBdr>
                </w:div>
                <w:div w:id="1135565024">
                  <w:marLeft w:val="480"/>
                  <w:marRight w:val="0"/>
                  <w:marTop w:val="0"/>
                  <w:marBottom w:val="0"/>
                  <w:divBdr>
                    <w:top w:val="none" w:sz="0" w:space="0" w:color="auto"/>
                    <w:left w:val="none" w:sz="0" w:space="0" w:color="auto"/>
                    <w:bottom w:val="none" w:sz="0" w:space="0" w:color="auto"/>
                    <w:right w:val="none" w:sz="0" w:space="0" w:color="auto"/>
                  </w:divBdr>
                </w:div>
                <w:div w:id="914976899">
                  <w:marLeft w:val="480"/>
                  <w:marRight w:val="0"/>
                  <w:marTop w:val="0"/>
                  <w:marBottom w:val="0"/>
                  <w:divBdr>
                    <w:top w:val="none" w:sz="0" w:space="0" w:color="auto"/>
                    <w:left w:val="none" w:sz="0" w:space="0" w:color="auto"/>
                    <w:bottom w:val="none" w:sz="0" w:space="0" w:color="auto"/>
                    <w:right w:val="none" w:sz="0" w:space="0" w:color="auto"/>
                  </w:divBdr>
                </w:div>
                <w:div w:id="1985354398">
                  <w:marLeft w:val="480"/>
                  <w:marRight w:val="0"/>
                  <w:marTop w:val="0"/>
                  <w:marBottom w:val="0"/>
                  <w:divBdr>
                    <w:top w:val="none" w:sz="0" w:space="0" w:color="auto"/>
                    <w:left w:val="none" w:sz="0" w:space="0" w:color="auto"/>
                    <w:bottom w:val="none" w:sz="0" w:space="0" w:color="auto"/>
                    <w:right w:val="none" w:sz="0" w:space="0" w:color="auto"/>
                  </w:divBdr>
                </w:div>
                <w:div w:id="1069884655">
                  <w:marLeft w:val="480"/>
                  <w:marRight w:val="0"/>
                  <w:marTop w:val="0"/>
                  <w:marBottom w:val="0"/>
                  <w:divBdr>
                    <w:top w:val="none" w:sz="0" w:space="0" w:color="auto"/>
                    <w:left w:val="none" w:sz="0" w:space="0" w:color="auto"/>
                    <w:bottom w:val="none" w:sz="0" w:space="0" w:color="auto"/>
                    <w:right w:val="none" w:sz="0" w:space="0" w:color="auto"/>
                  </w:divBdr>
                </w:div>
                <w:div w:id="1861118702">
                  <w:marLeft w:val="480"/>
                  <w:marRight w:val="0"/>
                  <w:marTop w:val="0"/>
                  <w:marBottom w:val="0"/>
                  <w:divBdr>
                    <w:top w:val="none" w:sz="0" w:space="0" w:color="auto"/>
                    <w:left w:val="none" w:sz="0" w:space="0" w:color="auto"/>
                    <w:bottom w:val="none" w:sz="0" w:space="0" w:color="auto"/>
                    <w:right w:val="none" w:sz="0" w:space="0" w:color="auto"/>
                  </w:divBdr>
                </w:div>
                <w:div w:id="1101410586">
                  <w:marLeft w:val="480"/>
                  <w:marRight w:val="0"/>
                  <w:marTop w:val="0"/>
                  <w:marBottom w:val="0"/>
                  <w:divBdr>
                    <w:top w:val="none" w:sz="0" w:space="0" w:color="auto"/>
                    <w:left w:val="none" w:sz="0" w:space="0" w:color="auto"/>
                    <w:bottom w:val="none" w:sz="0" w:space="0" w:color="auto"/>
                    <w:right w:val="none" w:sz="0" w:space="0" w:color="auto"/>
                  </w:divBdr>
                </w:div>
                <w:div w:id="1119180804">
                  <w:marLeft w:val="480"/>
                  <w:marRight w:val="0"/>
                  <w:marTop w:val="0"/>
                  <w:marBottom w:val="0"/>
                  <w:divBdr>
                    <w:top w:val="none" w:sz="0" w:space="0" w:color="auto"/>
                    <w:left w:val="none" w:sz="0" w:space="0" w:color="auto"/>
                    <w:bottom w:val="none" w:sz="0" w:space="0" w:color="auto"/>
                    <w:right w:val="none" w:sz="0" w:space="0" w:color="auto"/>
                  </w:divBdr>
                </w:div>
                <w:div w:id="651906459">
                  <w:marLeft w:val="480"/>
                  <w:marRight w:val="0"/>
                  <w:marTop w:val="0"/>
                  <w:marBottom w:val="0"/>
                  <w:divBdr>
                    <w:top w:val="none" w:sz="0" w:space="0" w:color="auto"/>
                    <w:left w:val="none" w:sz="0" w:space="0" w:color="auto"/>
                    <w:bottom w:val="none" w:sz="0" w:space="0" w:color="auto"/>
                    <w:right w:val="none" w:sz="0" w:space="0" w:color="auto"/>
                  </w:divBdr>
                </w:div>
                <w:div w:id="1264723383">
                  <w:marLeft w:val="480"/>
                  <w:marRight w:val="0"/>
                  <w:marTop w:val="0"/>
                  <w:marBottom w:val="0"/>
                  <w:divBdr>
                    <w:top w:val="none" w:sz="0" w:space="0" w:color="auto"/>
                    <w:left w:val="none" w:sz="0" w:space="0" w:color="auto"/>
                    <w:bottom w:val="none" w:sz="0" w:space="0" w:color="auto"/>
                    <w:right w:val="none" w:sz="0" w:space="0" w:color="auto"/>
                  </w:divBdr>
                </w:div>
                <w:div w:id="1818640648">
                  <w:marLeft w:val="480"/>
                  <w:marRight w:val="0"/>
                  <w:marTop w:val="0"/>
                  <w:marBottom w:val="0"/>
                  <w:divBdr>
                    <w:top w:val="none" w:sz="0" w:space="0" w:color="auto"/>
                    <w:left w:val="none" w:sz="0" w:space="0" w:color="auto"/>
                    <w:bottom w:val="none" w:sz="0" w:space="0" w:color="auto"/>
                    <w:right w:val="none" w:sz="0" w:space="0" w:color="auto"/>
                  </w:divBdr>
                </w:div>
                <w:div w:id="1760906108">
                  <w:marLeft w:val="480"/>
                  <w:marRight w:val="0"/>
                  <w:marTop w:val="0"/>
                  <w:marBottom w:val="0"/>
                  <w:divBdr>
                    <w:top w:val="none" w:sz="0" w:space="0" w:color="auto"/>
                    <w:left w:val="none" w:sz="0" w:space="0" w:color="auto"/>
                    <w:bottom w:val="none" w:sz="0" w:space="0" w:color="auto"/>
                    <w:right w:val="none" w:sz="0" w:space="0" w:color="auto"/>
                  </w:divBdr>
                </w:div>
              </w:divsChild>
            </w:div>
            <w:div w:id="716784108">
              <w:marLeft w:val="0"/>
              <w:marRight w:val="0"/>
              <w:marTop w:val="0"/>
              <w:marBottom w:val="0"/>
              <w:divBdr>
                <w:top w:val="none" w:sz="0" w:space="0" w:color="auto"/>
                <w:left w:val="none" w:sz="0" w:space="0" w:color="auto"/>
                <w:bottom w:val="none" w:sz="0" w:space="0" w:color="auto"/>
                <w:right w:val="none" w:sz="0" w:space="0" w:color="auto"/>
              </w:divBdr>
              <w:divsChild>
                <w:div w:id="1252159969">
                  <w:marLeft w:val="480"/>
                  <w:marRight w:val="0"/>
                  <w:marTop w:val="0"/>
                  <w:marBottom w:val="0"/>
                  <w:divBdr>
                    <w:top w:val="none" w:sz="0" w:space="0" w:color="auto"/>
                    <w:left w:val="none" w:sz="0" w:space="0" w:color="auto"/>
                    <w:bottom w:val="none" w:sz="0" w:space="0" w:color="auto"/>
                    <w:right w:val="none" w:sz="0" w:space="0" w:color="auto"/>
                  </w:divBdr>
                </w:div>
                <w:div w:id="1759326436">
                  <w:marLeft w:val="480"/>
                  <w:marRight w:val="0"/>
                  <w:marTop w:val="0"/>
                  <w:marBottom w:val="0"/>
                  <w:divBdr>
                    <w:top w:val="none" w:sz="0" w:space="0" w:color="auto"/>
                    <w:left w:val="none" w:sz="0" w:space="0" w:color="auto"/>
                    <w:bottom w:val="none" w:sz="0" w:space="0" w:color="auto"/>
                    <w:right w:val="none" w:sz="0" w:space="0" w:color="auto"/>
                  </w:divBdr>
                </w:div>
                <w:div w:id="654141119">
                  <w:marLeft w:val="480"/>
                  <w:marRight w:val="0"/>
                  <w:marTop w:val="0"/>
                  <w:marBottom w:val="0"/>
                  <w:divBdr>
                    <w:top w:val="none" w:sz="0" w:space="0" w:color="auto"/>
                    <w:left w:val="none" w:sz="0" w:space="0" w:color="auto"/>
                    <w:bottom w:val="none" w:sz="0" w:space="0" w:color="auto"/>
                    <w:right w:val="none" w:sz="0" w:space="0" w:color="auto"/>
                  </w:divBdr>
                </w:div>
                <w:div w:id="1435246941">
                  <w:marLeft w:val="480"/>
                  <w:marRight w:val="0"/>
                  <w:marTop w:val="0"/>
                  <w:marBottom w:val="0"/>
                  <w:divBdr>
                    <w:top w:val="none" w:sz="0" w:space="0" w:color="auto"/>
                    <w:left w:val="none" w:sz="0" w:space="0" w:color="auto"/>
                    <w:bottom w:val="none" w:sz="0" w:space="0" w:color="auto"/>
                    <w:right w:val="none" w:sz="0" w:space="0" w:color="auto"/>
                  </w:divBdr>
                </w:div>
                <w:div w:id="220018303">
                  <w:marLeft w:val="480"/>
                  <w:marRight w:val="0"/>
                  <w:marTop w:val="0"/>
                  <w:marBottom w:val="0"/>
                  <w:divBdr>
                    <w:top w:val="none" w:sz="0" w:space="0" w:color="auto"/>
                    <w:left w:val="none" w:sz="0" w:space="0" w:color="auto"/>
                    <w:bottom w:val="none" w:sz="0" w:space="0" w:color="auto"/>
                    <w:right w:val="none" w:sz="0" w:space="0" w:color="auto"/>
                  </w:divBdr>
                </w:div>
                <w:div w:id="1075854382">
                  <w:marLeft w:val="480"/>
                  <w:marRight w:val="0"/>
                  <w:marTop w:val="0"/>
                  <w:marBottom w:val="0"/>
                  <w:divBdr>
                    <w:top w:val="none" w:sz="0" w:space="0" w:color="auto"/>
                    <w:left w:val="none" w:sz="0" w:space="0" w:color="auto"/>
                    <w:bottom w:val="none" w:sz="0" w:space="0" w:color="auto"/>
                    <w:right w:val="none" w:sz="0" w:space="0" w:color="auto"/>
                  </w:divBdr>
                </w:div>
                <w:div w:id="943541354">
                  <w:marLeft w:val="480"/>
                  <w:marRight w:val="0"/>
                  <w:marTop w:val="0"/>
                  <w:marBottom w:val="0"/>
                  <w:divBdr>
                    <w:top w:val="none" w:sz="0" w:space="0" w:color="auto"/>
                    <w:left w:val="none" w:sz="0" w:space="0" w:color="auto"/>
                    <w:bottom w:val="none" w:sz="0" w:space="0" w:color="auto"/>
                    <w:right w:val="none" w:sz="0" w:space="0" w:color="auto"/>
                  </w:divBdr>
                </w:div>
                <w:div w:id="344333149">
                  <w:marLeft w:val="480"/>
                  <w:marRight w:val="0"/>
                  <w:marTop w:val="0"/>
                  <w:marBottom w:val="0"/>
                  <w:divBdr>
                    <w:top w:val="none" w:sz="0" w:space="0" w:color="auto"/>
                    <w:left w:val="none" w:sz="0" w:space="0" w:color="auto"/>
                    <w:bottom w:val="none" w:sz="0" w:space="0" w:color="auto"/>
                    <w:right w:val="none" w:sz="0" w:space="0" w:color="auto"/>
                  </w:divBdr>
                </w:div>
                <w:div w:id="1193542881">
                  <w:marLeft w:val="480"/>
                  <w:marRight w:val="0"/>
                  <w:marTop w:val="0"/>
                  <w:marBottom w:val="0"/>
                  <w:divBdr>
                    <w:top w:val="none" w:sz="0" w:space="0" w:color="auto"/>
                    <w:left w:val="none" w:sz="0" w:space="0" w:color="auto"/>
                    <w:bottom w:val="none" w:sz="0" w:space="0" w:color="auto"/>
                    <w:right w:val="none" w:sz="0" w:space="0" w:color="auto"/>
                  </w:divBdr>
                </w:div>
                <w:div w:id="707099925">
                  <w:marLeft w:val="480"/>
                  <w:marRight w:val="0"/>
                  <w:marTop w:val="0"/>
                  <w:marBottom w:val="0"/>
                  <w:divBdr>
                    <w:top w:val="none" w:sz="0" w:space="0" w:color="auto"/>
                    <w:left w:val="none" w:sz="0" w:space="0" w:color="auto"/>
                    <w:bottom w:val="none" w:sz="0" w:space="0" w:color="auto"/>
                    <w:right w:val="none" w:sz="0" w:space="0" w:color="auto"/>
                  </w:divBdr>
                </w:div>
                <w:div w:id="1204517264">
                  <w:marLeft w:val="480"/>
                  <w:marRight w:val="0"/>
                  <w:marTop w:val="0"/>
                  <w:marBottom w:val="0"/>
                  <w:divBdr>
                    <w:top w:val="none" w:sz="0" w:space="0" w:color="auto"/>
                    <w:left w:val="none" w:sz="0" w:space="0" w:color="auto"/>
                    <w:bottom w:val="none" w:sz="0" w:space="0" w:color="auto"/>
                    <w:right w:val="none" w:sz="0" w:space="0" w:color="auto"/>
                  </w:divBdr>
                </w:div>
                <w:div w:id="771895999">
                  <w:marLeft w:val="480"/>
                  <w:marRight w:val="0"/>
                  <w:marTop w:val="0"/>
                  <w:marBottom w:val="0"/>
                  <w:divBdr>
                    <w:top w:val="none" w:sz="0" w:space="0" w:color="auto"/>
                    <w:left w:val="none" w:sz="0" w:space="0" w:color="auto"/>
                    <w:bottom w:val="none" w:sz="0" w:space="0" w:color="auto"/>
                    <w:right w:val="none" w:sz="0" w:space="0" w:color="auto"/>
                  </w:divBdr>
                </w:div>
                <w:div w:id="1564411535">
                  <w:marLeft w:val="480"/>
                  <w:marRight w:val="0"/>
                  <w:marTop w:val="0"/>
                  <w:marBottom w:val="0"/>
                  <w:divBdr>
                    <w:top w:val="none" w:sz="0" w:space="0" w:color="auto"/>
                    <w:left w:val="none" w:sz="0" w:space="0" w:color="auto"/>
                    <w:bottom w:val="none" w:sz="0" w:space="0" w:color="auto"/>
                    <w:right w:val="none" w:sz="0" w:space="0" w:color="auto"/>
                  </w:divBdr>
                </w:div>
                <w:div w:id="319650554">
                  <w:marLeft w:val="480"/>
                  <w:marRight w:val="0"/>
                  <w:marTop w:val="0"/>
                  <w:marBottom w:val="0"/>
                  <w:divBdr>
                    <w:top w:val="none" w:sz="0" w:space="0" w:color="auto"/>
                    <w:left w:val="none" w:sz="0" w:space="0" w:color="auto"/>
                    <w:bottom w:val="none" w:sz="0" w:space="0" w:color="auto"/>
                    <w:right w:val="none" w:sz="0" w:space="0" w:color="auto"/>
                  </w:divBdr>
                </w:div>
                <w:div w:id="2025327289">
                  <w:marLeft w:val="480"/>
                  <w:marRight w:val="0"/>
                  <w:marTop w:val="0"/>
                  <w:marBottom w:val="0"/>
                  <w:divBdr>
                    <w:top w:val="none" w:sz="0" w:space="0" w:color="auto"/>
                    <w:left w:val="none" w:sz="0" w:space="0" w:color="auto"/>
                    <w:bottom w:val="none" w:sz="0" w:space="0" w:color="auto"/>
                    <w:right w:val="none" w:sz="0" w:space="0" w:color="auto"/>
                  </w:divBdr>
                </w:div>
                <w:div w:id="1665351700">
                  <w:marLeft w:val="480"/>
                  <w:marRight w:val="0"/>
                  <w:marTop w:val="0"/>
                  <w:marBottom w:val="0"/>
                  <w:divBdr>
                    <w:top w:val="none" w:sz="0" w:space="0" w:color="auto"/>
                    <w:left w:val="none" w:sz="0" w:space="0" w:color="auto"/>
                    <w:bottom w:val="none" w:sz="0" w:space="0" w:color="auto"/>
                    <w:right w:val="none" w:sz="0" w:space="0" w:color="auto"/>
                  </w:divBdr>
                </w:div>
                <w:div w:id="1207914802">
                  <w:marLeft w:val="480"/>
                  <w:marRight w:val="0"/>
                  <w:marTop w:val="0"/>
                  <w:marBottom w:val="0"/>
                  <w:divBdr>
                    <w:top w:val="none" w:sz="0" w:space="0" w:color="auto"/>
                    <w:left w:val="none" w:sz="0" w:space="0" w:color="auto"/>
                    <w:bottom w:val="none" w:sz="0" w:space="0" w:color="auto"/>
                    <w:right w:val="none" w:sz="0" w:space="0" w:color="auto"/>
                  </w:divBdr>
                </w:div>
                <w:div w:id="51851237">
                  <w:marLeft w:val="480"/>
                  <w:marRight w:val="0"/>
                  <w:marTop w:val="0"/>
                  <w:marBottom w:val="0"/>
                  <w:divBdr>
                    <w:top w:val="none" w:sz="0" w:space="0" w:color="auto"/>
                    <w:left w:val="none" w:sz="0" w:space="0" w:color="auto"/>
                    <w:bottom w:val="none" w:sz="0" w:space="0" w:color="auto"/>
                    <w:right w:val="none" w:sz="0" w:space="0" w:color="auto"/>
                  </w:divBdr>
                </w:div>
                <w:div w:id="1743603930">
                  <w:marLeft w:val="480"/>
                  <w:marRight w:val="0"/>
                  <w:marTop w:val="0"/>
                  <w:marBottom w:val="0"/>
                  <w:divBdr>
                    <w:top w:val="none" w:sz="0" w:space="0" w:color="auto"/>
                    <w:left w:val="none" w:sz="0" w:space="0" w:color="auto"/>
                    <w:bottom w:val="none" w:sz="0" w:space="0" w:color="auto"/>
                    <w:right w:val="none" w:sz="0" w:space="0" w:color="auto"/>
                  </w:divBdr>
                </w:div>
                <w:div w:id="1590695930">
                  <w:marLeft w:val="480"/>
                  <w:marRight w:val="0"/>
                  <w:marTop w:val="0"/>
                  <w:marBottom w:val="0"/>
                  <w:divBdr>
                    <w:top w:val="none" w:sz="0" w:space="0" w:color="auto"/>
                    <w:left w:val="none" w:sz="0" w:space="0" w:color="auto"/>
                    <w:bottom w:val="none" w:sz="0" w:space="0" w:color="auto"/>
                    <w:right w:val="none" w:sz="0" w:space="0" w:color="auto"/>
                  </w:divBdr>
                </w:div>
                <w:div w:id="1308124084">
                  <w:marLeft w:val="480"/>
                  <w:marRight w:val="0"/>
                  <w:marTop w:val="0"/>
                  <w:marBottom w:val="0"/>
                  <w:divBdr>
                    <w:top w:val="none" w:sz="0" w:space="0" w:color="auto"/>
                    <w:left w:val="none" w:sz="0" w:space="0" w:color="auto"/>
                    <w:bottom w:val="none" w:sz="0" w:space="0" w:color="auto"/>
                    <w:right w:val="none" w:sz="0" w:space="0" w:color="auto"/>
                  </w:divBdr>
                </w:div>
                <w:div w:id="286550627">
                  <w:marLeft w:val="480"/>
                  <w:marRight w:val="0"/>
                  <w:marTop w:val="0"/>
                  <w:marBottom w:val="0"/>
                  <w:divBdr>
                    <w:top w:val="none" w:sz="0" w:space="0" w:color="auto"/>
                    <w:left w:val="none" w:sz="0" w:space="0" w:color="auto"/>
                    <w:bottom w:val="none" w:sz="0" w:space="0" w:color="auto"/>
                    <w:right w:val="none" w:sz="0" w:space="0" w:color="auto"/>
                  </w:divBdr>
                </w:div>
                <w:div w:id="1960988351">
                  <w:marLeft w:val="480"/>
                  <w:marRight w:val="0"/>
                  <w:marTop w:val="0"/>
                  <w:marBottom w:val="0"/>
                  <w:divBdr>
                    <w:top w:val="none" w:sz="0" w:space="0" w:color="auto"/>
                    <w:left w:val="none" w:sz="0" w:space="0" w:color="auto"/>
                    <w:bottom w:val="none" w:sz="0" w:space="0" w:color="auto"/>
                    <w:right w:val="none" w:sz="0" w:space="0" w:color="auto"/>
                  </w:divBdr>
                </w:div>
                <w:div w:id="102575788">
                  <w:marLeft w:val="480"/>
                  <w:marRight w:val="0"/>
                  <w:marTop w:val="0"/>
                  <w:marBottom w:val="0"/>
                  <w:divBdr>
                    <w:top w:val="none" w:sz="0" w:space="0" w:color="auto"/>
                    <w:left w:val="none" w:sz="0" w:space="0" w:color="auto"/>
                    <w:bottom w:val="none" w:sz="0" w:space="0" w:color="auto"/>
                    <w:right w:val="none" w:sz="0" w:space="0" w:color="auto"/>
                  </w:divBdr>
                </w:div>
                <w:div w:id="285310867">
                  <w:marLeft w:val="480"/>
                  <w:marRight w:val="0"/>
                  <w:marTop w:val="0"/>
                  <w:marBottom w:val="0"/>
                  <w:divBdr>
                    <w:top w:val="none" w:sz="0" w:space="0" w:color="auto"/>
                    <w:left w:val="none" w:sz="0" w:space="0" w:color="auto"/>
                    <w:bottom w:val="none" w:sz="0" w:space="0" w:color="auto"/>
                    <w:right w:val="none" w:sz="0" w:space="0" w:color="auto"/>
                  </w:divBdr>
                </w:div>
                <w:div w:id="1457985971">
                  <w:marLeft w:val="480"/>
                  <w:marRight w:val="0"/>
                  <w:marTop w:val="0"/>
                  <w:marBottom w:val="0"/>
                  <w:divBdr>
                    <w:top w:val="none" w:sz="0" w:space="0" w:color="auto"/>
                    <w:left w:val="none" w:sz="0" w:space="0" w:color="auto"/>
                    <w:bottom w:val="none" w:sz="0" w:space="0" w:color="auto"/>
                    <w:right w:val="none" w:sz="0" w:space="0" w:color="auto"/>
                  </w:divBdr>
                </w:div>
                <w:div w:id="1896313341">
                  <w:marLeft w:val="480"/>
                  <w:marRight w:val="0"/>
                  <w:marTop w:val="0"/>
                  <w:marBottom w:val="0"/>
                  <w:divBdr>
                    <w:top w:val="none" w:sz="0" w:space="0" w:color="auto"/>
                    <w:left w:val="none" w:sz="0" w:space="0" w:color="auto"/>
                    <w:bottom w:val="none" w:sz="0" w:space="0" w:color="auto"/>
                    <w:right w:val="none" w:sz="0" w:space="0" w:color="auto"/>
                  </w:divBdr>
                </w:div>
                <w:div w:id="494415388">
                  <w:marLeft w:val="480"/>
                  <w:marRight w:val="0"/>
                  <w:marTop w:val="0"/>
                  <w:marBottom w:val="0"/>
                  <w:divBdr>
                    <w:top w:val="none" w:sz="0" w:space="0" w:color="auto"/>
                    <w:left w:val="none" w:sz="0" w:space="0" w:color="auto"/>
                    <w:bottom w:val="none" w:sz="0" w:space="0" w:color="auto"/>
                    <w:right w:val="none" w:sz="0" w:space="0" w:color="auto"/>
                  </w:divBdr>
                </w:div>
                <w:div w:id="1834830245">
                  <w:marLeft w:val="480"/>
                  <w:marRight w:val="0"/>
                  <w:marTop w:val="0"/>
                  <w:marBottom w:val="0"/>
                  <w:divBdr>
                    <w:top w:val="none" w:sz="0" w:space="0" w:color="auto"/>
                    <w:left w:val="none" w:sz="0" w:space="0" w:color="auto"/>
                    <w:bottom w:val="none" w:sz="0" w:space="0" w:color="auto"/>
                    <w:right w:val="none" w:sz="0" w:space="0" w:color="auto"/>
                  </w:divBdr>
                </w:div>
                <w:div w:id="1481847880">
                  <w:marLeft w:val="480"/>
                  <w:marRight w:val="0"/>
                  <w:marTop w:val="0"/>
                  <w:marBottom w:val="0"/>
                  <w:divBdr>
                    <w:top w:val="none" w:sz="0" w:space="0" w:color="auto"/>
                    <w:left w:val="none" w:sz="0" w:space="0" w:color="auto"/>
                    <w:bottom w:val="none" w:sz="0" w:space="0" w:color="auto"/>
                    <w:right w:val="none" w:sz="0" w:space="0" w:color="auto"/>
                  </w:divBdr>
                </w:div>
                <w:div w:id="1488667774">
                  <w:marLeft w:val="480"/>
                  <w:marRight w:val="0"/>
                  <w:marTop w:val="0"/>
                  <w:marBottom w:val="0"/>
                  <w:divBdr>
                    <w:top w:val="none" w:sz="0" w:space="0" w:color="auto"/>
                    <w:left w:val="none" w:sz="0" w:space="0" w:color="auto"/>
                    <w:bottom w:val="none" w:sz="0" w:space="0" w:color="auto"/>
                    <w:right w:val="none" w:sz="0" w:space="0" w:color="auto"/>
                  </w:divBdr>
                </w:div>
                <w:div w:id="1012150465">
                  <w:marLeft w:val="480"/>
                  <w:marRight w:val="0"/>
                  <w:marTop w:val="0"/>
                  <w:marBottom w:val="0"/>
                  <w:divBdr>
                    <w:top w:val="none" w:sz="0" w:space="0" w:color="auto"/>
                    <w:left w:val="none" w:sz="0" w:space="0" w:color="auto"/>
                    <w:bottom w:val="none" w:sz="0" w:space="0" w:color="auto"/>
                    <w:right w:val="none" w:sz="0" w:space="0" w:color="auto"/>
                  </w:divBdr>
                </w:div>
                <w:div w:id="1840659498">
                  <w:marLeft w:val="480"/>
                  <w:marRight w:val="0"/>
                  <w:marTop w:val="0"/>
                  <w:marBottom w:val="0"/>
                  <w:divBdr>
                    <w:top w:val="none" w:sz="0" w:space="0" w:color="auto"/>
                    <w:left w:val="none" w:sz="0" w:space="0" w:color="auto"/>
                    <w:bottom w:val="none" w:sz="0" w:space="0" w:color="auto"/>
                    <w:right w:val="none" w:sz="0" w:space="0" w:color="auto"/>
                  </w:divBdr>
                </w:div>
              </w:divsChild>
            </w:div>
            <w:div w:id="1330714978">
              <w:marLeft w:val="0"/>
              <w:marRight w:val="0"/>
              <w:marTop w:val="0"/>
              <w:marBottom w:val="0"/>
              <w:divBdr>
                <w:top w:val="none" w:sz="0" w:space="0" w:color="auto"/>
                <w:left w:val="none" w:sz="0" w:space="0" w:color="auto"/>
                <w:bottom w:val="none" w:sz="0" w:space="0" w:color="auto"/>
                <w:right w:val="none" w:sz="0" w:space="0" w:color="auto"/>
              </w:divBdr>
              <w:divsChild>
                <w:div w:id="279458515">
                  <w:marLeft w:val="480"/>
                  <w:marRight w:val="0"/>
                  <w:marTop w:val="0"/>
                  <w:marBottom w:val="0"/>
                  <w:divBdr>
                    <w:top w:val="none" w:sz="0" w:space="0" w:color="auto"/>
                    <w:left w:val="none" w:sz="0" w:space="0" w:color="auto"/>
                    <w:bottom w:val="none" w:sz="0" w:space="0" w:color="auto"/>
                    <w:right w:val="none" w:sz="0" w:space="0" w:color="auto"/>
                  </w:divBdr>
                </w:div>
                <w:div w:id="1693722298">
                  <w:marLeft w:val="480"/>
                  <w:marRight w:val="0"/>
                  <w:marTop w:val="0"/>
                  <w:marBottom w:val="0"/>
                  <w:divBdr>
                    <w:top w:val="none" w:sz="0" w:space="0" w:color="auto"/>
                    <w:left w:val="none" w:sz="0" w:space="0" w:color="auto"/>
                    <w:bottom w:val="none" w:sz="0" w:space="0" w:color="auto"/>
                    <w:right w:val="none" w:sz="0" w:space="0" w:color="auto"/>
                  </w:divBdr>
                </w:div>
                <w:div w:id="1403723852">
                  <w:marLeft w:val="480"/>
                  <w:marRight w:val="0"/>
                  <w:marTop w:val="0"/>
                  <w:marBottom w:val="0"/>
                  <w:divBdr>
                    <w:top w:val="none" w:sz="0" w:space="0" w:color="auto"/>
                    <w:left w:val="none" w:sz="0" w:space="0" w:color="auto"/>
                    <w:bottom w:val="none" w:sz="0" w:space="0" w:color="auto"/>
                    <w:right w:val="none" w:sz="0" w:space="0" w:color="auto"/>
                  </w:divBdr>
                </w:div>
                <w:div w:id="645016291">
                  <w:marLeft w:val="480"/>
                  <w:marRight w:val="0"/>
                  <w:marTop w:val="0"/>
                  <w:marBottom w:val="0"/>
                  <w:divBdr>
                    <w:top w:val="none" w:sz="0" w:space="0" w:color="auto"/>
                    <w:left w:val="none" w:sz="0" w:space="0" w:color="auto"/>
                    <w:bottom w:val="none" w:sz="0" w:space="0" w:color="auto"/>
                    <w:right w:val="none" w:sz="0" w:space="0" w:color="auto"/>
                  </w:divBdr>
                </w:div>
                <w:div w:id="1607425676">
                  <w:marLeft w:val="480"/>
                  <w:marRight w:val="0"/>
                  <w:marTop w:val="0"/>
                  <w:marBottom w:val="0"/>
                  <w:divBdr>
                    <w:top w:val="none" w:sz="0" w:space="0" w:color="auto"/>
                    <w:left w:val="none" w:sz="0" w:space="0" w:color="auto"/>
                    <w:bottom w:val="none" w:sz="0" w:space="0" w:color="auto"/>
                    <w:right w:val="none" w:sz="0" w:space="0" w:color="auto"/>
                  </w:divBdr>
                </w:div>
                <w:div w:id="1136994442">
                  <w:marLeft w:val="480"/>
                  <w:marRight w:val="0"/>
                  <w:marTop w:val="0"/>
                  <w:marBottom w:val="0"/>
                  <w:divBdr>
                    <w:top w:val="none" w:sz="0" w:space="0" w:color="auto"/>
                    <w:left w:val="none" w:sz="0" w:space="0" w:color="auto"/>
                    <w:bottom w:val="none" w:sz="0" w:space="0" w:color="auto"/>
                    <w:right w:val="none" w:sz="0" w:space="0" w:color="auto"/>
                  </w:divBdr>
                </w:div>
                <w:div w:id="1014066027">
                  <w:marLeft w:val="480"/>
                  <w:marRight w:val="0"/>
                  <w:marTop w:val="0"/>
                  <w:marBottom w:val="0"/>
                  <w:divBdr>
                    <w:top w:val="none" w:sz="0" w:space="0" w:color="auto"/>
                    <w:left w:val="none" w:sz="0" w:space="0" w:color="auto"/>
                    <w:bottom w:val="none" w:sz="0" w:space="0" w:color="auto"/>
                    <w:right w:val="none" w:sz="0" w:space="0" w:color="auto"/>
                  </w:divBdr>
                </w:div>
                <w:div w:id="170608592">
                  <w:marLeft w:val="480"/>
                  <w:marRight w:val="0"/>
                  <w:marTop w:val="0"/>
                  <w:marBottom w:val="0"/>
                  <w:divBdr>
                    <w:top w:val="none" w:sz="0" w:space="0" w:color="auto"/>
                    <w:left w:val="none" w:sz="0" w:space="0" w:color="auto"/>
                    <w:bottom w:val="none" w:sz="0" w:space="0" w:color="auto"/>
                    <w:right w:val="none" w:sz="0" w:space="0" w:color="auto"/>
                  </w:divBdr>
                </w:div>
                <w:div w:id="302394213">
                  <w:marLeft w:val="480"/>
                  <w:marRight w:val="0"/>
                  <w:marTop w:val="0"/>
                  <w:marBottom w:val="0"/>
                  <w:divBdr>
                    <w:top w:val="none" w:sz="0" w:space="0" w:color="auto"/>
                    <w:left w:val="none" w:sz="0" w:space="0" w:color="auto"/>
                    <w:bottom w:val="none" w:sz="0" w:space="0" w:color="auto"/>
                    <w:right w:val="none" w:sz="0" w:space="0" w:color="auto"/>
                  </w:divBdr>
                </w:div>
                <w:div w:id="1756172871">
                  <w:marLeft w:val="480"/>
                  <w:marRight w:val="0"/>
                  <w:marTop w:val="0"/>
                  <w:marBottom w:val="0"/>
                  <w:divBdr>
                    <w:top w:val="none" w:sz="0" w:space="0" w:color="auto"/>
                    <w:left w:val="none" w:sz="0" w:space="0" w:color="auto"/>
                    <w:bottom w:val="none" w:sz="0" w:space="0" w:color="auto"/>
                    <w:right w:val="none" w:sz="0" w:space="0" w:color="auto"/>
                  </w:divBdr>
                </w:div>
                <w:div w:id="1116370268">
                  <w:marLeft w:val="480"/>
                  <w:marRight w:val="0"/>
                  <w:marTop w:val="0"/>
                  <w:marBottom w:val="0"/>
                  <w:divBdr>
                    <w:top w:val="none" w:sz="0" w:space="0" w:color="auto"/>
                    <w:left w:val="none" w:sz="0" w:space="0" w:color="auto"/>
                    <w:bottom w:val="none" w:sz="0" w:space="0" w:color="auto"/>
                    <w:right w:val="none" w:sz="0" w:space="0" w:color="auto"/>
                  </w:divBdr>
                </w:div>
                <w:div w:id="1693917646">
                  <w:marLeft w:val="480"/>
                  <w:marRight w:val="0"/>
                  <w:marTop w:val="0"/>
                  <w:marBottom w:val="0"/>
                  <w:divBdr>
                    <w:top w:val="none" w:sz="0" w:space="0" w:color="auto"/>
                    <w:left w:val="none" w:sz="0" w:space="0" w:color="auto"/>
                    <w:bottom w:val="none" w:sz="0" w:space="0" w:color="auto"/>
                    <w:right w:val="none" w:sz="0" w:space="0" w:color="auto"/>
                  </w:divBdr>
                </w:div>
                <w:div w:id="1674186416">
                  <w:marLeft w:val="480"/>
                  <w:marRight w:val="0"/>
                  <w:marTop w:val="0"/>
                  <w:marBottom w:val="0"/>
                  <w:divBdr>
                    <w:top w:val="none" w:sz="0" w:space="0" w:color="auto"/>
                    <w:left w:val="none" w:sz="0" w:space="0" w:color="auto"/>
                    <w:bottom w:val="none" w:sz="0" w:space="0" w:color="auto"/>
                    <w:right w:val="none" w:sz="0" w:space="0" w:color="auto"/>
                  </w:divBdr>
                </w:div>
                <w:div w:id="55320631">
                  <w:marLeft w:val="480"/>
                  <w:marRight w:val="0"/>
                  <w:marTop w:val="0"/>
                  <w:marBottom w:val="0"/>
                  <w:divBdr>
                    <w:top w:val="none" w:sz="0" w:space="0" w:color="auto"/>
                    <w:left w:val="none" w:sz="0" w:space="0" w:color="auto"/>
                    <w:bottom w:val="none" w:sz="0" w:space="0" w:color="auto"/>
                    <w:right w:val="none" w:sz="0" w:space="0" w:color="auto"/>
                  </w:divBdr>
                </w:div>
                <w:div w:id="1790203010">
                  <w:marLeft w:val="480"/>
                  <w:marRight w:val="0"/>
                  <w:marTop w:val="0"/>
                  <w:marBottom w:val="0"/>
                  <w:divBdr>
                    <w:top w:val="none" w:sz="0" w:space="0" w:color="auto"/>
                    <w:left w:val="none" w:sz="0" w:space="0" w:color="auto"/>
                    <w:bottom w:val="none" w:sz="0" w:space="0" w:color="auto"/>
                    <w:right w:val="none" w:sz="0" w:space="0" w:color="auto"/>
                  </w:divBdr>
                </w:div>
                <w:div w:id="753669078">
                  <w:marLeft w:val="480"/>
                  <w:marRight w:val="0"/>
                  <w:marTop w:val="0"/>
                  <w:marBottom w:val="0"/>
                  <w:divBdr>
                    <w:top w:val="none" w:sz="0" w:space="0" w:color="auto"/>
                    <w:left w:val="none" w:sz="0" w:space="0" w:color="auto"/>
                    <w:bottom w:val="none" w:sz="0" w:space="0" w:color="auto"/>
                    <w:right w:val="none" w:sz="0" w:space="0" w:color="auto"/>
                  </w:divBdr>
                </w:div>
                <w:div w:id="36203107">
                  <w:marLeft w:val="480"/>
                  <w:marRight w:val="0"/>
                  <w:marTop w:val="0"/>
                  <w:marBottom w:val="0"/>
                  <w:divBdr>
                    <w:top w:val="none" w:sz="0" w:space="0" w:color="auto"/>
                    <w:left w:val="none" w:sz="0" w:space="0" w:color="auto"/>
                    <w:bottom w:val="none" w:sz="0" w:space="0" w:color="auto"/>
                    <w:right w:val="none" w:sz="0" w:space="0" w:color="auto"/>
                  </w:divBdr>
                </w:div>
                <w:div w:id="236288400">
                  <w:marLeft w:val="480"/>
                  <w:marRight w:val="0"/>
                  <w:marTop w:val="0"/>
                  <w:marBottom w:val="0"/>
                  <w:divBdr>
                    <w:top w:val="none" w:sz="0" w:space="0" w:color="auto"/>
                    <w:left w:val="none" w:sz="0" w:space="0" w:color="auto"/>
                    <w:bottom w:val="none" w:sz="0" w:space="0" w:color="auto"/>
                    <w:right w:val="none" w:sz="0" w:space="0" w:color="auto"/>
                  </w:divBdr>
                </w:div>
                <w:div w:id="1068042970">
                  <w:marLeft w:val="480"/>
                  <w:marRight w:val="0"/>
                  <w:marTop w:val="0"/>
                  <w:marBottom w:val="0"/>
                  <w:divBdr>
                    <w:top w:val="none" w:sz="0" w:space="0" w:color="auto"/>
                    <w:left w:val="none" w:sz="0" w:space="0" w:color="auto"/>
                    <w:bottom w:val="none" w:sz="0" w:space="0" w:color="auto"/>
                    <w:right w:val="none" w:sz="0" w:space="0" w:color="auto"/>
                  </w:divBdr>
                </w:div>
                <w:div w:id="1523588759">
                  <w:marLeft w:val="480"/>
                  <w:marRight w:val="0"/>
                  <w:marTop w:val="0"/>
                  <w:marBottom w:val="0"/>
                  <w:divBdr>
                    <w:top w:val="none" w:sz="0" w:space="0" w:color="auto"/>
                    <w:left w:val="none" w:sz="0" w:space="0" w:color="auto"/>
                    <w:bottom w:val="none" w:sz="0" w:space="0" w:color="auto"/>
                    <w:right w:val="none" w:sz="0" w:space="0" w:color="auto"/>
                  </w:divBdr>
                </w:div>
                <w:div w:id="715008728">
                  <w:marLeft w:val="480"/>
                  <w:marRight w:val="0"/>
                  <w:marTop w:val="0"/>
                  <w:marBottom w:val="0"/>
                  <w:divBdr>
                    <w:top w:val="none" w:sz="0" w:space="0" w:color="auto"/>
                    <w:left w:val="none" w:sz="0" w:space="0" w:color="auto"/>
                    <w:bottom w:val="none" w:sz="0" w:space="0" w:color="auto"/>
                    <w:right w:val="none" w:sz="0" w:space="0" w:color="auto"/>
                  </w:divBdr>
                </w:div>
                <w:div w:id="715936063">
                  <w:marLeft w:val="480"/>
                  <w:marRight w:val="0"/>
                  <w:marTop w:val="0"/>
                  <w:marBottom w:val="0"/>
                  <w:divBdr>
                    <w:top w:val="none" w:sz="0" w:space="0" w:color="auto"/>
                    <w:left w:val="none" w:sz="0" w:space="0" w:color="auto"/>
                    <w:bottom w:val="none" w:sz="0" w:space="0" w:color="auto"/>
                    <w:right w:val="none" w:sz="0" w:space="0" w:color="auto"/>
                  </w:divBdr>
                </w:div>
                <w:div w:id="1963997465">
                  <w:marLeft w:val="480"/>
                  <w:marRight w:val="0"/>
                  <w:marTop w:val="0"/>
                  <w:marBottom w:val="0"/>
                  <w:divBdr>
                    <w:top w:val="none" w:sz="0" w:space="0" w:color="auto"/>
                    <w:left w:val="none" w:sz="0" w:space="0" w:color="auto"/>
                    <w:bottom w:val="none" w:sz="0" w:space="0" w:color="auto"/>
                    <w:right w:val="none" w:sz="0" w:space="0" w:color="auto"/>
                  </w:divBdr>
                </w:div>
                <w:div w:id="376244719">
                  <w:marLeft w:val="480"/>
                  <w:marRight w:val="0"/>
                  <w:marTop w:val="0"/>
                  <w:marBottom w:val="0"/>
                  <w:divBdr>
                    <w:top w:val="none" w:sz="0" w:space="0" w:color="auto"/>
                    <w:left w:val="none" w:sz="0" w:space="0" w:color="auto"/>
                    <w:bottom w:val="none" w:sz="0" w:space="0" w:color="auto"/>
                    <w:right w:val="none" w:sz="0" w:space="0" w:color="auto"/>
                  </w:divBdr>
                </w:div>
                <w:div w:id="467358429">
                  <w:marLeft w:val="480"/>
                  <w:marRight w:val="0"/>
                  <w:marTop w:val="0"/>
                  <w:marBottom w:val="0"/>
                  <w:divBdr>
                    <w:top w:val="none" w:sz="0" w:space="0" w:color="auto"/>
                    <w:left w:val="none" w:sz="0" w:space="0" w:color="auto"/>
                    <w:bottom w:val="none" w:sz="0" w:space="0" w:color="auto"/>
                    <w:right w:val="none" w:sz="0" w:space="0" w:color="auto"/>
                  </w:divBdr>
                </w:div>
                <w:div w:id="311719765">
                  <w:marLeft w:val="480"/>
                  <w:marRight w:val="0"/>
                  <w:marTop w:val="0"/>
                  <w:marBottom w:val="0"/>
                  <w:divBdr>
                    <w:top w:val="none" w:sz="0" w:space="0" w:color="auto"/>
                    <w:left w:val="none" w:sz="0" w:space="0" w:color="auto"/>
                    <w:bottom w:val="none" w:sz="0" w:space="0" w:color="auto"/>
                    <w:right w:val="none" w:sz="0" w:space="0" w:color="auto"/>
                  </w:divBdr>
                </w:div>
                <w:div w:id="405299422">
                  <w:marLeft w:val="480"/>
                  <w:marRight w:val="0"/>
                  <w:marTop w:val="0"/>
                  <w:marBottom w:val="0"/>
                  <w:divBdr>
                    <w:top w:val="none" w:sz="0" w:space="0" w:color="auto"/>
                    <w:left w:val="none" w:sz="0" w:space="0" w:color="auto"/>
                    <w:bottom w:val="none" w:sz="0" w:space="0" w:color="auto"/>
                    <w:right w:val="none" w:sz="0" w:space="0" w:color="auto"/>
                  </w:divBdr>
                </w:div>
                <w:div w:id="1257641307">
                  <w:marLeft w:val="480"/>
                  <w:marRight w:val="0"/>
                  <w:marTop w:val="0"/>
                  <w:marBottom w:val="0"/>
                  <w:divBdr>
                    <w:top w:val="none" w:sz="0" w:space="0" w:color="auto"/>
                    <w:left w:val="none" w:sz="0" w:space="0" w:color="auto"/>
                    <w:bottom w:val="none" w:sz="0" w:space="0" w:color="auto"/>
                    <w:right w:val="none" w:sz="0" w:space="0" w:color="auto"/>
                  </w:divBdr>
                </w:div>
                <w:div w:id="1461608769">
                  <w:marLeft w:val="480"/>
                  <w:marRight w:val="0"/>
                  <w:marTop w:val="0"/>
                  <w:marBottom w:val="0"/>
                  <w:divBdr>
                    <w:top w:val="none" w:sz="0" w:space="0" w:color="auto"/>
                    <w:left w:val="none" w:sz="0" w:space="0" w:color="auto"/>
                    <w:bottom w:val="none" w:sz="0" w:space="0" w:color="auto"/>
                    <w:right w:val="none" w:sz="0" w:space="0" w:color="auto"/>
                  </w:divBdr>
                </w:div>
                <w:div w:id="769473036">
                  <w:marLeft w:val="480"/>
                  <w:marRight w:val="0"/>
                  <w:marTop w:val="0"/>
                  <w:marBottom w:val="0"/>
                  <w:divBdr>
                    <w:top w:val="none" w:sz="0" w:space="0" w:color="auto"/>
                    <w:left w:val="none" w:sz="0" w:space="0" w:color="auto"/>
                    <w:bottom w:val="none" w:sz="0" w:space="0" w:color="auto"/>
                    <w:right w:val="none" w:sz="0" w:space="0" w:color="auto"/>
                  </w:divBdr>
                </w:div>
                <w:div w:id="1818257700">
                  <w:marLeft w:val="480"/>
                  <w:marRight w:val="0"/>
                  <w:marTop w:val="0"/>
                  <w:marBottom w:val="0"/>
                  <w:divBdr>
                    <w:top w:val="none" w:sz="0" w:space="0" w:color="auto"/>
                    <w:left w:val="none" w:sz="0" w:space="0" w:color="auto"/>
                    <w:bottom w:val="none" w:sz="0" w:space="0" w:color="auto"/>
                    <w:right w:val="none" w:sz="0" w:space="0" w:color="auto"/>
                  </w:divBdr>
                </w:div>
                <w:div w:id="790175579">
                  <w:marLeft w:val="480"/>
                  <w:marRight w:val="0"/>
                  <w:marTop w:val="0"/>
                  <w:marBottom w:val="0"/>
                  <w:divBdr>
                    <w:top w:val="none" w:sz="0" w:space="0" w:color="auto"/>
                    <w:left w:val="none" w:sz="0" w:space="0" w:color="auto"/>
                    <w:bottom w:val="none" w:sz="0" w:space="0" w:color="auto"/>
                    <w:right w:val="none" w:sz="0" w:space="0" w:color="auto"/>
                  </w:divBdr>
                </w:div>
                <w:div w:id="1756316068">
                  <w:marLeft w:val="480"/>
                  <w:marRight w:val="0"/>
                  <w:marTop w:val="0"/>
                  <w:marBottom w:val="0"/>
                  <w:divBdr>
                    <w:top w:val="none" w:sz="0" w:space="0" w:color="auto"/>
                    <w:left w:val="none" w:sz="0" w:space="0" w:color="auto"/>
                    <w:bottom w:val="none" w:sz="0" w:space="0" w:color="auto"/>
                    <w:right w:val="none" w:sz="0" w:space="0" w:color="auto"/>
                  </w:divBdr>
                </w:div>
              </w:divsChild>
            </w:div>
            <w:div w:id="664823869">
              <w:marLeft w:val="0"/>
              <w:marRight w:val="0"/>
              <w:marTop w:val="0"/>
              <w:marBottom w:val="0"/>
              <w:divBdr>
                <w:top w:val="none" w:sz="0" w:space="0" w:color="auto"/>
                <w:left w:val="none" w:sz="0" w:space="0" w:color="auto"/>
                <w:bottom w:val="none" w:sz="0" w:space="0" w:color="auto"/>
                <w:right w:val="none" w:sz="0" w:space="0" w:color="auto"/>
              </w:divBdr>
              <w:divsChild>
                <w:div w:id="1192955349">
                  <w:marLeft w:val="480"/>
                  <w:marRight w:val="0"/>
                  <w:marTop w:val="0"/>
                  <w:marBottom w:val="0"/>
                  <w:divBdr>
                    <w:top w:val="none" w:sz="0" w:space="0" w:color="auto"/>
                    <w:left w:val="none" w:sz="0" w:space="0" w:color="auto"/>
                    <w:bottom w:val="none" w:sz="0" w:space="0" w:color="auto"/>
                    <w:right w:val="none" w:sz="0" w:space="0" w:color="auto"/>
                  </w:divBdr>
                </w:div>
                <w:div w:id="593318172">
                  <w:marLeft w:val="480"/>
                  <w:marRight w:val="0"/>
                  <w:marTop w:val="0"/>
                  <w:marBottom w:val="0"/>
                  <w:divBdr>
                    <w:top w:val="none" w:sz="0" w:space="0" w:color="auto"/>
                    <w:left w:val="none" w:sz="0" w:space="0" w:color="auto"/>
                    <w:bottom w:val="none" w:sz="0" w:space="0" w:color="auto"/>
                    <w:right w:val="none" w:sz="0" w:space="0" w:color="auto"/>
                  </w:divBdr>
                </w:div>
                <w:div w:id="785077302">
                  <w:marLeft w:val="480"/>
                  <w:marRight w:val="0"/>
                  <w:marTop w:val="0"/>
                  <w:marBottom w:val="0"/>
                  <w:divBdr>
                    <w:top w:val="none" w:sz="0" w:space="0" w:color="auto"/>
                    <w:left w:val="none" w:sz="0" w:space="0" w:color="auto"/>
                    <w:bottom w:val="none" w:sz="0" w:space="0" w:color="auto"/>
                    <w:right w:val="none" w:sz="0" w:space="0" w:color="auto"/>
                  </w:divBdr>
                </w:div>
                <w:div w:id="963343775">
                  <w:marLeft w:val="480"/>
                  <w:marRight w:val="0"/>
                  <w:marTop w:val="0"/>
                  <w:marBottom w:val="0"/>
                  <w:divBdr>
                    <w:top w:val="none" w:sz="0" w:space="0" w:color="auto"/>
                    <w:left w:val="none" w:sz="0" w:space="0" w:color="auto"/>
                    <w:bottom w:val="none" w:sz="0" w:space="0" w:color="auto"/>
                    <w:right w:val="none" w:sz="0" w:space="0" w:color="auto"/>
                  </w:divBdr>
                </w:div>
                <w:div w:id="2018068670">
                  <w:marLeft w:val="480"/>
                  <w:marRight w:val="0"/>
                  <w:marTop w:val="0"/>
                  <w:marBottom w:val="0"/>
                  <w:divBdr>
                    <w:top w:val="none" w:sz="0" w:space="0" w:color="auto"/>
                    <w:left w:val="none" w:sz="0" w:space="0" w:color="auto"/>
                    <w:bottom w:val="none" w:sz="0" w:space="0" w:color="auto"/>
                    <w:right w:val="none" w:sz="0" w:space="0" w:color="auto"/>
                  </w:divBdr>
                </w:div>
                <w:div w:id="1012300643">
                  <w:marLeft w:val="480"/>
                  <w:marRight w:val="0"/>
                  <w:marTop w:val="0"/>
                  <w:marBottom w:val="0"/>
                  <w:divBdr>
                    <w:top w:val="none" w:sz="0" w:space="0" w:color="auto"/>
                    <w:left w:val="none" w:sz="0" w:space="0" w:color="auto"/>
                    <w:bottom w:val="none" w:sz="0" w:space="0" w:color="auto"/>
                    <w:right w:val="none" w:sz="0" w:space="0" w:color="auto"/>
                  </w:divBdr>
                </w:div>
                <w:div w:id="866869414">
                  <w:marLeft w:val="480"/>
                  <w:marRight w:val="0"/>
                  <w:marTop w:val="0"/>
                  <w:marBottom w:val="0"/>
                  <w:divBdr>
                    <w:top w:val="none" w:sz="0" w:space="0" w:color="auto"/>
                    <w:left w:val="none" w:sz="0" w:space="0" w:color="auto"/>
                    <w:bottom w:val="none" w:sz="0" w:space="0" w:color="auto"/>
                    <w:right w:val="none" w:sz="0" w:space="0" w:color="auto"/>
                  </w:divBdr>
                </w:div>
                <w:div w:id="1699694381">
                  <w:marLeft w:val="480"/>
                  <w:marRight w:val="0"/>
                  <w:marTop w:val="0"/>
                  <w:marBottom w:val="0"/>
                  <w:divBdr>
                    <w:top w:val="none" w:sz="0" w:space="0" w:color="auto"/>
                    <w:left w:val="none" w:sz="0" w:space="0" w:color="auto"/>
                    <w:bottom w:val="none" w:sz="0" w:space="0" w:color="auto"/>
                    <w:right w:val="none" w:sz="0" w:space="0" w:color="auto"/>
                  </w:divBdr>
                </w:div>
                <w:div w:id="458111896">
                  <w:marLeft w:val="480"/>
                  <w:marRight w:val="0"/>
                  <w:marTop w:val="0"/>
                  <w:marBottom w:val="0"/>
                  <w:divBdr>
                    <w:top w:val="none" w:sz="0" w:space="0" w:color="auto"/>
                    <w:left w:val="none" w:sz="0" w:space="0" w:color="auto"/>
                    <w:bottom w:val="none" w:sz="0" w:space="0" w:color="auto"/>
                    <w:right w:val="none" w:sz="0" w:space="0" w:color="auto"/>
                  </w:divBdr>
                </w:div>
                <w:div w:id="1113091877">
                  <w:marLeft w:val="480"/>
                  <w:marRight w:val="0"/>
                  <w:marTop w:val="0"/>
                  <w:marBottom w:val="0"/>
                  <w:divBdr>
                    <w:top w:val="none" w:sz="0" w:space="0" w:color="auto"/>
                    <w:left w:val="none" w:sz="0" w:space="0" w:color="auto"/>
                    <w:bottom w:val="none" w:sz="0" w:space="0" w:color="auto"/>
                    <w:right w:val="none" w:sz="0" w:space="0" w:color="auto"/>
                  </w:divBdr>
                </w:div>
                <w:div w:id="1955087615">
                  <w:marLeft w:val="480"/>
                  <w:marRight w:val="0"/>
                  <w:marTop w:val="0"/>
                  <w:marBottom w:val="0"/>
                  <w:divBdr>
                    <w:top w:val="none" w:sz="0" w:space="0" w:color="auto"/>
                    <w:left w:val="none" w:sz="0" w:space="0" w:color="auto"/>
                    <w:bottom w:val="none" w:sz="0" w:space="0" w:color="auto"/>
                    <w:right w:val="none" w:sz="0" w:space="0" w:color="auto"/>
                  </w:divBdr>
                </w:div>
                <w:div w:id="4022697">
                  <w:marLeft w:val="480"/>
                  <w:marRight w:val="0"/>
                  <w:marTop w:val="0"/>
                  <w:marBottom w:val="0"/>
                  <w:divBdr>
                    <w:top w:val="none" w:sz="0" w:space="0" w:color="auto"/>
                    <w:left w:val="none" w:sz="0" w:space="0" w:color="auto"/>
                    <w:bottom w:val="none" w:sz="0" w:space="0" w:color="auto"/>
                    <w:right w:val="none" w:sz="0" w:space="0" w:color="auto"/>
                  </w:divBdr>
                </w:div>
                <w:div w:id="938946979">
                  <w:marLeft w:val="480"/>
                  <w:marRight w:val="0"/>
                  <w:marTop w:val="0"/>
                  <w:marBottom w:val="0"/>
                  <w:divBdr>
                    <w:top w:val="none" w:sz="0" w:space="0" w:color="auto"/>
                    <w:left w:val="none" w:sz="0" w:space="0" w:color="auto"/>
                    <w:bottom w:val="none" w:sz="0" w:space="0" w:color="auto"/>
                    <w:right w:val="none" w:sz="0" w:space="0" w:color="auto"/>
                  </w:divBdr>
                </w:div>
                <w:div w:id="1450314864">
                  <w:marLeft w:val="480"/>
                  <w:marRight w:val="0"/>
                  <w:marTop w:val="0"/>
                  <w:marBottom w:val="0"/>
                  <w:divBdr>
                    <w:top w:val="none" w:sz="0" w:space="0" w:color="auto"/>
                    <w:left w:val="none" w:sz="0" w:space="0" w:color="auto"/>
                    <w:bottom w:val="none" w:sz="0" w:space="0" w:color="auto"/>
                    <w:right w:val="none" w:sz="0" w:space="0" w:color="auto"/>
                  </w:divBdr>
                </w:div>
                <w:div w:id="1078207684">
                  <w:marLeft w:val="480"/>
                  <w:marRight w:val="0"/>
                  <w:marTop w:val="0"/>
                  <w:marBottom w:val="0"/>
                  <w:divBdr>
                    <w:top w:val="none" w:sz="0" w:space="0" w:color="auto"/>
                    <w:left w:val="none" w:sz="0" w:space="0" w:color="auto"/>
                    <w:bottom w:val="none" w:sz="0" w:space="0" w:color="auto"/>
                    <w:right w:val="none" w:sz="0" w:space="0" w:color="auto"/>
                  </w:divBdr>
                </w:div>
                <w:div w:id="385959051">
                  <w:marLeft w:val="480"/>
                  <w:marRight w:val="0"/>
                  <w:marTop w:val="0"/>
                  <w:marBottom w:val="0"/>
                  <w:divBdr>
                    <w:top w:val="none" w:sz="0" w:space="0" w:color="auto"/>
                    <w:left w:val="none" w:sz="0" w:space="0" w:color="auto"/>
                    <w:bottom w:val="none" w:sz="0" w:space="0" w:color="auto"/>
                    <w:right w:val="none" w:sz="0" w:space="0" w:color="auto"/>
                  </w:divBdr>
                </w:div>
                <w:div w:id="646513208">
                  <w:marLeft w:val="480"/>
                  <w:marRight w:val="0"/>
                  <w:marTop w:val="0"/>
                  <w:marBottom w:val="0"/>
                  <w:divBdr>
                    <w:top w:val="none" w:sz="0" w:space="0" w:color="auto"/>
                    <w:left w:val="none" w:sz="0" w:space="0" w:color="auto"/>
                    <w:bottom w:val="none" w:sz="0" w:space="0" w:color="auto"/>
                    <w:right w:val="none" w:sz="0" w:space="0" w:color="auto"/>
                  </w:divBdr>
                </w:div>
                <w:div w:id="765804190">
                  <w:marLeft w:val="480"/>
                  <w:marRight w:val="0"/>
                  <w:marTop w:val="0"/>
                  <w:marBottom w:val="0"/>
                  <w:divBdr>
                    <w:top w:val="none" w:sz="0" w:space="0" w:color="auto"/>
                    <w:left w:val="none" w:sz="0" w:space="0" w:color="auto"/>
                    <w:bottom w:val="none" w:sz="0" w:space="0" w:color="auto"/>
                    <w:right w:val="none" w:sz="0" w:space="0" w:color="auto"/>
                  </w:divBdr>
                </w:div>
                <w:div w:id="1096559340">
                  <w:marLeft w:val="480"/>
                  <w:marRight w:val="0"/>
                  <w:marTop w:val="0"/>
                  <w:marBottom w:val="0"/>
                  <w:divBdr>
                    <w:top w:val="none" w:sz="0" w:space="0" w:color="auto"/>
                    <w:left w:val="none" w:sz="0" w:space="0" w:color="auto"/>
                    <w:bottom w:val="none" w:sz="0" w:space="0" w:color="auto"/>
                    <w:right w:val="none" w:sz="0" w:space="0" w:color="auto"/>
                  </w:divBdr>
                </w:div>
                <w:div w:id="943341223">
                  <w:marLeft w:val="480"/>
                  <w:marRight w:val="0"/>
                  <w:marTop w:val="0"/>
                  <w:marBottom w:val="0"/>
                  <w:divBdr>
                    <w:top w:val="none" w:sz="0" w:space="0" w:color="auto"/>
                    <w:left w:val="none" w:sz="0" w:space="0" w:color="auto"/>
                    <w:bottom w:val="none" w:sz="0" w:space="0" w:color="auto"/>
                    <w:right w:val="none" w:sz="0" w:space="0" w:color="auto"/>
                  </w:divBdr>
                </w:div>
                <w:div w:id="712118371">
                  <w:marLeft w:val="480"/>
                  <w:marRight w:val="0"/>
                  <w:marTop w:val="0"/>
                  <w:marBottom w:val="0"/>
                  <w:divBdr>
                    <w:top w:val="none" w:sz="0" w:space="0" w:color="auto"/>
                    <w:left w:val="none" w:sz="0" w:space="0" w:color="auto"/>
                    <w:bottom w:val="none" w:sz="0" w:space="0" w:color="auto"/>
                    <w:right w:val="none" w:sz="0" w:space="0" w:color="auto"/>
                  </w:divBdr>
                </w:div>
                <w:div w:id="702706294">
                  <w:marLeft w:val="480"/>
                  <w:marRight w:val="0"/>
                  <w:marTop w:val="0"/>
                  <w:marBottom w:val="0"/>
                  <w:divBdr>
                    <w:top w:val="none" w:sz="0" w:space="0" w:color="auto"/>
                    <w:left w:val="none" w:sz="0" w:space="0" w:color="auto"/>
                    <w:bottom w:val="none" w:sz="0" w:space="0" w:color="auto"/>
                    <w:right w:val="none" w:sz="0" w:space="0" w:color="auto"/>
                  </w:divBdr>
                </w:div>
                <w:div w:id="1301182664">
                  <w:marLeft w:val="480"/>
                  <w:marRight w:val="0"/>
                  <w:marTop w:val="0"/>
                  <w:marBottom w:val="0"/>
                  <w:divBdr>
                    <w:top w:val="none" w:sz="0" w:space="0" w:color="auto"/>
                    <w:left w:val="none" w:sz="0" w:space="0" w:color="auto"/>
                    <w:bottom w:val="none" w:sz="0" w:space="0" w:color="auto"/>
                    <w:right w:val="none" w:sz="0" w:space="0" w:color="auto"/>
                  </w:divBdr>
                </w:div>
                <w:div w:id="713577011">
                  <w:marLeft w:val="480"/>
                  <w:marRight w:val="0"/>
                  <w:marTop w:val="0"/>
                  <w:marBottom w:val="0"/>
                  <w:divBdr>
                    <w:top w:val="none" w:sz="0" w:space="0" w:color="auto"/>
                    <w:left w:val="none" w:sz="0" w:space="0" w:color="auto"/>
                    <w:bottom w:val="none" w:sz="0" w:space="0" w:color="auto"/>
                    <w:right w:val="none" w:sz="0" w:space="0" w:color="auto"/>
                  </w:divBdr>
                </w:div>
                <w:div w:id="401876181">
                  <w:marLeft w:val="480"/>
                  <w:marRight w:val="0"/>
                  <w:marTop w:val="0"/>
                  <w:marBottom w:val="0"/>
                  <w:divBdr>
                    <w:top w:val="none" w:sz="0" w:space="0" w:color="auto"/>
                    <w:left w:val="none" w:sz="0" w:space="0" w:color="auto"/>
                    <w:bottom w:val="none" w:sz="0" w:space="0" w:color="auto"/>
                    <w:right w:val="none" w:sz="0" w:space="0" w:color="auto"/>
                  </w:divBdr>
                </w:div>
                <w:div w:id="584345675">
                  <w:marLeft w:val="480"/>
                  <w:marRight w:val="0"/>
                  <w:marTop w:val="0"/>
                  <w:marBottom w:val="0"/>
                  <w:divBdr>
                    <w:top w:val="none" w:sz="0" w:space="0" w:color="auto"/>
                    <w:left w:val="none" w:sz="0" w:space="0" w:color="auto"/>
                    <w:bottom w:val="none" w:sz="0" w:space="0" w:color="auto"/>
                    <w:right w:val="none" w:sz="0" w:space="0" w:color="auto"/>
                  </w:divBdr>
                </w:div>
                <w:div w:id="553542751">
                  <w:marLeft w:val="480"/>
                  <w:marRight w:val="0"/>
                  <w:marTop w:val="0"/>
                  <w:marBottom w:val="0"/>
                  <w:divBdr>
                    <w:top w:val="none" w:sz="0" w:space="0" w:color="auto"/>
                    <w:left w:val="none" w:sz="0" w:space="0" w:color="auto"/>
                    <w:bottom w:val="none" w:sz="0" w:space="0" w:color="auto"/>
                    <w:right w:val="none" w:sz="0" w:space="0" w:color="auto"/>
                  </w:divBdr>
                </w:div>
                <w:div w:id="977805854">
                  <w:marLeft w:val="480"/>
                  <w:marRight w:val="0"/>
                  <w:marTop w:val="0"/>
                  <w:marBottom w:val="0"/>
                  <w:divBdr>
                    <w:top w:val="none" w:sz="0" w:space="0" w:color="auto"/>
                    <w:left w:val="none" w:sz="0" w:space="0" w:color="auto"/>
                    <w:bottom w:val="none" w:sz="0" w:space="0" w:color="auto"/>
                    <w:right w:val="none" w:sz="0" w:space="0" w:color="auto"/>
                  </w:divBdr>
                </w:div>
                <w:div w:id="1949700566">
                  <w:marLeft w:val="480"/>
                  <w:marRight w:val="0"/>
                  <w:marTop w:val="0"/>
                  <w:marBottom w:val="0"/>
                  <w:divBdr>
                    <w:top w:val="none" w:sz="0" w:space="0" w:color="auto"/>
                    <w:left w:val="none" w:sz="0" w:space="0" w:color="auto"/>
                    <w:bottom w:val="none" w:sz="0" w:space="0" w:color="auto"/>
                    <w:right w:val="none" w:sz="0" w:space="0" w:color="auto"/>
                  </w:divBdr>
                </w:div>
                <w:div w:id="1464075887">
                  <w:marLeft w:val="480"/>
                  <w:marRight w:val="0"/>
                  <w:marTop w:val="0"/>
                  <w:marBottom w:val="0"/>
                  <w:divBdr>
                    <w:top w:val="none" w:sz="0" w:space="0" w:color="auto"/>
                    <w:left w:val="none" w:sz="0" w:space="0" w:color="auto"/>
                    <w:bottom w:val="none" w:sz="0" w:space="0" w:color="auto"/>
                    <w:right w:val="none" w:sz="0" w:space="0" w:color="auto"/>
                  </w:divBdr>
                </w:div>
                <w:div w:id="1258636515">
                  <w:marLeft w:val="480"/>
                  <w:marRight w:val="0"/>
                  <w:marTop w:val="0"/>
                  <w:marBottom w:val="0"/>
                  <w:divBdr>
                    <w:top w:val="none" w:sz="0" w:space="0" w:color="auto"/>
                    <w:left w:val="none" w:sz="0" w:space="0" w:color="auto"/>
                    <w:bottom w:val="none" w:sz="0" w:space="0" w:color="auto"/>
                    <w:right w:val="none" w:sz="0" w:space="0" w:color="auto"/>
                  </w:divBdr>
                </w:div>
                <w:div w:id="1463301290">
                  <w:marLeft w:val="480"/>
                  <w:marRight w:val="0"/>
                  <w:marTop w:val="0"/>
                  <w:marBottom w:val="0"/>
                  <w:divBdr>
                    <w:top w:val="none" w:sz="0" w:space="0" w:color="auto"/>
                    <w:left w:val="none" w:sz="0" w:space="0" w:color="auto"/>
                    <w:bottom w:val="none" w:sz="0" w:space="0" w:color="auto"/>
                    <w:right w:val="none" w:sz="0" w:space="0" w:color="auto"/>
                  </w:divBdr>
                </w:div>
                <w:div w:id="1986473127">
                  <w:marLeft w:val="480"/>
                  <w:marRight w:val="0"/>
                  <w:marTop w:val="0"/>
                  <w:marBottom w:val="0"/>
                  <w:divBdr>
                    <w:top w:val="none" w:sz="0" w:space="0" w:color="auto"/>
                    <w:left w:val="none" w:sz="0" w:space="0" w:color="auto"/>
                    <w:bottom w:val="none" w:sz="0" w:space="0" w:color="auto"/>
                    <w:right w:val="none" w:sz="0" w:space="0" w:color="auto"/>
                  </w:divBdr>
                </w:div>
              </w:divsChild>
            </w:div>
            <w:div w:id="574555508">
              <w:marLeft w:val="0"/>
              <w:marRight w:val="0"/>
              <w:marTop w:val="0"/>
              <w:marBottom w:val="0"/>
              <w:divBdr>
                <w:top w:val="none" w:sz="0" w:space="0" w:color="auto"/>
                <w:left w:val="none" w:sz="0" w:space="0" w:color="auto"/>
                <w:bottom w:val="none" w:sz="0" w:space="0" w:color="auto"/>
                <w:right w:val="none" w:sz="0" w:space="0" w:color="auto"/>
              </w:divBdr>
              <w:divsChild>
                <w:div w:id="338435842">
                  <w:marLeft w:val="480"/>
                  <w:marRight w:val="0"/>
                  <w:marTop w:val="0"/>
                  <w:marBottom w:val="0"/>
                  <w:divBdr>
                    <w:top w:val="none" w:sz="0" w:space="0" w:color="auto"/>
                    <w:left w:val="none" w:sz="0" w:space="0" w:color="auto"/>
                    <w:bottom w:val="none" w:sz="0" w:space="0" w:color="auto"/>
                    <w:right w:val="none" w:sz="0" w:space="0" w:color="auto"/>
                  </w:divBdr>
                </w:div>
                <w:div w:id="455103895">
                  <w:marLeft w:val="480"/>
                  <w:marRight w:val="0"/>
                  <w:marTop w:val="0"/>
                  <w:marBottom w:val="0"/>
                  <w:divBdr>
                    <w:top w:val="none" w:sz="0" w:space="0" w:color="auto"/>
                    <w:left w:val="none" w:sz="0" w:space="0" w:color="auto"/>
                    <w:bottom w:val="none" w:sz="0" w:space="0" w:color="auto"/>
                    <w:right w:val="none" w:sz="0" w:space="0" w:color="auto"/>
                  </w:divBdr>
                </w:div>
                <w:div w:id="478691419">
                  <w:marLeft w:val="480"/>
                  <w:marRight w:val="0"/>
                  <w:marTop w:val="0"/>
                  <w:marBottom w:val="0"/>
                  <w:divBdr>
                    <w:top w:val="none" w:sz="0" w:space="0" w:color="auto"/>
                    <w:left w:val="none" w:sz="0" w:space="0" w:color="auto"/>
                    <w:bottom w:val="none" w:sz="0" w:space="0" w:color="auto"/>
                    <w:right w:val="none" w:sz="0" w:space="0" w:color="auto"/>
                  </w:divBdr>
                </w:div>
                <w:div w:id="1943996638">
                  <w:marLeft w:val="480"/>
                  <w:marRight w:val="0"/>
                  <w:marTop w:val="0"/>
                  <w:marBottom w:val="0"/>
                  <w:divBdr>
                    <w:top w:val="none" w:sz="0" w:space="0" w:color="auto"/>
                    <w:left w:val="none" w:sz="0" w:space="0" w:color="auto"/>
                    <w:bottom w:val="none" w:sz="0" w:space="0" w:color="auto"/>
                    <w:right w:val="none" w:sz="0" w:space="0" w:color="auto"/>
                  </w:divBdr>
                </w:div>
                <w:div w:id="1206680811">
                  <w:marLeft w:val="480"/>
                  <w:marRight w:val="0"/>
                  <w:marTop w:val="0"/>
                  <w:marBottom w:val="0"/>
                  <w:divBdr>
                    <w:top w:val="none" w:sz="0" w:space="0" w:color="auto"/>
                    <w:left w:val="none" w:sz="0" w:space="0" w:color="auto"/>
                    <w:bottom w:val="none" w:sz="0" w:space="0" w:color="auto"/>
                    <w:right w:val="none" w:sz="0" w:space="0" w:color="auto"/>
                  </w:divBdr>
                </w:div>
                <w:div w:id="2009213279">
                  <w:marLeft w:val="480"/>
                  <w:marRight w:val="0"/>
                  <w:marTop w:val="0"/>
                  <w:marBottom w:val="0"/>
                  <w:divBdr>
                    <w:top w:val="none" w:sz="0" w:space="0" w:color="auto"/>
                    <w:left w:val="none" w:sz="0" w:space="0" w:color="auto"/>
                    <w:bottom w:val="none" w:sz="0" w:space="0" w:color="auto"/>
                    <w:right w:val="none" w:sz="0" w:space="0" w:color="auto"/>
                  </w:divBdr>
                </w:div>
                <w:div w:id="784468078">
                  <w:marLeft w:val="480"/>
                  <w:marRight w:val="0"/>
                  <w:marTop w:val="0"/>
                  <w:marBottom w:val="0"/>
                  <w:divBdr>
                    <w:top w:val="none" w:sz="0" w:space="0" w:color="auto"/>
                    <w:left w:val="none" w:sz="0" w:space="0" w:color="auto"/>
                    <w:bottom w:val="none" w:sz="0" w:space="0" w:color="auto"/>
                    <w:right w:val="none" w:sz="0" w:space="0" w:color="auto"/>
                  </w:divBdr>
                </w:div>
                <w:div w:id="1725449419">
                  <w:marLeft w:val="480"/>
                  <w:marRight w:val="0"/>
                  <w:marTop w:val="0"/>
                  <w:marBottom w:val="0"/>
                  <w:divBdr>
                    <w:top w:val="none" w:sz="0" w:space="0" w:color="auto"/>
                    <w:left w:val="none" w:sz="0" w:space="0" w:color="auto"/>
                    <w:bottom w:val="none" w:sz="0" w:space="0" w:color="auto"/>
                    <w:right w:val="none" w:sz="0" w:space="0" w:color="auto"/>
                  </w:divBdr>
                </w:div>
                <w:div w:id="1043822303">
                  <w:marLeft w:val="480"/>
                  <w:marRight w:val="0"/>
                  <w:marTop w:val="0"/>
                  <w:marBottom w:val="0"/>
                  <w:divBdr>
                    <w:top w:val="none" w:sz="0" w:space="0" w:color="auto"/>
                    <w:left w:val="none" w:sz="0" w:space="0" w:color="auto"/>
                    <w:bottom w:val="none" w:sz="0" w:space="0" w:color="auto"/>
                    <w:right w:val="none" w:sz="0" w:space="0" w:color="auto"/>
                  </w:divBdr>
                </w:div>
                <w:div w:id="2029023040">
                  <w:marLeft w:val="480"/>
                  <w:marRight w:val="0"/>
                  <w:marTop w:val="0"/>
                  <w:marBottom w:val="0"/>
                  <w:divBdr>
                    <w:top w:val="none" w:sz="0" w:space="0" w:color="auto"/>
                    <w:left w:val="none" w:sz="0" w:space="0" w:color="auto"/>
                    <w:bottom w:val="none" w:sz="0" w:space="0" w:color="auto"/>
                    <w:right w:val="none" w:sz="0" w:space="0" w:color="auto"/>
                  </w:divBdr>
                </w:div>
                <w:div w:id="596865064">
                  <w:marLeft w:val="480"/>
                  <w:marRight w:val="0"/>
                  <w:marTop w:val="0"/>
                  <w:marBottom w:val="0"/>
                  <w:divBdr>
                    <w:top w:val="none" w:sz="0" w:space="0" w:color="auto"/>
                    <w:left w:val="none" w:sz="0" w:space="0" w:color="auto"/>
                    <w:bottom w:val="none" w:sz="0" w:space="0" w:color="auto"/>
                    <w:right w:val="none" w:sz="0" w:space="0" w:color="auto"/>
                  </w:divBdr>
                </w:div>
                <w:div w:id="1316840049">
                  <w:marLeft w:val="480"/>
                  <w:marRight w:val="0"/>
                  <w:marTop w:val="0"/>
                  <w:marBottom w:val="0"/>
                  <w:divBdr>
                    <w:top w:val="none" w:sz="0" w:space="0" w:color="auto"/>
                    <w:left w:val="none" w:sz="0" w:space="0" w:color="auto"/>
                    <w:bottom w:val="none" w:sz="0" w:space="0" w:color="auto"/>
                    <w:right w:val="none" w:sz="0" w:space="0" w:color="auto"/>
                  </w:divBdr>
                </w:div>
                <w:div w:id="901452668">
                  <w:marLeft w:val="480"/>
                  <w:marRight w:val="0"/>
                  <w:marTop w:val="0"/>
                  <w:marBottom w:val="0"/>
                  <w:divBdr>
                    <w:top w:val="none" w:sz="0" w:space="0" w:color="auto"/>
                    <w:left w:val="none" w:sz="0" w:space="0" w:color="auto"/>
                    <w:bottom w:val="none" w:sz="0" w:space="0" w:color="auto"/>
                    <w:right w:val="none" w:sz="0" w:space="0" w:color="auto"/>
                  </w:divBdr>
                </w:div>
                <w:div w:id="126239835">
                  <w:marLeft w:val="480"/>
                  <w:marRight w:val="0"/>
                  <w:marTop w:val="0"/>
                  <w:marBottom w:val="0"/>
                  <w:divBdr>
                    <w:top w:val="none" w:sz="0" w:space="0" w:color="auto"/>
                    <w:left w:val="none" w:sz="0" w:space="0" w:color="auto"/>
                    <w:bottom w:val="none" w:sz="0" w:space="0" w:color="auto"/>
                    <w:right w:val="none" w:sz="0" w:space="0" w:color="auto"/>
                  </w:divBdr>
                </w:div>
                <w:div w:id="1977561323">
                  <w:marLeft w:val="480"/>
                  <w:marRight w:val="0"/>
                  <w:marTop w:val="0"/>
                  <w:marBottom w:val="0"/>
                  <w:divBdr>
                    <w:top w:val="none" w:sz="0" w:space="0" w:color="auto"/>
                    <w:left w:val="none" w:sz="0" w:space="0" w:color="auto"/>
                    <w:bottom w:val="none" w:sz="0" w:space="0" w:color="auto"/>
                    <w:right w:val="none" w:sz="0" w:space="0" w:color="auto"/>
                  </w:divBdr>
                </w:div>
                <w:div w:id="934946729">
                  <w:marLeft w:val="480"/>
                  <w:marRight w:val="0"/>
                  <w:marTop w:val="0"/>
                  <w:marBottom w:val="0"/>
                  <w:divBdr>
                    <w:top w:val="none" w:sz="0" w:space="0" w:color="auto"/>
                    <w:left w:val="none" w:sz="0" w:space="0" w:color="auto"/>
                    <w:bottom w:val="none" w:sz="0" w:space="0" w:color="auto"/>
                    <w:right w:val="none" w:sz="0" w:space="0" w:color="auto"/>
                  </w:divBdr>
                </w:div>
                <w:div w:id="354035847">
                  <w:marLeft w:val="480"/>
                  <w:marRight w:val="0"/>
                  <w:marTop w:val="0"/>
                  <w:marBottom w:val="0"/>
                  <w:divBdr>
                    <w:top w:val="none" w:sz="0" w:space="0" w:color="auto"/>
                    <w:left w:val="none" w:sz="0" w:space="0" w:color="auto"/>
                    <w:bottom w:val="none" w:sz="0" w:space="0" w:color="auto"/>
                    <w:right w:val="none" w:sz="0" w:space="0" w:color="auto"/>
                  </w:divBdr>
                </w:div>
                <w:div w:id="1645112217">
                  <w:marLeft w:val="480"/>
                  <w:marRight w:val="0"/>
                  <w:marTop w:val="0"/>
                  <w:marBottom w:val="0"/>
                  <w:divBdr>
                    <w:top w:val="none" w:sz="0" w:space="0" w:color="auto"/>
                    <w:left w:val="none" w:sz="0" w:space="0" w:color="auto"/>
                    <w:bottom w:val="none" w:sz="0" w:space="0" w:color="auto"/>
                    <w:right w:val="none" w:sz="0" w:space="0" w:color="auto"/>
                  </w:divBdr>
                </w:div>
                <w:div w:id="1981957706">
                  <w:marLeft w:val="480"/>
                  <w:marRight w:val="0"/>
                  <w:marTop w:val="0"/>
                  <w:marBottom w:val="0"/>
                  <w:divBdr>
                    <w:top w:val="none" w:sz="0" w:space="0" w:color="auto"/>
                    <w:left w:val="none" w:sz="0" w:space="0" w:color="auto"/>
                    <w:bottom w:val="none" w:sz="0" w:space="0" w:color="auto"/>
                    <w:right w:val="none" w:sz="0" w:space="0" w:color="auto"/>
                  </w:divBdr>
                </w:div>
                <w:div w:id="753942334">
                  <w:marLeft w:val="480"/>
                  <w:marRight w:val="0"/>
                  <w:marTop w:val="0"/>
                  <w:marBottom w:val="0"/>
                  <w:divBdr>
                    <w:top w:val="none" w:sz="0" w:space="0" w:color="auto"/>
                    <w:left w:val="none" w:sz="0" w:space="0" w:color="auto"/>
                    <w:bottom w:val="none" w:sz="0" w:space="0" w:color="auto"/>
                    <w:right w:val="none" w:sz="0" w:space="0" w:color="auto"/>
                  </w:divBdr>
                </w:div>
                <w:div w:id="940651456">
                  <w:marLeft w:val="480"/>
                  <w:marRight w:val="0"/>
                  <w:marTop w:val="0"/>
                  <w:marBottom w:val="0"/>
                  <w:divBdr>
                    <w:top w:val="none" w:sz="0" w:space="0" w:color="auto"/>
                    <w:left w:val="none" w:sz="0" w:space="0" w:color="auto"/>
                    <w:bottom w:val="none" w:sz="0" w:space="0" w:color="auto"/>
                    <w:right w:val="none" w:sz="0" w:space="0" w:color="auto"/>
                  </w:divBdr>
                </w:div>
                <w:div w:id="1777479782">
                  <w:marLeft w:val="480"/>
                  <w:marRight w:val="0"/>
                  <w:marTop w:val="0"/>
                  <w:marBottom w:val="0"/>
                  <w:divBdr>
                    <w:top w:val="none" w:sz="0" w:space="0" w:color="auto"/>
                    <w:left w:val="none" w:sz="0" w:space="0" w:color="auto"/>
                    <w:bottom w:val="none" w:sz="0" w:space="0" w:color="auto"/>
                    <w:right w:val="none" w:sz="0" w:space="0" w:color="auto"/>
                  </w:divBdr>
                </w:div>
                <w:div w:id="1116488440">
                  <w:marLeft w:val="480"/>
                  <w:marRight w:val="0"/>
                  <w:marTop w:val="0"/>
                  <w:marBottom w:val="0"/>
                  <w:divBdr>
                    <w:top w:val="none" w:sz="0" w:space="0" w:color="auto"/>
                    <w:left w:val="none" w:sz="0" w:space="0" w:color="auto"/>
                    <w:bottom w:val="none" w:sz="0" w:space="0" w:color="auto"/>
                    <w:right w:val="none" w:sz="0" w:space="0" w:color="auto"/>
                  </w:divBdr>
                </w:div>
                <w:div w:id="1004436180">
                  <w:marLeft w:val="480"/>
                  <w:marRight w:val="0"/>
                  <w:marTop w:val="0"/>
                  <w:marBottom w:val="0"/>
                  <w:divBdr>
                    <w:top w:val="none" w:sz="0" w:space="0" w:color="auto"/>
                    <w:left w:val="none" w:sz="0" w:space="0" w:color="auto"/>
                    <w:bottom w:val="none" w:sz="0" w:space="0" w:color="auto"/>
                    <w:right w:val="none" w:sz="0" w:space="0" w:color="auto"/>
                  </w:divBdr>
                </w:div>
                <w:div w:id="1314530125">
                  <w:marLeft w:val="480"/>
                  <w:marRight w:val="0"/>
                  <w:marTop w:val="0"/>
                  <w:marBottom w:val="0"/>
                  <w:divBdr>
                    <w:top w:val="none" w:sz="0" w:space="0" w:color="auto"/>
                    <w:left w:val="none" w:sz="0" w:space="0" w:color="auto"/>
                    <w:bottom w:val="none" w:sz="0" w:space="0" w:color="auto"/>
                    <w:right w:val="none" w:sz="0" w:space="0" w:color="auto"/>
                  </w:divBdr>
                </w:div>
                <w:div w:id="1557742268">
                  <w:marLeft w:val="480"/>
                  <w:marRight w:val="0"/>
                  <w:marTop w:val="0"/>
                  <w:marBottom w:val="0"/>
                  <w:divBdr>
                    <w:top w:val="none" w:sz="0" w:space="0" w:color="auto"/>
                    <w:left w:val="none" w:sz="0" w:space="0" w:color="auto"/>
                    <w:bottom w:val="none" w:sz="0" w:space="0" w:color="auto"/>
                    <w:right w:val="none" w:sz="0" w:space="0" w:color="auto"/>
                  </w:divBdr>
                </w:div>
                <w:div w:id="990206962">
                  <w:marLeft w:val="480"/>
                  <w:marRight w:val="0"/>
                  <w:marTop w:val="0"/>
                  <w:marBottom w:val="0"/>
                  <w:divBdr>
                    <w:top w:val="none" w:sz="0" w:space="0" w:color="auto"/>
                    <w:left w:val="none" w:sz="0" w:space="0" w:color="auto"/>
                    <w:bottom w:val="none" w:sz="0" w:space="0" w:color="auto"/>
                    <w:right w:val="none" w:sz="0" w:space="0" w:color="auto"/>
                  </w:divBdr>
                </w:div>
                <w:div w:id="42948436">
                  <w:marLeft w:val="480"/>
                  <w:marRight w:val="0"/>
                  <w:marTop w:val="0"/>
                  <w:marBottom w:val="0"/>
                  <w:divBdr>
                    <w:top w:val="none" w:sz="0" w:space="0" w:color="auto"/>
                    <w:left w:val="none" w:sz="0" w:space="0" w:color="auto"/>
                    <w:bottom w:val="none" w:sz="0" w:space="0" w:color="auto"/>
                    <w:right w:val="none" w:sz="0" w:space="0" w:color="auto"/>
                  </w:divBdr>
                </w:div>
                <w:div w:id="1687362308">
                  <w:marLeft w:val="480"/>
                  <w:marRight w:val="0"/>
                  <w:marTop w:val="0"/>
                  <w:marBottom w:val="0"/>
                  <w:divBdr>
                    <w:top w:val="none" w:sz="0" w:space="0" w:color="auto"/>
                    <w:left w:val="none" w:sz="0" w:space="0" w:color="auto"/>
                    <w:bottom w:val="none" w:sz="0" w:space="0" w:color="auto"/>
                    <w:right w:val="none" w:sz="0" w:space="0" w:color="auto"/>
                  </w:divBdr>
                </w:div>
                <w:div w:id="1701397175">
                  <w:marLeft w:val="480"/>
                  <w:marRight w:val="0"/>
                  <w:marTop w:val="0"/>
                  <w:marBottom w:val="0"/>
                  <w:divBdr>
                    <w:top w:val="none" w:sz="0" w:space="0" w:color="auto"/>
                    <w:left w:val="none" w:sz="0" w:space="0" w:color="auto"/>
                    <w:bottom w:val="none" w:sz="0" w:space="0" w:color="auto"/>
                    <w:right w:val="none" w:sz="0" w:space="0" w:color="auto"/>
                  </w:divBdr>
                </w:div>
                <w:div w:id="56520525">
                  <w:marLeft w:val="480"/>
                  <w:marRight w:val="0"/>
                  <w:marTop w:val="0"/>
                  <w:marBottom w:val="0"/>
                  <w:divBdr>
                    <w:top w:val="none" w:sz="0" w:space="0" w:color="auto"/>
                    <w:left w:val="none" w:sz="0" w:space="0" w:color="auto"/>
                    <w:bottom w:val="none" w:sz="0" w:space="0" w:color="auto"/>
                    <w:right w:val="none" w:sz="0" w:space="0" w:color="auto"/>
                  </w:divBdr>
                </w:div>
                <w:div w:id="114519009">
                  <w:marLeft w:val="480"/>
                  <w:marRight w:val="0"/>
                  <w:marTop w:val="0"/>
                  <w:marBottom w:val="0"/>
                  <w:divBdr>
                    <w:top w:val="none" w:sz="0" w:space="0" w:color="auto"/>
                    <w:left w:val="none" w:sz="0" w:space="0" w:color="auto"/>
                    <w:bottom w:val="none" w:sz="0" w:space="0" w:color="auto"/>
                    <w:right w:val="none" w:sz="0" w:space="0" w:color="auto"/>
                  </w:divBdr>
                </w:div>
                <w:div w:id="918296388">
                  <w:marLeft w:val="480"/>
                  <w:marRight w:val="0"/>
                  <w:marTop w:val="0"/>
                  <w:marBottom w:val="0"/>
                  <w:divBdr>
                    <w:top w:val="none" w:sz="0" w:space="0" w:color="auto"/>
                    <w:left w:val="none" w:sz="0" w:space="0" w:color="auto"/>
                    <w:bottom w:val="none" w:sz="0" w:space="0" w:color="auto"/>
                    <w:right w:val="none" w:sz="0" w:space="0" w:color="auto"/>
                  </w:divBdr>
                </w:div>
              </w:divsChild>
            </w:div>
            <w:div w:id="1942645429">
              <w:marLeft w:val="0"/>
              <w:marRight w:val="0"/>
              <w:marTop w:val="0"/>
              <w:marBottom w:val="0"/>
              <w:divBdr>
                <w:top w:val="none" w:sz="0" w:space="0" w:color="auto"/>
                <w:left w:val="none" w:sz="0" w:space="0" w:color="auto"/>
                <w:bottom w:val="none" w:sz="0" w:space="0" w:color="auto"/>
                <w:right w:val="none" w:sz="0" w:space="0" w:color="auto"/>
              </w:divBdr>
              <w:divsChild>
                <w:div w:id="675500079">
                  <w:marLeft w:val="480"/>
                  <w:marRight w:val="0"/>
                  <w:marTop w:val="0"/>
                  <w:marBottom w:val="0"/>
                  <w:divBdr>
                    <w:top w:val="none" w:sz="0" w:space="0" w:color="auto"/>
                    <w:left w:val="none" w:sz="0" w:space="0" w:color="auto"/>
                    <w:bottom w:val="none" w:sz="0" w:space="0" w:color="auto"/>
                    <w:right w:val="none" w:sz="0" w:space="0" w:color="auto"/>
                  </w:divBdr>
                </w:div>
                <w:div w:id="999847119">
                  <w:marLeft w:val="480"/>
                  <w:marRight w:val="0"/>
                  <w:marTop w:val="0"/>
                  <w:marBottom w:val="0"/>
                  <w:divBdr>
                    <w:top w:val="none" w:sz="0" w:space="0" w:color="auto"/>
                    <w:left w:val="none" w:sz="0" w:space="0" w:color="auto"/>
                    <w:bottom w:val="none" w:sz="0" w:space="0" w:color="auto"/>
                    <w:right w:val="none" w:sz="0" w:space="0" w:color="auto"/>
                  </w:divBdr>
                </w:div>
                <w:div w:id="1302998476">
                  <w:marLeft w:val="480"/>
                  <w:marRight w:val="0"/>
                  <w:marTop w:val="0"/>
                  <w:marBottom w:val="0"/>
                  <w:divBdr>
                    <w:top w:val="none" w:sz="0" w:space="0" w:color="auto"/>
                    <w:left w:val="none" w:sz="0" w:space="0" w:color="auto"/>
                    <w:bottom w:val="none" w:sz="0" w:space="0" w:color="auto"/>
                    <w:right w:val="none" w:sz="0" w:space="0" w:color="auto"/>
                  </w:divBdr>
                </w:div>
                <w:div w:id="39012714">
                  <w:marLeft w:val="480"/>
                  <w:marRight w:val="0"/>
                  <w:marTop w:val="0"/>
                  <w:marBottom w:val="0"/>
                  <w:divBdr>
                    <w:top w:val="none" w:sz="0" w:space="0" w:color="auto"/>
                    <w:left w:val="none" w:sz="0" w:space="0" w:color="auto"/>
                    <w:bottom w:val="none" w:sz="0" w:space="0" w:color="auto"/>
                    <w:right w:val="none" w:sz="0" w:space="0" w:color="auto"/>
                  </w:divBdr>
                </w:div>
                <w:div w:id="349140049">
                  <w:marLeft w:val="480"/>
                  <w:marRight w:val="0"/>
                  <w:marTop w:val="0"/>
                  <w:marBottom w:val="0"/>
                  <w:divBdr>
                    <w:top w:val="none" w:sz="0" w:space="0" w:color="auto"/>
                    <w:left w:val="none" w:sz="0" w:space="0" w:color="auto"/>
                    <w:bottom w:val="none" w:sz="0" w:space="0" w:color="auto"/>
                    <w:right w:val="none" w:sz="0" w:space="0" w:color="auto"/>
                  </w:divBdr>
                </w:div>
                <w:div w:id="1655181449">
                  <w:marLeft w:val="480"/>
                  <w:marRight w:val="0"/>
                  <w:marTop w:val="0"/>
                  <w:marBottom w:val="0"/>
                  <w:divBdr>
                    <w:top w:val="none" w:sz="0" w:space="0" w:color="auto"/>
                    <w:left w:val="none" w:sz="0" w:space="0" w:color="auto"/>
                    <w:bottom w:val="none" w:sz="0" w:space="0" w:color="auto"/>
                    <w:right w:val="none" w:sz="0" w:space="0" w:color="auto"/>
                  </w:divBdr>
                </w:div>
                <w:div w:id="1847403672">
                  <w:marLeft w:val="480"/>
                  <w:marRight w:val="0"/>
                  <w:marTop w:val="0"/>
                  <w:marBottom w:val="0"/>
                  <w:divBdr>
                    <w:top w:val="none" w:sz="0" w:space="0" w:color="auto"/>
                    <w:left w:val="none" w:sz="0" w:space="0" w:color="auto"/>
                    <w:bottom w:val="none" w:sz="0" w:space="0" w:color="auto"/>
                    <w:right w:val="none" w:sz="0" w:space="0" w:color="auto"/>
                  </w:divBdr>
                </w:div>
                <w:div w:id="1763720776">
                  <w:marLeft w:val="480"/>
                  <w:marRight w:val="0"/>
                  <w:marTop w:val="0"/>
                  <w:marBottom w:val="0"/>
                  <w:divBdr>
                    <w:top w:val="none" w:sz="0" w:space="0" w:color="auto"/>
                    <w:left w:val="none" w:sz="0" w:space="0" w:color="auto"/>
                    <w:bottom w:val="none" w:sz="0" w:space="0" w:color="auto"/>
                    <w:right w:val="none" w:sz="0" w:space="0" w:color="auto"/>
                  </w:divBdr>
                </w:div>
                <w:div w:id="1676565259">
                  <w:marLeft w:val="480"/>
                  <w:marRight w:val="0"/>
                  <w:marTop w:val="0"/>
                  <w:marBottom w:val="0"/>
                  <w:divBdr>
                    <w:top w:val="none" w:sz="0" w:space="0" w:color="auto"/>
                    <w:left w:val="none" w:sz="0" w:space="0" w:color="auto"/>
                    <w:bottom w:val="none" w:sz="0" w:space="0" w:color="auto"/>
                    <w:right w:val="none" w:sz="0" w:space="0" w:color="auto"/>
                  </w:divBdr>
                </w:div>
                <w:div w:id="1354842230">
                  <w:marLeft w:val="480"/>
                  <w:marRight w:val="0"/>
                  <w:marTop w:val="0"/>
                  <w:marBottom w:val="0"/>
                  <w:divBdr>
                    <w:top w:val="none" w:sz="0" w:space="0" w:color="auto"/>
                    <w:left w:val="none" w:sz="0" w:space="0" w:color="auto"/>
                    <w:bottom w:val="none" w:sz="0" w:space="0" w:color="auto"/>
                    <w:right w:val="none" w:sz="0" w:space="0" w:color="auto"/>
                  </w:divBdr>
                </w:div>
                <w:div w:id="391463611">
                  <w:marLeft w:val="480"/>
                  <w:marRight w:val="0"/>
                  <w:marTop w:val="0"/>
                  <w:marBottom w:val="0"/>
                  <w:divBdr>
                    <w:top w:val="none" w:sz="0" w:space="0" w:color="auto"/>
                    <w:left w:val="none" w:sz="0" w:space="0" w:color="auto"/>
                    <w:bottom w:val="none" w:sz="0" w:space="0" w:color="auto"/>
                    <w:right w:val="none" w:sz="0" w:space="0" w:color="auto"/>
                  </w:divBdr>
                </w:div>
                <w:div w:id="185028365">
                  <w:marLeft w:val="480"/>
                  <w:marRight w:val="0"/>
                  <w:marTop w:val="0"/>
                  <w:marBottom w:val="0"/>
                  <w:divBdr>
                    <w:top w:val="none" w:sz="0" w:space="0" w:color="auto"/>
                    <w:left w:val="none" w:sz="0" w:space="0" w:color="auto"/>
                    <w:bottom w:val="none" w:sz="0" w:space="0" w:color="auto"/>
                    <w:right w:val="none" w:sz="0" w:space="0" w:color="auto"/>
                  </w:divBdr>
                </w:div>
                <w:div w:id="1076123751">
                  <w:marLeft w:val="480"/>
                  <w:marRight w:val="0"/>
                  <w:marTop w:val="0"/>
                  <w:marBottom w:val="0"/>
                  <w:divBdr>
                    <w:top w:val="none" w:sz="0" w:space="0" w:color="auto"/>
                    <w:left w:val="none" w:sz="0" w:space="0" w:color="auto"/>
                    <w:bottom w:val="none" w:sz="0" w:space="0" w:color="auto"/>
                    <w:right w:val="none" w:sz="0" w:space="0" w:color="auto"/>
                  </w:divBdr>
                </w:div>
                <w:div w:id="287244353">
                  <w:marLeft w:val="480"/>
                  <w:marRight w:val="0"/>
                  <w:marTop w:val="0"/>
                  <w:marBottom w:val="0"/>
                  <w:divBdr>
                    <w:top w:val="none" w:sz="0" w:space="0" w:color="auto"/>
                    <w:left w:val="none" w:sz="0" w:space="0" w:color="auto"/>
                    <w:bottom w:val="none" w:sz="0" w:space="0" w:color="auto"/>
                    <w:right w:val="none" w:sz="0" w:space="0" w:color="auto"/>
                  </w:divBdr>
                </w:div>
                <w:div w:id="1199389376">
                  <w:marLeft w:val="480"/>
                  <w:marRight w:val="0"/>
                  <w:marTop w:val="0"/>
                  <w:marBottom w:val="0"/>
                  <w:divBdr>
                    <w:top w:val="none" w:sz="0" w:space="0" w:color="auto"/>
                    <w:left w:val="none" w:sz="0" w:space="0" w:color="auto"/>
                    <w:bottom w:val="none" w:sz="0" w:space="0" w:color="auto"/>
                    <w:right w:val="none" w:sz="0" w:space="0" w:color="auto"/>
                  </w:divBdr>
                </w:div>
                <w:div w:id="53042987">
                  <w:marLeft w:val="480"/>
                  <w:marRight w:val="0"/>
                  <w:marTop w:val="0"/>
                  <w:marBottom w:val="0"/>
                  <w:divBdr>
                    <w:top w:val="none" w:sz="0" w:space="0" w:color="auto"/>
                    <w:left w:val="none" w:sz="0" w:space="0" w:color="auto"/>
                    <w:bottom w:val="none" w:sz="0" w:space="0" w:color="auto"/>
                    <w:right w:val="none" w:sz="0" w:space="0" w:color="auto"/>
                  </w:divBdr>
                </w:div>
                <w:div w:id="439572896">
                  <w:marLeft w:val="480"/>
                  <w:marRight w:val="0"/>
                  <w:marTop w:val="0"/>
                  <w:marBottom w:val="0"/>
                  <w:divBdr>
                    <w:top w:val="none" w:sz="0" w:space="0" w:color="auto"/>
                    <w:left w:val="none" w:sz="0" w:space="0" w:color="auto"/>
                    <w:bottom w:val="none" w:sz="0" w:space="0" w:color="auto"/>
                    <w:right w:val="none" w:sz="0" w:space="0" w:color="auto"/>
                  </w:divBdr>
                </w:div>
                <w:div w:id="15885834">
                  <w:marLeft w:val="480"/>
                  <w:marRight w:val="0"/>
                  <w:marTop w:val="0"/>
                  <w:marBottom w:val="0"/>
                  <w:divBdr>
                    <w:top w:val="none" w:sz="0" w:space="0" w:color="auto"/>
                    <w:left w:val="none" w:sz="0" w:space="0" w:color="auto"/>
                    <w:bottom w:val="none" w:sz="0" w:space="0" w:color="auto"/>
                    <w:right w:val="none" w:sz="0" w:space="0" w:color="auto"/>
                  </w:divBdr>
                </w:div>
                <w:div w:id="1064064521">
                  <w:marLeft w:val="480"/>
                  <w:marRight w:val="0"/>
                  <w:marTop w:val="0"/>
                  <w:marBottom w:val="0"/>
                  <w:divBdr>
                    <w:top w:val="none" w:sz="0" w:space="0" w:color="auto"/>
                    <w:left w:val="none" w:sz="0" w:space="0" w:color="auto"/>
                    <w:bottom w:val="none" w:sz="0" w:space="0" w:color="auto"/>
                    <w:right w:val="none" w:sz="0" w:space="0" w:color="auto"/>
                  </w:divBdr>
                </w:div>
                <w:div w:id="638650041">
                  <w:marLeft w:val="480"/>
                  <w:marRight w:val="0"/>
                  <w:marTop w:val="0"/>
                  <w:marBottom w:val="0"/>
                  <w:divBdr>
                    <w:top w:val="none" w:sz="0" w:space="0" w:color="auto"/>
                    <w:left w:val="none" w:sz="0" w:space="0" w:color="auto"/>
                    <w:bottom w:val="none" w:sz="0" w:space="0" w:color="auto"/>
                    <w:right w:val="none" w:sz="0" w:space="0" w:color="auto"/>
                  </w:divBdr>
                </w:div>
                <w:div w:id="1717437106">
                  <w:marLeft w:val="480"/>
                  <w:marRight w:val="0"/>
                  <w:marTop w:val="0"/>
                  <w:marBottom w:val="0"/>
                  <w:divBdr>
                    <w:top w:val="none" w:sz="0" w:space="0" w:color="auto"/>
                    <w:left w:val="none" w:sz="0" w:space="0" w:color="auto"/>
                    <w:bottom w:val="none" w:sz="0" w:space="0" w:color="auto"/>
                    <w:right w:val="none" w:sz="0" w:space="0" w:color="auto"/>
                  </w:divBdr>
                </w:div>
                <w:div w:id="2132897435">
                  <w:marLeft w:val="480"/>
                  <w:marRight w:val="0"/>
                  <w:marTop w:val="0"/>
                  <w:marBottom w:val="0"/>
                  <w:divBdr>
                    <w:top w:val="none" w:sz="0" w:space="0" w:color="auto"/>
                    <w:left w:val="none" w:sz="0" w:space="0" w:color="auto"/>
                    <w:bottom w:val="none" w:sz="0" w:space="0" w:color="auto"/>
                    <w:right w:val="none" w:sz="0" w:space="0" w:color="auto"/>
                  </w:divBdr>
                </w:div>
                <w:div w:id="1204363459">
                  <w:marLeft w:val="480"/>
                  <w:marRight w:val="0"/>
                  <w:marTop w:val="0"/>
                  <w:marBottom w:val="0"/>
                  <w:divBdr>
                    <w:top w:val="none" w:sz="0" w:space="0" w:color="auto"/>
                    <w:left w:val="none" w:sz="0" w:space="0" w:color="auto"/>
                    <w:bottom w:val="none" w:sz="0" w:space="0" w:color="auto"/>
                    <w:right w:val="none" w:sz="0" w:space="0" w:color="auto"/>
                  </w:divBdr>
                </w:div>
                <w:div w:id="1560093518">
                  <w:marLeft w:val="480"/>
                  <w:marRight w:val="0"/>
                  <w:marTop w:val="0"/>
                  <w:marBottom w:val="0"/>
                  <w:divBdr>
                    <w:top w:val="none" w:sz="0" w:space="0" w:color="auto"/>
                    <w:left w:val="none" w:sz="0" w:space="0" w:color="auto"/>
                    <w:bottom w:val="none" w:sz="0" w:space="0" w:color="auto"/>
                    <w:right w:val="none" w:sz="0" w:space="0" w:color="auto"/>
                  </w:divBdr>
                </w:div>
                <w:div w:id="2015914247">
                  <w:marLeft w:val="480"/>
                  <w:marRight w:val="0"/>
                  <w:marTop w:val="0"/>
                  <w:marBottom w:val="0"/>
                  <w:divBdr>
                    <w:top w:val="none" w:sz="0" w:space="0" w:color="auto"/>
                    <w:left w:val="none" w:sz="0" w:space="0" w:color="auto"/>
                    <w:bottom w:val="none" w:sz="0" w:space="0" w:color="auto"/>
                    <w:right w:val="none" w:sz="0" w:space="0" w:color="auto"/>
                  </w:divBdr>
                </w:div>
                <w:div w:id="1365447313">
                  <w:marLeft w:val="480"/>
                  <w:marRight w:val="0"/>
                  <w:marTop w:val="0"/>
                  <w:marBottom w:val="0"/>
                  <w:divBdr>
                    <w:top w:val="none" w:sz="0" w:space="0" w:color="auto"/>
                    <w:left w:val="none" w:sz="0" w:space="0" w:color="auto"/>
                    <w:bottom w:val="none" w:sz="0" w:space="0" w:color="auto"/>
                    <w:right w:val="none" w:sz="0" w:space="0" w:color="auto"/>
                  </w:divBdr>
                </w:div>
                <w:div w:id="1414429928">
                  <w:marLeft w:val="480"/>
                  <w:marRight w:val="0"/>
                  <w:marTop w:val="0"/>
                  <w:marBottom w:val="0"/>
                  <w:divBdr>
                    <w:top w:val="none" w:sz="0" w:space="0" w:color="auto"/>
                    <w:left w:val="none" w:sz="0" w:space="0" w:color="auto"/>
                    <w:bottom w:val="none" w:sz="0" w:space="0" w:color="auto"/>
                    <w:right w:val="none" w:sz="0" w:space="0" w:color="auto"/>
                  </w:divBdr>
                </w:div>
                <w:div w:id="2042126082">
                  <w:marLeft w:val="480"/>
                  <w:marRight w:val="0"/>
                  <w:marTop w:val="0"/>
                  <w:marBottom w:val="0"/>
                  <w:divBdr>
                    <w:top w:val="none" w:sz="0" w:space="0" w:color="auto"/>
                    <w:left w:val="none" w:sz="0" w:space="0" w:color="auto"/>
                    <w:bottom w:val="none" w:sz="0" w:space="0" w:color="auto"/>
                    <w:right w:val="none" w:sz="0" w:space="0" w:color="auto"/>
                  </w:divBdr>
                </w:div>
                <w:div w:id="1674213244">
                  <w:marLeft w:val="480"/>
                  <w:marRight w:val="0"/>
                  <w:marTop w:val="0"/>
                  <w:marBottom w:val="0"/>
                  <w:divBdr>
                    <w:top w:val="none" w:sz="0" w:space="0" w:color="auto"/>
                    <w:left w:val="none" w:sz="0" w:space="0" w:color="auto"/>
                    <w:bottom w:val="none" w:sz="0" w:space="0" w:color="auto"/>
                    <w:right w:val="none" w:sz="0" w:space="0" w:color="auto"/>
                  </w:divBdr>
                </w:div>
                <w:div w:id="116804244">
                  <w:marLeft w:val="480"/>
                  <w:marRight w:val="0"/>
                  <w:marTop w:val="0"/>
                  <w:marBottom w:val="0"/>
                  <w:divBdr>
                    <w:top w:val="none" w:sz="0" w:space="0" w:color="auto"/>
                    <w:left w:val="none" w:sz="0" w:space="0" w:color="auto"/>
                    <w:bottom w:val="none" w:sz="0" w:space="0" w:color="auto"/>
                    <w:right w:val="none" w:sz="0" w:space="0" w:color="auto"/>
                  </w:divBdr>
                </w:div>
                <w:div w:id="693656516">
                  <w:marLeft w:val="480"/>
                  <w:marRight w:val="0"/>
                  <w:marTop w:val="0"/>
                  <w:marBottom w:val="0"/>
                  <w:divBdr>
                    <w:top w:val="none" w:sz="0" w:space="0" w:color="auto"/>
                    <w:left w:val="none" w:sz="0" w:space="0" w:color="auto"/>
                    <w:bottom w:val="none" w:sz="0" w:space="0" w:color="auto"/>
                    <w:right w:val="none" w:sz="0" w:space="0" w:color="auto"/>
                  </w:divBdr>
                </w:div>
                <w:div w:id="135882812">
                  <w:marLeft w:val="480"/>
                  <w:marRight w:val="0"/>
                  <w:marTop w:val="0"/>
                  <w:marBottom w:val="0"/>
                  <w:divBdr>
                    <w:top w:val="none" w:sz="0" w:space="0" w:color="auto"/>
                    <w:left w:val="none" w:sz="0" w:space="0" w:color="auto"/>
                    <w:bottom w:val="none" w:sz="0" w:space="0" w:color="auto"/>
                    <w:right w:val="none" w:sz="0" w:space="0" w:color="auto"/>
                  </w:divBdr>
                </w:div>
                <w:div w:id="1733042645">
                  <w:marLeft w:val="480"/>
                  <w:marRight w:val="0"/>
                  <w:marTop w:val="0"/>
                  <w:marBottom w:val="0"/>
                  <w:divBdr>
                    <w:top w:val="none" w:sz="0" w:space="0" w:color="auto"/>
                    <w:left w:val="none" w:sz="0" w:space="0" w:color="auto"/>
                    <w:bottom w:val="none" w:sz="0" w:space="0" w:color="auto"/>
                    <w:right w:val="none" w:sz="0" w:space="0" w:color="auto"/>
                  </w:divBdr>
                </w:div>
              </w:divsChild>
            </w:div>
            <w:div w:id="1627277755">
              <w:marLeft w:val="0"/>
              <w:marRight w:val="0"/>
              <w:marTop w:val="0"/>
              <w:marBottom w:val="0"/>
              <w:divBdr>
                <w:top w:val="none" w:sz="0" w:space="0" w:color="auto"/>
                <w:left w:val="none" w:sz="0" w:space="0" w:color="auto"/>
                <w:bottom w:val="none" w:sz="0" w:space="0" w:color="auto"/>
                <w:right w:val="none" w:sz="0" w:space="0" w:color="auto"/>
              </w:divBdr>
              <w:divsChild>
                <w:div w:id="1691681376">
                  <w:marLeft w:val="480"/>
                  <w:marRight w:val="0"/>
                  <w:marTop w:val="0"/>
                  <w:marBottom w:val="0"/>
                  <w:divBdr>
                    <w:top w:val="none" w:sz="0" w:space="0" w:color="auto"/>
                    <w:left w:val="none" w:sz="0" w:space="0" w:color="auto"/>
                    <w:bottom w:val="none" w:sz="0" w:space="0" w:color="auto"/>
                    <w:right w:val="none" w:sz="0" w:space="0" w:color="auto"/>
                  </w:divBdr>
                </w:div>
                <w:div w:id="357582887">
                  <w:marLeft w:val="480"/>
                  <w:marRight w:val="0"/>
                  <w:marTop w:val="0"/>
                  <w:marBottom w:val="0"/>
                  <w:divBdr>
                    <w:top w:val="none" w:sz="0" w:space="0" w:color="auto"/>
                    <w:left w:val="none" w:sz="0" w:space="0" w:color="auto"/>
                    <w:bottom w:val="none" w:sz="0" w:space="0" w:color="auto"/>
                    <w:right w:val="none" w:sz="0" w:space="0" w:color="auto"/>
                  </w:divBdr>
                </w:div>
                <w:div w:id="363796221">
                  <w:marLeft w:val="480"/>
                  <w:marRight w:val="0"/>
                  <w:marTop w:val="0"/>
                  <w:marBottom w:val="0"/>
                  <w:divBdr>
                    <w:top w:val="none" w:sz="0" w:space="0" w:color="auto"/>
                    <w:left w:val="none" w:sz="0" w:space="0" w:color="auto"/>
                    <w:bottom w:val="none" w:sz="0" w:space="0" w:color="auto"/>
                    <w:right w:val="none" w:sz="0" w:space="0" w:color="auto"/>
                  </w:divBdr>
                </w:div>
                <w:div w:id="112213960">
                  <w:marLeft w:val="480"/>
                  <w:marRight w:val="0"/>
                  <w:marTop w:val="0"/>
                  <w:marBottom w:val="0"/>
                  <w:divBdr>
                    <w:top w:val="none" w:sz="0" w:space="0" w:color="auto"/>
                    <w:left w:val="none" w:sz="0" w:space="0" w:color="auto"/>
                    <w:bottom w:val="none" w:sz="0" w:space="0" w:color="auto"/>
                    <w:right w:val="none" w:sz="0" w:space="0" w:color="auto"/>
                  </w:divBdr>
                </w:div>
                <w:div w:id="1983727231">
                  <w:marLeft w:val="480"/>
                  <w:marRight w:val="0"/>
                  <w:marTop w:val="0"/>
                  <w:marBottom w:val="0"/>
                  <w:divBdr>
                    <w:top w:val="none" w:sz="0" w:space="0" w:color="auto"/>
                    <w:left w:val="none" w:sz="0" w:space="0" w:color="auto"/>
                    <w:bottom w:val="none" w:sz="0" w:space="0" w:color="auto"/>
                    <w:right w:val="none" w:sz="0" w:space="0" w:color="auto"/>
                  </w:divBdr>
                </w:div>
                <w:div w:id="46955986">
                  <w:marLeft w:val="480"/>
                  <w:marRight w:val="0"/>
                  <w:marTop w:val="0"/>
                  <w:marBottom w:val="0"/>
                  <w:divBdr>
                    <w:top w:val="none" w:sz="0" w:space="0" w:color="auto"/>
                    <w:left w:val="none" w:sz="0" w:space="0" w:color="auto"/>
                    <w:bottom w:val="none" w:sz="0" w:space="0" w:color="auto"/>
                    <w:right w:val="none" w:sz="0" w:space="0" w:color="auto"/>
                  </w:divBdr>
                </w:div>
                <w:div w:id="363336519">
                  <w:marLeft w:val="480"/>
                  <w:marRight w:val="0"/>
                  <w:marTop w:val="0"/>
                  <w:marBottom w:val="0"/>
                  <w:divBdr>
                    <w:top w:val="none" w:sz="0" w:space="0" w:color="auto"/>
                    <w:left w:val="none" w:sz="0" w:space="0" w:color="auto"/>
                    <w:bottom w:val="none" w:sz="0" w:space="0" w:color="auto"/>
                    <w:right w:val="none" w:sz="0" w:space="0" w:color="auto"/>
                  </w:divBdr>
                </w:div>
                <w:div w:id="556823676">
                  <w:marLeft w:val="480"/>
                  <w:marRight w:val="0"/>
                  <w:marTop w:val="0"/>
                  <w:marBottom w:val="0"/>
                  <w:divBdr>
                    <w:top w:val="none" w:sz="0" w:space="0" w:color="auto"/>
                    <w:left w:val="none" w:sz="0" w:space="0" w:color="auto"/>
                    <w:bottom w:val="none" w:sz="0" w:space="0" w:color="auto"/>
                    <w:right w:val="none" w:sz="0" w:space="0" w:color="auto"/>
                  </w:divBdr>
                </w:div>
                <w:div w:id="1533036199">
                  <w:marLeft w:val="480"/>
                  <w:marRight w:val="0"/>
                  <w:marTop w:val="0"/>
                  <w:marBottom w:val="0"/>
                  <w:divBdr>
                    <w:top w:val="none" w:sz="0" w:space="0" w:color="auto"/>
                    <w:left w:val="none" w:sz="0" w:space="0" w:color="auto"/>
                    <w:bottom w:val="none" w:sz="0" w:space="0" w:color="auto"/>
                    <w:right w:val="none" w:sz="0" w:space="0" w:color="auto"/>
                  </w:divBdr>
                </w:div>
                <w:div w:id="496238853">
                  <w:marLeft w:val="480"/>
                  <w:marRight w:val="0"/>
                  <w:marTop w:val="0"/>
                  <w:marBottom w:val="0"/>
                  <w:divBdr>
                    <w:top w:val="none" w:sz="0" w:space="0" w:color="auto"/>
                    <w:left w:val="none" w:sz="0" w:space="0" w:color="auto"/>
                    <w:bottom w:val="none" w:sz="0" w:space="0" w:color="auto"/>
                    <w:right w:val="none" w:sz="0" w:space="0" w:color="auto"/>
                  </w:divBdr>
                </w:div>
                <w:div w:id="475726831">
                  <w:marLeft w:val="480"/>
                  <w:marRight w:val="0"/>
                  <w:marTop w:val="0"/>
                  <w:marBottom w:val="0"/>
                  <w:divBdr>
                    <w:top w:val="none" w:sz="0" w:space="0" w:color="auto"/>
                    <w:left w:val="none" w:sz="0" w:space="0" w:color="auto"/>
                    <w:bottom w:val="none" w:sz="0" w:space="0" w:color="auto"/>
                    <w:right w:val="none" w:sz="0" w:space="0" w:color="auto"/>
                  </w:divBdr>
                </w:div>
                <w:div w:id="55323662">
                  <w:marLeft w:val="480"/>
                  <w:marRight w:val="0"/>
                  <w:marTop w:val="0"/>
                  <w:marBottom w:val="0"/>
                  <w:divBdr>
                    <w:top w:val="none" w:sz="0" w:space="0" w:color="auto"/>
                    <w:left w:val="none" w:sz="0" w:space="0" w:color="auto"/>
                    <w:bottom w:val="none" w:sz="0" w:space="0" w:color="auto"/>
                    <w:right w:val="none" w:sz="0" w:space="0" w:color="auto"/>
                  </w:divBdr>
                </w:div>
                <w:div w:id="572929819">
                  <w:marLeft w:val="480"/>
                  <w:marRight w:val="0"/>
                  <w:marTop w:val="0"/>
                  <w:marBottom w:val="0"/>
                  <w:divBdr>
                    <w:top w:val="none" w:sz="0" w:space="0" w:color="auto"/>
                    <w:left w:val="none" w:sz="0" w:space="0" w:color="auto"/>
                    <w:bottom w:val="none" w:sz="0" w:space="0" w:color="auto"/>
                    <w:right w:val="none" w:sz="0" w:space="0" w:color="auto"/>
                  </w:divBdr>
                </w:div>
                <w:div w:id="213082508">
                  <w:marLeft w:val="480"/>
                  <w:marRight w:val="0"/>
                  <w:marTop w:val="0"/>
                  <w:marBottom w:val="0"/>
                  <w:divBdr>
                    <w:top w:val="none" w:sz="0" w:space="0" w:color="auto"/>
                    <w:left w:val="none" w:sz="0" w:space="0" w:color="auto"/>
                    <w:bottom w:val="none" w:sz="0" w:space="0" w:color="auto"/>
                    <w:right w:val="none" w:sz="0" w:space="0" w:color="auto"/>
                  </w:divBdr>
                </w:div>
                <w:div w:id="1607346214">
                  <w:marLeft w:val="480"/>
                  <w:marRight w:val="0"/>
                  <w:marTop w:val="0"/>
                  <w:marBottom w:val="0"/>
                  <w:divBdr>
                    <w:top w:val="none" w:sz="0" w:space="0" w:color="auto"/>
                    <w:left w:val="none" w:sz="0" w:space="0" w:color="auto"/>
                    <w:bottom w:val="none" w:sz="0" w:space="0" w:color="auto"/>
                    <w:right w:val="none" w:sz="0" w:space="0" w:color="auto"/>
                  </w:divBdr>
                </w:div>
                <w:div w:id="1523938478">
                  <w:marLeft w:val="480"/>
                  <w:marRight w:val="0"/>
                  <w:marTop w:val="0"/>
                  <w:marBottom w:val="0"/>
                  <w:divBdr>
                    <w:top w:val="none" w:sz="0" w:space="0" w:color="auto"/>
                    <w:left w:val="none" w:sz="0" w:space="0" w:color="auto"/>
                    <w:bottom w:val="none" w:sz="0" w:space="0" w:color="auto"/>
                    <w:right w:val="none" w:sz="0" w:space="0" w:color="auto"/>
                  </w:divBdr>
                </w:div>
                <w:div w:id="1945921415">
                  <w:marLeft w:val="480"/>
                  <w:marRight w:val="0"/>
                  <w:marTop w:val="0"/>
                  <w:marBottom w:val="0"/>
                  <w:divBdr>
                    <w:top w:val="none" w:sz="0" w:space="0" w:color="auto"/>
                    <w:left w:val="none" w:sz="0" w:space="0" w:color="auto"/>
                    <w:bottom w:val="none" w:sz="0" w:space="0" w:color="auto"/>
                    <w:right w:val="none" w:sz="0" w:space="0" w:color="auto"/>
                  </w:divBdr>
                </w:div>
                <w:div w:id="1497068718">
                  <w:marLeft w:val="480"/>
                  <w:marRight w:val="0"/>
                  <w:marTop w:val="0"/>
                  <w:marBottom w:val="0"/>
                  <w:divBdr>
                    <w:top w:val="none" w:sz="0" w:space="0" w:color="auto"/>
                    <w:left w:val="none" w:sz="0" w:space="0" w:color="auto"/>
                    <w:bottom w:val="none" w:sz="0" w:space="0" w:color="auto"/>
                    <w:right w:val="none" w:sz="0" w:space="0" w:color="auto"/>
                  </w:divBdr>
                </w:div>
                <w:div w:id="1479489841">
                  <w:marLeft w:val="480"/>
                  <w:marRight w:val="0"/>
                  <w:marTop w:val="0"/>
                  <w:marBottom w:val="0"/>
                  <w:divBdr>
                    <w:top w:val="none" w:sz="0" w:space="0" w:color="auto"/>
                    <w:left w:val="none" w:sz="0" w:space="0" w:color="auto"/>
                    <w:bottom w:val="none" w:sz="0" w:space="0" w:color="auto"/>
                    <w:right w:val="none" w:sz="0" w:space="0" w:color="auto"/>
                  </w:divBdr>
                </w:div>
                <w:div w:id="692074751">
                  <w:marLeft w:val="480"/>
                  <w:marRight w:val="0"/>
                  <w:marTop w:val="0"/>
                  <w:marBottom w:val="0"/>
                  <w:divBdr>
                    <w:top w:val="none" w:sz="0" w:space="0" w:color="auto"/>
                    <w:left w:val="none" w:sz="0" w:space="0" w:color="auto"/>
                    <w:bottom w:val="none" w:sz="0" w:space="0" w:color="auto"/>
                    <w:right w:val="none" w:sz="0" w:space="0" w:color="auto"/>
                  </w:divBdr>
                </w:div>
                <w:div w:id="419833500">
                  <w:marLeft w:val="480"/>
                  <w:marRight w:val="0"/>
                  <w:marTop w:val="0"/>
                  <w:marBottom w:val="0"/>
                  <w:divBdr>
                    <w:top w:val="none" w:sz="0" w:space="0" w:color="auto"/>
                    <w:left w:val="none" w:sz="0" w:space="0" w:color="auto"/>
                    <w:bottom w:val="none" w:sz="0" w:space="0" w:color="auto"/>
                    <w:right w:val="none" w:sz="0" w:space="0" w:color="auto"/>
                  </w:divBdr>
                </w:div>
                <w:div w:id="1299192323">
                  <w:marLeft w:val="480"/>
                  <w:marRight w:val="0"/>
                  <w:marTop w:val="0"/>
                  <w:marBottom w:val="0"/>
                  <w:divBdr>
                    <w:top w:val="none" w:sz="0" w:space="0" w:color="auto"/>
                    <w:left w:val="none" w:sz="0" w:space="0" w:color="auto"/>
                    <w:bottom w:val="none" w:sz="0" w:space="0" w:color="auto"/>
                    <w:right w:val="none" w:sz="0" w:space="0" w:color="auto"/>
                  </w:divBdr>
                </w:div>
                <w:div w:id="1705515360">
                  <w:marLeft w:val="480"/>
                  <w:marRight w:val="0"/>
                  <w:marTop w:val="0"/>
                  <w:marBottom w:val="0"/>
                  <w:divBdr>
                    <w:top w:val="none" w:sz="0" w:space="0" w:color="auto"/>
                    <w:left w:val="none" w:sz="0" w:space="0" w:color="auto"/>
                    <w:bottom w:val="none" w:sz="0" w:space="0" w:color="auto"/>
                    <w:right w:val="none" w:sz="0" w:space="0" w:color="auto"/>
                  </w:divBdr>
                </w:div>
                <w:div w:id="338892505">
                  <w:marLeft w:val="480"/>
                  <w:marRight w:val="0"/>
                  <w:marTop w:val="0"/>
                  <w:marBottom w:val="0"/>
                  <w:divBdr>
                    <w:top w:val="none" w:sz="0" w:space="0" w:color="auto"/>
                    <w:left w:val="none" w:sz="0" w:space="0" w:color="auto"/>
                    <w:bottom w:val="none" w:sz="0" w:space="0" w:color="auto"/>
                    <w:right w:val="none" w:sz="0" w:space="0" w:color="auto"/>
                  </w:divBdr>
                </w:div>
                <w:div w:id="145129339">
                  <w:marLeft w:val="480"/>
                  <w:marRight w:val="0"/>
                  <w:marTop w:val="0"/>
                  <w:marBottom w:val="0"/>
                  <w:divBdr>
                    <w:top w:val="none" w:sz="0" w:space="0" w:color="auto"/>
                    <w:left w:val="none" w:sz="0" w:space="0" w:color="auto"/>
                    <w:bottom w:val="none" w:sz="0" w:space="0" w:color="auto"/>
                    <w:right w:val="none" w:sz="0" w:space="0" w:color="auto"/>
                  </w:divBdr>
                </w:div>
                <w:div w:id="1383093275">
                  <w:marLeft w:val="480"/>
                  <w:marRight w:val="0"/>
                  <w:marTop w:val="0"/>
                  <w:marBottom w:val="0"/>
                  <w:divBdr>
                    <w:top w:val="none" w:sz="0" w:space="0" w:color="auto"/>
                    <w:left w:val="none" w:sz="0" w:space="0" w:color="auto"/>
                    <w:bottom w:val="none" w:sz="0" w:space="0" w:color="auto"/>
                    <w:right w:val="none" w:sz="0" w:space="0" w:color="auto"/>
                  </w:divBdr>
                </w:div>
                <w:div w:id="1011761576">
                  <w:marLeft w:val="480"/>
                  <w:marRight w:val="0"/>
                  <w:marTop w:val="0"/>
                  <w:marBottom w:val="0"/>
                  <w:divBdr>
                    <w:top w:val="none" w:sz="0" w:space="0" w:color="auto"/>
                    <w:left w:val="none" w:sz="0" w:space="0" w:color="auto"/>
                    <w:bottom w:val="none" w:sz="0" w:space="0" w:color="auto"/>
                    <w:right w:val="none" w:sz="0" w:space="0" w:color="auto"/>
                  </w:divBdr>
                </w:div>
                <w:div w:id="1722245495">
                  <w:marLeft w:val="480"/>
                  <w:marRight w:val="0"/>
                  <w:marTop w:val="0"/>
                  <w:marBottom w:val="0"/>
                  <w:divBdr>
                    <w:top w:val="none" w:sz="0" w:space="0" w:color="auto"/>
                    <w:left w:val="none" w:sz="0" w:space="0" w:color="auto"/>
                    <w:bottom w:val="none" w:sz="0" w:space="0" w:color="auto"/>
                    <w:right w:val="none" w:sz="0" w:space="0" w:color="auto"/>
                  </w:divBdr>
                </w:div>
                <w:div w:id="695081021">
                  <w:marLeft w:val="480"/>
                  <w:marRight w:val="0"/>
                  <w:marTop w:val="0"/>
                  <w:marBottom w:val="0"/>
                  <w:divBdr>
                    <w:top w:val="none" w:sz="0" w:space="0" w:color="auto"/>
                    <w:left w:val="none" w:sz="0" w:space="0" w:color="auto"/>
                    <w:bottom w:val="none" w:sz="0" w:space="0" w:color="auto"/>
                    <w:right w:val="none" w:sz="0" w:space="0" w:color="auto"/>
                  </w:divBdr>
                </w:div>
                <w:div w:id="1549101936">
                  <w:marLeft w:val="480"/>
                  <w:marRight w:val="0"/>
                  <w:marTop w:val="0"/>
                  <w:marBottom w:val="0"/>
                  <w:divBdr>
                    <w:top w:val="none" w:sz="0" w:space="0" w:color="auto"/>
                    <w:left w:val="none" w:sz="0" w:space="0" w:color="auto"/>
                    <w:bottom w:val="none" w:sz="0" w:space="0" w:color="auto"/>
                    <w:right w:val="none" w:sz="0" w:space="0" w:color="auto"/>
                  </w:divBdr>
                </w:div>
                <w:div w:id="1302466774">
                  <w:marLeft w:val="480"/>
                  <w:marRight w:val="0"/>
                  <w:marTop w:val="0"/>
                  <w:marBottom w:val="0"/>
                  <w:divBdr>
                    <w:top w:val="none" w:sz="0" w:space="0" w:color="auto"/>
                    <w:left w:val="none" w:sz="0" w:space="0" w:color="auto"/>
                    <w:bottom w:val="none" w:sz="0" w:space="0" w:color="auto"/>
                    <w:right w:val="none" w:sz="0" w:space="0" w:color="auto"/>
                  </w:divBdr>
                </w:div>
                <w:div w:id="2100710564">
                  <w:marLeft w:val="480"/>
                  <w:marRight w:val="0"/>
                  <w:marTop w:val="0"/>
                  <w:marBottom w:val="0"/>
                  <w:divBdr>
                    <w:top w:val="none" w:sz="0" w:space="0" w:color="auto"/>
                    <w:left w:val="none" w:sz="0" w:space="0" w:color="auto"/>
                    <w:bottom w:val="none" w:sz="0" w:space="0" w:color="auto"/>
                    <w:right w:val="none" w:sz="0" w:space="0" w:color="auto"/>
                  </w:divBdr>
                </w:div>
                <w:div w:id="1157458777">
                  <w:marLeft w:val="480"/>
                  <w:marRight w:val="0"/>
                  <w:marTop w:val="0"/>
                  <w:marBottom w:val="0"/>
                  <w:divBdr>
                    <w:top w:val="none" w:sz="0" w:space="0" w:color="auto"/>
                    <w:left w:val="none" w:sz="0" w:space="0" w:color="auto"/>
                    <w:bottom w:val="none" w:sz="0" w:space="0" w:color="auto"/>
                    <w:right w:val="none" w:sz="0" w:space="0" w:color="auto"/>
                  </w:divBdr>
                </w:div>
              </w:divsChild>
            </w:div>
            <w:div w:id="252133646">
              <w:marLeft w:val="0"/>
              <w:marRight w:val="0"/>
              <w:marTop w:val="0"/>
              <w:marBottom w:val="0"/>
              <w:divBdr>
                <w:top w:val="none" w:sz="0" w:space="0" w:color="auto"/>
                <w:left w:val="none" w:sz="0" w:space="0" w:color="auto"/>
                <w:bottom w:val="none" w:sz="0" w:space="0" w:color="auto"/>
                <w:right w:val="none" w:sz="0" w:space="0" w:color="auto"/>
              </w:divBdr>
              <w:divsChild>
                <w:div w:id="793017342">
                  <w:marLeft w:val="480"/>
                  <w:marRight w:val="0"/>
                  <w:marTop w:val="0"/>
                  <w:marBottom w:val="0"/>
                  <w:divBdr>
                    <w:top w:val="none" w:sz="0" w:space="0" w:color="auto"/>
                    <w:left w:val="none" w:sz="0" w:space="0" w:color="auto"/>
                    <w:bottom w:val="none" w:sz="0" w:space="0" w:color="auto"/>
                    <w:right w:val="none" w:sz="0" w:space="0" w:color="auto"/>
                  </w:divBdr>
                </w:div>
                <w:div w:id="1499660960">
                  <w:marLeft w:val="480"/>
                  <w:marRight w:val="0"/>
                  <w:marTop w:val="0"/>
                  <w:marBottom w:val="0"/>
                  <w:divBdr>
                    <w:top w:val="none" w:sz="0" w:space="0" w:color="auto"/>
                    <w:left w:val="none" w:sz="0" w:space="0" w:color="auto"/>
                    <w:bottom w:val="none" w:sz="0" w:space="0" w:color="auto"/>
                    <w:right w:val="none" w:sz="0" w:space="0" w:color="auto"/>
                  </w:divBdr>
                </w:div>
                <w:div w:id="1167746653">
                  <w:marLeft w:val="480"/>
                  <w:marRight w:val="0"/>
                  <w:marTop w:val="0"/>
                  <w:marBottom w:val="0"/>
                  <w:divBdr>
                    <w:top w:val="none" w:sz="0" w:space="0" w:color="auto"/>
                    <w:left w:val="none" w:sz="0" w:space="0" w:color="auto"/>
                    <w:bottom w:val="none" w:sz="0" w:space="0" w:color="auto"/>
                    <w:right w:val="none" w:sz="0" w:space="0" w:color="auto"/>
                  </w:divBdr>
                </w:div>
                <w:div w:id="690953720">
                  <w:marLeft w:val="480"/>
                  <w:marRight w:val="0"/>
                  <w:marTop w:val="0"/>
                  <w:marBottom w:val="0"/>
                  <w:divBdr>
                    <w:top w:val="none" w:sz="0" w:space="0" w:color="auto"/>
                    <w:left w:val="none" w:sz="0" w:space="0" w:color="auto"/>
                    <w:bottom w:val="none" w:sz="0" w:space="0" w:color="auto"/>
                    <w:right w:val="none" w:sz="0" w:space="0" w:color="auto"/>
                  </w:divBdr>
                </w:div>
                <w:div w:id="1294680651">
                  <w:marLeft w:val="480"/>
                  <w:marRight w:val="0"/>
                  <w:marTop w:val="0"/>
                  <w:marBottom w:val="0"/>
                  <w:divBdr>
                    <w:top w:val="none" w:sz="0" w:space="0" w:color="auto"/>
                    <w:left w:val="none" w:sz="0" w:space="0" w:color="auto"/>
                    <w:bottom w:val="none" w:sz="0" w:space="0" w:color="auto"/>
                    <w:right w:val="none" w:sz="0" w:space="0" w:color="auto"/>
                  </w:divBdr>
                </w:div>
                <w:div w:id="1145320799">
                  <w:marLeft w:val="480"/>
                  <w:marRight w:val="0"/>
                  <w:marTop w:val="0"/>
                  <w:marBottom w:val="0"/>
                  <w:divBdr>
                    <w:top w:val="none" w:sz="0" w:space="0" w:color="auto"/>
                    <w:left w:val="none" w:sz="0" w:space="0" w:color="auto"/>
                    <w:bottom w:val="none" w:sz="0" w:space="0" w:color="auto"/>
                    <w:right w:val="none" w:sz="0" w:space="0" w:color="auto"/>
                  </w:divBdr>
                </w:div>
                <w:div w:id="396511023">
                  <w:marLeft w:val="480"/>
                  <w:marRight w:val="0"/>
                  <w:marTop w:val="0"/>
                  <w:marBottom w:val="0"/>
                  <w:divBdr>
                    <w:top w:val="none" w:sz="0" w:space="0" w:color="auto"/>
                    <w:left w:val="none" w:sz="0" w:space="0" w:color="auto"/>
                    <w:bottom w:val="none" w:sz="0" w:space="0" w:color="auto"/>
                    <w:right w:val="none" w:sz="0" w:space="0" w:color="auto"/>
                  </w:divBdr>
                </w:div>
                <w:div w:id="1696543446">
                  <w:marLeft w:val="480"/>
                  <w:marRight w:val="0"/>
                  <w:marTop w:val="0"/>
                  <w:marBottom w:val="0"/>
                  <w:divBdr>
                    <w:top w:val="none" w:sz="0" w:space="0" w:color="auto"/>
                    <w:left w:val="none" w:sz="0" w:space="0" w:color="auto"/>
                    <w:bottom w:val="none" w:sz="0" w:space="0" w:color="auto"/>
                    <w:right w:val="none" w:sz="0" w:space="0" w:color="auto"/>
                  </w:divBdr>
                </w:div>
                <w:div w:id="1551653597">
                  <w:marLeft w:val="480"/>
                  <w:marRight w:val="0"/>
                  <w:marTop w:val="0"/>
                  <w:marBottom w:val="0"/>
                  <w:divBdr>
                    <w:top w:val="none" w:sz="0" w:space="0" w:color="auto"/>
                    <w:left w:val="none" w:sz="0" w:space="0" w:color="auto"/>
                    <w:bottom w:val="none" w:sz="0" w:space="0" w:color="auto"/>
                    <w:right w:val="none" w:sz="0" w:space="0" w:color="auto"/>
                  </w:divBdr>
                </w:div>
                <w:div w:id="1970477715">
                  <w:marLeft w:val="480"/>
                  <w:marRight w:val="0"/>
                  <w:marTop w:val="0"/>
                  <w:marBottom w:val="0"/>
                  <w:divBdr>
                    <w:top w:val="none" w:sz="0" w:space="0" w:color="auto"/>
                    <w:left w:val="none" w:sz="0" w:space="0" w:color="auto"/>
                    <w:bottom w:val="none" w:sz="0" w:space="0" w:color="auto"/>
                    <w:right w:val="none" w:sz="0" w:space="0" w:color="auto"/>
                  </w:divBdr>
                </w:div>
                <w:div w:id="348265821">
                  <w:marLeft w:val="480"/>
                  <w:marRight w:val="0"/>
                  <w:marTop w:val="0"/>
                  <w:marBottom w:val="0"/>
                  <w:divBdr>
                    <w:top w:val="none" w:sz="0" w:space="0" w:color="auto"/>
                    <w:left w:val="none" w:sz="0" w:space="0" w:color="auto"/>
                    <w:bottom w:val="none" w:sz="0" w:space="0" w:color="auto"/>
                    <w:right w:val="none" w:sz="0" w:space="0" w:color="auto"/>
                  </w:divBdr>
                </w:div>
                <w:div w:id="19400751">
                  <w:marLeft w:val="480"/>
                  <w:marRight w:val="0"/>
                  <w:marTop w:val="0"/>
                  <w:marBottom w:val="0"/>
                  <w:divBdr>
                    <w:top w:val="none" w:sz="0" w:space="0" w:color="auto"/>
                    <w:left w:val="none" w:sz="0" w:space="0" w:color="auto"/>
                    <w:bottom w:val="none" w:sz="0" w:space="0" w:color="auto"/>
                    <w:right w:val="none" w:sz="0" w:space="0" w:color="auto"/>
                  </w:divBdr>
                </w:div>
                <w:div w:id="95756340">
                  <w:marLeft w:val="480"/>
                  <w:marRight w:val="0"/>
                  <w:marTop w:val="0"/>
                  <w:marBottom w:val="0"/>
                  <w:divBdr>
                    <w:top w:val="none" w:sz="0" w:space="0" w:color="auto"/>
                    <w:left w:val="none" w:sz="0" w:space="0" w:color="auto"/>
                    <w:bottom w:val="none" w:sz="0" w:space="0" w:color="auto"/>
                    <w:right w:val="none" w:sz="0" w:space="0" w:color="auto"/>
                  </w:divBdr>
                </w:div>
                <w:div w:id="1770856888">
                  <w:marLeft w:val="480"/>
                  <w:marRight w:val="0"/>
                  <w:marTop w:val="0"/>
                  <w:marBottom w:val="0"/>
                  <w:divBdr>
                    <w:top w:val="none" w:sz="0" w:space="0" w:color="auto"/>
                    <w:left w:val="none" w:sz="0" w:space="0" w:color="auto"/>
                    <w:bottom w:val="none" w:sz="0" w:space="0" w:color="auto"/>
                    <w:right w:val="none" w:sz="0" w:space="0" w:color="auto"/>
                  </w:divBdr>
                </w:div>
                <w:div w:id="758142087">
                  <w:marLeft w:val="480"/>
                  <w:marRight w:val="0"/>
                  <w:marTop w:val="0"/>
                  <w:marBottom w:val="0"/>
                  <w:divBdr>
                    <w:top w:val="none" w:sz="0" w:space="0" w:color="auto"/>
                    <w:left w:val="none" w:sz="0" w:space="0" w:color="auto"/>
                    <w:bottom w:val="none" w:sz="0" w:space="0" w:color="auto"/>
                    <w:right w:val="none" w:sz="0" w:space="0" w:color="auto"/>
                  </w:divBdr>
                </w:div>
                <w:div w:id="1487237903">
                  <w:marLeft w:val="480"/>
                  <w:marRight w:val="0"/>
                  <w:marTop w:val="0"/>
                  <w:marBottom w:val="0"/>
                  <w:divBdr>
                    <w:top w:val="none" w:sz="0" w:space="0" w:color="auto"/>
                    <w:left w:val="none" w:sz="0" w:space="0" w:color="auto"/>
                    <w:bottom w:val="none" w:sz="0" w:space="0" w:color="auto"/>
                    <w:right w:val="none" w:sz="0" w:space="0" w:color="auto"/>
                  </w:divBdr>
                </w:div>
                <w:div w:id="960651983">
                  <w:marLeft w:val="480"/>
                  <w:marRight w:val="0"/>
                  <w:marTop w:val="0"/>
                  <w:marBottom w:val="0"/>
                  <w:divBdr>
                    <w:top w:val="none" w:sz="0" w:space="0" w:color="auto"/>
                    <w:left w:val="none" w:sz="0" w:space="0" w:color="auto"/>
                    <w:bottom w:val="none" w:sz="0" w:space="0" w:color="auto"/>
                    <w:right w:val="none" w:sz="0" w:space="0" w:color="auto"/>
                  </w:divBdr>
                </w:div>
                <w:div w:id="1061054946">
                  <w:marLeft w:val="480"/>
                  <w:marRight w:val="0"/>
                  <w:marTop w:val="0"/>
                  <w:marBottom w:val="0"/>
                  <w:divBdr>
                    <w:top w:val="none" w:sz="0" w:space="0" w:color="auto"/>
                    <w:left w:val="none" w:sz="0" w:space="0" w:color="auto"/>
                    <w:bottom w:val="none" w:sz="0" w:space="0" w:color="auto"/>
                    <w:right w:val="none" w:sz="0" w:space="0" w:color="auto"/>
                  </w:divBdr>
                </w:div>
                <w:div w:id="452601874">
                  <w:marLeft w:val="480"/>
                  <w:marRight w:val="0"/>
                  <w:marTop w:val="0"/>
                  <w:marBottom w:val="0"/>
                  <w:divBdr>
                    <w:top w:val="none" w:sz="0" w:space="0" w:color="auto"/>
                    <w:left w:val="none" w:sz="0" w:space="0" w:color="auto"/>
                    <w:bottom w:val="none" w:sz="0" w:space="0" w:color="auto"/>
                    <w:right w:val="none" w:sz="0" w:space="0" w:color="auto"/>
                  </w:divBdr>
                </w:div>
                <w:div w:id="1174299468">
                  <w:marLeft w:val="480"/>
                  <w:marRight w:val="0"/>
                  <w:marTop w:val="0"/>
                  <w:marBottom w:val="0"/>
                  <w:divBdr>
                    <w:top w:val="none" w:sz="0" w:space="0" w:color="auto"/>
                    <w:left w:val="none" w:sz="0" w:space="0" w:color="auto"/>
                    <w:bottom w:val="none" w:sz="0" w:space="0" w:color="auto"/>
                    <w:right w:val="none" w:sz="0" w:space="0" w:color="auto"/>
                  </w:divBdr>
                </w:div>
                <w:div w:id="1899129749">
                  <w:marLeft w:val="480"/>
                  <w:marRight w:val="0"/>
                  <w:marTop w:val="0"/>
                  <w:marBottom w:val="0"/>
                  <w:divBdr>
                    <w:top w:val="none" w:sz="0" w:space="0" w:color="auto"/>
                    <w:left w:val="none" w:sz="0" w:space="0" w:color="auto"/>
                    <w:bottom w:val="none" w:sz="0" w:space="0" w:color="auto"/>
                    <w:right w:val="none" w:sz="0" w:space="0" w:color="auto"/>
                  </w:divBdr>
                </w:div>
                <w:div w:id="1427190168">
                  <w:marLeft w:val="480"/>
                  <w:marRight w:val="0"/>
                  <w:marTop w:val="0"/>
                  <w:marBottom w:val="0"/>
                  <w:divBdr>
                    <w:top w:val="none" w:sz="0" w:space="0" w:color="auto"/>
                    <w:left w:val="none" w:sz="0" w:space="0" w:color="auto"/>
                    <w:bottom w:val="none" w:sz="0" w:space="0" w:color="auto"/>
                    <w:right w:val="none" w:sz="0" w:space="0" w:color="auto"/>
                  </w:divBdr>
                </w:div>
                <w:div w:id="1000425456">
                  <w:marLeft w:val="480"/>
                  <w:marRight w:val="0"/>
                  <w:marTop w:val="0"/>
                  <w:marBottom w:val="0"/>
                  <w:divBdr>
                    <w:top w:val="none" w:sz="0" w:space="0" w:color="auto"/>
                    <w:left w:val="none" w:sz="0" w:space="0" w:color="auto"/>
                    <w:bottom w:val="none" w:sz="0" w:space="0" w:color="auto"/>
                    <w:right w:val="none" w:sz="0" w:space="0" w:color="auto"/>
                  </w:divBdr>
                </w:div>
                <w:div w:id="1478061832">
                  <w:marLeft w:val="480"/>
                  <w:marRight w:val="0"/>
                  <w:marTop w:val="0"/>
                  <w:marBottom w:val="0"/>
                  <w:divBdr>
                    <w:top w:val="none" w:sz="0" w:space="0" w:color="auto"/>
                    <w:left w:val="none" w:sz="0" w:space="0" w:color="auto"/>
                    <w:bottom w:val="none" w:sz="0" w:space="0" w:color="auto"/>
                    <w:right w:val="none" w:sz="0" w:space="0" w:color="auto"/>
                  </w:divBdr>
                </w:div>
                <w:div w:id="615646023">
                  <w:marLeft w:val="480"/>
                  <w:marRight w:val="0"/>
                  <w:marTop w:val="0"/>
                  <w:marBottom w:val="0"/>
                  <w:divBdr>
                    <w:top w:val="none" w:sz="0" w:space="0" w:color="auto"/>
                    <w:left w:val="none" w:sz="0" w:space="0" w:color="auto"/>
                    <w:bottom w:val="none" w:sz="0" w:space="0" w:color="auto"/>
                    <w:right w:val="none" w:sz="0" w:space="0" w:color="auto"/>
                  </w:divBdr>
                </w:div>
                <w:div w:id="913128089">
                  <w:marLeft w:val="480"/>
                  <w:marRight w:val="0"/>
                  <w:marTop w:val="0"/>
                  <w:marBottom w:val="0"/>
                  <w:divBdr>
                    <w:top w:val="none" w:sz="0" w:space="0" w:color="auto"/>
                    <w:left w:val="none" w:sz="0" w:space="0" w:color="auto"/>
                    <w:bottom w:val="none" w:sz="0" w:space="0" w:color="auto"/>
                    <w:right w:val="none" w:sz="0" w:space="0" w:color="auto"/>
                  </w:divBdr>
                </w:div>
                <w:div w:id="730538609">
                  <w:marLeft w:val="480"/>
                  <w:marRight w:val="0"/>
                  <w:marTop w:val="0"/>
                  <w:marBottom w:val="0"/>
                  <w:divBdr>
                    <w:top w:val="none" w:sz="0" w:space="0" w:color="auto"/>
                    <w:left w:val="none" w:sz="0" w:space="0" w:color="auto"/>
                    <w:bottom w:val="none" w:sz="0" w:space="0" w:color="auto"/>
                    <w:right w:val="none" w:sz="0" w:space="0" w:color="auto"/>
                  </w:divBdr>
                </w:div>
                <w:div w:id="1604798701">
                  <w:marLeft w:val="480"/>
                  <w:marRight w:val="0"/>
                  <w:marTop w:val="0"/>
                  <w:marBottom w:val="0"/>
                  <w:divBdr>
                    <w:top w:val="none" w:sz="0" w:space="0" w:color="auto"/>
                    <w:left w:val="none" w:sz="0" w:space="0" w:color="auto"/>
                    <w:bottom w:val="none" w:sz="0" w:space="0" w:color="auto"/>
                    <w:right w:val="none" w:sz="0" w:space="0" w:color="auto"/>
                  </w:divBdr>
                </w:div>
                <w:div w:id="963585619">
                  <w:marLeft w:val="480"/>
                  <w:marRight w:val="0"/>
                  <w:marTop w:val="0"/>
                  <w:marBottom w:val="0"/>
                  <w:divBdr>
                    <w:top w:val="none" w:sz="0" w:space="0" w:color="auto"/>
                    <w:left w:val="none" w:sz="0" w:space="0" w:color="auto"/>
                    <w:bottom w:val="none" w:sz="0" w:space="0" w:color="auto"/>
                    <w:right w:val="none" w:sz="0" w:space="0" w:color="auto"/>
                  </w:divBdr>
                </w:div>
                <w:div w:id="1332564064">
                  <w:marLeft w:val="480"/>
                  <w:marRight w:val="0"/>
                  <w:marTop w:val="0"/>
                  <w:marBottom w:val="0"/>
                  <w:divBdr>
                    <w:top w:val="none" w:sz="0" w:space="0" w:color="auto"/>
                    <w:left w:val="none" w:sz="0" w:space="0" w:color="auto"/>
                    <w:bottom w:val="none" w:sz="0" w:space="0" w:color="auto"/>
                    <w:right w:val="none" w:sz="0" w:space="0" w:color="auto"/>
                  </w:divBdr>
                </w:div>
                <w:div w:id="244461890">
                  <w:marLeft w:val="480"/>
                  <w:marRight w:val="0"/>
                  <w:marTop w:val="0"/>
                  <w:marBottom w:val="0"/>
                  <w:divBdr>
                    <w:top w:val="none" w:sz="0" w:space="0" w:color="auto"/>
                    <w:left w:val="none" w:sz="0" w:space="0" w:color="auto"/>
                    <w:bottom w:val="none" w:sz="0" w:space="0" w:color="auto"/>
                    <w:right w:val="none" w:sz="0" w:space="0" w:color="auto"/>
                  </w:divBdr>
                </w:div>
                <w:div w:id="903175006">
                  <w:marLeft w:val="480"/>
                  <w:marRight w:val="0"/>
                  <w:marTop w:val="0"/>
                  <w:marBottom w:val="0"/>
                  <w:divBdr>
                    <w:top w:val="none" w:sz="0" w:space="0" w:color="auto"/>
                    <w:left w:val="none" w:sz="0" w:space="0" w:color="auto"/>
                    <w:bottom w:val="none" w:sz="0" w:space="0" w:color="auto"/>
                    <w:right w:val="none" w:sz="0" w:space="0" w:color="auto"/>
                  </w:divBdr>
                </w:div>
                <w:div w:id="1444618047">
                  <w:marLeft w:val="480"/>
                  <w:marRight w:val="0"/>
                  <w:marTop w:val="0"/>
                  <w:marBottom w:val="0"/>
                  <w:divBdr>
                    <w:top w:val="none" w:sz="0" w:space="0" w:color="auto"/>
                    <w:left w:val="none" w:sz="0" w:space="0" w:color="auto"/>
                    <w:bottom w:val="none" w:sz="0" w:space="0" w:color="auto"/>
                    <w:right w:val="none" w:sz="0" w:space="0" w:color="auto"/>
                  </w:divBdr>
                </w:div>
                <w:div w:id="1391419469">
                  <w:marLeft w:val="480"/>
                  <w:marRight w:val="0"/>
                  <w:marTop w:val="0"/>
                  <w:marBottom w:val="0"/>
                  <w:divBdr>
                    <w:top w:val="none" w:sz="0" w:space="0" w:color="auto"/>
                    <w:left w:val="none" w:sz="0" w:space="0" w:color="auto"/>
                    <w:bottom w:val="none" w:sz="0" w:space="0" w:color="auto"/>
                    <w:right w:val="none" w:sz="0" w:space="0" w:color="auto"/>
                  </w:divBdr>
                </w:div>
              </w:divsChild>
            </w:div>
            <w:div w:id="1848399360">
              <w:marLeft w:val="0"/>
              <w:marRight w:val="0"/>
              <w:marTop w:val="0"/>
              <w:marBottom w:val="0"/>
              <w:divBdr>
                <w:top w:val="none" w:sz="0" w:space="0" w:color="auto"/>
                <w:left w:val="none" w:sz="0" w:space="0" w:color="auto"/>
                <w:bottom w:val="none" w:sz="0" w:space="0" w:color="auto"/>
                <w:right w:val="none" w:sz="0" w:space="0" w:color="auto"/>
              </w:divBdr>
              <w:divsChild>
                <w:div w:id="401413653">
                  <w:marLeft w:val="480"/>
                  <w:marRight w:val="0"/>
                  <w:marTop w:val="0"/>
                  <w:marBottom w:val="0"/>
                  <w:divBdr>
                    <w:top w:val="none" w:sz="0" w:space="0" w:color="auto"/>
                    <w:left w:val="none" w:sz="0" w:space="0" w:color="auto"/>
                    <w:bottom w:val="none" w:sz="0" w:space="0" w:color="auto"/>
                    <w:right w:val="none" w:sz="0" w:space="0" w:color="auto"/>
                  </w:divBdr>
                </w:div>
                <w:div w:id="1046949503">
                  <w:marLeft w:val="480"/>
                  <w:marRight w:val="0"/>
                  <w:marTop w:val="0"/>
                  <w:marBottom w:val="0"/>
                  <w:divBdr>
                    <w:top w:val="none" w:sz="0" w:space="0" w:color="auto"/>
                    <w:left w:val="none" w:sz="0" w:space="0" w:color="auto"/>
                    <w:bottom w:val="none" w:sz="0" w:space="0" w:color="auto"/>
                    <w:right w:val="none" w:sz="0" w:space="0" w:color="auto"/>
                  </w:divBdr>
                </w:div>
                <w:div w:id="1613780379">
                  <w:marLeft w:val="480"/>
                  <w:marRight w:val="0"/>
                  <w:marTop w:val="0"/>
                  <w:marBottom w:val="0"/>
                  <w:divBdr>
                    <w:top w:val="none" w:sz="0" w:space="0" w:color="auto"/>
                    <w:left w:val="none" w:sz="0" w:space="0" w:color="auto"/>
                    <w:bottom w:val="none" w:sz="0" w:space="0" w:color="auto"/>
                    <w:right w:val="none" w:sz="0" w:space="0" w:color="auto"/>
                  </w:divBdr>
                </w:div>
                <w:div w:id="850416402">
                  <w:marLeft w:val="480"/>
                  <w:marRight w:val="0"/>
                  <w:marTop w:val="0"/>
                  <w:marBottom w:val="0"/>
                  <w:divBdr>
                    <w:top w:val="none" w:sz="0" w:space="0" w:color="auto"/>
                    <w:left w:val="none" w:sz="0" w:space="0" w:color="auto"/>
                    <w:bottom w:val="none" w:sz="0" w:space="0" w:color="auto"/>
                    <w:right w:val="none" w:sz="0" w:space="0" w:color="auto"/>
                  </w:divBdr>
                </w:div>
                <w:div w:id="1859615540">
                  <w:marLeft w:val="480"/>
                  <w:marRight w:val="0"/>
                  <w:marTop w:val="0"/>
                  <w:marBottom w:val="0"/>
                  <w:divBdr>
                    <w:top w:val="none" w:sz="0" w:space="0" w:color="auto"/>
                    <w:left w:val="none" w:sz="0" w:space="0" w:color="auto"/>
                    <w:bottom w:val="none" w:sz="0" w:space="0" w:color="auto"/>
                    <w:right w:val="none" w:sz="0" w:space="0" w:color="auto"/>
                  </w:divBdr>
                </w:div>
                <w:div w:id="770469883">
                  <w:marLeft w:val="480"/>
                  <w:marRight w:val="0"/>
                  <w:marTop w:val="0"/>
                  <w:marBottom w:val="0"/>
                  <w:divBdr>
                    <w:top w:val="none" w:sz="0" w:space="0" w:color="auto"/>
                    <w:left w:val="none" w:sz="0" w:space="0" w:color="auto"/>
                    <w:bottom w:val="none" w:sz="0" w:space="0" w:color="auto"/>
                    <w:right w:val="none" w:sz="0" w:space="0" w:color="auto"/>
                  </w:divBdr>
                </w:div>
                <w:div w:id="680475439">
                  <w:marLeft w:val="480"/>
                  <w:marRight w:val="0"/>
                  <w:marTop w:val="0"/>
                  <w:marBottom w:val="0"/>
                  <w:divBdr>
                    <w:top w:val="none" w:sz="0" w:space="0" w:color="auto"/>
                    <w:left w:val="none" w:sz="0" w:space="0" w:color="auto"/>
                    <w:bottom w:val="none" w:sz="0" w:space="0" w:color="auto"/>
                    <w:right w:val="none" w:sz="0" w:space="0" w:color="auto"/>
                  </w:divBdr>
                </w:div>
                <w:div w:id="382145096">
                  <w:marLeft w:val="480"/>
                  <w:marRight w:val="0"/>
                  <w:marTop w:val="0"/>
                  <w:marBottom w:val="0"/>
                  <w:divBdr>
                    <w:top w:val="none" w:sz="0" w:space="0" w:color="auto"/>
                    <w:left w:val="none" w:sz="0" w:space="0" w:color="auto"/>
                    <w:bottom w:val="none" w:sz="0" w:space="0" w:color="auto"/>
                    <w:right w:val="none" w:sz="0" w:space="0" w:color="auto"/>
                  </w:divBdr>
                </w:div>
                <w:div w:id="1794905004">
                  <w:marLeft w:val="480"/>
                  <w:marRight w:val="0"/>
                  <w:marTop w:val="0"/>
                  <w:marBottom w:val="0"/>
                  <w:divBdr>
                    <w:top w:val="none" w:sz="0" w:space="0" w:color="auto"/>
                    <w:left w:val="none" w:sz="0" w:space="0" w:color="auto"/>
                    <w:bottom w:val="none" w:sz="0" w:space="0" w:color="auto"/>
                    <w:right w:val="none" w:sz="0" w:space="0" w:color="auto"/>
                  </w:divBdr>
                </w:div>
                <w:div w:id="1211071922">
                  <w:marLeft w:val="480"/>
                  <w:marRight w:val="0"/>
                  <w:marTop w:val="0"/>
                  <w:marBottom w:val="0"/>
                  <w:divBdr>
                    <w:top w:val="none" w:sz="0" w:space="0" w:color="auto"/>
                    <w:left w:val="none" w:sz="0" w:space="0" w:color="auto"/>
                    <w:bottom w:val="none" w:sz="0" w:space="0" w:color="auto"/>
                    <w:right w:val="none" w:sz="0" w:space="0" w:color="auto"/>
                  </w:divBdr>
                </w:div>
                <w:div w:id="1018195566">
                  <w:marLeft w:val="480"/>
                  <w:marRight w:val="0"/>
                  <w:marTop w:val="0"/>
                  <w:marBottom w:val="0"/>
                  <w:divBdr>
                    <w:top w:val="none" w:sz="0" w:space="0" w:color="auto"/>
                    <w:left w:val="none" w:sz="0" w:space="0" w:color="auto"/>
                    <w:bottom w:val="none" w:sz="0" w:space="0" w:color="auto"/>
                    <w:right w:val="none" w:sz="0" w:space="0" w:color="auto"/>
                  </w:divBdr>
                </w:div>
                <w:div w:id="162353716">
                  <w:marLeft w:val="480"/>
                  <w:marRight w:val="0"/>
                  <w:marTop w:val="0"/>
                  <w:marBottom w:val="0"/>
                  <w:divBdr>
                    <w:top w:val="none" w:sz="0" w:space="0" w:color="auto"/>
                    <w:left w:val="none" w:sz="0" w:space="0" w:color="auto"/>
                    <w:bottom w:val="none" w:sz="0" w:space="0" w:color="auto"/>
                    <w:right w:val="none" w:sz="0" w:space="0" w:color="auto"/>
                  </w:divBdr>
                </w:div>
                <w:div w:id="642927500">
                  <w:marLeft w:val="480"/>
                  <w:marRight w:val="0"/>
                  <w:marTop w:val="0"/>
                  <w:marBottom w:val="0"/>
                  <w:divBdr>
                    <w:top w:val="none" w:sz="0" w:space="0" w:color="auto"/>
                    <w:left w:val="none" w:sz="0" w:space="0" w:color="auto"/>
                    <w:bottom w:val="none" w:sz="0" w:space="0" w:color="auto"/>
                    <w:right w:val="none" w:sz="0" w:space="0" w:color="auto"/>
                  </w:divBdr>
                </w:div>
                <w:div w:id="1265384912">
                  <w:marLeft w:val="480"/>
                  <w:marRight w:val="0"/>
                  <w:marTop w:val="0"/>
                  <w:marBottom w:val="0"/>
                  <w:divBdr>
                    <w:top w:val="none" w:sz="0" w:space="0" w:color="auto"/>
                    <w:left w:val="none" w:sz="0" w:space="0" w:color="auto"/>
                    <w:bottom w:val="none" w:sz="0" w:space="0" w:color="auto"/>
                    <w:right w:val="none" w:sz="0" w:space="0" w:color="auto"/>
                  </w:divBdr>
                </w:div>
                <w:div w:id="1594045361">
                  <w:marLeft w:val="480"/>
                  <w:marRight w:val="0"/>
                  <w:marTop w:val="0"/>
                  <w:marBottom w:val="0"/>
                  <w:divBdr>
                    <w:top w:val="none" w:sz="0" w:space="0" w:color="auto"/>
                    <w:left w:val="none" w:sz="0" w:space="0" w:color="auto"/>
                    <w:bottom w:val="none" w:sz="0" w:space="0" w:color="auto"/>
                    <w:right w:val="none" w:sz="0" w:space="0" w:color="auto"/>
                  </w:divBdr>
                </w:div>
                <w:div w:id="782187989">
                  <w:marLeft w:val="480"/>
                  <w:marRight w:val="0"/>
                  <w:marTop w:val="0"/>
                  <w:marBottom w:val="0"/>
                  <w:divBdr>
                    <w:top w:val="none" w:sz="0" w:space="0" w:color="auto"/>
                    <w:left w:val="none" w:sz="0" w:space="0" w:color="auto"/>
                    <w:bottom w:val="none" w:sz="0" w:space="0" w:color="auto"/>
                    <w:right w:val="none" w:sz="0" w:space="0" w:color="auto"/>
                  </w:divBdr>
                </w:div>
                <w:div w:id="563877095">
                  <w:marLeft w:val="480"/>
                  <w:marRight w:val="0"/>
                  <w:marTop w:val="0"/>
                  <w:marBottom w:val="0"/>
                  <w:divBdr>
                    <w:top w:val="none" w:sz="0" w:space="0" w:color="auto"/>
                    <w:left w:val="none" w:sz="0" w:space="0" w:color="auto"/>
                    <w:bottom w:val="none" w:sz="0" w:space="0" w:color="auto"/>
                    <w:right w:val="none" w:sz="0" w:space="0" w:color="auto"/>
                  </w:divBdr>
                </w:div>
                <w:div w:id="2123260080">
                  <w:marLeft w:val="480"/>
                  <w:marRight w:val="0"/>
                  <w:marTop w:val="0"/>
                  <w:marBottom w:val="0"/>
                  <w:divBdr>
                    <w:top w:val="none" w:sz="0" w:space="0" w:color="auto"/>
                    <w:left w:val="none" w:sz="0" w:space="0" w:color="auto"/>
                    <w:bottom w:val="none" w:sz="0" w:space="0" w:color="auto"/>
                    <w:right w:val="none" w:sz="0" w:space="0" w:color="auto"/>
                  </w:divBdr>
                </w:div>
                <w:div w:id="1662924040">
                  <w:marLeft w:val="480"/>
                  <w:marRight w:val="0"/>
                  <w:marTop w:val="0"/>
                  <w:marBottom w:val="0"/>
                  <w:divBdr>
                    <w:top w:val="none" w:sz="0" w:space="0" w:color="auto"/>
                    <w:left w:val="none" w:sz="0" w:space="0" w:color="auto"/>
                    <w:bottom w:val="none" w:sz="0" w:space="0" w:color="auto"/>
                    <w:right w:val="none" w:sz="0" w:space="0" w:color="auto"/>
                  </w:divBdr>
                </w:div>
                <w:div w:id="53547874">
                  <w:marLeft w:val="480"/>
                  <w:marRight w:val="0"/>
                  <w:marTop w:val="0"/>
                  <w:marBottom w:val="0"/>
                  <w:divBdr>
                    <w:top w:val="none" w:sz="0" w:space="0" w:color="auto"/>
                    <w:left w:val="none" w:sz="0" w:space="0" w:color="auto"/>
                    <w:bottom w:val="none" w:sz="0" w:space="0" w:color="auto"/>
                    <w:right w:val="none" w:sz="0" w:space="0" w:color="auto"/>
                  </w:divBdr>
                </w:div>
                <w:div w:id="917905170">
                  <w:marLeft w:val="480"/>
                  <w:marRight w:val="0"/>
                  <w:marTop w:val="0"/>
                  <w:marBottom w:val="0"/>
                  <w:divBdr>
                    <w:top w:val="none" w:sz="0" w:space="0" w:color="auto"/>
                    <w:left w:val="none" w:sz="0" w:space="0" w:color="auto"/>
                    <w:bottom w:val="none" w:sz="0" w:space="0" w:color="auto"/>
                    <w:right w:val="none" w:sz="0" w:space="0" w:color="auto"/>
                  </w:divBdr>
                </w:div>
                <w:div w:id="344940399">
                  <w:marLeft w:val="480"/>
                  <w:marRight w:val="0"/>
                  <w:marTop w:val="0"/>
                  <w:marBottom w:val="0"/>
                  <w:divBdr>
                    <w:top w:val="none" w:sz="0" w:space="0" w:color="auto"/>
                    <w:left w:val="none" w:sz="0" w:space="0" w:color="auto"/>
                    <w:bottom w:val="none" w:sz="0" w:space="0" w:color="auto"/>
                    <w:right w:val="none" w:sz="0" w:space="0" w:color="auto"/>
                  </w:divBdr>
                </w:div>
                <w:div w:id="1110465522">
                  <w:marLeft w:val="480"/>
                  <w:marRight w:val="0"/>
                  <w:marTop w:val="0"/>
                  <w:marBottom w:val="0"/>
                  <w:divBdr>
                    <w:top w:val="none" w:sz="0" w:space="0" w:color="auto"/>
                    <w:left w:val="none" w:sz="0" w:space="0" w:color="auto"/>
                    <w:bottom w:val="none" w:sz="0" w:space="0" w:color="auto"/>
                    <w:right w:val="none" w:sz="0" w:space="0" w:color="auto"/>
                  </w:divBdr>
                </w:div>
                <w:div w:id="2109083075">
                  <w:marLeft w:val="480"/>
                  <w:marRight w:val="0"/>
                  <w:marTop w:val="0"/>
                  <w:marBottom w:val="0"/>
                  <w:divBdr>
                    <w:top w:val="none" w:sz="0" w:space="0" w:color="auto"/>
                    <w:left w:val="none" w:sz="0" w:space="0" w:color="auto"/>
                    <w:bottom w:val="none" w:sz="0" w:space="0" w:color="auto"/>
                    <w:right w:val="none" w:sz="0" w:space="0" w:color="auto"/>
                  </w:divBdr>
                </w:div>
                <w:div w:id="2015956614">
                  <w:marLeft w:val="480"/>
                  <w:marRight w:val="0"/>
                  <w:marTop w:val="0"/>
                  <w:marBottom w:val="0"/>
                  <w:divBdr>
                    <w:top w:val="none" w:sz="0" w:space="0" w:color="auto"/>
                    <w:left w:val="none" w:sz="0" w:space="0" w:color="auto"/>
                    <w:bottom w:val="none" w:sz="0" w:space="0" w:color="auto"/>
                    <w:right w:val="none" w:sz="0" w:space="0" w:color="auto"/>
                  </w:divBdr>
                </w:div>
                <w:div w:id="1179193562">
                  <w:marLeft w:val="480"/>
                  <w:marRight w:val="0"/>
                  <w:marTop w:val="0"/>
                  <w:marBottom w:val="0"/>
                  <w:divBdr>
                    <w:top w:val="none" w:sz="0" w:space="0" w:color="auto"/>
                    <w:left w:val="none" w:sz="0" w:space="0" w:color="auto"/>
                    <w:bottom w:val="none" w:sz="0" w:space="0" w:color="auto"/>
                    <w:right w:val="none" w:sz="0" w:space="0" w:color="auto"/>
                  </w:divBdr>
                </w:div>
                <w:div w:id="356545517">
                  <w:marLeft w:val="480"/>
                  <w:marRight w:val="0"/>
                  <w:marTop w:val="0"/>
                  <w:marBottom w:val="0"/>
                  <w:divBdr>
                    <w:top w:val="none" w:sz="0" w:space="0" w:color="auto"/>
                    <w:left w:val="none" w:sz="0" w:space="0" w:color="auto"/>
                    <w:bottom w:val="none" w:sz="0" w:space="0" w:color="auto"/>
                    <w:right w:val="none" w:sz="0" w:space="0" w:color="auto"/>
                  </w:divBdr>
                </w:div>
                <w:div w:id="2050832972">
                  <w:marLeft w:val="480"/>
                  <w:marRight w:val="0"/>
                  <w:marTop w:val="0"/>
                  <w:marBottom w:val="0"/>
                  <w:divBdr>
                    <w:top w:val="none" w:sz="0" w:space="0" w:color="auto"/>
                    <w:left w:val="none" w:sz="0" w:space="0" w:color="auto"/>
                    <w:bottom w:val="none" w:sz="0" w:space="0" w:color="auto"/>
                    <w:right w:val="none" w:sz="0" w:space="0" w:color="auto"/>
                  </w:divBdr>
                </w:div>
                <w:div w:id="260719038">
                  <w:marLeft w:val="480"/>
                  <w:marRight w:val="0"/>
                  <w:marTop w:val="0"/>
                  <w:marBottom w:val="0"/>
                  <w:divBdr>
                    <w:top w:val="none" w:sz="0" w:space="0" w:color="auto"/>
                    <w:left w:val="none" w:sz="0" w:space="0" w:color="auto"/>
                    <w:bottom w:val="none" w:sz="0" w:space="0" w:color="auto"/>
                    <w:right w:val="none" w:sz="0" w:space="0" w:color="auto"/>
                  </w:divBdr>
                </w:div>
                <w:div w:id="645355062">
                  <w:marLeft w:val="480"/>
                  <w:marRight w:val="0"/>
                  <w:marTop w:val="0"/>
                  <w:marBottom w:val="0"/>
                  <w:divBdr>
                    <w:top w:val="none" w:sz="0" w:space="0" w:color="auto"/>
                    <w:left w:val="none" w:sz="0" w:space="0" w:color="auto"/>
                    <w:bottom w:val="none" w:sz="0" w:space="0" w:color="auto"/>
                    <w:right w:val="none" w:sz="0" w:space="0" w:color="auto"/>
                  </w:divBdr>
                </w:div>
                <w:div w:id="1947808590">
                  <w:marLeft w:val="480"/>
                  <w:marRight w:val="0"/>
                  <w:marTop w:val="0"/>
                  <w:marBottom w:val="0"/>
                  <w:divBdr>
                    <w:top w:val="none" w:sz="0" w:space="0" w:color="auto"/>
                    <w:left w:val="none" w:sz="0" w:space="0" w:color="auto"/>
                    <w:bottom w:val="none" w:sz="0" w:space="0" w:color="auto"/>
                    <w:right w:val="none" w:sz="0" w:space="0" w:color="auto"/>
                  </w:divBdr>
                </w:div>
                <w:div w:id="1573152967">
                  <w:marLeft w:val="480"/>
                  <w:marRight w:val="0"/>
                  <w:marTop w:val="0"/>
                  <w:marBottom w:val="0"/>
                  <w:divBdr>
                    <w:top w:val="none" w:sz="0" w:space="0" w:color="auto"/>
                    <w:left w:val="none" w:sz="0" w:space="0" w:color="auto"/>
                    <w:bottom w:val="none" w:sz="0" w:space="0" w:color="auto"/>
                    <w:right w:val="none" w:sz="0" w:space="0" w:color="auto"/>
                  </w:divBdr>
                </w:div>
                <w:div w:id="959458752">
                  <w:marLeft w:val="480"/>
                  <w:marRight w:val="0"/>
                  <w:marTop w:val="0"/>
                  <w:marBottom w:val="0"/>
                  <w:divBdr>
                    <w:top w:val="none" w:sz="0" w:space="0" w:color="auto"/>
                    <w:left w:val="none" w:sz="0" w:space="0" w:color="auto"/>
                    <w:bottom w:val="none" w:sz="0" w:space="0" w:color="auto"/>
                    <w:right w:val="none" w:sz="0" w:space="0" w:color="auto"/>
                  </w:divBdr>
                </w:div>
                <w:div w:id="964654311">
                  <w:marLeft w:val="480"/>
                  <w:marRight w:val="0"/>
                  <w:marTop w:val="0"/>
                  <w:marBottom w:val="0"/>
                  <w:divBdr>
                    <w:top w:val="none" w:sz="0" w:space="0" w:color="auto"/>
                    <w:left w:val="none" w:sz="0" w:space="0" w:color="auto"/>
                    <w:bottom w:val="none" w:sz="0" w:space="0" w:color="auto"/>
                    <w:right w:val="none" w:sz="0" w:space="0" w:color="auto"/>
                  </w:divBdr>
                </w:div>
              </w:divsChild>
            </w:div>
            <w:div w:id="633213796">
              <w:marLeft w:val="0"/>
              <w:marRight w:val="0"/>
              <w:marTop w:val="0"/>
              <w:marBottom w:val="0"/>
              <w:divBdr>
                <w:top w:val="none" w:sz="0" w:space="0" w:color="auto"/>
                <w:left w:val="none" w:sz="0" w:space="0" w:color="auto"/>
                <w:bottom w:val="none" w:sz="0" w:space="0" w:color="auto"/>
                <w:right w:val="none" w:sz="0" w:space="0" w:color="auto"/>
              </w:divBdr>
              <w:divsChild>
                <w:div w:id="1524980832">
                  <w:marLeft w:val="480"/>
                  <w:marRight w:val="0"/>
                  <w:marTop w:val="0"/>
                  <w:marBottom w:val="0"/>
                  <w:divBdr>
                    <w:top w:val="none" w:sz="0" w:space="0" w:color="auto"/>
                    <w:left w:val="none" w:sz="0" w:space="0" w:color="auto"/>
                    <w:bottom w:val="none" w:sz="0" w:space="0" w:color="auto"/>
                    <w:right w:val="none" w:sz="0" w:space="0" w:color="auto"/>
                  </w:divBdr>
                </w:div>
                <w:div w:id="2098553110">
                  <w:marLeft w:val="480"/>
                  <w:marRight w:val="0"/>
                  <w:marTop w:val="0"/>
                  <w:marBottom w:val="0"/>
                  <w:divBdr>
                    <w:top w:val="none" w:sz="0" w:space="0" w:color="auto"/>
                    <w:left w:val="none" w:sz="0" w:space="0" w:color="auto"/>
                    <w:bottom w:val="none" w:sz="0" w:space="0" w:color="auto"/>
                    <w:right w:val="none" w:sz="0" w:space="0" w:color="auto"/>
                  </w:divBdr>
                </w:div>
                <w:div w:id="822889677">
                  <w:marLeft w:val="480"/>
                  <w:marRight w:val="0"/>
                  <w:marTop w:val="0"/>
                  <w:marBottom w:val="0"/>
                  <w:divBdr>
                    <w:top w:val="none" w:sz="0" w:space="0" w:color="auto"/>
                    <w:left w:val="none" w:sz="0" w:space="0" w:color="auto"/>
                    <w:bottom w:val="none" w:sz="0" w:space="0" w:color="auto"/>
                    <w:right w:val="none" w:sz="0" w:space="0" w:color="auto"/>
                  </w:divBdr>
                </w:div>
                <w:div w:id="1663199965">
                  <w:marLeft w:val="480"/>
                  <w:marRight w:val="0"/>
                  <w:marTop w:val="0"/>
                  <w:marBottom w:val="0"/>
                  <w:divBdr>
                    <w:top w:val="none" w:sz="0" w:space="0" w:color="auto"/>
                    <w:left w:val="none" w:sz="0" w:space="0" w:color="auto"/>
                    <w:bottom w:val="none" w:sz="0" w:space="0" w:color="auto"/>
                    <w:right w:val="none" w:sz="0" w:space="0" w:color="auto"/>
                  </w:divBdr>
                </w:div>
                <w:div w:id="1201283765">
                  <w:marLeft w:val="480"/>
                  <w:marRight w:val="0"/>
                  <w:marTop w:val="0"/>
                  <w:marBottom w:val="0"/>
                  <w:divBdr>
                    <w:top w:val="none" w:sz="0" w:space="0" w:color="auto"/>
                    <w:left w:val="none" w:sz="0" w:space="0" w:color="auto"/>
                    <w:bottom w:val="none" w:sz="0" w:space="0" w:color="auto"/>
                    <w:right w:val="none" w:sz="0" w:space="0" w:color="auto"/>
                  </w:divBdr>
                </w:div>
                <w:div w:id="127825233">
                  <w:marLeft w:val="480"/>
                  <w:marRight w:val="0"/>
                  <w:marTop w:val="0"/>
                  <w:marBottom w:val="0"/>
                  <w:divBdr>
                    <w:top w:val="none" w:sz="0" w:space="0" w:color="auto"/>
                    <w:left w:val="none" w:sz="0" w:space="0" w:color="auto"/>
                    <w:bottom w:val="none" w:sz="0" w:space="0" w:color="auto"/>
                    <w:right w:val="none" w:sz="0" w:space="0" w:color="auto"/>
                  </w:divBdr>
                </w:div>
                <w:div w:id="1498880283">
                  <w:marLeft w:val="480"/>
                  <w:marRight w:val="0"/>
                  <w:marTop w:val="0"/>
                  <w:marBottom w:val="0"/>
                  <w:divBdr>
                    <w:top w:val="none" w:sz="0" w:space="0" w:color="auto"/>
                    <w:left w:val="none" w:sz="0" w:space="0" w:color="auto"/>
                    <w:bottom w:val="none" w:sz="0" w:space="0" w:color="auto"/>
                    <w:right w:val="none" w:sz="0" w:space="0" w:color="auto"/>
                  </w:divBdr>
                </w:div>
                <w:div w:id="848519489">
                  <w:marLeft w:val="480"/>
                  <w:marRight w:val="0"/>
                  <w:marTop w:val="0"/>
                  <w:marBottom w:val="0"/>
                  <w:divBdr>
                    <w:top w:val="none" w:sz="0" w:space="0" w:color="auto"/>
                    <w:left w:val="none" w:sz="0" w:space="0" w:color="auto"/>
                    <w:bottom w:val="none" w:sz="0" w:space="0" w:color="auto"/>
                    <w:right w:val="none" w:sz="0" w:space="0" w:color="auto"/>
                  </w:divBdr>
                </w:div>
                <w:div w:id="680593264">
                  <w:marLeft w:val="480"/>
                  <w:marRight w:val="0"/>
                  <w:marTop w:val="0"/>
                  <w:marBottom w:val="0"/>
                  <w:divBdr>
                    <w:top w:val="none" w:sz="0" w:space="0" w:color="auto"/>
                    <w:left w:val="none" w:sz="0" w:space="0" w:color="auto"/>
                    <w:bottom w:val="none" w:sz="0" w:space="0" w:color="auto"/>
                    <w:right w:val="none" w:sz="0" w:space="0" w:color="auto"/>
                  </w:divBdr>
                </w:div>
                <w:div w:id="1548878159">
                  <w:marLeft w:val="480"/>
                  <w:marRight w:val="0"/>
                  <w:marTop w:val="0"/>
                  <w:marBottom w:val="0"/>
                  <w:divBdr>
                    <w:top w:val="none" w:sz="0" w:space="0" w:color="auto"/>
                    <w:left w:val="none" w:sz="0" w:space="0" w:color="auto"/>
                    <w:bottom w:val="none" w:sz="0" w:space="0" w:color="auto"/>
                    <w:right w:val="none" w:sz="0" w:space="0" w:color="auto"/>
                  </w:divBdr>
                </w:div>
                <w:div w:id="758212499">
                  <w:marLeft w:val="480"/>
                  <w:marRight w:val="0"/>
                  <w:marTop w:val="0"/>
                  <w:marBottom w:val="0"/>
                  <w:divBdr>
                    <w:top w:val="none" w:sz="0" w:space="0" w:color="auto"/>
                    <w:left w:val="none" w:sz="0" w:space="0" w:color="auto"/>
                    <w:bottom w:val="none" w:sz="0" w:space="0" w:color="auto"/>
                    <w:right w:val="none" w:sz="0" w:space="0" w:color="auto"/>
                  </w:divBdr>
                </w:div>
                <w:div w:id="718893827">
                  <w:marLeft w:val="480"/>
                  <w:marRight w:val="0"/>
                  <w:marTop w:val="0"/>
                  <w:marBottom w:val="0"/>
                  <w:divBdr>
                    <w:top w:val="none" w:sz="0" w:space="0" w:color="auto"/>
                    <w:left w:val="none" w:sz="0" w:space="0" w:color="auto"/>
                    <w:bottom w:val="none" w:sz="0" w:space="0" w:color="auto"/>
                    <w:right w:val="none" w:sz="0" w:space="0" w:color="auto"/>
                  </w:divBdr>
                </w:div>
                <w:div w:id="1534424142">
                  <w:marLeft w:val="480"/>
                  <w:marRight w:val="0"/>
                  <w:marTop w:val="0"/>
                  <w:marBottom w:val="0"/>
                  <w:divBdr>
                    <w:top w:val="none" w:sz="0" w:space="0" w:color="auto"/>
                    <w:left w:val="none" w:sz="0" w:space="0" w:color="auto"/>
                    <w:bottom w:val="none" w:sz="0" w:space="0" w:color="auto"/>
                    <w:right w:val="none" w:sz="0" w:space="0" w:color="auto"/>
                  </w:divBdr>
                </w:div>
                <w:div w:id="184951649">
                  <w:marLeft w:val="480"/>
                  <w:marRight w:val="0"/>
                  <w:marTop w:val="0"/>
                  <w:marBottom w:val="0"/>
                  <w:divBdr>
                    <w:top w:val="none" w:sz="0" w:space="0" w:color="auto"/>
                    <w:left w:val="none" w:sz="0" w:space="0" w:color="auto"/>
                    <w:bottom w:val="none" w:sz="0" w:space="0" w:color="auto"/>
                    <w:right w:val="none" w:sz="0" w:space="0" w:color="auto"/>
                  </w:divBdr>
                </w:div>
                <w:div w:id="1364331906">
                  <w:marLeft w:val="480"/>
                  <w:marRight w:val="0"/>
                  <w:marTop w:val="0"/>
                  <w:marBottom w:val="0"/>
                  <w:divBdr>
                    <w:top w:val="none" w:sz="0" w:space="0" w:color="auto"/>
                    <w:left w:val="none" w:sz="0" w:space="0" w:color="auto"/>
                    <w:bottom w:val="none" w:sz="0" w:space="0" w:color="auto"/>
                    <w:right w:val="none" w:sz="0" w:space="0" w:color="auto"/>
                  </w:divBdr>
                </w:div>
                <w:div w:id="875314571">
                  <w:marLeft w:val="480"/>
                  <w:marRight w:val="0"/>
                  <w:marTop w:val="0"/>
                  <w:marBottom w:val="0"/>
                  <w:divBdr>
                    <w:top w:val="none" w:sz="0" w:space="0" w:color="auto"/>
                    <w:left w:val="none" w:sz="0" w:space="0" w:color="auto"/>
                    <w:bottom w:val="none" w:sz="0" w:space="0" w:color="auto"/>
                    <w:right w:val="none" w:sz="0" w:space="0" w:color="auto"/>
                  </w:divBdr>
                </w:div>
                <w:div w:id="371225212">
                  <w:marLeft w:val="480"/>
                  <w:marRight w:val="0"/>
                  <w:marTop w:val="0"/>
                  <w:marBottom w:val="0"/>
                  <w:divBdr>
                    <w:top w:val="none" w:sz="0" w:space="0" w:color="auto"/>
                    <w:left w:val="none" w:sz="0" w:space="0" w:color="auto"/>
                    <w:bottom w:val="none" w:sz="0" w:space="0" w:color="auto"/>
                    <w:right w:val="none" w:sz="0" w:space="0" w:color="auto"/>
                  </w:divBdr>
                </w:div>
                <w:div w:id="588200550">
                  <w:marLeft w:val="480"/>
                  <w:marRight w:val="0"/>
                  <w:marTop w:val="0"/>
                  <w:marBottom w:val="0"/>
                  <w:divBdr>
                    <w:top w:val="none" w:sz="0" w:space="0" w:color="auto"/>
                    <w:left w:val="none" w:sz="0" w:space="0" w:color="auto"/>
                    <w:bottom w:val="none" w:sz="0" w:space="0" w:color="auto"/>
                    <w:right w:val="none" w:sz="0" w:space="0" w:color="auto"/>
                  </w:divBdr>
                </w:div>
                <w:div w:id="2119517962">
                  <w:marLeft w:val="480"/>
                  <w:marRight w:val="0"/>
                  <w:marTop w:val="0"/>
                  <w:marBottom w:val="0"/>
                  <w:divBdr>
                    <w:top w:val="none" w:sz="0" w:space="0" w:color="auto"/>
                    <w:left w:val="none" w:sz="0" w:space="0" w:color="auto"/>
                    <w:bottom w:val="none" w:sz="0" w:space="0" w:color="auto"/>
                    <w:right w:val="none" w:sz="0" w:space="0" w:color="auto"/>
                  </w:divBdr>
                </w:div>
                <w:div w:id="1990474659">
                  <w:marLeft w:val="480"/>
                  <w:marRight w:val="0"/>
                  <w:marTop w:val="0"/>
                  <w:marBottom w:val="0"/>
                  <w:divBdr>
                    <w:top w:val="none" w:sz="0" w:space="0" w:color="auto"/>
                    <w:left w:val="none" w:sz="0" w:space="0" w:color="auto"/>
                    <w:bottom w:val="none" w:sz="0" w:space="0" w:color="auto"/>
                    <w:right w:val="none" w:sz="0" w:space="0" w:color="auto"/>
                  </w:divBdr>
                </w:div>
                <w:div w:id="2131048407">
                  <w:marLeft w:val="480"/>
                  <w:marRight w:val="0"/>
                  <w:marTop w:val="0"/>
                  <w:marBottom w:val="0"/>
                  <w:divBdr>
                    <w:top w:val="none" w:sz="0" w:space="0" w:color="auto"/>
                    <w:left w:val="none" w:sz="0" w:space="0" w:color="auto"/>
                    <w:bottom w:val="none" w:sz="0" w:space="0" w:color="auto"/>
                    <w:right w:val="none" w:sz="0" w:space="0" w:color="auto"/>
                  </w:divBdr>
                </w:div>
                <w:div w:id="1249385336">
                  <w:marLeft w:val="480"/>
                  <w:marRight w:val="0"/>
                  <w:marTop w:val="0"/>
                  <w:marBottom w:val="0"/>
                  <w:divBdr>
                    <w:top w:val="none" w:sz="0" w:space="0" w:color="auto"/>
                    <w:left w:val="none" w:sz="0" w:space="0" w:color="auto"/>
                    <w:bottom w:val="none" w:sz="0" w:space="0" w:color="auto"/>
                    <w:right w:val="none" w:sz="0" w:space="0" w:color="auto"/>
                  </w:divBdr>
                </w:div>
                <w:div w:id="1631671905">
                  <w:marLeft w:val="480"/>
                  <w:marRight w:val="0"/>
                  <w:marTop w:val="0"/>
                  <w:marBottom w:val="0"/>
                  <w:divBdr>
                    <w:top w:val="none" w:sz="0" w:space="0" w:color="auto"/>
                    <w:left w:val="none" w:sz="0" w:space="0" w:color="auto"/>
                    <w:bottom w:val="none" w:sz="0" w:space="0" w:color="auto"/>
                    <w:right w:val="none" w:sz="0" w:space="0" w:color="auto"/>
                  </w:divBdr>
                </w:div>
                <w:div w:id="1629699117">
                  <w:marLeft w:val="480"/>
                  <w:marRight w:val="0"/>
                  <w:marTop w:val="0"/>
                  <w:marBottom w:val="0"/>
                  <w:divBdr>
                    <w:top w:val="none" w:sz="0" w:space="0" w:color="auto"/>
                    <w:left w:val="none" w:sz="0" w:space="0" w:color="auto"/>
                    <w:bottom w:val="none" w:sz="0" w:space="0" w:color="auto"/>
                    <w:right w:val="none" w:sz="0" w:space="0" w:color="auto"/>
                  </w:divBdr>
                </w:div>
                <w:div w:id="690692129">
                  <w:marLeft w:val="480"/>
                  <w:marRight w:val="0"/>
                  <w:marTop w:val="0"/>
                  <w:marBottom w:val="0"/>
                  <w:divBdr>
                    <w:top w:val="none" w:sz="0" w:space="0" w:color="auto"/>
                    <w:left w:val="none" w:sz="0" w:space="0" w:color="auto"/>
                    <w:bottom w:val="none" w:sz="0" w:space="0" w:color="auto"/>
                    <w:right w:val="none" w:sz="0" w:space="0" w:color="auto"/>
                  </w:divBdr>
                </w:div>
                <w:div w:id="554387513">
                  <w:marLeft w:val="480"/>
                  <w:marRight w:val="0"/>
                  <w:marTop w:val="0"/>
                  <w:marBottom w:val="0"/>
                  <w:divBdr>
                    <w:top w:val="none" w:sz="0" w:space="0" w:color="auto"/>
                    <w:left w:val="none" w:sz="0" w:space="0" w:color="auto"/>
                    <w:bottom w:val="none" w:sz="0" w:space="0" w:color="auto"/>
                    <w:right w:val="none" w:sz="0" w:space="0" w:color="auto"/>
                  </w:divBdr>
                </w:div>
                <w:div w:id="1424645636">
                  <w:marLeft w:val="480"/>
                  <w:marRight w:val="0"/>
                  <w:marTop w:val="0"/>
                  <w:marBottom w:val="0"/>
                  <w:divBdr>
                    <w:top w:val="none" w:sz="0" w:space="0" w:color="auto"/>
                    <w:left w:val="none" w:sz="0" w:space="0" w:color="auto"/>
                    <w:bottom w:val="none" w:sz="0" w:space="0" w:color="auto"/>
                    <w:right w:val="none" w:sz="0" w:space="0" w:color="auto"/>
                  </w:divBdr>
                </w:div>
                <w:div w:id="1371497158">
                  <w:marLeft w:val="480"/>
                  <w:marRight w:val="0"/>
                  <w:marTop w:val="0"/>
                  <w:marBottom w:val="0"/>
                  <w:divBdr>
                    <w:top w:val="none" w:sz="0" w:space="0" w:color="auto"/>
                    <w:left w:val="none" w:sz="0" w:space="0" w:color="auto"/>
                    <w:bottom w:val="none" w:sz="0" w:space="0" w:color="auto"/>
                    <w:right w:val="none" w:sz="0" w:space="0" w:color="auto"/>
                  </w:divBdr>
                </w:div>
                <w:div w:id="2029060639">
                  <w:marLeft w:val="480"/>
                  <w:marRight w:val="0"/>
                  <w:marTop w:val="0"/>
                  <w:marBottom w:val="0"/>
                  <w:divBdr>
                    <w:top w:val="none" w:sz="0" w:space="0" w:color="auto"/>
                    <w:left w:val="none" w:sz="0" w:space="0" w:color="auto"/>
                    <w:bottom w:val="none" w:sz="0" w:space="0" w:color="auto"/>
                    <w:right w:val="none" w:sz="0" w:space="0" w:color="auto"/>
                  </w:divBdr>
                </w:div>
                <w:div w:id="1974560153">
                  <w:marLeft w:val="480"/>
                  <w:marRight w:val="0"/>
                  <w:marTop w:val="0"/>
                  <w:marBottom w:val="0"/>
                  <w:divBdr>
                    <w:top w:val="none" w:sz="0" w:space="0" w:color="auto"/>
                    <w:left w:val="none" w:sz="0" w:space="0" w:color="auto"/>
                    <w:bottom w:val="none" w:sz="0" w:space="0" w:color="auto"/>
                    <w:right w:val="none" w:sz="0" w:space="0" w:color="auto"/>
                  </w:divBdr>
                </w:div>
                <w:div w:id="928197015">
                  <w:marLeft w:val="480"/>
                  <w:marRight w:val="0"/>
                  <w:marTop w:val="0"/>
                  <w:marBottom w:val="0"/>
                  <w:divBdr>
                    <w:top w:val="none" w:sz="0" w:space="0" w:color="auto"/>
                    <w:left w:val="none" w:sz="0" w:space="0" w:color="auto"/>
                    <w:bottom w:val="none" w:sz="0" w:space="0" w:color="auto"/>
                    <w:right w:val="none" w:sz="0" w:space="0" w:color="auto"/>
                  </w:divBdr>
                </w:div>
                <w:div w:id="445271476">
                  <w:marLeft w:val="480"/>
                  <w:marRight w:val="0"/>
                  <w:marTop w:val="0"/>
                  <w:marBottom w:val="0"/>
                  <w:divBdr>
                    <w:top w:val="none" w:sz="0" w:space="0" w:color="auto"/>
                    <w:left w:val="none" w:sz="0" w:space="0" w:color="auto"/>
                    <w:bottom w:val="none" w:sz="0" w:space="0" w:color="auto"/>
                    <w:right w:val="none" w:sz="0" w:space="0" w:color="auto"/>
                  </w:divBdr>
                </w:div>
                <w:div w:id="1589992">
                  <w:marLeft w:val="480"/>
                  <w:marRight w:val="0"/>
                  <w:marTop w:val="0"/>
                  <w:marBottom w:val="0"/>
                  <w:divBdr>
                    <w:top w:val="none" w:sz="0" w:space="0" w:color="auto"/>
                    <w:left w:val="none" w:sz="0" w:space="0" w:color="auto"/>
                    <w:bottom w:val="none" w:sz="0" w:space="0" w:color="auto"/>
                    <w:right w:val="none" w:sz="0" w:space="0" w:color="auto"/>
                  </w:divBdr>
                </w:div>
                <w:div w:id="1439374869">
                  <w:marLeft w:val="480"/>
                  <w:marRight w:val="0"/>
                  <w:marTop w:val="0"/>
                  <w:marBottom w:val="0"/>
                  <w:divBdr>
                    <w:top w:val="none" w:sz="0" w:space="0" w:color="auto"/>
                    <w:left w:val="none" w:sz="0" w:space="0" w:color="auto"/>
                    <w:bottom w:val="none" w:sz="0" w:space="0" w:color="auto"/>
                    <w:right w:val="none" w:sz="0" w:space="0" w:color="auto"/>
                  </w:divBdr>
                </w:div>
              </w:divsChild>
            </w:div>
            <w:div w:id="88695515">
              <w:marLeft w:val="0"/>
              <w:marRight w:val="0"/>
              <w:marTop w:val="0"/>
              <w:marBottom w:val="0"/>
              <w:divBdr>
                <w:top w:val="none" w:sz="0" w:space="0" w:color="auto"/>
                <w:left w:val="none" w:sz="0" w:space="0" w:color="auto"/>
                <w:bottom w:val="none" w:sz="0" w:space="0" w:color="auto"/>
                <w:right w:val="none" w:sz="0" w:space="0" w:color="auto"/>
              </w:divBdr>
              <w:divsChild>
                <w:div w:id="699207176">
                  <w:marLeft w:val="480"/>
                  <w:marRight w:val="0"/>
                  <w:marTop w:val="0"/>
                  <w:marBottom w:val="0"/>
                  <w:divBdr>
                    <w:top w:val="none" w:sz="0" w:space="0" w:color="auto"/>
                    <w:left w:val="none" w:sz="0" w:space="0" w:color="auto"/>
                    <w:bottom w:val="none" w:sz="0" w:space="0" w:color="auto"/>
                    <w:right w:val="none" w:sz="0" w:space="0" w:color="auto"/>
                  </w:divBdr>
                </w:div>
                <w:div w:id="1677417987">
                  <w:marLeft w:val="480"/>
                  <w:marRight w:val="0"/>
                  <w:marTop w:val="0"/>
                  <w:marBottom w:val="0"/>
                  <w:divBdr>
                    <w:top w:val="none" w:sz="0" w:space="0" w:color="auto"/>
                    <w:left w:val="none" w:sz="0" w:space="0" w:color="auto"/>
                    <w:bottom w:val="none" w:sz="0" w:space="0" w:color="auto"/>
                    <w:right w:val="none" w:sz="0" w:space="0" w:color="auto"/>
                  </w:divBdr>
                </w:div>
                <w:div w:id="1053231614">
                  <w:marLeft w:val="480"/>
                  <w:marRight w:val="0"/>
                  <w:marTop w:val="0"/>
                  <w:marBottom w:val="0"/>
                  <w:divBdr>
                    <w:top w:val="none" w:sz="0" w:space="0" w:color="auto"/>
                    <w:left w:val="none" w:sz="0" w:space="0" w:color="auto"/>
                    <w:bottom w:val="none" w:sz="0" w:space="0" w:color="auto"/>
                    <w:right w:val="none" w:sz="0" w:space="0" w:color="auto"/>
                  </w:divBdr>
                </w:div>
                <w:div w:id="1616518787">
                  <w:marLeft w:val="480"/>
                  <w:marRight w:val="0"/>
                  <w:marTop w:val="0"/>
                  <w:marBottom w:val="0"/>
                  <w:divBdr>
                    <w:top w:val="none" w:sz="0" w:space="0" w:color="auto"/>
                    <w:left w:val="none" w:sz="0" w:space="0" w:color="auto"/>
                    <w:bottom w:val="none" w:sz="0" w:space="0" w:color="auto"/>
                    <w:right w:val="none" w:sz="0" w:space="0" w:color="auto"/>
                  </w:divBdr>
                </w:div>
                <w:div w:id="638220613">
                  <w:marLeft w:val="480"/>
                  <w:marRight w:val="0"/>
                  <w:marTop w:val="0"/>
                  <w:marBottom w:val="0"/>
                  <w:divBdr>
                    <w:top w:val="none" w:sz="0" w:space="0" w:color="auto"/>
                    <w:left w:val="none" w:sz="0" w:space="0" w:color="auto"/>
                    <w:bottom w:val="none" w:sz="0" w:space="0" w:color="auto"/>
                    <w:right w:val="none" w:sz="0" w:space="0" w:color="auto"/>
                  </w:divBdr>
                </w:div>
                <w:div w:id="2132627066">
                  <w:marLeft w:val="480"/>
                  <w:marRight w:val="0"/>
                  <w:marTop w:val="0"/>
                  <w:marBottom w:val="0"/>
                  <w:divBdr>
                    <w:top w:val="none" w:sz="0" w:space="0" w:color="auto"/>
                    <w:left w:val="none" w:sz="0" w:space="0" w:color="auto"/>
                    <w:bottom w:val="none" w:sz="0" w:space="0" w:color="auto"/>
                    <w:right w:val="none" w:sz="0" w:space="0" w:color="auto"/>
                  </w:divBdr>
                </w:div>
                <w:div w:id="1242181479">
                  <w:marLeft w:val="480"/>
                  <w:marRight w:val="0"/>
                  <w:marTop w:val="0"/>
                  <w:marBottom w:val="0"/>
                  <w:divBdr>
                    <w:top w:val="none" w:sz="0" w:space="0" w:color="auto"/>
                    <w:left w:val="none" w:sz="0" w:space="0" w:color="auto"/>
                    <w:bottom w:val="none" w:sz="0" w:space="0" w:color="auto"/>
                    <w:right w:val="none" w:sz="0" w:space="0" w:color="auto"/>
                  </w:divBdr>
                </w:div>
                <w:div w:id="500195053">
                  <w:marLeft w:val="480"/>
                  <w:marRight w:val="0"/>
                  <w:marTop w:val="0"/>
                  <w:marBottom w:val="0"/>
                  <w:divBdr>
                    <w:top w:val="none" w:sz="0" w:space="0" w:color="auto"/>
                    <w:left w:val="none" w:sz="0" w:space="0" w:color="auto"/>
                    <w:bottom w:val="none" w:sz="0" w:space="0" w:color="auto"/>
                    <w:right w:val="none" w:sz="0" w:space="0" w:color="auto"/>
                  </w:divBdr>
                </w:div>
                <w:div w:id="1344358127">
                  <w:marLeft w:val="480"/>
                  <w:marRight w:val="0"/>
                  <w:marTop w:val="0"/>
                  <w:marBottom w:val="0"/>
                  <w:divBdr>
                    <w:top w:val="none" w:sz="0" w:space="0" w:color="auto"/>
                    <w:left w:val="none" w:sz="0" w:space="0" w:color="auto"/>
                    <w:bottom w:val="none" w:sz="0" w:space="0" w:color="auto"/>
                    <w:right w:val="none" w:sz="0" w:space="0" w:color="auto"/>
                  </w:divBdr>
                </w:div>
                <w:div w:id="1478955565">
                  <w:marLeft w:val="480"/>
                  <w:marRight w:val="0"/>
                  <w:marTop w:val="0"/>
                  <w:marBottom w:val="0"/>
                  <w:divBdr>
                    <w:top w:val="none" w:sz="0" w:space="0" w:color="auto"/>
                    <w:left w:val="none" w:sz="0" w:space="0" w:color="auto"/>
                    <w:bottom w:val="none" w:sz="0" w:space="0" w:color="auto"/>
                    <w:right w:val="none" w:sz="0" w:space="0" w:color="auto"/>
                  </w:divBdr>
                </w:div>
                <w:div w:id="1522235996">
                  <w:marLeft w:val="480"/>
                  <w:marRight w:val="0"/>
                  <w:marTop w:val="0"/>
                  <w:marBottom w:val="0"/>
                  <w:divBdr>
                    <w:top w:val="none" w:sz="0" w:space="0" w:color="auto"/>
                    <w:left w:val="none" w:sz="0" w:space="0" w:color="auto"/>
                    <w:bottom w:val="none" w:sz="0" w:space="0" w:color="auto"/>
                    <w:right w:val="none" w:sz="0" w:space="0" w:color="auto"/>
                  </w:divBdr>
                </w:div>
                <w:div w:id="1122963910">
                  <w:marLeft w:val="480"/>
                  <w:marRight w:val="0"/>
                  <w:marTop w:val="0"/>
                  <w:marBottom w:val="0"/>
                  <w:divBdr>
                    <w:top w:val="none" w:sz="0" w:space="0" w:color="auto"/>
                    <w:left w:val="none" w:sz="0" w:space="0" w:color="auto"/>
                    <w:bottom w:val="none" w:sz="0" w:space="0" w:color="auto"/>
                    <w:right w:val="none" w:sz="0" w:space="0" w:color="auto"/>
                  </w:divBdr>
                </w:div>
                <w:div w:id="1921987553">
                  <w:marLeft w:val="480"/>
                  <w:marRight w:val="0"/>
                  <w:marTop w:val="0"/>
                  <w:marBottom w:val="0"/>
                  <w:divBdr>
                    <w:top w:val="none" w:sz="0" w:space="0" w:color="auto"/>
                    <w:left w:val="none" w:sz="0" w:space="0" w:color="auto"/>
                    <w:bottom w:val="none" w:sz="0" w:space="0" w:color="auto"/>
                    <w:right w:val="none" w:sz="0" w:space="0" w:color="auto"/>
                  </w:divBdr>
                </w:div>
                <w:div w:id="1719475570">
                  <w:marLeft w:val="480"/>
                  <w:marRight w:val="0"/>
                  <w:marTop w:val="0"/>
                  <w:marBottom w:val="0"/>
                  <w:divBdr>
                    <w:top w:val="none" w:sz="0" w:space="0" w:color="auto"/>
                    <w:left w:val="none" w:sz="0" w:space="0" w:color="auto"/>
                    <w:bottom w:val="none" w:sz="0" w:space="0" w:color="auto"/>
                    <w:right w:val="none" w:sz="0" w:space="0" w:color="auto"/>
                  </w:divBdr>
                </w:div>
                <w:div w:id="860047139">
                  <w:marLeft w:val="480"/>
                  <w:marRight w:val="0"/>
                  <w:marTop w:val="0"/>
                  <w:marBottom w:val="0"/>
                  <w:divBdr>
                    <w:top w:val="none" w:sz="0" w:space="0" w:color="auto"/>
                    <w:left w:val="none" w:sz="0" w:space="0" w:color="auto"/>
                    <w:bottom w:val="none" w:sz="0" w:space="0" w:color="auto"/>
                    <w:right w:val="none" w:sz="0" w:space="0" w:color="auto"/>
                  </w:divBdr>
                </w:div>
                <w:div w:id="642587261">
                  <w:marLeft w:val="480"/>
                  <w:marRight w:val="0"/>
                  <w:marTop w:val="0"/>
                  <w:marBottom w:val="0"/>
                  <w:divBdr>
                    <w:top w:val="none" w:sz="0" w:space="0" w:color="auto"/>
                    <w:left w:val="none" w:sz="0" w:space="0" w:color="auto"/>
                    <w:bottom w:val="none" w:sz="0" w:space="0" w:color="auto"/>
                    <w:right w:val="none" w:sz="0" w:space="0" w:color="auto"/>
                  </w:divBdr>
                </w:div>
                <w:div w:id="1229266011">
                  <w:marLeft w:val="480"/>
                  <w:marRight w:val="0"/>
                  <w:marTop w:val="0"/>
                  <w:marBottom w:val="0"/>
                  <w:divBdr>
                    <w:top w:val="none" w:sz="0" w:space="0" w:color="auto"/>
                    <w:left w:val="none" w:sz="0" w:space="0" w:color="auto"/>
                    <w:bottom w:val="none" w:sz="0" w:space="0" w:color="auto"/>
                    <w:right w:val="none" w:sz="0" w:space="0" w:color="auto"/>
                  </w:divBdr>
                </w:div>
                <w:div w:id="1719939994">
                  <w:marLeft w:val="480"/>
                  <w:marRight w:val="0"/>
                  <w:marTop w:val="0"/>
                  <w:marBottom w:val="0"/>
                  <w:divBdr>
                    <w:top w:val="none" w:sz="0" w:space="0" w:color="auto"/>
                    <w:left w:val="none" w:sz="0" w:space="0" w:color="auto"/>
                    <w:bottom w:val="none" w:sz="0" w:space="0" w:color="auto"/>
                    <w:right w:val="none" w:sz="0" w:space="0" w:color="auto"/>
                  </w:divBdr>
                </w:div>
                <w:div w:id="604921157">
                  <w:marLeft w:val="480"/>
                  <w:marRight w:val="0"/>
                  <w:marTop w:val="0"/>
                  <w:marBottom w:val="0"/>
                  <w:divBdr>
                    <w:top w:val="none" w:sz="0" w:space="0" w:color="auto"/>
                    <w:left w:val="none" w:sz="0" w:space="0" w:color="auto"/>
                    <w:bottom w:val="none" w:sz="0" w:space="0" w:color="auto"/>
                    <w:right w:val="none" w:sz="0" w:space="0" w:color="auto"/>
                  </w:divBdr>
                </w:div>
                <w:div w:id="932973140">
                  <w:marLeft w:val="480"/>
                  <w:marRight w:val="0"/>
                  <w:marTop w:val="0"/>
                  <w:marBottom w:val="0"/>
                  <w:divBdr>
                    <w:top w:val="none" w:sz="0" w:space="0" w:color="auto"/>
                    <w:left w:val="none" w:sz="0" w:space="0" w:color="auto"/>
                    <w:bottom w:val="none" w:sz="0" w:space="0" w:color="auto"/>
                    <w:right w:val="none" w:sz="0" w:space="0" w:color="auto"/>
                  </w:divBdr>
                </w:div>
                <w:div w:id="870806876">
                  <w:marLeft w:val="480"/>
                  <w:marRight w:val="0"/>
                  <w:marTop w:val="0"/>
                  <w:marBottom w:val="0"/>
                  <w:divBdr>
                    <w:top w:val="none" w:sz="0" w:space="0" w:color="auto"/>
                    <w:left w:val="none" w:sz="0" w:space="0" w:color="auto"/>
                    <w:bottom w:val="none" w:sz="0" w:space="0" w:color="auto"/>
                    <w:right w:val="none" w:sz="0" w:space="0" w:color="auto"/>
                  </w:divBdr>
                </w:div>
                <w:div w:id="1946182332">
                  <w:marLeft w:val="480"/>
                  <w:marRight w:val="0"/>
                  <w:marTop w:val="0"/>
                  <w:marBottom w:val="0"/>
                  <w:divBdr>
                    <w:top w:val="none" w:sz="0" w:space="0" w:color="auto"/>
                    <w:left w:val="none" w:sz="0" w:space="0" w:color="auto"/>
                    <w:bottom w:val="none" w:sz="0" w:space="0" w:color="auto"/>
                    <w:right w:val="none" w:sz="0" w:space="0" w:color="auto"/>
                  </w:divBdr>
                </w:div>
                <w:div w:id="1653214486">
                  <w:marLeft w:val="480"/>
                  <w:marRight w:val="0"/>
                  <w:marTop w:val="0"/>
                  <w:marBottom w:val="0"/>
                  <w:divBdr>
                    <w:top w:val="none" w:sz="0" w:space="0" w:color="auto"/>
                    <w:left w:val="none" w:sz="0" w:space="0" w:color="auto"/>
                    <w:bottom w:val="none" w:sz="0" w:space="0" w:color="auto"/>
                    <w:right w:val="none" w:sz="0" w:space="0" w:color="auto"/>
                  </w:divBdr>
                </w:div>
                <w:div w:id="86508870">
                  <w:marLeft w:val="480"/>
                  <w:marRight w:val="0"/>
                  <w:marTop w:val="0"/>
                  <w:marBottom w:val="0"/>
                  <w:divBdr>
                    <w:top w:val="none" w:sz="0" w:space="0" w:color="auto"/>
                    <w:left w:val="none" w:sz="0" w:space="0" w:color="auto"/>
                    <w:bottom w:val="none" w:sz="0" w:space="0" w:color="auto"/>
                    <w:right w:val="none" w:sz="0" w:space="0" w:color="auto"/>
                  </w:divBdr>
                </w:div>
                <w:div w:id="1246955177">
                  <w:marLeft w:val="480"/>
                  <w:marRight w:val="0"/>
                  <w:marTop w:val="0"/>
                  <w:marBottom w:val="0"/>
                  <w:divBdr>
                    <w:top w:val="none" w:sz="0" w:space="0" w:color="auto"/>
                    <w:left w:val="none" w:sz="0" w:space="0" w:color="auto"/>
                    <w:bottom w:val="none" w:sz="0" w:space="0" w:color="auto"/>
                    <w:right w:val="none" w:sz="0" w:space="0" w:color="auto"/>
                  </w:divBdr>
                </w:div>
                <w:div w:id="159465370">
                  <w:marLeft w:val="480"/>
                  <w:marRight w:val="0"/>
                  <w:marTop w:val="0"/>
                  <w:marBottom w:val="0"/>
                  <w:divBdr>
                    <w:top w:val="none" w:sz="0" w:space="0" w:color="auto"/>
                    <w:left w:val="none" w:sz="0" w:space="0" w:color="auto"/>
                    <w:bottom w:val="none" w:sz="0" w:space="0" w:color="auto"/>
                    <w:right w:val="none" w:sz="0" w:space="0" w:color="auto"/>
                  </w:divBdr>
                </w:div>
                <w:div w:id="130293050">
                  <w:marLeft w:val="480"/>
                  <w:marRight w:val="0"/>
                  <w:marTop w:val="0"/>
                  <w:marBottom w:val="0"/>
                  <w:divBdr>
                    <w:top w:val="none" w:sz="0" w:space="0" w:color="auto"/>
                    <w:left w:val="none" w:sz="0" w:space="0" w:color="auto"/>
                    <w:bottom w:val="none" w:sz="0" w:space="0" w:color="auto"/>
                    <w:right w:val="none" w:sz="0" w:space="0" w:color="auto"/>
                  </w:divBdr>
                </w:div>
                <w:div w:id="1374037000">
                  <w:marLeft w:val="480"/>
                  <w:marRight w:val="0"/>
                  <w:marTop w:val="0"/>
                  <w:marBottom w:val="0"/>
                  <w:divBdr>
                    <w:top w:val="none" w:sz="0" w:space="0" w:color="auto"/>
                    <w:left w:val="none" w:sz="0" w:space="0" w:color="auto"/>
                    <w:bottom w:val="none" w:sz="0" w:space="0" w:color="auto"/>
                    <w:right w:val="none" w:sz="0" w:space="0" w:color="auto"/>
                  </w:divBdr>
                </w:div>
                <w:div w:id="1431127385">
                  <w:marLeft w:val="480"/>
                  <w:marRight w:val="0"/>
                  <w:marTop w:val="0"/>
                  <w:marBottom w:val="0"/>
                  <w:divBdr>
                    <w:top w:val="none" w:sz="0" w:space="0" w:color="auto"/>
                    <w:left w:val="none" w:sz="0" w:space="0" w:color="auto"/>
                    <w:bottom w:val="none" w:sz="0" w:space="0" w:color="auto"/>
                    <w:right w:val="none" w:sz="0" w:space="0" w:color="auto"/>
                  </w:divBdr>
                </w:div>
                <w:div w:id="354428357">
                  <w:marLeft w:val="480"/>
                  <w:marRight w:val="0"/>
                  <w:marTop w:val="0"/>
                  <w:marBottom w:val="0"/>
                  <w:divBdr>
                    <w:top w:val="none" w:sz="0" w:space="0" w:color="auto"/>
                    <w:left w:val="none" w:sz="0" w:space="0" w:color="auto"/>
                    <w:bottom w:val="none" w:sz="0" w:space="0" w:color="auto"/>
                    <w:right w:val="none" w:sz="0" w:space="0" w:color="auto"/>
                  </w:divBdr>
                </w:div>
                <w:div w:id="413556144">
                  <w:marLeft w:val="480"/>
                  <w:marRight w:val="0"/>
                  <w:marTop w:val="0"/>
                  <w:marBottom w:val="0"/>
                  <w:divBdr>
                    <w:top w:val="none" w:sz="0" w:space="0" w:color="auto"/>
                    <w:left w:val="none" w:sz="0" w:space="0" w:color="auto"/>
                    <w:bottom w:val="none" w:sz="0" w:space="0" w:color="auto"/>
                    <w:right w:val="none" w:sz="0" w:space="0" w:color="auto"/>
                  </w:divBdr>
                </w:div>
                <w:div w:id="1087071321">
                  <w:marLeft w:val="480"/>
                  <w:marRight w:val="0"/>
                  <w:marTop w:val="0"/>
                  <w:marBottom w:val="0"/>
                  <w:divBdr>
                    <w:top w:val="none" w:sz="0" w:space="0" w:color="auto"/>
                    <w:left w:val="none" w:sz="0" w:space="0" w:color="auto"/>
                    <w:bottom w:val="none" w:sz="0" w:space="0" w:color="auto"/>
                    <w:right w:val="none" w:sz="0" w:space="0" w:color="auto"/>
                  </w:divBdr>
                </w:div>
                <w:div w:id="1098062485">
                  <w:marLeft w:val="480"/>
                  <w:marRight w:val="0"/>
                  <w:marTop w:val="0"/>
                  <w:marBottom w:val="0"/>
                  <w:divBdr>
                    <w:top w:val="none" w:sz="0" w:space="0" w:color="auto"/>
                    <w:left w:val="none" w:sz="0" w:space="0" w:color="auto"/>
                    <w:bottom w:val="none" w:sz="0" w:space="0" w:color="auto"/>
                    <w:right w:val="none" w:sz="0" w:space="0" w:color="auto"/>
                  </w:divBdr>
                </w:div>
                <w:div w:id="1274244677">
                  <w:marLeft w:val="480"/>
                  <w:marRight w:val="0"/>
                  <w:marTop w:val="0"/>
                  <w:marBottom w:val="0"/>
                  <w:divBdr>
                    <w:top w:val="none" w:sz="0" w:space="0" w:color="auto"/>
                    <w:left w:val="none" w:sz="0" w:space="0" w:color="auto"/>
                    <w:bottom w:val="none" w:sz="0" w:space="0" w:color="auto"/>
                    <w:right w:val="none" w:sz="0" w:space="0" w:color="auto"/>
                  </w:divBdr>
                </w:div>
              </w:divsChild>
            </w:div>
            <w:div w:id="1974479139">
              <w:marLeft w:val="0"/>
              <w:marRight w:val="0"/>
              <w:marTop w:val="0"/>
              <w:marBottom w:val="0"/>
              <w:divBdr>
                <w:top w:val="none" w:sz="0" w:space="0" w:color="auto"/>
                <w:left w:val="none" w:sz="0" w:space="0" w:color="auto"/>
                <w:bottom w:val="none" w:sz="0" w:space="0" w:color="auto"/>
                <w:right w:val="none" w:sz="0" w:space="0" w:color="auto"/>
              </w:divBdr>
              <w:divsChild>
                <w:div w:id="1168012362">
                  <w:marLeft w:val="480"/>
                  <w:marRight w:val="0"/>
                  <w:marTop w:val="0"/>
                  <w:marBottom w:val="0"/>
                  <w:divBdr>
                    <w:top w:val="none" w:sz="0" w:space="0" w:color="auto"/>
                    <w:left w:val="none" w:sz="0" w:space="0" w:color="auto"/>
                    <w:bottom w:val="none" w:sz="0" w:space="0" w:color="auto"/>
                    <w:right w:val="none" w:sz="0" w:space="0" w:color="auto"/>
                  </w:divBdr>
                </w:div>
                <w:div w:id="1577082922">
                  <w:marLeft w:val="480"/>
                  <w:marRight w:val="0"/>
                  <w:marTop w:val="0"/>
                  <w:marBottom w:val="0"/>
                  <w:divBdr>
                    <w:top w:val="none" w:sz="0" w:space="0" w:color="auto"/>
                    <w:left w:val="none" w:sz="0" w:space="0" w:color="auto"/>
                    <w:bottom w:val="none" w:sz="0" w:space="0" w:color="auto"/>
                    <w:right w:val="none" w:sz="0" w:space="0" w:color="auto"/>
                  </w:divBdr>
                </w:div>
                <w:div w:id="1200750786">
                  <w:marLeft w:val="480"/>
                  <w:marRight w:val="0"/>
                  <w:marTop w:val="0"/>
                  <w:marBottom w:val="0"/>
                  <w:divBdr>
                    <w:top w:val="none" w:sz="0" w:space="0" w:color="auto"/>
                    <w:left w:val="none" w:sz="0" w:space="0" w:color="auto"/>
                    <w:bottom w:val="none" w:sz="0" w:space="0" w:color="auto"/>
                    <w:right w:val="none" w:sz="0" w:space="0" w:color="auto"/>
                  </w:divBdr>
                </w:div>
                <w:div w:id="536547939">
                  <w:marLeft w:val="480"/>
                  <w:marRight w:val="0"/>
                  <w:marTop w:val="0"/>
                  <w:marBottom w:val="0"/>
                  <w:divBdr>
                    <w:top w:val="none" w:sz="0" w:space="0" w:color="auto"/>
                    <w:left w:val="none" w:sz="0" w:space="0" w:color="auto"/>
                    <w:bottom w:val="none" w:sz="0" w:space="0" w:color="auto"/>
                    <w:right w:val="none" w:sz="0" w:space="0" w:color="auto"/>
                  </w:divBdr>
                </w:div>
                <w:div w:id="1547716418">
                  <w:marLeft w:val="480"/>
                  <w:marRight w:val="0"/>
                  <w:marTop w:val="0"/>
                  <w:marBottom w:val="0"/>
                  <w:divBdr>
                    <w:top w:val="none" w:sz="0" w:space="0" w:color="auto"/>
                    <w:left w:val="none" w:sz="0" w:space="0" w:color="auto"/>
                    <w:bottom w:val="none" w:sz="0" w:space="0" w:color="auto"/>
                    <w:right w:val="none" w:sz="0" w:space="0" w:color="auto"/>
                  </w:divBdr>
                </w:div>
                <w:div w:id="1014650046">
                  <w:marLeft w:val="480"/>
                  <w:marRight w:val="0"/>
                  <w:marTop w:val="0"/>
                  <w:marBottom w:val="0"/>
                  <w:divBdr>
                    <w:top w:val="none" w:sz="0" w:space="0" w:color="auto"/>
                    <w:left w:val="none" w:sz="0" w:space="0" w:color="auto"/>
                    <w:bottom w:val="none" w:sz="0" w:space="0" w:color="auto"/>
                    <w:right w:val="none" w:sz="0" w:space="0" w:color="auto"/>
                  </w:divBdr>
                </w:div>
                <w:div w:id="425926943">
                  <w:marLeft w:val="480"/>
                  <w:marRight w:val="0"/>
                  <w:marTop w:val="0"/>
                  <w:marBottom w:val="0"/>
                  <w:divBdr>
                    <w:top w:val="none" w:sz="0" w:space="0" w:color="auto"/>
                    <w:left w:val="none" w:sz="0" w:space="0" w:color="auto"/>
                    <w:bottom w:val="none" w:sz="0" w:space="0" w:color="auto"/>
                    <w:right w:val="none" w:sz="0" w:space="0" w:color="auto"/>
                  </w:divBdr>
                </w:div>
                <w:div w:id="921793060">
                  <w:marLeft w:val="480"/>
                  <w:marRight w:val="0"/>
                  <w:marTop w:val="0"/>
                  <w:marBottom w:val="0"/>
                  <w:divBdr>
                    <w:top w:val="none" w:sz="0" w:space="0" w:color="auto"/>
                    <w:left w:val="none" w:sz="0" w:space="0" w:color="auto"/>
                    <w:bottom w:val="none" w:sz="0" w:space="0" w:color="auto"/>
                    <w:right w:val="none" w:sz="0" w:space="0" w:color="auto"/>
                  </w:divBdr>
                </w:div>
                <w:div w:id="17393409">
                  <w:marLeft w:val="480"/>
                  <w:marRight w:val="0"/>
                  <w:marTop w:val="0"/>
                  <w:marBottom w:val="0"/>
                  <w:divBdr>
                    <w:top w:val="none" w:sz="0" w:space="0" w:color="auto"/>
                    <w:left w:val="none" w:sz="0" w:space="0" w:color="auto"/>
                    <w:bottom w:val="none" w:sz="0" w:space="0" w:color="auto"/>
                    <w:right w:val="none" w:sz="0" w:space="0" w:color="auto"/>
                  </w:divBdr>
                </w:div>
                <w:div w:id="922570388">
                  <w:marLeft w:val="480"/>
                  <w:marRight w:val="0"/>
                  <w:marTop w:val="0"/>
                  <w:marBottom w:val="0"/>
                  <w:divBdr>
                    <w:top w:val="none" w:sz="0" w:space="0" w:color="auto"/>
                    <w:left w:val="none" w:sz="0" w:space="0" w:color="auto"/>
                    <w:bottom w:val="none" w:sz="0" w:space="0" w:color="auto"/>
                    <w:right w:val="none" w:sz="0" w:space="0" w:color="auto"/>
                  </w:divBdr>
                </w:div>
                <w:div w:id="549804785">
                  <w:marLeft w:val="480"/>
                  <w:marRight w:val="0"/>
                  <w:marTop w:val="0"/>
                  <w:marBottom w:val="0"/>
                  <w:divBdr>
                    <w:top w:val="none" w:sz="0" w:space="0" w:color="auto"/>
                    <w:left w:val="none" w:sz="0" w:space="0" w:color="auto"/>
                    <w:bottom w:val="none" w:sz="0" w:space="0" w:color="auto"/>
                    <w:right w:val="none" w:sz="0" w:space="0" w:color="auto"/>
                  </w:divBdr>
                </w:div>
                <w:div w:id="1904827801">
                  <w:marLeft w:val="480"/>
                  <w:marRight w:val="0"/>
                  <w:marTop w:val="0"/>
                  <w:marBottom w:val="0"/>
                  <w:divBdr>
                    <w:top w:val="none" w:sz="0" w:space="0" w:color="auto"/>
                    <w:left w:val="none" w:sz="0" w:space="0" w:color="auto"/>
                    <w:bottom w:val="none" w:sz="0" w:space="0" w:color="auto"/>
                    <w:right w:val="none" w:sz="0" w:space="0" w:color="auto"/>
                  </w:divBdr>
                </w:div>
                <w:div w:id="1634405043">
                  <w:marLeft w:val="480"/>
                  <w:marRight w:val="0"/>
                  <w:marTop w:val="0"/>
                  <w:marBottom w:val="0"/>
                  <w:divBdr>
                    <w:top w:val="none" w:sz="0" w:space="0" w:color="auto"/>
                    <w:left w:val="none" w:sz="0" w:space="0" w:color="auto"/>
                    <w:bottom w:val="none" w:sz="0" w:space="0" w:color="auto"/>
                    <w:right w:val="none" w:sz="0" w:space="0" w:color="auto"/>
                  </w:divBdr>
                </w:div>
                <w:div w:id="260842846">
                  <w:marLeft w:val="480"/>
                  <w:marRight w:val="0"/>
                  <w:marTop w:val="0"/>
                  <w:marBottom w:val="0"/>
                  <w:divBdr>
                    <w:top w:val="none" w:sz="0" w:space="0" w:color="auto"/>
                    <w:left w:val="none" w:sz="0" w:space="0" w:color="auto"/>
                    <w:bottom w:val="none" w:sz="0" w:space="0" w:color="auto"/>
                    <w:right w:val="none" w:sz="0" w:space="0" w:color="auto"/>
                  </w:divBdr>
                </w:div>
                <w:div w:id="456603746">
                  <w:marLeft w:val="480"/>
                  <w:marRight w:val="0"/>
                  <w:marTop w:val="0"/>
                  <w:marBottom w:val="0"/>
                  <w:divBdr>
                    <w:top w:val="none" w:sz="0" w:space="0" w:color="auto"/>
                    <w:left w:val="none" w:sz="0" w:space="0" w:color="auto"/>
                    <w:bottom w:val="none" w:sz="0" w:space="0" w:color="auto"/>
                    <w:right w:val="none" w:sz="0" w:space="0" w:color="auto"/>
                  </w:divBdr>
                </w:div>
                <w:div w:id="231817024">
                  <w:marLeft w:val="480"/>
                  <w:marRight w:val="0"/>
                  <w:marTop w:val="0"/>
                  <w:marBottom w:val="0"/>
                  <w:divBdr>
                    <w:top w:val="none" w:sz="0" w:space="0" w:color="auto"/>
                    <w:left w:val="none" w:sz="0" w:space="0" w:color="auto"/>
                    <w:bottom w:val="none" w:sz="0" w:space="0" w:color="auto"/>
                    <w:right w:val="none" w:sz="0" w:space="0" w:color="auto"/>
                  </w:divBdr>
                </w:div>
                <w:div w:id="476267157">
                  <w:marLeft w:val="480"/>
                  <w:marRight w:val="0"/>
                  <w:marTop w:val="0"/>
                  <w:marBottom w:val="0"/>
                  <w:divBdr>
                    <w:top w:val="none" w:sz="0" w:space="0" w:color="auto"/>
                    <w:left w:val="none" w:sz="0" w:space="0" w:color="auto"/>
                    <w:bottom w:val="none" w:sz="0" w:space="0" w:color="auto"/>
                    <w:right w:val="none" w:sz="0" w:space="0" w:color="auto"/>
                  </w:divBdr>
                </w:div>
                <w:div w:id="1743483656">
                  <w:marLeft w:val="480"/>
                  <w:marRight w:val="0"/>
                  <w:marTop w:val="0"/>
                  <w:marBottom w:val="0"/>
                  <w:divBdr>
                    <w:top w:val="none" w:sz="0" w:space="0" w:color="auto"/>
                    <w:left w:val="none" w:sz="0" w:space="0" w:color="auto"/>
                    <w:bottom w:val="none" w:sz="0" w:space="0" w:color="auto"/>
                    <w:right w:val="none" w:sz="0" w:space="0" w:color="auto"/>
                  </w:divBdr>
                </w:div>
                <w:div w:id="639500574">
                  <w:marLeft w:val="480"/>
                  <w:marRight w:val="0"/>
                  <w:marTop w:val="0"/>
                  <w:marBottom w:val="0"/>
                  <w:divBdr>
                    <w:top w:val="none" w:sz="0" w:space="0" w:color="auto"/>
                    <w:left w:val="none" w:sz="0" w:space="0" w:color="auto"/>
                    <w:bottom w:val="none" w:sz="0" w:space="0" w:color="auto"/>
                    <w:right w:val="none" w:sz="0" w:space="0" w:color="auto"/>
                  </w:divBdr>
                </w:div>
                <w:div w:id="1791824335">
                  <w:marLeft w:val="480"/>
                  <w:marRight w:val="0"/>
                  <w:marTop w:val="0"/>
                  <w:marBottom w:val="0"/>
                  <w:divBdr>
                    <w:top w:val="none" w:sz="0" w:space="0" w:color="auto"/>
                    <w:left w:val="none" w:sz="0" w:space="0" w:color="auto"/>
                    <w:bottom w:val="none" w:sz="0" w:space="0" w:color="auto"/>
                    <w:right w:val="none" w:sz="0" w:space="0" w:color="auto"/>
                  </w:divBdr>
                </w:div>
                <w:div w:id="891236263">
                  <w:marLeft w:val="480"/>
                  <w:marRight w:val="0"/>
                  <w:marTop w:val="0"/>
                  <w:marBottom w:val="0"/>
                  <w:divBdr>
                    <w:top w:val="none" w:sz="0" w:space="0" w:color="auto"/>
                    <w:left w:val="none" w:sz="0" w:space="0" w:color="auto"/>
                    <w:bottom w:val="none" w:sz="0" w:space="0" w:color="auto"/>
                    <w:right w:val="none" w:sz="0" w:space="0" w:color="auto"/>
                  </w:divBdr>
                </w:div>
                <w:div w:id="885141104">
                  <w:marLeft w:val="480"/>
                  <w:marRight w:val="0"/>
                  <w:marTop w:val="0"/>
                  <w:marBottom w:val="0"/>
                  <w:divBdr>
                    <w:top w:val="none" w:sz="0" w:space="0" w:color="auto"/>
                    <w:left w:val="none" w:sz="0" w:space="0" w:color="auto"/>
                    <w:bottom w:val="none" w:sz="0" w:space="0" w:color="auto"/>
                    <w:right w:val="none" w:sz="0" w:space="0" w:color="auto"/>
                  </w:divBdr>
                </w:div>
                <w:div w:id="304547416">
                  <w:marLeft w:val="480"/>
                  <w:marRight w:val="0"/>
                  <w:marTop w:val="0"/>
                  <w:marBottom w:val="0"/>
                  <w:divBdr>
                    <w:top w:val="none" w:sz="0" w:space="0" w:color="auto"/>
                    <w:left w:val="none" w:sz="0" w:space="0" w:color="auto"/>
                    <w:bottom w:val="none" w:sz="0" w:space="0" w:color="auto"/>
                    <w:right w:val="none" w:sz="0" w:space="0" w:color="auto"/>
                  </w:divBdr>
                </w:div>
                <w:div w:id="1763378816">
                  <w:marLeft w:val="480"/>
                  <w:marRight w:val="0"/>
                  <w:marTop w:val="0"/>
                  <w:marBottom w:val="0"/>
                  <w:divBdr>
                    <w:top w:val="none" w:sz="0" w:space="0" w:color="auto"/>
                    <w:left w:val="none" w:sz="0" w:space="0" w:color="auto"/>
                    <w:bottom w:val="none" w:sz="0" w:space="0" w:color="auto"/>
                    <w:right w:val="none" w:sz="0" w:space="0" w:color="auto"/>
                  </w:divBdr>
                </w:div>
                <w:div w:id="1960329894">
                  <w:marLeft w:val="480"/>
                  <w:marRight w:val="0"/>
                  <w:marTop w:val="0"/>
                  <w:marBottom w:val="0"/>
                  <w:divBdr>
                    <w:top w:val="none" w:sz="0" w:space="0" w:color="auto"/>
                    <w:left w:val="none" w:sz="0" w:space="0" w:color="auto"/>
                    <w:bottom w:val="none" w:sz="0" w:space="0" w:color="auto"/>
                    <w:right w:val="none" w:sz="0" w:space="0" w:color="auto"/>
                  </w:divBdr>
                </w:div>
                <w:div w:id="2005624365">
                  <w:marLeft w:val="480"/>
                  <w:marRight w:val="0"/>
                  <w:marTop w:val="0"/>
                  <w:marBottom w:val="0"/>
                  <w:divBdr>
                    <w:top w:val="none" w:sz="0" w:space="0" w:color="auto"/>
                    <w:left w:val="none" w:sz="0" w:space="0" w:color="auto"/>
                    <w:bottom w:val="none" w:sz="0" w:space="0" w:color="auto"/>
                    <w:right w:val="none" w:sz="0" w:space="0" w:color="auto"/>
                  </w:divBdr>
                </w:div>
                <w:div w:id="1652757898">
                  <w:marLeft w:val="480"/>
                  <w:marRight w:val="0"/>
                  <w:marTop w:val="0"/>
                  <w:marBottom w:val="0"/>
                  <w:divBdr>
                    <w:top w:val="none" w:sz="0" w:space="0" w:color="auto"/>
                    <w:left w:val="none" w:sz="0" w:space="0" w:color="auto"/>
                    <w:bottom w:val="none" w:sz="0" w:space="0" w:color="auto"/>
                    <w:right w:val="none" w:sz="0" w:space="0" w:color="auto"/>
                  </w:divBdr>
                </w:div>
                <w:div w:id="1783453491">
                  <w:marLeft w:val="480"/>
                  <w:marRight w:val="0"/>
                  <w:marTop w:val="0"/>
                  <w:marBottom w:val="0"/>
                  <w:divBdr>
                    <w:top w:val="none" w:sz="0" w:space="0" w:color="auto"/>
                    <w:left w:val="none" w:sz="0" w:space="0" w:color="auto"/>
                    <w:bottom w:val="none" w:sz="0" w:space="0" w:color="auto"/>
                    <w:right w:val="none" w:sz="0" w:space="0" w:color="auto"/>
                  </w:divBdr>
                </w:div>
                <w:div w:id="1787001572">
                  <w:marLeft w:val="480"/>
                  <w:marRight w:val="0"/>
                  <w:marTop w:val="0"/>
                  <w:marBottom w:val="0"/>
                  <w:divBdr>
                    <w:top w:val="none" w:sz="0" w:space="0" w:color="auto"/>
                    <w:left w:val="none" w:sz="0" w:space="0" w:color="auto"/>
                    <w:bottom w:val="none" w:sz="0" w:space="0" w:color="auto"/>
                    <w:right w:val="none" w:sz="0" w:space="0" w:color="auto"/>
                  </w:divBdr>
                </w:div>
                <w:div w:id="443889390">
                  <w:marLeft w:val="480"/>
                  <w:marRight w:val="0"/>
                  <w:marTop w:val="0"/>
                  <w:marBottom w:val="0"/>
                  <w:divBdr>
                    <w:top w:val="none" w:sz="0" w:space="0" w:color="auto"/>
                    <w:left w:val="none" w:sz="0" w:space="0" w:color="auto"/>
                    <w:bottom w:val="none" w:sz="0" w:space="0" w:color="auto"/>
                    <w:right w:val="none" w:sz="0" w:space="0" w:color="auto"/>
                  </w:divBdr>
                </w:div>
                <w:div w:id="1801219555">
                  <w:marLeft w:val="480"/>
                  <w:marRight w:val="0"/>
                  <w:marTop w:val="0"/>
                  <w:marBottom w:val="0"/>
                  <w:divBdr>
                    <w:top w:val="none" w:sz="0" w:space="0" w:color="auto"/>
                    <w:left w:val="none" w:sz="0" w:space="0" w:color="auto"/>
                    <w:bottom w:val="none" w:sz="0" w:space="0" w:color="auto"/>
                    <w:right w:val="none" w:sz="0" w:space="0" w:color="auto"/>
                  </w:divBdr>
                </w:div>
                <w:div w:id="1305312851">
                  <w:marLeft w:val="480"/>
                  <w:marRight w:val="0"/>
                  <w:marTop w:val="0"/>
                  <w:marBottom w:val="0"/>
                  <w:divBdr>
                    <w:top w:val="none" w:sz="0" w:space="0" w:color="auto"/>
                    <w:left w:val="none" w:sz="0" w:space="0" w:color="auto"/>
                    <w:bottom w:val="none" w:sz="0" w:space="0" w:color="auto"/>
                    <w:right w:val="none" w:sz="0" w:space="0" w:color="auto"/>
                  </w:divBdr>
                </w:div>
                <w:div w:id="1635216696">
                  <w:marLeft w:val="480"/>
                  <w:marRight w:val="0"/>
                  <w:marTop w:val="0"/>
                  <w:marBottom w:val="0"/>
                  <w:divBdr>
                    <w:top w:val="none" w:sz="0" w:space="0" w:color="auto"/>
                    <w:left w:val="none" w:sz="0" w:space="0" w:color="auto"/>
                    <w:bottom w:val="none" w:sz="0" w:space="0" w:color="auto"/>
                    <w:right w:val="none" w:sz="0" w:space="0" w:color="auto"/>
                  </w:divBdr>
                </w:div>
                <w:div w:id="758908991">
                  <w:marLeft w:val="480"/>
                  <w:marRight w:val="0"/>
                  <w:marTop w:val="0"/>
                  <w:marBottom w:val="0"/>
                  <w:divBdr>
                    <w:top w:val="none" w:sz="0" w:space="0" w:color="auto"/>
                    <w:left w:val="none" w:sz="0" w:space="0" w:color="auto"/>
                    <w:bottom w:val="none" w:sz="0" w:space="0" w:color="auto"/>
                    <w:right w:val="none" w:sz="0" w:space="0" w:color="auto"/>
                  </w:divBdr>
                </w:div>
              </w:divsChild>
            </w:div>
            <w:div w:id="1661620142">
              <w:marLeft w:val="0"/>
              <w:marRight w:val="0"/>
              <w:marTop w:val="0"/>
              <w:marBottom w:val="0"/>
              <w:divBdr>
                <w:top w:val="none" w:sz="0" w:space="0" w:color="auto"/>
                <w:left w:val="none" w:sz="0" w:space="0" w:color="auto"/>
                <w:bottom w:val="none" w:sz="0" w:space="0" w:color="auto"/>
                <w:right w:val="none" w:sz="0" w:space="0" w:color="auto"/>
              </w:divBdr>
              <w:divsChild>
                <w:div w:id="1565414283">
                  <w:marLeft w:val="480"/>
                  <w:marRight w:val="0"/>
                  <w:marTop w:val="0"/>
                  <w:marBottom w:val="0"/>
                  <w:divBdr>
                    <w:top w:val="none" w:sz="0" w:space="0" w:color="auto"/>
                    <w:left w:val="none" w:sz="0" w:space="0" w:color="auto"/>
                    <w:bottom w:val="none" w:sz="0" w:space="0" w:color="auto"/>
                    <w:right w:val="none" w:sz="0" w:space="0" w:color="auto"/>
                  </w:divBdr>
                </w:div>
                <w:div w:id="355279359">
                  <w:marLeft w:val="480"/>
                  <w:marRight w:val="0"/>
                  <w:marTop w:val="0"/>
                  <w:marBottom w:val="0"/>
                  <w:divBdr>
                    <w:top w:val="none" w:sz="0" w:space="0" w:color="auto"/>
                    <w:left w:val="none" w:sz="0" w:space="0" w:color="auto"/>
                    <w:bottom w:val="none" w:sz="0" w:space="0" w:color="auto"/>
                    <w:right w:val="none" w:sz="0" w:space="0" w:color="auto"/>
                  </w:divBdr>
                </w:div>
                <w:div w:id="1018120014">
                  <w:marLeft w:val="480"/>
                  <w:marRight w:val="0"/>
                  <w:marTop w:val="0"/>
                  <w:marBottom w:val="0"/>
                  <w:divBdr>
                    <w:top w:val="none" w:sz="0" w:space="0" w:color="auto"/>
                    <w:left w:val="none" w:sz="0" w:space="0" w:color="auto"/>
                    <w:bottom w:val="none" w:sz="0" w:space="0" w:color="auto"/>
                    <w:right w:val="none" w:sz="0" w:space="0" w:color="auto"/>
                  </w:divBdr>
                </w:div>
                <w:div w:id="124660440">
                  <w:marLeft w:val="480"/>
                  <w:marRight w:val="0"/>
                  <w:marTop w:val="0"/>
                  <w:marBottom w:val="0"/>
                  <w:divBdr>
                    <w:top w:val="none" w:sz="0" w:space="0" w:color="auto"/>
                    <w:left w:val="none" w:sz="0" w:space="0" w:color="auto"/>
                    <w:bottom w:val="none" w:sz="0" w:space="0" w:color="auto"/>
                    <w:right w:val="none" w:sz="0" w:space="0" w:color="auto"/>
                  </w:divBdr>
                </w:div>
                <w:div w:id="629553353">
                  <w:marLeft w:val="480"/>
                  <w:marRight w:val="0"/>
                  <w:marTop w:val="0"/>
                  <w:marBottom w:val="0"/>
                  <w:divBdr>
                    <w:top w:val="none" w:sz="0" w:space="0" w:color="auto"/>
                    <w:left w:val="none" w:sz="0" w:space="0" w:color="auto"/>
                    <w:bottom w:val="none" w:sz="0" w:space="0" w:color="auto"/>
                    <w:right w:val="none" w:sz="0" w:space="0" w:color="auto"/>
                  </w:divBdr>
                </w:div>
                <w:div w:id="132796322">
                  <w:marLeft w:val="480"/>
                  <w:marRight w:val="0"/>
                  <w:marTop w:val="0"/>
                  <w:marBottom w:val="0"/>
                  <w:divBdr>
                    <w:top w:val="none" w:sz="0" w:space="0" w:color="auto"/>
                    <w:left w:val="none" w:sz="0" w:space="0" w:color="auto"/>
                    <w:bottom w:val="none" w:sz="0" w:space="0" w:color="auto"/>
                    <w:right w:val="none" w:sz="0" w:space="0" w:color="auto"/>
                  </w:divBdr>
                </w:div>
                <w:div w:id="331447956">
                  <w:marLeft w:val="480"/>
                  <w:marRight w:val="0"/>
                  <w:marTop w:val="0"/>
                  <w:marBottom w:val="0"/>
                  <w:divBdr>
                    <w:top w:val="none" w:sz="0" w:space="0" w:color="auto"/>
                    <w:left w:val="none" w:sz="0" w:space="0" w:color="auto"/>
                    <w:bottom w:val="none" w:sz="0" w:space="0" w:color="auto"/>
                    <w:right w:val="none" w:sz="0" w:space="0" w:color="auto"/>
                  </w:divBdr>
                </w:div>
                <w:div w:id="854733658">
                  <w:marLeft w:val="480"/>
                  <w:marRight w:val="0"/>
                  <w:marTop w:val="0"/>
                  <w:marBottom w:val="0"/>
                  <w:divBdr>
                    <w:top w:val="none" w:sz="0" w:space="0" w:color="auto"/>
                    <w:left w:val="none" w:sz="0" w:space="0" w:color="auto"/>
                    <w:bottom w:val="none" w:sz="0" w:space="0" w:color="auto"/>
                    <w:right w:val="none" w:sz="0" w:space="0" w:color="auto"/>
                  </w:divBdr>
                </w:div>
                <w:div w:id="741175688">
                  <w:marLeft w:val="480"/>
                  <w:marRight w:val="0"/>
                  <w:marTop w:val="0"/>
                  <w:marBottom w:val="0"/>
                  <w:divBdr>
                    <w:top w:val="none" w:sz="0" w:space="0" w:color="auto"/>
                    <w:left w:val="none" w:sz="0" w:space="0" w:color="auto"/>
                    <w:bottom w:val="none" w:sz="0" w:space="0" w:color="auto"/>
                    <w:right w:val="none" w:sz="0" w:space="0" w:color="auto"/>
                  </w:divBdr>
                </w:div>
                <w:div w:id="480579487">
                  <w:marLeft w:val="480"/>
                  <w:marRight w:val="0"/>
                  <w:marTop w:val="0"/>
                  <w:marBottom w:val="0"/>
                  <w:divBdr>
                    <w:top w:val="none" w:sz="0" w:space="0" w:color="auto"/>
                    <w:left w:val="none" w:sz="0" w:space="0" w:color="auto"/>
                    <w:bottom w:val="none" w:sz="0" w:space="0" w:color="auto"/>
                    <w:right w:val="none" w:sz="0" w:space="0" w:color="auto"/>
                  </w:divBdr>
                </w:div>
                <w:div w:id="1474101933">
                  <w:marLeft w:val="480"/>
                  <w:marRight w:val="0"/>
                  <w:marTop w:val="0"/>
                  <w:marBottom w:val="0"/>
                  <w:divBdr>
                    <w:top w:val="none" w:sz="0" w:space="0" w:color="auto"/>
                    <w:left w:val="none" w:sz="0" w:space="0" w:color="auto"/>
                    <w:bottom w:val="none" w:sz="0" w:space="0" w:color="auto"/>
                    <w:right w:val="none" w:sz="0" w:space="0" w:color="auto"/>
                  </w:divBdr>
                </w:div>
                <w:div w:id="631331005">
                  <w:marLeft w:val="480"/>
                  <w:marRight w:val="0"/>
                  <w:marTop w:val="0"/>
                  <w:marBottom w:val="0"/>
                  <w:divBdr>
                    <w:top w:val="none" w:sz="0" w:space="0" w:color="auto"/>
                    <w:left w:val="none" w:sz="0" w:space="0" w:color="auto"/>
                    <w:bottom w:val="none" w:sz="0" w:space="0" w:color="auto"/>
                    <w:right w:val="none" w:sz="0" w:space="0" w:color="auto"/>
                  </w:divBdr>
                </w:div>
                <w:div w:id="1724020167">
                  <w:marLeft w:val="480"/>
                  <w:marRight w:val="0"/>
                  <w:marTop w:val="0"/>
                  <w:marBottom w:val="0"/>
                  <w:divBdr>
                    <w:top w:val="none" w:sz="0" w:space="0" w:color="auto"/>
                    <w:left w:val="none" w:sz="0" w:space="0" w:color="auto"/>
                    <w:bottom w:val="none" w:sz="0" w:space="0" w:color="auto"/>
                    <w:right w:val="none" w:sz="0" w:space="0" w:color="auto"/>
                  </w:divBdr>
                </w:div>
                <w:div w:id="1964074818">
                  <w:marLeft w:val="480"/>
                  <w:marRight w:val="0"/>
                  <w:marTop w:val="0"/>
                  <w:marBottom w:val="0"/>
                  <w:divBdr>
                    <w:top w:val="none" w:sz="0" w:space="0" w:color="auto"/>
                    <w:left w:val="none" w:sz="0" w:space="0" w:color="auto"/>
                    <w:bottom w:val="none" w:sz="0" w:space="0" w:color="auto"/>
                    <w:right w:val="none" w:sz="0" w:space="0" w:color="auto"/>
                  </w:divBdr>
                </w:div>
                <w:div w:id="1675452292">
                  <w:marLeft w:val="480"/>
                  <w:marRight w:val="0"/>
                  <w:marTop w:val="0"/>
                  <w:marBottom w:val="0"/>
                  <w:divBdr>
                    <w:top w:val="none" w:sz="0" w:space="0" w:color="auto"/>
                    <w:left w:val="none" w:sz="0" w:space="0" w:color="auto"/>
                    <w:bottom w:val="none" w:sz="0" w:space="0" w:color="auto"/>
                    <w:right w:val="none" w:sz="0" w:space="0" w:color="auto"/>
                  </w:divBdr>
                </w:div>
                <w:div w:id="2104371887">
                  <w:marLeft w:val="480"/>
                  <w:marRight w:val="0"/>
                  <w:marTop w:val="0"/>
                  <w:marBottom w:val="0"/>
                  <w:divBdr>
                    <w:top w:val="none" w:sz="0" w:space="0" w:color="auto"/>
                    <w:left w:val="none" w:sz="0" w:space="0" w:color="auto"/>
                    <w:bottom w:val="none" w:sz="0" w:space="0" w:color="auto"/>
                    <w:right w:val="none" w:sz="0" w:space="0" w:color="auto"/>
                  </w:divBdr>
                </w:div>
                <w:div w:id="475531412">
                  <w:marLeft w:val="480"/>
                  <w:marRight w:val="0"/>
                  <w:marTop w:val="0"/>
                  <w:marBottom w:val="0"/>
                  <w:divBdr>
                    <w:top w:val="none" w:sz="0" w:space="0" w:color="auto"/>
                    <w:left w:val="none" w:sz="0" w:space="0" w:color="auto"/>
                    <w:bottom w:val="none" w:sz="0" w:space="0" w:color="auto"/>
                    <w:right w:val="none" w:sz="0" w:space="0" w:color="auto"/>
                  </w:divBdr>
                </w:div>
                <w:div w:id="796917996">
                  <w:marLeft w:val="480"/>
                  <w:marRight w:val="0"/>
                  <w:marTop w:val="0"/>
                  <w:marBottom w:val="0"/>
                  <w:divBdr>
                    <w:top w:val="none" w:sz="0" w:space="0" w:color="auto"/>
                    <w:left w:val="none" w:sz="0" w:space="0" w:color="auto"/>
                    <w:bottom w:val="none" w:sz="0" w:space="0" w:color="auto"/>
                    <w:right w:val="none" w:sz="0" w:space="0" w:color="auto"/>
                  </w:divBdr>
                </w:div>
                <w:div w:id="1631861442">
                  <w:marLeft w:val="480"/>
                  <w:marRight w:val="0"/>
                  <w:marTop w:val="0"/>
                  <w:marBottom w:val="0"/>
                  <w:divBdr>
                    <w:top w:val="none" w:sz="0" w:space="0" w:color="auto"/>
                    <w:left w:val="none" w:sz="0" w:space="0" w:color="auto"/>
                    <w:bottom w:val="none" w:sz="0" w:space="0" w:color="auto"/>
                    <w:right w:val="none" w:sz="0" w:space="0" w:color="auto"/>
                  </w:divBdr>
                </w:div>
                <w:div w:id="1117872816">
                  <w:marLeft w:val="480"/>
                  <w:marRight w:val="0"/>
                  <w:marTop w:val="0"/>
                  <w:marBottom w:val="0"/>
                  <w:divBdr>
                    <w:top w:val="none" w:sz="0" w:space="0" w:color="auto"/>
                    <w:left w:val="none" w:sz="0" w:space="0" w:color="auto"/>
                    <w:bottom w:val="none" w:sz="0" w:space="0" w:color="auto"/>
                    <w:right w:val="none" w:sz="0" w:space="0" w:color="auto"/>
                  </w:divBdr>
                </w:div>
                <w:div w:id="523515480">
                  <w:marLeft w:val="480"/>
                  <w:marRight w:val="0"/>
                  <w:marTop w:val="0"/>
                  <w:marBottom w:val="0"/>
                  <w:divBdr>
                    <w:top w:val="none" w:sz="0" w:space="0" w:color="auto"/>
                    <w:left w:val="none" w:sz="0" w:space="0" w:color="auto"/>
                    <w:bottom w:val="none" w:sz="0" w:space="0" w:color="auto"/>
                    <w:right w:val="none" w:sz="0" w:space="0" w:color="auto"/>
                  </w:divBdr>
                </w:div>
                <w:div w:id="2023891212">
                  <w:marLeft w:val="480"/>
                  <w:marRight w:val="0"/>
                  <w:marTop w:val="0"/>
                  <w:marBottom w:val="0"/>
                  <w:divBdr>
                    <w:top w:val="none" w:sz="0" w:space="0" w:color="auto"/>
                    <w:left w:val="none" w:sz="0" w:space="0" w:color="auto"/>
                    <w:bottom w:val="none" w:sz="0" w:space="0" w:color="auto"/>
                    <w:right w:val="none" w:sz="0" w:space="0" w:color="auto"/>
                  </w:divBdr>
                </w:div>
                <w:div w:id="1474441233">
                  <w:marLeft w:val="480"/>
                  <w:marRight w:val="0"/>
                  <w:marTop w:val="0"/>
                  <w:marBottom w:val="0"/>
                  <w:divBdr>
                    <w:top w:val="none" w:sz="0" w:space="0" w:color="auto"/>
                    <w:left w:val="none" w:sz="0" w:space="0" w:color="auto"/>
                    <w:bottom w:val="none" w:sz="0" w:space="0" w:color="auto"/>
                    <w:right w:val="none" w:sz="0" w:space="0" w:color="auto"/>
                  </w:divBdr>
                </w:div>
                <w:div w:id="308559328">
                  <w:marLeft w:val="480"/>
                  <w:marRight w:val="0"/>
                  <w:marTop w:val="0"/>
                  <w:marBottom w:val="0"/>
                  <w:divBdr>
                    <w:top w:val="none" w:sz="0" w:space="0" w:color="auto"/>
                    <w:left w:val="none" w:sz="0" w:space="0" w:color="auto"/>
                    <w:bottom w:val="none" w:sz="0" w:space="0" w:color="auto"/>
                    <w:right w:val="none" w:sz="0" w:space="0" w:color="auto"/>
                  </w:divBdr>
                </w:div>
                <w:div w:id="1505895763">
                  <w:marLeft w:val="480"/>
                  <w:marRight w:val="0"/>
                  <w:marTop w:val="0"/>
                  <w:marBottom w:val="0"/>
                  <w:divBdr>
                    <w:top w:val="none" w:sz="0" w:space="0" w:color="auto"/>
                    <w:left w:val="none" w:sz="0" w:space="0" w:color="auto"/>
                    <w:bottom w:val="none" w:sz="0" w:space="0" w:color="auto"/>
                    <w:right w:val="none" w:sz="0" w:space="0" w:color="auto"/>
                  </w:divBdr>
                </w:div>
                <w:div w:id="1870411920">
                  <w:marLeft w:val="480"/>
                  <w:marRight w:val="0"/>
                  <w:marTop w:val="0"/>
                  <w:marBottom w:val="0"/>
                  <w:divBdr>
                    <w:top w:val="none" w:sz="0" w:space="0" w:color="auto"/>
                    <w:left w:val="none" w:sz="0" w:space="0" w:color="auto"/>
                    <w:bottom w:val="none" w:sz="0" w:space="0" w:color="auto"/>
                    <w:right w:val="none" w:sz="0" w:space="0" w:color="auto"/>
                  </w:divBdr>
                </w:div>
                <w:div w:id="1980189548">
                  <w:marLeft w:val="480"/>
                  <w:marRight w:val="0"/>
                  <w:marTop w:val="0"/>
                  <w:marBottom w:val="0"/>
                  <w:divBdr>
                    <w:top w:val="none" w:sz="0" w:space="0" w:color="auto"/>
                    <w:left w:val="none" w:sz="0" w:space="0" w:color="auto"/>
                    <w:bottom w:val="none" w:sz="0" w:space="0" w:color="auto"/>
                    <w:right w:val="none" w:sz="0" w:space="0" w:color="auto"/>
                  </w:divBdr>
                </w:div>
                <w:div w:id="437913885">
                  <w:marLeft w:val="480"/>
                  <w:marRight w:val="0"/>
                  <w:marTop w:val="0"/>
                  <w:marBottom w:val="0"/>
                  <w:divBdr>
                    <w:top w:val="none" w:sz="0" w:space="0" w:color="auto"/>
                    <w:left w:val="none" w:sz="0" w:space="0" w:color="auto"/>
                    <w:bottom w:val="none" w:sz="0" w:space="0" w:color="auto"/>
                    <w:right w:val="none" w:sz="0" w:space="0" w:color="auto"/>
                  </w:divBdr>
                </w:div>
                <w:div w:id="746922706">
                  <w:marLeft w:val="480"/>
                  <w:marRight w:val="0"/>
                  <w:marTop w:val="0"/>
                  <w:marBottom w:val="0"/>
                  <w:divBdr>
                    <w:top w:val="none" w:sz="0" w:space="0" w:color="auto"/>
                    <w:left w:val="none" w:sz="0" w:space="0" w:color="auto"/>
                    <w:bottom w:val="none" w:sz="0" w:space="0" w:color="auto"/>
                    <w:right w:val="none" w:sz="0" w:space="0" w:color="auto"/>
                  </w:divBdr>
                </w:div>
                <w:div w:id="1922713806">
                  <w:marLeft w:val="480"/>
                  <w:marRight w:val="0"/>
                  <w:marTop w:val="0"/>
                  <w:marBottom w:val="0"/>
                  <w:divBdr>
                    <w:top w:val="none" w:sz="0" w:space="0" w:color="auto"/>
                    <w:left w:val="none" w:sz="0" w:space="0" w:color="auto"/>
                    <w:bottom w:val="none" w:sz="0" w:space="0" w:color="auto"/>
                    <w:right w:val="none" w:sz="0" w:space="0" w:color="auto"/>
                  </w:divBdr>
                </w:div>
                <w:div w:id="920021756">
                  <w:marLeft w:val="480"/>
                  <w:marRight w:val="0"/>
                  <w:marTop w:val="0"/>
                  <w:marBottom w:val="0"/>
                  <w:divBdr>
                    <w:top w:val="none" w:sz="0" w:space="0" w:color="auto"/>
                    <w:left w:val="none" w:sz="0" w:space="0" w:color="auto"/>
                    <w:bottom w:val="none" w:sz="0" w:space="0" w:color="auto"/>
                    <w:right w:val="none" w:sz="0" w:space="0" w:color="auto"/>
                  </w:divBdr>
                </w:div>
                <w:div w:id="1718165660">
                  <w:marLeft w:val="480"/>
                  <w:marRight w:val="0"/>
                  <w:marTop w:val="0"/>
                  <w:marBottom w:val="0"/>
                  <w:divBdr>
                    <w:top w:val="none" w:sz="0" w:space="0" w:color="auto"/>
                    <w:left w:val="none" w:sz="0" w:space="0" w:color="auto"/>
                    <w:bottom w:val="none" w:sz="0" w:space="0" w:color="auto"/>
                    <w:right w:val="none" w:sz="0" w:space="0" w:color="auto"/>
                  </w:divBdr>
                </w:div>
                <w:div w:id="406541792">
                  <w:marLeft w:val="480"/>
                  <w:marRight w:val="0"/>
                  <w:marTop w:val="0"/>
                  <w:marBottom w:val="0"/>
                  <w:divBdr>
                    <w:top w:val="none" w:sz="0" w:space="0" w:color="auto"/>
                    <w:left w:val="none" w:sz="0" w:space="0" w:color="auto"/>
                    <w:bottom w:val="none" w:sz="0" w:space="0" w:color="auto"/>
                    <w:right w:val="none" w:sz="0" w:space="0" w:color="auto"/>
                  </w:divBdr>
                </w:div>
                <w:div w:id="273829089">
                  <w:marLeft w:val="480"/>
                  <w:marRight w:val="0"/>
                  <w:marTop w:val="0"/>
                  <w:marBottom w:val="0"/>
                  <w:divBdr>
                    <w:top w:val="none" w:sz="0" w:space="0" w:color="auto"/>
                    <w:left w:val="none" w:sz="0" w:space="0" w:color="auto"/>
                    <w:bottom w:val="none" w:sz="0" w:space="0" w:color="auto"/>
                    <w:right w:val="none" w:sz="0" w:space="0" w:color="auto"/>
                  </w:divBdr>
                </w:div>
              </w:divsChild>
            </w:div>
            <w:div w:id="656541534">
              <w:marLeft w:val="0"/>
              <w:marRight w:val="0"/>
              <w:marTop w:val="0"/>
              <w:marBottom w:val="0"/>
              <w:divBdr>
                <w:top w:val="none" w:sz="0" w:space="0" w:color="auto"/>
                <w:left w:val="none" w:sz="0" w:space="0" w:color="auto"/>
                <w:bottom w:val="none" w:sz="0" w:space="0" w:color="auto"/>
                <w:right w:val="none" w:sz="0" w:space="0" w:color="auto"/>
              </w:divBdr>
              <w:divsChild>
                <w:div w:id="1639191303">
                  <w:marLeft w:val="480"/>
                  <w:marRight w:val="0"/>
                  <w:marTop w:val="0"/>
                  <w:marBottom w:val="0"/>
                  <w:divBdr>
                    <w:top w:val="none" w:sz="0" w:space="0" w:color="auto"/>
                    <w:left w:val="none" w:sz="0" w:space="0" w:color="auto"/>
                    <w:bottom w:val="none" w:sz="0" w:space="0" w:color="auto"/>
                    <w:right w:val="none" w:sz="0" w:space="0" w:color="auto"/>
                  </w:divBdr>
                </w:div>
                <w:div w:id="246114824">
                  <w:marLeft w:val="480"/>
                  <w:marRight w:val="0"/>
                  <w:marTop w:val="0"/>
                  <w:marBottom w:val="0"/>
                  <w:divBdr>
                    <w:top w:val="none" w:sz="0" w:space="0" w:color="auto"/>
                    <w:left w:val="none" w:sz="0" w:space="0" w:color="auto"/>
                    <w:bottom w:val="none" w:sz="0" w:space="0" w:color="auto"/>
                    <w:right w:val="none" w:sz="0" w:space="0" w:color="auto"/>
                  </w:divBdr>
                </w:div>
                <w:div w:id="1872644516">
                  <w:marLeft w:val="480"/>
                  <w:marRight w:val="0"/>
                  <w:marTop w:val="0"/>
                  <w:marBottom w:val="0"/>
                  <w:divBdr>
                    <w:top w:val="none" w:sz="0" w:space="0" w:color="auto"/>
                    <w:left w:val="none" w:sz="0" w:space="0" w:color="auto"/>
                    <w:bottom w:val="none" w:sz="0" w:space="0" w:color="auto"/>
                    <w:right w:val="none" w:sz="0" w:space="0" w:color="auto"/>
                  </w:divBdr>
                </w:div>
                <w:div w:id="1006177799">
                  <w:marLeft w:val="480"/>
                  <w:marRight w:val="0"/>
                  <w:marTop w:val="0"/>
                  <w:marBottom w:val="0"/>
                  <w:divBdr>
                    <w:top w:val="none" w:sz="0" w:space="0" w:color="auto"/>
                    <w:left w:val="none" w:sz="0" w:space="0" w:color="auto"/>
                    <w:bottom w:val="none" w:sz="0" w:space="0" w:color="auto"/>
                    <w:right w:val="none" w:sz="0" w:space="0" w:color="auto"/>
                  </w:divBdr>
                </w:div>
                <w:div w:id="1077678365">
                  <w:marLeft w:val="480"/>
                  <w:marRight w:val="0"/>
                  <w:marTop w:val="0"/>
                  <w:marBottom w:val="0"/>
                  <w:divBdr>
                    <w:top w:val="none" w:sz="0" w:space="0" w:color="auto"/>
                    <w:left w:val="none" w:sz="0" w:space="0" w:color="auto"/>
                    <w:bottom w:val="none" w:sz="0" w:space="0" w:color="auto"/>
                    <w:right w:val="none" w:sz="0" w:space="0" w:color="auto"/>
                  </w:divBdr>
                </w:div>
                <w:div w:id="262618005">
                  <w:marLeft w:val="480"/>
                  <w:marRight w:val="0"/>
                  <w:marTop w:val="0"/>
                  <w:marBottom w:val="0"/>
                  <w:divBdr>
                    <w:top w:val="none" w:sz="0" w:space="0" w:color="auto"/>
                    <w:left w:val="none" w:sz="0" w:space="0" w:color="auto"/>
                    <w:bottom w:val="none" w:sz="0" w:space="0" w:color="auto"/>
                    <w:right w:val="none" w:sz="0" w:space="0" w:color="auto"/>
                  </w:divBdr>
                </w:div>
                <w:div w:id="1614823678">
                  <w:marLeft w:val="480"/>
                  <w:marRight w:val="0"/>
                  <w:marTop w:val="0"/>
                  <w:marBottom w:val="0"/>
                  <w:divBdr>
                    <w:top w:val="none" w:sz="0" w:space="0" w:color="auto"/>
                    <w:left w:val="none" w:sz="0" w:space="0" w:color="auto"/>
                    <w:bottom w:val="none" w:sz="0" w:space="0" w:color="auto"/>
                    <w:right w:val="none" w:sz="0" w:space="0" w:color="auto"/>
                  </w:divBdr>
                </w:div>
                <w:div w:id="2112430515">
                  <w:marLeft w:val="480"/>
                  <w:marRight w:val="0"/>
                  <w:marTop w:val="0"/>
                  <w:marBottom w:val="0"/>
                  <w:divBdr>
                    <w:top w:val="none" w:sz="0" w:space="0" w:color="auto"/>
                    <w:left w:val="none" w:sz="0" w:space="0" w:color="auto"/>
                    <w:bottom w:val="none" w:sz="0" w:space="0" w:color="auto"/>
                    <w:right w:val="none" w:sz="0" w:space="0" w:color="auto"/>
                  </w:divBdr>
                </w:div>
                <w:div w:id="1495532571">
                  <w:marLeft w:val="480"/>
                  <w:marRight w:val="0"/>
                  <w:marTop w:val="0"/>
                  <w:marBottom w:val="0"/>
                  <w:divBdr>
                    <w:top w:val="none" w:sz="0" w:space="0" w:color="auto"/>
                    <w:left w:val="none" w:sz="0" w:space="0" w:color="auto"/>
                    <w:bottom w:val="none" w:sz="0" w:space="0" w:color="auto"/>
                    <w:right w:val="none" w:sz="0" w:space="0" w:color="auto"/>
                  </w:divBdr>
                </w:div>
                <w:div w:id="2128160324">
                  <w:marLeft w:val="480"/>
                  <w:marRight w:val="0"/>
                  <w:marTop w:val="0"/>
                  <w:marBottom w:val="0"/>
                  <w:divBdr>
                    <w:top w:val="none" w:sz="0" w:space="0" w:color="auto"/>
                    <w:left w:val="none" w:sz="0" w:space="0" w:color="auto"/>
                    <w:bottom w:val="none" w:sz="0" w:space="0" w:color="auto"/>
                    <w:right w:val="none" w:sz="0" w:space="0" w:color="auto"/>
                  </w:divBdr>
                </w:div>
                <w:div w:id="160899560">
                  <w:marLeft w:val="480"/>
                  <w:marRight w:val="0"/>
                  <w:marTop w:val="0"/>
                  <w:marBottom w:val="0"/>
                  <w:divBdr>
                    <w:top w:val="none" w:sz="0" w:space="0" w:color="auto"/>
                    <w:left w:val="none" w:sz="0" w:space="0" w:color="auto"/>
                    <w:bottom w:val="none" w:sz="0" w:space="0" w:color="auto"/>
                    <w:right w:val="none" w:sz="0" w:space="0" w:color="auto"/>
                  </w:divBdr>
                </w:div>
                <w:div w:id="1418283157">
                  <w:marLeft w:val="480"/>
                  <w:marRight w:val="0"/>
                  <w:marTop w:val="0"/>
                  <w:marBottom w:val="0"/>
                  <w:divBdr>
                    <w:top w:val="none" w:sz="0" w:space="0" w:color="auto"/>
                    <w:left w:val="none" w:sz="0" w:space="0" w:color="auto"/>
                    <w:bottom w:val="none" w:sz="0" w:space="0" w:color="auto"/>
                    <w:right w:val="none" w:sz="0" w:space="0" w:color="auto"/>
                  </w:divBdr>
                </w:div>
                <w:div w:id="665940342">
                  <w:marLeft w:val="480"/>
                  <w:marRight w:val="0"/>
                  <w:marTop w:val="0"/>
                  <w:marBottom w:val="0"/>
                  <w:divBdr>
                    <w:top w:val="none" w:sz="0" w:space="0" w:color="auto"/>
                    <w:left w:val="none" w:sz="0" w:space="0" w:color="auto"/>
                    <w:bottom w:val="none" w:sz="0" w:space="0" w:color="auto"/>
                    <w:right w:val="none" w:sz="0" w:space="0" w:color="auto"/>
                  </w:divBdr>
                </w:div>
                <w:div w:id="1561862989">
                  <w:marLeft w:val="480"/>
                  <w:marRight w:val="0"/>
                  <w:marTop w:val="0"/>
                  <w:marBottom w:val="0"/>
                  <w:divBdr>
                    <w:top w:val="none" w:sz="0" w:space="0" w:color="auto"/>
                    <w:left w:val="none" w:sz="0" w:space="0" w:color="auto"/>
                    <w:bottom w:val="none" w:sz="0" w:space="0" w:color="auto"/>
                    <w:right w:val="none" w:sz="0" w:space="0" w:color="auto"/>
                  </w:divBdr>
                </w:div>
                <w:div w:id="1435127326">
                  <w:marLeft w:val="480"/>
                  <w:marRight w:val="0"/>
                  <w:marTop w:val="0"/>
                  <w:marBottom w:val="0"/>
                  <w:divBdr>
                    <w:top w:val="none" w:sz="0" w:space="0" w:color="auto"/>
                    <w:left w:val="none" w:sz="0" w:space="0" w:color="auto"/>
                    <w:bottom w:val="none" w:sz="0" w:space="0" w:color="auto"/>
                    <w:right w:val="none" w:sz="0" w:space="0" w:color="auto"/>
                  </w:divBdr>
                </w:div>
                <w:div w:id="1893225808">
                  <w:marLeft w:val="480"/>
                  <w:marRight w:val="0"/>
                  <w:marTop w:val="0"/>
                  <w:marBottom w:val="0"/>
                  <w:divBdr>
                    <w:top w:val="none" w:sz="0" w:space="0" w:color="auto"/>
                    <w:left w:val="none" w:sz="0" w:space="0" w:color="auto"/>
                    <w:bottom w:val="none" w:sz="0" w:space="0" w:color="auto"/>
                    <w:right w:val="none" w:sz="0" w:space="0" w:color="auto"/>
                  </w:divBdr>
                </w:div>
                <w:div w:id="2041316541">
                  <w:marLeft w:val="480"/>
                  <w:marRight w:val="0"/>
                  <w:marTop w:val="0"/>
                  <w:marBottom w:val="0"/>
                  <w:divBdr>
                    <w:top w:val="none" w:sz="0" w:space="0" w:color="auto"/>
                    <w:left w:val="none" w:sz="0" w:space="0" w:color="auto"/>
                    <w:bottom w:val="none" w:sz="0" w:space="0" w:color="auto"/>
                    <w:right w:val="none" w:sz="0" w:space="0" w:color="auto"/>
                  </w:divBdr>
                </w:div>
                <w:div w:id="1617909213">
                  <w:marLeft w:val="480"/>
                  <w:marRight w:val="0"/>
                  <w:marTop w:val="0"/>
                  <w:marBottom w:val="0"/>
                  <w:divBdr>
                    <w:top w:val="none" w:sz="0" w:space="0" w:color="auto"/>
                    <w:left w:val="none" w:sz="0" w:space="0" w:color="auto"/>
                    <w:bottom w:val="none" w:sz="0" w:space="0" w:color="auto"/>
                    <w:right w:val="none" w:sz="0" w:space="0" w:color="auto"/>
                  </w:divBdr>
                </w:div>
                <w:div w:id="745494596">
                  <w:marLeft w:val="480"/>
                  <w:marRight w:val="0"/>
                  <w:marTop w:val="0"/>
                  <w:marBottom w:val="0"/>
                  <w:divBdr>
                    <w:top w:val="none" w:sz="0" w:space="0" w:color="auto"/>
                    <w:left w:val="none" w:sz="0" w:space="0" w:color="auto"/>
                    <w:bottom w:val="none" w:sz="0" w:space="0" w:color="auto"/>
                    <w:right w:val="none" w:sz="0" w:space="0" w:color="auto"/>
                  </w:divBdr>
                </w:div>
                <w:div w:id="1417747635">
                  <w:marLeft w:val="480"/>
                  <w:marRight w:val="0"/>
                  <w:marTop w:val="0"/>
                  <w:marBottom w:val="0"/>
                  <w:divBdr>
                    <w:top w:val="none" w:sz="0" w:space="0" w:color="auto"/>
                    <w:left w:val="none" w:sz="0" w:space="0" w:color="auto"/>
                    <w:bottom w:val="none" w:sz="0" w:space="0" w:color="auto"/>
                    <w:right w:val="none" w:sz="0" w:space="0" w:color="auto"/>
                  </w:divBdr>
                </w:div>
                <w:div w:id="572594001">
                  <w:marLeft w:val="480"/>
                  <w:marRight w:val="0"/>
                  <w:marTop w:val="0"/>
                  <w:marBottom w:val="0"/>
                  <w:divBdr>
                    <w:top w:val="none" w:sz="0" w:space="0" w:color="auto"/>
                    <w:left w:val="none" w:sz="0" w:space="0" w:color="auto"/>
                    <w:bottom w:val="none" w:sz="0" w:space="0" w:color="auto"/>
                    <w:right w:val="none" w:sz="0" w:space="0" w:color="auto"/>
                  </w:divBdr>
                </w:div>
                <w:div w:id="50622177">
                  <w:marLeft w:val="480"/>
                  <w:marRight w:val="0"/>
                  <w:marTop w:val="0"/>
                  <w:marBottom w:val="0"/>
                  <w:divBdr>
                    <w:top w:val="none" w:sz="0" w:space="0" w:color="auto"/>
                    <w:left w:val="none" w:sz="0" w:space="0" w:color="auto"/>
                    <w:bottom w:val="none" w:sz="0" w:space="0" w:color="auto"/>
                    <w:right w:val="none" w:sz="0" w:space="0" w:color="auto"/>
                  </w:divBdr>
                </w:div>
                <w:div w:id="1539312995">
                  <w:marLeft w:val="480"/>
                  <w:marRight w:val="0"/>
                  <w:marTop w:val="0"/>
                  <w:marBottom w:val="0"/>
                  <w:divBdr>
                    <w:top w:val="none" w:sz="0" w:space="0" w:color="auto"/>
                    <w:left w:val="none" w:sz="0" w:space="0" w:color="auto"/>
                    <w:bottom w:val="none" w:sz="0" w:space="0" w:color="auto"/>
                    <w:right w:val="none" w:sz="0" w:space="0" w:color="auto"/>
                  </w:divBdr>
                </w:div>
                <w:div w:id="151721393">
                  <w:marLeft w:val="480"/>
                  <w:marRight w:val="0"/>
                  <w:marTop w:val="0"/>
                  <w:marBottom w:val="0"/>
                  <w:divBdr>
                    <w:top w:val="none" w:sz="0" w:space="0" w:color="auto"/>
                    <w:left w:val="none" w:sz="0" w:space="0" w:color="auto"/>
                    <w:bottom w:val="none" w:sz="0" w:space="0" w:color="auto"/>
                    <w:right w:val="none" w:sz="0" w:space="0" w:color="auto"/>
                  </w:divBdr>
                </w:div>
                <w:div w:id="894664579">
                  <w:marLeft w:val="480"/>
                  <w:marRight w:val="0"/>
                  <w:marTop w:val="0"/>
                  <w:marBottom w:val="0"/>
                  <w:divBdr>
                    <w:top w:val="none" w:sz="0" w:space="0" w:color="auto"/>
                    <w:left w:val="none" w:sz="0" w:space="0" w:color="auto"/>
                    <w:bottom w:val="none" w:sz="0" w:space="0" w:color="auto"/>
                    <w:right w:val="none" w:sz="0" w:space="0" w:color="auto"/>
                  </w:divBdr>
                </w:div>
                <w:div w:id="19402692">
                  <w:marLeft w:val="480"/>
                  <w:marRight w:val="0"/>
                  <w:marTop w:val="0"/>
                  <w:marBottom w:val="0"/>
                  <w:divBdr>
                    <w:top w:val="none" w:sz="0" w:space="0" w:color="auto"/>
                    <w:left w:val="none" w:sz="0" w:space="0" w:color="auto"/>
                    <w:bottom w:val="none" w:sz="0" w:space="0" w:color="auto"/>
                    <w:right w:val="none" w:sz="0" w:space="0" w:color="auto"/>
                  </w:divBdr>
                </w:div>
                <w:div w:id="1553418575">
                  <w:marLeft w:val="480"/>
                  <w:marRight w:val="0"/>
                  <w:marTop w:val="0"/>
                  <w:marBottom w:val="0"/>
                  <w:divBdr>
                    <w:top w:val="none" w:sz="0" w:space="0" w:color="auto"/>
                    <w:left w:val="none" w:sz="0" w:space="0" w:color="auto"/>
                    <w:bottom w:val="none" w:sz="0" w:space="0" w:color="auto"/>
                    <w:right w:val="none" w:sz="0" w:space="0" w:color="auto"/>
                  </w:divBdr>
                </w:div>
                <w:div w:id="1912494844">
                  <w:marLeft w:val="480"/>
                  <w:marRight w:val="0"/>
                  <w:marTop w:val="0"/>
                  <w:marBottom w:val="0"/>
                  <w:divBdr>
                    <w:top w:val="none" w:sz="0" w:space="0" w:color="auto"/>
                    <w:left w:val="none" w:sz="0" w:space="0" w:color="auto"/>
                    <w:bottom w:val="none" w:sz="0" w:space="0" w:color="auto"/>
                    <w:right w:val="none" w:sz="0" w:space="0" w:color="auto"/>
                  </w:divBdr>
                </w:div>
                <w:div w:id="401218380">
                  <w:marLeft w:val="480"/>
                  <w:marRight w:val="0"/>
                  <w:marTop w:val="0"/>
                  <w:marBottom w:val="0"/>
                  <w:divBdr>
                    <w:top w:val="none" w:sz="0" w:space="0" w:color="auto"/>
                    <w:left w:val="none" w:sz="0" w:space="0" w:color="auto"/>
                    <w:bottom w:val="none" w:sz="0" w:space="0" w:color="auto"/>
                    <w:right w:val="none" w:sz="0" w:space="0" w:color="auto"/>
                  </w:divBdr>
                </w:div>
                <w:div w:id="925193730">
                  <w:marLeft w:val="480"/>
                  <w:marRight w:val="0"/>
                  <w:marTop w:val="0"/>
                  <w:marBottom w:val="0"/>
                  <w:divBdr>
                    <w:top w:val="none" w:sz="0" w:space="0" w:color="auto"/>
                    <w:left w:val="none" w:sz="0" w:space="0" w:color="auto"/>
                    <w:bottom w:val="none" w:sz="0" w:space="0" w:color="auto"/>
                    <w:right w:val="none" w:sz="0" w:space="0" w:color="auto"/>
                  </w:divBdr>
                </w:div>
                <w:div w:id="722024586">
                  <w:marLeft w:val="480"/>
                  <w:marRight w:val="0"/>
                  <w:marTop w:val="0"/>
                  <w:marBottom w:val="0"/>
                  <w:divBdr>
                    <w:top w:val="none" w:sz="0" w:space="0" w:color="auto"/>
                    <w:left w:val="none" w:sz="0" w:space="0" w:color="auto"/>
                    <w:bottom w:val="none" w:sz="0" w:space="0" w:color="auto"/>
                    <w:right w:val="none" w:sz="0" w:space="0" w:color="auto"/>
                  </w:divBdr>
                </w:div>
                <w:div w:id="395008368">
                  <w:marLeft w:val="480"/>
                  <w:marRight w:val="0"/>
                  <w:marTop w:val="0"/>
                  <w:marBottom w:val="0"/>
                  <w:divBdr>
                    <w:top w:val="none" w:sz="0" w:space="0" w:color="auto"/>
                    <w:left w:val="none" w:sz="0" w:space="0" w:color="auto"/>
                    <w:bottom w:val="none" w:sz="0" w:space="0" w:color="auto"/>
                    <w:right w:val="none" w:sz="0" w:space="0" w:color="auto"/>
                  </w:divBdr>
                </w:div>
                <w:div w:id="1241058320">
                  <w:marLeft w:val="480"/>
                  <w:marRight w:val="0"/>
                  <w:marTop w:val="0"/>
                  <w:marBottom w:val="0"/>
                  <w:divBdr>
                    <w:top w:val="none" w:sz="0" w:space="0" w:color="auto"/>
                    <w:left w:val="none" w:sz="0" w:space="0" w:color="auto"/>
                    <w:bottom w:val="none" w:sz="0" w:space="0" w:color="auto"/>
                    <w:right w:val="none" w:sz="0" w:space="0" w:color="auto"/>
                  </w:divBdr>
                </w:div>
                <w:div w:id="1417553156">
                  <w:marLeft w:val="480"/>
                  <w:marRight w:val="0"/>
                  <w:marTop w:val="0"/>
                  <w:marBottom w:val="0"/>
                  <w:divBdr>
                    <w:top w:val="none" w:sz="0" w:space="0" w:color="auto"/>
                    <w:left w:val="none" w:sz="0" w:space="0" w:color="auto"/>
                    <w:bottom w:val="none" w:sz="0" w:space="0" w:color="auto"/>
                    <w:right w:val="none" w:sz="0" w:space="0" w:color="auto"/>
                  </w:divBdr>
                </w:div>
              </w:divsChild>
            </w:div>
            <w:div w:id="2053190833">
              <w:marLeft w:val="0"/>
              <w:marRight w:val="0"/>
              <w:marTop w:val="0"/>
              <w:marBottom w:val="0"/>
              <w:divBdr>
                <w:top w:val="none" w:sz="0" w:space="0" w:color="auto"/>
                <w:left w:val="none" w:sz="0" w:space="0" w:color="auto"/>
                <w:bottom w:val="none" w:sz="0" w:space="0" w:color="auto"/>
                <w:right w:val="none" w:sz="0" w:space="0" w:color="auto"/>
              </w:divBdr>
              <w:divsChild>
                <w:div w:id="1514342124">
                  <w:marLeft w:val="480"/>
                  <w:marRight w:val="0"/>
                  <w:marTop w:val="0"/>
                  <w:marBottom w:val="0"/>
                  <w:divBdr>
                    <w:top w:val="none" w:sz="0" w:space="0" w:color="auto"/>
                    <w:left w:val="none" w:sz="0" w:space="0" w:color="auto"/>
                    <w:bottom w:val="none" w:sz="0" w:space="0" w:color="auto"/>
                    <w:right w:val="none" w:sz="0" w:space="0" w:color="auto"/>
                  </w:divBdr>
                </w:div>
                <w:div w:id="665863206">
                  <w:marLeft w:val="480"/>
                  <w:marRight w:val="0"/>
                  <w:marTop w:val="0"/>
                  <w:marBottom w:val="0"/>
                  <w:divBdr>
                    <w:top w:val="none" w:sz="0" w:space="0" w:color="auto"/>
                    <w:left w:val="none" w:sz="0" w:space="0" w:color="auto"/>
                    <w:bottom w:val="none" w:sz="0" w:space="0" w:color="auto"/>
                    <w:right w:val="none" w:sz="0" w:space="0" w:color="auto"/>
                  </w:divBdr>
                </w:div>
                <w:div w:id="2033724141">
                  <w:marLeft w:val="480"/>
                  <w:marRight w:val="0"/>
                  <w:marTop w:val="0"/>
                  <w:marBottom w:val="0"/>
                  <w:divBdr>
                    <w:top w:val="none" w:sz="0" w:space="0" w:color="auto"/>
                    <w:left w:val="none" w:sz="0" w:space="0" w:color="auto"/>
                    <w:bottom w:val="none" w:sz="0" w:space="0" w:color="auto"/>
                    <w:right w:val="none" w:sz="0" w:space="0" w:color="auto"/>
                  </w:divBdr>
                </w:div>
                <w:div w:id="1295407939">
                  <w:marLeft w:val="480"/>
                  <w:marRight w:val="0"/>
                  <w:marTop w:val="0"/>
                  <w:marBottom w:val="0"/>
                  <w:divBdr>
                    <w:top w:val="none" w:sz="0" w:space="0" w:color="auto"/>
                    <w:left w:val="none" w:sz="0" w:space="0" w:color="auto"/>
                    <w:bottom w:val="none" w:sz="0" w:space="0" w:color="auto"/>
                    <w:right w:val="none" w:sz="0" w:space="0" w:color="auto"/>
                  </w:divBdr>
                </w:div>
                <w:div w:id="1169565974">
                  <w:marLeft w:val="480"/>
                  <w:marRight w:val="0"/>
                  <w:marTop w:val="0"/>
                  <w:marBottom w:val="0"/>
                  <w:divBdr>
                    <w:top w:val="none" w:sz="0" w:space="0" w:color="auto"/>
                    <w:left w:val="none" w:sz="0" w:space="0" w:color="auto"/>
                    <w:bottom w:val="none" w:sz="0" w:space="0" w:color="auto"/>
                    <w:right w:val="none" w:sz="0" w:space="0" w:color="auto"/>
                  </w:divBdr>
                </w:div>
                <w:div w:id="843860567">
                  <w:marLeft w:val="480"/>
                  <w:marRight w:val="0"/>
                  <w:marTop w:val="0"/>
                  <w:marBottom w:val="0"/>
                  <w:divBdr>
                    <w:top w:val="none" w:sz="0" w:space="0" w:color="auto"/>
                    <w:left w:val="none" w:sz="0" w:space="0" w:color="auto"/>
                    <w:bottom w:val="none" w:sz="0" w:space="0" w:color="auto"/>
                    <w:right w:val="none" w:sz="0" w:space="0" w:color="auto"/>
                  </w:divBdr>
                </w:div>
                <w:div w:id="197086142">
                  <w:marLeft w:val="480"/>
                  <w:marRight w:val="0"/>
                  <w:marTop w:val="0"/>
                  <w:marBottom w:val="0"/>
                  <w:divBdr>
                    <w:top w:val="none" w:sz="0" w:space="0" w:color="auto"/>
                    <w:left w:val="none" w:sz="0" w:space="0" w:color="auto"/>
                    <w:bottom w:val="none" w:sz="0" w:space="0" w:color="auto"/>
                    <w:right w:val="none" w:sz="0" w:space="0" w:color="auto"/>
                  </w:divBdr>
                </w:div>
                <w:div w:id="1758862067">
                  <w:marLeft w:val="480"/>
                  <w:marRight w:val="0"/>
                  <w:marTop w:val="0"/>
                  <w:marBottom w:val="0"/>
                  <w:divBdr>
                    <w:top w:val="none" w:sz="0" w:space="0" w:color="auto"/>
                    <w:left w:val="none" w:sz="0" w:space="0" w:color="auto"/>
                    <w:bottom w:val="none" w:sz="0" w:space="0" w:color="auto"/>
                    <w:right w:val="none" w:sz="0" w:space="0" w:color="auto"/>
                  </w:divBdr>
                </w:div>
                <w:div w:id="1922328996">
                  <w:marLeft w:val="480"/>
                  <w:marRight w:val="0"/>
                  <w:marTop w:val="0"/>
                  <w:marBottom w:val="0"/>
                  <w:divBdr>
                    <w:top w:val="none" w:sz="0" w:space="0" w:color="auto"/>
                    <w:left w:val="none" w:sz="0" w:space="0" w:color="auto"/>
                    <w:bottom w:val="none" w:sz="0" w:space="0" w:color="auto"/>
                    <w:right w:val="none" w:sz="0" w:space="0" w:color="auto"/>
                  </w:divBdr>
                </w:div>
                <w:div w:id="1535994232">
                  <w:marLeft w:val="480"/>
                  <w:marRight w:val="0"/>
                  <w:marTop w:val="0"/>
                  <w:marBottom w:val="0"/>
                  <w:divBdr>
                    <w:top w:val="none" w:sz="0" w:space="0" w:color="auto"/>
                    <w:left w:val="none" w:sz="0" w:space="0" w:color="auto"/>
                    <w:bottom w:val="none" w:sz="0" w:space="0" w:color="auto"/>
                    <w:right w:val="none" w:sz="0" w:space="0" w:color="auto"/>
                  </w:divBdr>
                </w:div>
                <w:div w:id="959343271">
                  <w:marLeft w:val="480"/>
                  <w:marRight w:val="0"/>
                  <w:marTop w:val="0"/>
                  <w:marBottom w:val="0"/>
                  <w:divBdr>
                    <w:top w:val="none" w:sz="0" w:space="0" w:color="auto"/>
                    <w:left w:val="none" w:sz="0" w:space="0" w:color="auto"/>
                    <w:bottom w:val="none" w:sz="0" w:space="0" w:color="auto"/>
                    <w:right w:val="none" w:sz="0" w:space="0" w:color="auto"/>
                  </w:divBdr>
                </w:div>
                <w:div w:id="625819559">
                  <w:marLeft w:val="480"/>
                  <w:marRight w:val="0"/>
                  <w:marTop w:val="0"/>
                  <w:marBottom w:val="0"/>
                  <w:divBdr>
                    <w:top w:val="none" w:sz="0" w:space="0" w:color="auto"/>
                    <w:left w:val="none" w:sz="0" w:space="0" w:color="auto"/>
                    <w:bottom w:val="none" w:sz="0" w:space="0" w:color="auto"/>
                    <w:right w:val="none" w:sz="0" w:space="0" w:color="auto"/>
                  </w:divBdr>
                </w:div>
                <w:div w:id="215508584">
                  <w:marLeft w:val="480"/>
                  <w:marRight w:val="0"/>
                  <w:marTop w:val="0"/>
                  <w:marBottom w:val="0"/>
                  <w:divBdr>
                    <w:top w:val="none" w:sz="0" w:space="0" w:color="auto"/>
                    <w:left w:val="none" w:sz="0" w:space="0" w:color="auto"/>
                    <w:bottom w:val="none" w:sz="0" w:space="0" w:color="auto"/>
                    <w:right w:val="none" w:sz="0" w:space="0" w:color="auto"/>
                  </w:divBdr>
                </w:div>
                <w:div w:id="1075278331">
                  <w:marLeft w:val="480"/>
                  <w:marRight w:val="0"/>
                  <w:marTop w:val="0"/>
                  <w:marBottom w:val="0"/>
                  <w:divBdr>
                    <w:top w:val="none" w:sz="0" w:space="0" w:color="auto"/>
                    <w:left w:val="none" w:sz="0" w:space="0" w:color="auto"/>
                    <w:bottom w:val="none" w:sz="0" w:space="0" w:color="auto"/>
                    <w:right w:val="none" w:sz="0" w:space="0" w:color="auto"/>
                  </w:divBdr>
                </w:div>
                <w:div w:id="1288201617">
                  <w:marLeft w:val="480"/>
                  <w:marRight w:val="0"/>
                  <w:marTop w:val="0"/>
                  <w:marBottom w:val="0"/>
                  <w:divBdr>
                    <w:top w:val="none" w:sz="0" w:space="0" w:color="auto"/>
                    <w:left w:val="none" w:sz="0" w:space="0" w:color="auto"/>
                    <w:bottom w:val="none" w:sz="0" w:space="0" w:color="auto"/>
                    <w:right w:val="none" w:sz="0" w:space="0" w:color="auto"/>
                  </w:divBdr>
                </w:div>
                <w:div w:id="316880059">
                  <w:marLeft w:val="480"/>
                  <w:marRight w:val="0"/>
                  <w:marTop w:val="0"/>
                  <w:marBottom w:val="0"/>
                  <w:divBdr>
                    <w:top w:val="none" w:sz="0" w:space="0" w:color="auto"/>
                    <w:left w:val="none" w:sz="0" w:space="0" w:color="auto"/>
                    <w:bottom w:val="none" w:sz="0" w:space="0" w:color="auto"/>
                    <w:right w:val="none" w:sz="0" w:space="0" w:color="auto"/>
                  </w:divBdr>
                </w:div>
                <w:div w:id="57824480">
                  <w:marLeft w:val="480"/>
                  <w:marRight w:val="0"/>
                  <w:marTop w:val="0"/>
                  <w:marBottom w:val="0"/>
                  <w:divBdr>
                    <w:top w:val="none" w:sz="0" w:space="0" w:color="auto"/>
                    <w:left w:val="none" w:sz="0" w:space="0" w:color="auto"/>
                    <w:bottom w:val="none" w:sz="0" w:space="0" w:color="auto"/>
                    <w:right w:val="none" w:sz="0" w:space="0" w:color="auto"/>
                  </w:divBdr>
                </w:div>
                <w:div w:id="604384112">
                  <w:marLeft w:val="480"/>
                  <w:marRight w:val="0"/>
                  <w:marTop w:val="0"/>
                  <w:marBottom w:val="0"/>
                  <w:divBdr>
                    <w:top w:val="none" w:sz="0" w:space="0" w:color="auto"/>
                    <w:left w:val="none" w:sz="0" w:space="0" w:color="auto"/>
                    <w:bottom w:val="none" w:sz="0" w:space="0" w:color="auto"/>
                    <w:right w:val="none" w:sz="0" w:space="0" w:color="auto"/>
                  </w:divBdr>
                </w:div>
                <w:div w:id="61298421">
                  <w:marLeft w:val="480"/>
                  <w:marRight w:val="0"/>
                  <w:marTop w:val="0"/>
                  <w:marBottom w:val="0"/>
                  <w:divBdr>
                    <w:top w:val="none" w:sz="0" w:space="0" w:color="auto"/>
                    <w:left w:val="none" w:sz="0" w:space="0" w:color="auto"/>
                    <w:bottom w:val="none" w:sz="0" w:space="0" w:color="auto"/>
                    <w:right w:val="none" w:sz="0" w:space="0" w:color="auto"/>
                  </w:divBdr>
                </w:div>
                <w:div w:id="587545418">
                  <w:marLeft w:val="480"/>
                  <w:marRight w:val="0"/>
                  <w:marTop w:val="0"/>
                  <w:marBottom w:val="0"/>
                  <w:divBdr>
                    <w:top w:val="none" w:sz="0" w:space="0" w:color="auto"/>
                    <w:left w:val="none" w:sz="0" w:space="0" w:color="auto"/>
                    <w:bottom w:val="none" w:sz="0" w:space="0" w:color="auto"/>
                    <w:right w:val="none" w:sz="0" w:space="0" w:color="auto"/>
                  </w:divBdr>
                </w:div>
                <w:div w:id="499152224">
                  <w:marLeft w:val="480"/>
                  <w:marRight w:val="0"/>
                  <w:marTop w:val="0"/>
                  <w:marBottom w:val="0"/>
                  <w:divBdr>
                    <w:top w:val="none" w:sz="0" w:space="0" w:color="auto"/>
                    <w:left w:val="none" w:sz="0" w:space="0" w:color="auto"/>
                    <w:bottom w:val="none" w:sz="0" w:space="0" w:color="auto"/>
                    <w:right w:val="none" w:sz="0" w:space="0" w:color="auto"/>
                  </w:divBdr>
                </w:div>
                <w:div w:id="241526928">
                  <w:marLeft w:val="480"/>
                  <w:marRight w:val="0"/>
                  <w:marTop w:val="0"/>
                  <w:marBottom w:val="0"/>
                  <w:divBdr>
                    <w:top w:val="none" w:sz="0" w:space="0" w:color="auto"/>
                    <w:left w:val="none" w:sz="0" w:space="0" w:color="auto"/>
                    <w:bottom w:val="none" w:sz="0" w:space="0" w:color="auto"/>
                    <w:right w:val="none" w:sz="0" w:space="0" w:color="auto"/>
                  </w:divBdr>
                </w:div>
                <w:div w:id="2073114938">
                  <w:marLeft w:val="480"/>
                  <w:marRight w:val="0"/>
                  <w:marTop w:val="0"/>
                  <w:marBottom w:val="0"/>
                  <w:divBdr>
                    <w:top w:val="none" w:sz="0" w:space="0" w:color="auto"/>
                    <w:left w:val="none" w:sz="0" w:space="0" w:color="auto"/>
                    <w:bottom w:val="none" w:sz="0" w:space="0" w:color="auto"/>
                    <w:right w:val="none" w:sz="0" w:space="0" w:color="auto"/>
                  </w:divBdr>
                </w:div>
                <w:div w:id="150676818">
                  <w:marLeft w:val="480"/>
                  <w:marRight w:val="0"/>
                  <w:marTop w:val="0"/>
                  <w:marBottom w:val="0"/>
                  <w:divBdr>
                    <w:top w:val="none" w:sz="0" w:space="0" w:color="auto"/>
                    <w:left w:val="none" w:sz="0" w:space="0" w:color="auto"/>
                    <w:bottom w:val="none" w:sz="0" w:space="0" w:color="auto"/>
                    <w:right w:val="none" w:sz="0" w:space="0" w:color="auto"/>
                  </w:divBdr>
                </w:div>
                <w:div w:id="1074276786">
                  <w:marLeft w:val="480"/>
                  <w:marRight w:val="0"/>
                  <w:marTop w:val="0"/>
                  <w:marBottom w:val="0"/>
                  <w:divBdr>
                    <w:top w:val="none" w:sz="0" w:space="0" w:color="auto"/>
                    <w:left w:val="none" w:sz="0" w:space="0" w:color="auto"/>
                    <w:bottom w:val="none" w:sz="0" w:space="0" w:color="auto"/>
                    <w:right w:val="none" w:sz="0" w:space="0" w:color="auto"/>
                  </w:divBdr>
                </w:div>
                <w:div w:id="812411729">
                  <w:marLeft w:val="480"/>
                  <w:marRight w:val="0"/>
                  <w:marTop w:val="0"/>
                  <w:marBottom w:val="0"/>
                  <w:divBdr>
                    <w:top w:val="none" w:sz="0" w:space="0" w:color="auto"/>
                    <w:left w:val="none" w:sz="0" w:space="0" w:color="auto"/>
                    <w:bottom w:val="none" w:sz="0" w:space="0" w:color="auto"/>
                    <w:right w:val="none" w:sz="0" w:space="0" w:color="auto"/>
                  </w:divBdr>
                </w:div>
                <w:div w:id="936863104">
                  <w:marLeft w:val="480"/>
                  <w:marRight w:val="0"/>
                  <w:marTop w:val="0"/>
                  <w:marBottom w:val="0"/>
                  <w:divBdr>
                    <w:top w:val="none" w:sz="0" w:space="0" w:color="auto"/>
                    <w:left w:val="none" w:sz="0" w:space="0" w:color="auto"/>
                    <w:bottom w:val="none" w:sz="0" w:space="0" w:color="auto"/>
                    <w:right w:val="none" w:sz="0" w:space="0" w:color="auto"/>
                  </w:divBdr>
                </w:div>
                <w:div w:id="1940487516">
                  <w:marLeft w:val="480"/>
                  <w:marRight w:val="0"/>
                  <w:marTop w:val="0"/>
                  <w:marBottom w:val="0"/>
                  <w:divBdr>
                    <w:top w:val="none" w:sz="0" w:space="0" w:color="auto"/>
                    <w:left w:val="none" w:sz="0" w:space="0" w:color="auto"/>
                    <w:bottom w:val="none" w:sz="0" w:space="0" w:color="auto"/>
                    <w:right w:val="none" w:sz="0" w:space="0" w:color="auto"/>
                  </w:divBdr>
                </w:div>
                <w:div w:id="1401516240">
                  <w:marLeft w:val="480"/>
                  <w:marRight w:val="0"/>
                  <w:marTop w:val="0"/>
                  <w:marBottom w:val="0"/>
                  <w:divBdr>
                    <w:top w:val="none" w:sz="0" w:space="0" w:color="auto"/>
                    <w:left w:val="none" w:sz="0" w:space="0" w:color="auto"/>
                    <w:bottom w:val="none" w:sz="0" w:space="0" w:color="auto"/>
                    <w:right w:val="none" w:sz="0" w:space="0" w:color="auto"/>
                  </w:divBdr>
                </w:div>
                <w:div w:id="398596912">
                  <w:marLeft w:val="480"/>
                  <w:marRight w:val="0"/>
                  <w:marTop w:val="0"/>
                  <w:marBottom w:val="0"/>
                  <w:divBdr>
                    <w:top w:val="none" w:sz="0" w:space="0" w:color="auto"/>
                    <w:left w:val="none" w:sz="0" w:space="0" w:color="auto"/>
                    <w:bottom w:val="none" w:sz="0" w:space="0" w:color="auto"/>
                    <w:right w:val="none" w:sz="0" w:space="0" w:color="auto"/>
                  </w:divBdr>
                </w:div>
                <w:div w:id="189682793">
                  <w:marLeft w:val="480"/>
                  <w:marRight w:val="0"/>
                  <w:marTop w:val="0"/>
                  <w:marBottom w:val="0"/>
                  <w:divBdr>
                    <w:top w:val="none" w:sz="0" w:space="0" w:color="auto"/>
                    <w:left w:val="none" w:sz="0" w:space="0" w:color="auto"/>
                    <w:bottom w:val="none" w:sz="0" w:space="0" w:color="auto"/>
                    <w:right w:val="none" w:sz="0" w:space="0" w:color="auto"/>
                  </w:divBdr>
                </w:div>
                <w:div w:id="1906720748">
                  <w:marLeft w:val="480"/>
                  <w:marRight w:val="0"/>
                  <w:marTop w:val="0"/>
                  <w:marBottom w:val="0"/>
                  <w:divBdr>
                    <w:top w:val="none" w:sz="0" w:space="0" w:color="auto"/>
                    <w:left w:val="none" w:sz="0" w:space="0" w:color="auto"/>
                    <w:bottom w:val="none" w:sz="0" w:space="0" w:color="auto"/>
                    <w:right w:val="none" w:sz="0" w:space="0" w:color="auto"/>
                  </w:divBdr>
                </w:div>
                <w:div w:id="1840266056">
                  <w:marLeft w:val="480"/>
                  <w:marRight w:val="0"/>
                  <w:marTop w:val="0"/>
                  <w:marBottom w:val="0"/>
                  <w:divBdr>
                    <w:top w:val="none" w:sz="0" w:space="0" w:color="auto"/>
                    <w:left w:val="none" w:sz="0" w:space="0" w:color="auto"/>
                    <w:bottom w:val="none" w:sz="0" w:space="0" w:color="auto"/>
                    <w:right w:val="none" w:sz="0" w:space="0" w:color="auto"/>
                  </w:divBdr>
                </w:div>
                <w:div w:id="1160775867">
                  <w:marLeft w:val="480"/>
                  <w:marRight w:val="0"/>
                  <w:marTop w:val="0"/>
                  <w:marBottom w:val="0"/>
                  <w:divBdr>
                    <w:top w:val="none" w:sz="0" w:space="0" w:color="auto"/>
                    <w:left w:val="none" w:sz="0" w:space="0" w:color="auto"/>
                    <w:bottom w:val="none" w:sz="0" w:space="0" w:color="auto"/>
                    <w:right w:val="none" w:sz="0" w:space="0" w:color="auto"/>
                  </w:divBdr>
                </w:div>
              </w:divsChild>
            </w:div>
            <w:div w:id="1033772224">
              <w:marLeft w:val="0"/>
              <w:marRight w:val="0"/>
              <w:marTop w:val="0"/>
              <w:marBottom w:val="0"/>
              <w:divBdr>
                <w:top w:val="none" w:sz="0" w:space="0" w:color="auto"/>
                <w:left w:val="none" w:sz="0" w:space="0" w:color="auto"/>
                <w:bottom w:val="none" w:sz="0" w:space="0" w:color="auto"/>
                <w:right w:val="none" w:sz="0" w:space="0" w:color="auto"/>
              </w:divBdr>
              <w:divsChild>
                <w:div w:id="481047467">
                  <w:marLeft w:val="480"/>
                  <w:marRight w:val="0"/>
                  <w:marTop w:val="0"/>
                  <w:marBottom w:val="0"/>
                  <w:divBdr>
                    <w:top w:val="none" w:sz="0" w:space="0" w:color="auto"/>
                    <w:left w:val="none" w:sz="0" w:space="0" w:color="auto"/>
                    <w:bottom w:val="none" w:sz="0" w:space="0" w:color="auto"/>
                    <w:right w:val="none" w:sz="0" w:space="0" w:color="auto"/>
                  </w:divBdr>
                </w:div>
                <w:div w:id="1006520652">
                  <w:marLeft w:val="480"/>
                  <w:marRight w:val="0"/>
                  <w:marTop w:val="0"/>
                  <w:marBottom w:val="0"/>
                  <w:divBdr>
                    <w:top w:val="none" w:sz="0" w:space="0" w:color="auto"/>
                    <w:left w:val="none" w:sz="0" w:space="0" w:color="auto"/>
                    <w:bottom w:val="none" w:sz="0" w:space="0" w:color="auto"/>
                    <w:right w:val="none" w:sz="0" w:space="0" w:color="auto"/>
                  </w:divBdr>
                </w:div>
                <w:div w:id="157383916">
                  <w:marLeft w:val="480"/>
                  <w:marRight w:val="0"/>
                  <w:marTop w:val="0"/>
                  <w:marBottom w:val="0"/>
                  <w:divBdr>
                    <w:top w:val="none" w:sz="0" w:space="0" w:color="auto"/>
                    <w:left w:val="none" w:sz="0" w:space="0" w:color="auto"/>
                    <w:bottom w:val="none" w:sz="0" w:space="0" w:color="auto"/>
                    <w:right w:val="none" w:sz="0" w:space="0" w:color="auto"/>
                  </w:divBdr>
                </w:div>
                <w:div w:id="561253439">
                  <w:marLeft w:val="480"/>
                  <w:marRight w:val="0"/>
                  <w:marTop w:val="0"/>
                  <w:marBottom w:val="0"/>
                  <w:divBdr>
                    <w:top w:val="none" w:sz="0" w:space="0" w:color="auto"/>
                    <w:left w:val="none" w:sz="0" w:space="0" w:color="auto"/>
                    <w:bottom w:val="none" w:sz="0" w:space="0" w:color="auto"/>
                    <w:right w:val="none" w:sz="0" w:space="0" w:color="auto"/>
                  </w:divBdr>
                </w:div>
                <w:div w:id="1323267722">
                  <w:marLeft w:val="480"/>
                  <w:marRight w:val="0"/>
                  <w:marTop w:val="0"/>
                  <w:marBottom w:val="0"/>
                  <w:divBdr>
                    <w:top w:val="none" w:sz="0" w:space="0" w:color="auto"/>
                    <w:left w:val="none" w:sz="0" w:space="0" w:color="auto"/>
                    <w:bottom w:val="none" w:sz="0" w:space="0" w:color="auto"/>
                    <w:right w:val="none" w:sz="0" w:space="0" w:color="auto"/>
                  </w:divBdr>
                </w:div>
                <w:div w:id="823813451">
                  <w:marLeft w:val="480"/>
                  <w:marRight w:val="0"/>
                  <w:marTop w:val="0"/>
                  <w:marBottom w:val="0"/>
                  <w:divBdr>
                    <w:top w:val="none" w:sz="0" w:space="0" w:color="auto"/>
                    <w:left w:val="none" w:sz="0" w:space="0" w:color="auto"/>
                    <w:bottom w:val="none" w:sz="0" w:space="0" w:color="auto"/>
                    <w:right w:val="none" w:sz="0" w:space="0" w:color="auto"/>
                  </w:divBdr>
                </w:div>
                <w:div w:id="230044450">
                  <w:marLeft w:val="480"/>
                  <w:marRight w:val="0"/>
                  <w:marTop w:val="0"/>
                  <w:marBottom w:val="0"/>
                  <w:divBdr>
                    <w:top w:val="none" w:sz="0" w:space="0" w:color="auto"/>
                    <w:left w:val="none" w:sz="0" w:space="0" w:color="auto"/>
                    <w:bottom w:val="none" w:sz="0" w:space="0" w:color="auto"/>
                    <w:right w:val="none" w:sz="0" w:space="0" w:color="auto"/>
                  </w:divBdr>
                </w:div>
                <w:div w:id="812451347">
                  <w:marLeft w:val="480"/>
                  <w:marRight w:val="0"/>
                  <w:marTop w:val="0"/>
                  <w:marBottom w:val="0"/>
                  <w:divBdr>
                    <w:top w:val="none" w:sz="0" w:space="0" w:color="auto"/>
                    <w:left w:val="none" w:sz="0" w:space="0" w:color="auto"/>
                    <w:bottom w:val="none" w:sz="0" w:space="0" w:color="auto"/>
                    <w:right w:val="none" w:sz="0" w:space="0" w:color="auto"/>
                  </w:divBdr>
                </w:div>
                <w:div w:id="245380011">
                  <w:marLeft w:val="480"/>
                  <w:marRight w:val="0"/>
                  <w:marTop w:val="0"/>
                  <w:marBottom w:val="0"/>
                  <w:divBdr>
                    <w:top w:val="none" w:sz="0" w:space="0" w:color="auto"/>
                    <w:left w:val="none" w:sz="0" w:space="0" w:color="auto"/>
                    <w:bottom w:val="none" w:sz="0" w:space="0" w:color="auto"/>
                    <w:right w:val="none" w:sz="0" w:space="0" w:color="auto"/>
                  </w:divBdr>
                </w:div>
                <w:div w:id="840244098">
                  <w:marLeft w:val="480"/>
                  <w:marRight w:val="0"/>
                  <w:marTop w:val="0"/>
                  <w:marBottom w:val="0"/>
                  <w:divBdr>
                    <w:top w:val="none" w:sz="0" w:space="0" w:color="auto"/>
                    <w:left w:val="none" w:sz="0" w:space="0" w:color="auto"/>
                    <w:bottom w:val="none" w:sz="0" w:space="0" w:color="auto"/>
                    <w:right w:val="none" w:sz="0" w:space="0" w:color="auto"/>
                  </w:divBdr>
                </w:div>
                <w:div w:id="1484006676">
                  <w:marLeft w:val="480"/>
                  <w:marRight w:val="0"/>
                  <w:marTop w:val="0"/>
                  <w:marBottom w:val="0"/>
                  <w:divBdr>
                    <w:top w:val="none" w:sz="0" w:space="0" w:color="auto"/>
                    <w:left w:val="none" w:sz="0" w:space="0" w:color="auto"/>
                    <w:bottom w:val="none" w:sz="0" w:space="0" w:color="auto"/>
                    <w:right w:val="none" w:sz="0" w:space="0" w:color="auto"/>
                  </w:divBdr>
                </w:div>
                <w:div w:id="2032293529">
                  <w:marLeft w:val="480"/>
                  <w:marRight w:val="0"/>
                  <w:marTop w:val="0"/>
                  <w:marBottom w:val="0"/>
                  <w:divBdr>
                    <w:top w:val="none" w:sz="0" w:space="0" w:color="auto"/>
                    <w:left w:val="none" w:sz="0" w:space="0" w:color="auto"/>
                    <w:bottom w:val="none" w:sz="0" w:space="0" w:color="auto"/>
                    <w:right w:val="none" w:sz="0" w:space="0" w:color="auto"/>
                  </w:divBdr>
                </w:div>
                <w:div w:id="1453817170">
                  <w:marLeft w:val="480"/>
                  <w:marRight w:val="0"/>
                  <w:marTop w:val="0"/>
                  <w:marBottom w:val="0"/>
                  <w:divBdr>
                    <w:top w:val="none" w:sz="0" w:space="0" w:color="auto"/>
                    <w:left w:val="none" w:sz="0" w:space="0" w:color="auto"/>
                    <w:bottom w:val="none" w:sz="0" w:space="0" w:color="auto"/>
                    <w:right w:val="none" w:sz="0" w:space="0" w:color="auto"/>
                  </w:divBdr>
                </w:div>
                <w:div w:id="1932884041">
                  <w:marLeft w:val="480"/>
                  <w:marRight w:val="0"/>
                  <w:marTop w:val="0"/>
                  <w:marBottom w:val="0"/>
                  <w:divBdr>
                    <w:top w:val="none" w:sz="0" w:space="0" w:color="auto"/>
                    <w:left w:val="none" w:sz="0" w:space="0" w:color="auto"/>
                    <w:bottom w:val="none" w:sz="0" w:space="0" w:color="auto"/>
                    <w:right w:val="none" w:sz="0" w:space="0" w:color="auto"/>
                  </w:divBdr>
                </w:div>
                <w:div w:id="1129670152">
                  <w:marLeft w:val="480"/>
                  <w:marRight w:val="0"/>
                  <w:marTop w:val="0"/>
                  <w:marBottom w:val="0"/>
                  <w:divBdr>
                    <w:top w:val="none" w:sz="0" w:space="0" w:color="auto"/>
                    <w:left w:val="none" w:sz="0" w:space="0" w:color="auto"/>
                    <w:bottom w:val="none" w:sz="0" w:space="0" w:color="auto"/>
                    <w:right w:val="none" w:sz="0" w:space="0" w:color="auto"/>
                  </w:divBdr>
                </w:div>
                <w:div w:id="1424453238">
                  <w:marLeft w:val="480"/>
                  <w:marRight w:val="0"/>
                  <w:marTop w:val="0"/>
                  <w:marBottom w:val="0"/>
                  <w:divBdr>
                    <w:top w:val="none" w:sz="0" w:space="0" w:color="auto"/>
                    <w:left w:val="none" w:sz="0" w:space="0" w:color="auto"/>
                    <w:bottom w:val="none" w:sz="0" w:space="0" w:color="auto"/>
                    <w:right w:val="none" w:sz="0" w:space="0" w:color="auto"/>
                  </w:divBdr>
                </w:div>
                <w:div w:id="1335306816">
                  <w:marLeft w:val="480"/>
                  <w:marRight w:val="0"/>
                  <w:marTop w:val="0"/>
                  <w:marBottom w:val="0"/>
                  <w:divBdr>
                    <w:top w:val="none" w:sz="0" w:space="0" w:color="auto"/>
                    <w:left w:val="none" w:sz="0" w:space="0" w:color="auto"/>
                    <w:bottom w:val="none" w:sz="0" w:space="0" w:color="auto"/>
                    <w:right w:val="none" w:sz="0" w:space="0" w:color="auto"/>
                  </w:divBdr>
                </w:div>
                <w:div w:id="1870945444">
                  <w:marLeft w:val="480"/>
                  <w:marRight w:val="0"/>
                  <w:marTop w:val="0"/>
                  <w:marBottom w:val="0"/>
                  <w:divBdr>
                    <w:top w:val="none" w:sz="0" w:space="0" w:color="auto"/>
                    <w:left w:val="none" w:sz="0" w:space="0" w:color="auto"/>
                    <w:bottom w:val="none" w:sz="0" w:space="0" w:color="auto"/>
                    <w:right w:val="none" w:sz="0" w:space="0" w:color="auto"/>
                  </w:divBdr>
                </w:div>
                <w:div w:id="668019007">
                  <w:marLeft w:val="480"/>
                  <w:marRight w:val="0"/>
                  <w:marTop w:val="0"/>
                  <w:marBottom w:val="0"/>
                  <w:divBdr>
                    <w:top w:val="none" w:sz="0" w:space="0" w:color="auto"/>
                    <w:left w:val="none" w:sz="0" w:space="0" w:color="auto"/>
                    <w:bottom w:val="none" w:sz="0" w:space="0" w:color="auto"/>
                    <w:right w:val="none" w:sz="0" w:space="0" w:color="auto"/>
                  </w:divBdr>
                </w:div>
                <w:div w:id="1653868930">
                  <w:marLeft w:val="480"/>
                  <w:marRight w:val="0"/>
                  <w:marTop w:val="0"/>
                  <w:marBottom w:val="0"/>
                  <w:divBdr>
                    <w:top w:val="none" w:sz="0" w:space="0" w:color="auto"/>
                    <w:left w:val="none" w:sz="0" w:space="0" w:color="auto"/>
                    <w:bottom w:val="none" w:sz="0" w:space="0" w:color="auto"/>
                    <w:right w:val="none" w:sz="0" w:space="0" w:color="auto"/>
                  </w:divBdr>
                </w:div>
                <w:div w:id="972060505">
                  <w:marLeft w:val="480"/>
                  <w:marRight w:val="0"/>
                  <w:marTop w:val="0"/>
                  <w:marBottom w:val="0"/>
                  <w:divBdr>
                    <w:top w:val="none" w:sz="0" w:space="0" w:color="auto"/>
                    <w:left w:val="none" w:sz="0" w:space="0" w:color="auto"/>
                    <w:bottom w:val="none" w:sz="0" w:space="0" w:color="auto"/>
                    <w:right w:val="none" w:sz="0" w:space="0" w:color="auto"/>
                  </w:divBdr>
                </w:div>
                <w:div w:id="788626231">
                  <w:marLeft w:val="480"/>
                  <w:marRight w:val="0"/>
                  <w:marTop w:val="0"/>
                  <w:marBottom w:val="0"/>
                  <w:divBdr>
                    <w:top w:val="none" w:sz="0" w:space="0" w:color="auto"/>
                    <w:left w:val="none" w:sz="0" w:space="0" w:color="auto"/>
                    <w:bottom w:val="none" w:sz="0" w:space="0" w:color="auto"/>
                    <w:right w:val="none" w:sz="0" w:space="0" w:color="auto"/>
                  </w:divBdr>
                </w:div>
                <w:div w:id="601032151">
                  <w:marLeft w:val="480"/>
                  <w:marRight w:val="0"/>
                  <w:marTop w:val="0"/>
                  <w:marBottom w:val="0"/>
                  <w:divBdr>
                    <w:top w:val="none" w:sz="0" w:space="0" w:color="auto"/>
                    <w:left w:val="none" w:sz="0" w:space="0" w:color="auto"/>
                    <w:bottom w:val="none" w:sz="0" w:space="0" w:color="auto"/>
                    <w:right w:val="none" w:sz="0" w:space="0" w:color="auto"/>
                  </w:divBdr>
                </w:div>
                <w:div w:id="175966227">
                  <w:marLeft w:val="480"/>
                  <w:marRight w:val="0"/>
                  <w:marTop w:val="0"/>
                  <w:marBottom w:val="0"/>
                  <w:divBdr>
                    <w:top w:val="none" w:sz="0" w:space="0" w:color="auto"/>
                    <w:left w:val="none" w:sz="0" w:space="0" w:color="auto"/>
                    <w:bottom w:val="none" w:sz="0" w:space="0" w:color="auto"/>
                    <w:right w:val="none" w:sz="0" w:space="0" w:color="auto"/>
                  </w:divBdr>
                </w:div>
                <w:div w:id="1575241563">
                  <w:marLeft w:val="480"/>
                  <w:marRight w:val="0"/>
                  <w:marTop w:val="0"/>
                  <w:marBottom w:val="0"/>
                  <w:divBdr>
                    <w:top w:val="none" w:sz="0" w:space="0" w:color="auto"/>
                    <w:left w:val="none" w:sz="0" w:space="0" w:color="auto"/>
                    <w:bottom w:val="none" w:sz="0" w:space="0" w:color="auto"/>
                    <w:right w:val="none" w:sz="0" w:space="0" w:color="auto"/>
                  </w:divBdr>
                </w:div>
                <w:div w:id="380137180">
                  <w:marLeft w:val="480"/>
                  <w:marRight w:val="0"/>
                  <w:marTop w:val="0"/>
                  <w:marBottom w:val="0"/>
                  <w:divBdr>
                    <w:top w:val="none" w:sz="0" w:space="0" w:color="auto"/>
                    <w:left w:val="none" w:sz="0" w:space="0" w:color="auto"/>
                    <w:bottom w:val="none" w:sz="0" w:space="0" w:color="auto"/>
                    <w:right w:val="none" w:sz="0" w:space="0" w:color="auto"/>
                  </w:divBdr>
                </w:div>
                <w:div w:id="248008096">
                  <w:marLeft w:val="480"/>
                  <w:marRight w:val="0"/>
                  <w:marTop w:val="0"/>
                  <w:marBottom w:val="0"/>
                  <w:divBdr>
                    <w:top w:val="none" w:sz="0" w:space="0" w:color="auto"/>
                    <w:left w:val="none" w:sz="0" w:space="0" w:color="auto"/>
                    <w:bottom w:val="none" w:sz="0" w:space="0" w:color="auto"/>
                    <w:right w:val="none" w:sz="0" w:space="0" w:color="auto"/>
                  </w:divBdr>
                </w:div>
                <w:div w:id="441727040">
                  <w:marLeft w:val="480"/>
                  <w:marRight w:val="0"/>
                  <w:marTop w:val="0"/>
                  <w:marBottom w:val="0"/>
                  <w:divBdr>
                    <w:top w:val="none" w:sz="0" w:space="0" w:color="auto"/>
                    <w:left w:val="none" w:sz="0" w:space="0" w:color="auto"/>
                    <w:bottom w:val="none" w:sz="0" w:space="0" w:color="auto"/>
                    <w:right w:val="none" w:sz="0" w:space="0" w:color="auto"/>
                  </w:divBdr>
                </w:div>
                <w:div w:id="2827906">
                  <w:marLeft w:val="480"/>
                  <w:marRight w:val="0"/>
                  <w:marTop w:val="0"/>
                  <w:marBottom w:val="0"/>
                  <w:divBdr>
                    <w:top w:val="none" w:sz="0" w:space="0" w:color="auto"/>
                    <w:left w:val="none" w:sz="0" w:space="0" w:color="auto"/>
                    <w:bottom w:val="none" w:sz="0" w:space="0" w:color="auto"/>
                    <w:right w:val="none" w:sz="0" w:space="0" w:color="auto"/>
                  </w:divBdr>
                </w:div>
                <w:div w:id="1719237669">
                  <w:marLeft w:val="480"/>
                  <w:marRight w:val="0"/>
                  <w:marTop w:val="0"/>
                  <w:marBottom w:val="0"/>
                  <w:divBdr>
                    <w:top w:val="none" w:sz="0" w:space="0" w:color="auto"/>
                    <w:left w:val="none" w:sz="0" w:space="0" w:color="auto"/>
                    <w:bottom w:val="none" w:sz="0" w:space="0" w:color="auto"/>
                    <w:right w:val="none" w:sz="0" w:space="0" w:color="auto"/>
                  </w:divBdr>
                </w:div>
                <w:div w:id="1216500844">
                  <w:marLeft w:val="480"/>
                  <w:marRight w:val="0"/>
                  <w:marTop w:val="0"/>
                  <w:marBottom w:val="0"/>
                  <w:divBdr>
                    <w:top w:val="none" w:sz="0" w:space="0" w:color="auto"/>
                    <w:left w:val="none" w:sz="0" w:space="0" w:color="auto"/>
                    <w:bottom w:val="none" w:sz="0" w:space="0" w:color="auto"/>
                    <w:right w:val="none" w:sz="0" w:space="0" w:color="auto"/>
                  </w:divBdr>
                </w:div>
                <w:div w:id="1173034528">
                  <w:marLeft w:val="480"/>
                  <w:marRight w:val="0"/>
                  <w:marTop w:val="0"/>
                  <w:marBottom w:val="0"/>
                  <w:divBdr>
                    <w:top w:val="none" w:sz="0" w:space="0" w:color="auto"/>
                    <w:left w:val="none" w:sz="0" w:space="0" w:color="auto"/>
                    <w:bottom w:val="none" w:sz="0" w:space="0" w:color="auto"/>
                    <w:right w:val="none" w:sz="0" w:space="0" w:color="auto"/>
                  </w:divBdr>
                </w:div>
                <w:div w:id="1713916217">
                  <w:marLeft w:val="480"/>
                  <w:marRight w:val="0"/>
                  <w:marTop w:val="0"/>
                  <w:marBottom w:val="0"/>
                  <w:divBdr>
                    <w:top w:val="none" w:sz="0" w:space="0" w:color="auto"/>
                    <w:left w:val="none" w:sz="0" w:space="0" w:color="auto"/>
                    <w:bottom w:val="none" w:sz="0" w:space="0" w:color="auto"/>
                    <w:right w:val="none" w:sz="0" w:space="0" w:color="auto"/>
                  </w:divBdr>
                </w:div>
                <w:div w:id="924612999">
                  <w:marLeft w:val="480"/>
                  <w:marRight w:val="0"/>
                  <w:marTop w:val="0"/>
                  <w:marBottom w:val="0"/>
                  <w:divBdr>
                    <w:top w:val="none" w:sz="0" w:space="0" w:color="auto"/>
                    <w:left w:val="none" w:sz="0" w:space="0" w:color="auto"/>
                    <w:bottom w:val="none" w:sz="0" w:space="0" w:color="auto"/>
                    <w:right w:val="none" w:sz="0" w:space="0" w:color="auto"/>
                  </w:divBdr>
                </w:div>
                <w:div w:id="1853378584">
                  <w:marLeft w:val="480"/>
                  <w:marRight w:val="0"/>
                  <w:marTop w:val="0"/>
                  <w:marBottom w:val="0"/>
                  <w:divBdr>
                    <w:top w:val="none" w:sz="0" w:space="0" w:color="auto"/>
                    <w:left w:val="none" w:sz="0" w:space="0" w:color="auto"/>
                    <w:bottom w:val="none" w:sz="0" w:space="0" w:color="auto"/>
                    <w:right w:val="none" w:sz="0" w:space="0" w:color="auto"/>
                  </w:divBdr>
                </w:div>
              </w:divsChild>
            </w:div>
            <w:div w:id="1815903244">
              <w:marLeft w:val="0"/>
              <w:marRight w:val="0"/>
              <w:marTop w:val="0"/>
              <w:marBottom w:val="0"/>
              <w:divBdr>
                <w:top w:val="none" w:sz="0" w:space="0" w:color="auto"/>
                <w:left w:val="none" w:sz="0" w:space="0" w:color="auto"/>
                <w:bottom w:val="none" w:sz="0" w:space="0" w:color="auto"/>
                <w:right w:val="none" w:sz="0" w:space="0" w:color="auto"/>
              </w:divBdr>
              <w:divsChild>
                <w:div w:id="2049455656">
                  <w:marLeft w:val="480"/>
                  <w:marRight w:val="0"/>
                  <w:marTop w:val="0"/>
                  <w:marBottom w:val="0"/>
                  <w:divBdr>
                    <w:top w:val="none" w:sz="0" w:space="0" w:color="auto"/>
                    <w:left w:val="none" w:sz="0" w:space="0" w:color="auto"/>
                    <w:bottom w:val="none" w:sz="0" w:space="0" w:color="auto"/>
                    <w:right w:val="none" w:sz="0" w:space="0" w:color="auto"/>
                  </w:divBdr>
                </w:div>
                <w:div w:id="813330038">
                  <w:marLeft w:val="480"/>
                  <w:marRight w:val="0"/>
                  <w:marTop w:val="0"/>
                  <w:marBottom w:val="0"/>
                  <w:divBdr>
                    <w:top w:val="none" w:sz="0" w:space="0" w:color="auto"/>
                    <w:left w:val="none" w:sz="0" w:space="0" w:color="auto"/>
                    <w:bottom w:val="none" w:sz="0" w:space="0" w:color="auto"/>
                    <w:right w:val="none" w:sz="0" w:space="0" w:color="auto"/>
                  </w:divBdr>
                </w:div>
                <w:div w:id="1220020304">
                  <w:marLeft w:val="480"/>
                  <w:marRight w:val="0"/>
                  <w:marTop w:val="0"/>
                  <w:marBottom w:val="0"/>
                  <w:divBdr>
                    <w:top w:val="none" w:sz="0" w:space="0" w:color="auto"/>
                    <w:left w:val="none" w:sz="0" w:space="0" w:color="auto"/>
                    <w:bottom w:val="none" w:sz="0" w:space="0" w:color="auto"/>
                    <w:right w:val="none" w:sz="0" w:space="0" w:color="auto"/>
                  </w:divBdr>
                </w:div>
                <w:div w:id="1941716538">
                  <w:marLeft w:val="480"/>
                  <w:marRight w:val="0"/>
                  <w:marTop w:val="0"/>
                  <w:marBottom w:val="0"/>
                  <w:divBdr>
                    <w:top w:val="none" w:sz="0" w:space="0" w:color="auto"/>
                    <w:left w:val="none" w:sz="0" w:space="0" w:color="auto"/>
                    <w:bottom w:val="none" w:sz="0" w:space="0" w:color="auto"/>
                    <w:right w:val="none" w:sz="0" w:space="0" w:color="auto"/>
                  </w:divBdr>
                </w:div>
                <w:div w:id="1546941411">
                  <w:marLeft w:val="480"/>
                  <w:marRight w:val="0"/>
                  <w:marTop w:val="0"/>
                  <w:marBottom w:val="0"/>
                  <w:divBdr>
                    <w:top w:val="none" w:sz="0" w:space="0" w:color="auto"/>
                    <w:left w:val="none" w:sz="0" w:space="0" w:color="auto"/>
                    <w:bottom w:val="none" w:sz="0" w:space="0" w:color="auto"/>
                    <w:right w:val="none" w:sz="0" w:space="0" w:color="auto"/>
                  </w:divBdr>
                </w:div>
                <w:div w:id="1746756245">
                  <w:marLeft w:val="480"/>
                  <w:marRight w:val="0"/>
                  <w:marTop w:val="0"/>
                  <w:marBottom w:val="0"/>
                  <w:divBdr>
                    <w:top w:val="none" w:sz="0" w:space="0" w:color="auto"/>
                    <w:left w:val="none" w:sz="0" w:space="0" w:color="auto"/>
                    <w:bottom w:val="none" w:sz="0" w:space="0" w:color="auto"/>
                    <w:right w:val="none" w:sz="0" w:space="0" w:color="auto"/>
                  </w:divBdr>
                </w:div>
                <w:div w:id="428543675">
                  <w:marLeft w:val="480"/>
                  <w:marRight w:val="0"/>
                  <w:marTop w:val="0"/>
                  <w:marBottom w:val="0"/>
                  <w:divBdr>
                    <w:top w:val="none" w:sz="0" w:space="0" w:color="auto"/>
                    <w:left w:val="none" w:sz="0" w:space="0" w:color="auto"/>
                    <w:bottom w:val="none" w:sz="0" w:space="0" w:color="auto"/>
                    <w:right w:val="none" w:sz="0" w:space="0" w:color="auto"/>
                  </w:divBdr>
                </w:div>
                <w:div w:id="655643902">
                  <w:marLeft w:val="480"/>
                  <w:marRight w:val="0"/>
                  <w:marTop w:val="0"/>
                  <w:marBottom w:val="0"/>
                  <w:divBdr>
                    <w:top w:val="none" w:sz="0" w:space="0" w:color="auto"/>
                    <w:left w:val="none" w:sz="0" w:space="0" w:color="auto"/>
                    <w:bottom w:val="none" w:sz="0" w:space="0" w:color="auto"/>
                    <w:right w:val="none" w:sz="0" w:space="0" w:color="auto"/>
                  </w:divBdr>
                </w:div>
                <w:div w:id="1138568667">
                  <w:marLeft w:val="480"/>
                  <w:marRight w:val="0"/>
                  <w:marTop w:val="0"/>
                  <w:marBottom w:val="0"/>
                  <w:divBdr>
                    <w:top w:val="none" w:sz="0" w:space="0" w:color="auto"/>
                    <w:left w:val="none" w:sz="0" w:space="0" w:color="auto"/>
                    <w:bottom w:val="none" w:sz="0" w:space="0" w:color="auto"/>
                    <w:right w:val="none" w:sz="0" w:space="0" w:color="auto"/>
                  </w:divBdr>
                </w:div>
                <w:div w:id="1249120510">
                  <w:marLeft w:val="480"/>
                  <w:marRight w:val="0"/>
                  <w:marTop w:val="0"/>
                  <w:marBottom w:val="0"/>
                  <w:divBdr>
                    <w:top w:val="none" w:sz="0" w:space="0" w:color="auto"/>
                    <w:left w:val="none" w:sz="0" w:space="0" w:color="auto"/>
                    <w:bottom w:val="none" w:sz="0" w:space="0" w:color="auto"/>
                    <w:right w:val="none" w:sz="0" w:space="0" w:color="auto"/>
                  </w:divBdr>
                </w:div>
                <w:div w:id="2077362767">
                  <w:marLeft w:val="480"/>
                  <w:marRight w:val="0"/>
                  <w:marTop w:val="0"/>
                  <w:marBottom w:val="0"/>
                  <w:divBdr>
                    <w:top w:val="none" w:sz="0" w:space="0" w:color="auto"/>
                    <w:left w:val="none" w:sz="0" w:space="0" w:color="auto"/>
                    <w:bottom w:val="none" w:sz="0" w:space="0" w:color="auto"/>
                    <w:right w:val="none" w:sz="0" w:space="0" w:color="auto"/>
                  </w:divBdr>
                </w:div>
                <w:div w:id="201677875">
                  <w:marLeft w:val="480"/>
                  <w:marRight w:val="0"/>
                  <w:marTop w:val="0"/>
                  <w:marBottom w:val="0"/>
                  <w:divBdr>
                    <w:top w:val="none" w:sz="0" w:space="0" w:color="auto"/>
                    <w:left w:val="none" w:sz="0" w:space="0" w:color="auto"/>
                    <w:bottom w:val="none" w:sz="0" w:space="0" w:color="auto"/>
                    <w:right w:val="none" w:sz="0" w:space="0" w:color="auto"/>
                  </w:divBdr>
                </w:div>
                <w:div w:id="684752773">
                  <w:marLeft w:val="480"/>
                  <w:marRight w:val="0"/>
                  <w:marTop w:val="0"/>
                  <w:marBottom w:val="0"/>
                  <w:divBdr>
                    <w:top w:val="none" w:sz="0" w:space="0" w:color="auto"/>
                    <w:left w:val="none" w:sz="0" w:space="0" w:color="auto"/>
                    <w:bottom w:val="none" w:sz="0" w:space="0" w:color="auto"/>
                    <w:right w:val="none" w:sz="0" w:space="0" w:color="auto"/>
                  </w:divBdr>
                </w:div>
                <w:div w:id="1012803003">
                  <w:marLeft w:val="480"/>
                  <w:marRight w:val="0"/>
                  <w:marTop w:val="0"/>
                  <w:marBottom w:val="0"/>
                  <w:divBdr>
                    <w:top w:val="none" w:sz="0" w:space="0" w:color="auto"/>
                    <w:left w:val="none" w:sz="0" w:space="0" w:color="auto"/>
                    <w:bottom w:val="none" w:sz="0" w:space="0" w:color="auto"/>
                    <w:right w:val="none" w:sz="0" w:space="0" w:color="auto"/>
                  </w:divBdr>
                </w:div>
                <w:div w:id="213464797">
                  <w:marLeft w:val="480"/>
                  <w:marRight w:val="0"/>
                  <w:marTop w:val="0"/>
                  <w:marBottom w:val="0"/>
                  <w:divBdr>
                    <w:top w:val="none" w:sz="0" w:space="0" w:color="auto"/>
                    <w:left w:val="none" w:sz="0" w:space="0" w:color="auto"/>
                    <w:bottom w:val="none" w:sz="0" w:space="0" w:color="auto"/>
                    <w:right w:val="none" w:sz="0" w:space="0" w:color="auto"/>
                  </w:divBdr>
                </w:div>
                <w:div w:id="1533684261">
                  <w:marLeft w:val="480"/>
                  <w:marRight w:val="0"/>
                  <w:marTop w:val="0"/>
                  <w:marBottom w:val="0"/>
                  <w:divBdr>
                    <w:top w:val="none" w:sz="0" w:space="0" w:color="auto"/>
                    <w:left w:val="none" w:sz="0" w:space="0" w:color="auto"/>
                    <w:bottom w:val="none" w:sz="0" w:space="0" w:color="auto"/>
                    <w:right w:val="none" w:sz="0" w:space="0" w:color="auto"/>
                  </w:divBdr>
                </w:div>
                <w:div w:id="1732196688">
                  <w:marLeft w:val="480"/>
                  <w:marRight w:val="0"/>
                  <w:marTop w:val="0"/>
                  <w:marBottom w:val="0"/>
                  <w:divBdr>
                    <w:top w:val="none" w:sz="0" w:space="0" w:color="auto"/>
                    <w:left w:val="none" w:sz="0" w:space="0" w:color="auto"/>
                    <w:bottom w:val="none" w:sz="0" w:space="0" w:color="auto"/>
                    <w:right w:val="none" w:sz="0" w:space="0" w:color="auto"/>
                  </w:divBdr>
                </w:div>
                <w:div w:id="1032532847">
                  <w:marLeft w:val="480"/>
                  <w:marRight w:val="0"/>
                  <w:marTop w:val="0"/>
                  <w:marBottom w:val="0"/>
                  <w:divBdr>
                    <w:top w:val="none" w:sz="0" w:space="0" w:color="auto"/>
                    <w:left w:val="none" w:sz="0" w:space="0" w:color="auto"/>
                    <w:bottom w:val="none" w:sz="0" w:space="0" w:color="auto"/>
                    <w:right w:val="none" w:sz="0" w:space="0" w:color="auto"/>
                  </w:divBdr>
                </w:div>
                <w:div w:id="1369452999">
                  <w:marLeft w:val="480"/>
                  <w:marRight w:val="0"/>
                  <w:marTop w:val="0"/>
                  <w:marBottom w:val="0"/>
                  <w:divBdr>
                    <w:top w:val="none" w:sz="0" w:space="0" w:color="auto"/>
                    <w:left w:val="none" w:sz="0" w:space="0" w:color="auto"/>
                    <w:bottom w:val="none" w:sz="0" w:space="0" w:color="auto"/>
                    <w:right w:val="none" w:sz="0" w:space="0" w:color="auto"/>
                  </w:divBdr>
                </w:div>
                <w:div w:id="830874693">
                  <w:marLeft w:val="480"/>
                  <w:marRight w:val="0"/>
                  <w:marTop w:val="0"/>
                  <w:marBottom w:val="0"/>
                  <w:divBdr>
                    <w:top w:val="none" w:sz="0" w:space="0" w:color="auto"/>
                    <w:left w:val="none" w:sz="0" w:space="0" w:color="auto"/>
                    <w:bottom w:val="none" w:sz="0" w:space="0" w:color="auto"/>
                    <w:right w:val="none" w:sz="0" w:space="0" w:color="auto"/>
                  </w:divBdr>
                </w:div>
                <w:div w:id="2093309159">
                  <w:marLeft w:val="480"/>
                  <w:marRight w:val="0"/>
                  <w:marTop w:val="0"/>
                  <w:marBottom w:val="0"/>
                  <w:divBdr>
                    <w:top w:val="none" w:sz="0" w:space="0" w:color="auto"/>
                    <w:left w:val="none" w:sz="0" w:space="0" w:color="auto"/>
                    <w:bottom w:val="none" w:sz="0" w:space="0" w:color="auto"/>
                    <w:right w:val="none" w:sz="0" w:space="0" w:color="auto"/>
                  </w:divBdr>
                </w:div>
                <w:div w:id="698896029">
                  <w:marLeft w:val="480"/>
                  <w:marRight w:val="0"/>
                  <w:marTop w:val="0"/>
                  <w:marBottom w:val="0"/>
                  <w:divBdr>
                    <w:top w:val="none" w:sz="0" w:space="0" w:color="auto"/>
                    <w:left w:val="none" w:sz="0" w:space="0" w:color="auto"/>
                    <w:bottom w:val="none" w:sz="0" w:space="0" w:color="auto"/>
                    <w:right w:val="none" w:sz="0" w:space="0" w:color="auto"/>
                  </w:divBdr>
                </w:div>
                <w:div w:id="1956671689">
                  <w:marLeft w:val="480"/>
                  <w:marRight w:val="0"/>
                  <w:marTop w:val="0"/>
                  <w:marBottom w:val="0"/>
                  <w:divBdr>
                    <w:top w:val="none" w:sz="0" w:space="0" w:color="auto"/>
                    <w:left w:val="none" w:sz="0" w:space="0" w:color="auto"/>
                    <w:bottom w:val="none" w:sz="0" w:space="0" w:color="auto"/>
                    <w:right w:val="none" w:sz="0" w:space="0" w:color="auto"/>
                  </w:divBdr>
                </w:div>
                <w:div w:id="1839229429">
                  <w:marLeft w:val="480"/>
                  <w:marRight w:val="0"/>
                  <w:marTop w:val="0"/>
                  <w:marBottom w:val="0"/>
                  <w:divBdr>
                    <w:top w:val="none" w:sz="0" w:space="0" w:color="auto"/>
                    <w:left w:val="none" w:sz="0" w:space="0" w:color="auto"/>
                    <w:bottom w:val="none" w:sz="0" w:space="0" w:color="auto"/>
                    <w:right w:val="none" w:sz="0" w:space="0" w:color="auto"/>
                  </w:divBdr>
                </w:div>
                <w:div w:id="344018195">
                  <w:marLeft w:val="480"/>
                  <w:marRight w:val="0"/>
                  <w:marTop w:val="0"/>
                  <w:marBottom w:val="0"/>
                  <w:divBdr>
                    <w:top w:val="none" w:sz="0" w:space="0" w:color="auto"/>
                    <w:left w:val="none" w:sz="0" w:space="0" w:color="auto"/>
                    <w:bottom w:val="none" w:sz="0" w:space="0" w:color="auto"/>
                    <w:right w:val="none" w:sz="0" w:space="0" w:color="auto"/>
                  </w:divBdr>
                </w:div>
                <w:div w:id="1636253159">
                  <w:marLeft w:val="480"/>
                  <w:marRight w:val="0"/>
                  <w:marTop w:val="0"/>
                  <w:marBottom w:val="0"/>
                  <w:divBdr>
                    <w:top w:val="none" w:sz="0" w:space="0" w:color="auto"/>
                    <w:left w:val="none" w:sz="0" w:space="0" w:color="auto"/>
                    <w:bottom w:val="none" w:sz="0" w:space="0" w:color="auto"/>
                    <w:right w:val="none" w:sz="0" w:space="0" w:color="auto"/>
                  </w:divBdr>
                </w:div>
                <w:div w:id="1948078258">
                  <w:marLeft w:val="480"/>
                  <w:marRight w:val="0"/>
                  <w:marTop w:val="0"/>
                  <w:marBottom w:val="0"/>
                  <w:divBdr>
                    <w:top w:val="none" w:sz="0" w:space="0" w:color="auto"/>
                    <w:left w:val="none" w:sz="0" w:space="0" w:color="auto"/>
                    <w:bottom w:val="none" w:sz="0" w:space="0" w:color="auto"/>
                    <w:right w:val="none" w:sz="0" w:space="0" w:color="auto"/>
                  </w:divBdr>
                </w:div>
                <w:div w:id="1339775667">
                  <w:marLeft w:val="480"/>
                  <w:marRight w:val="0"/>
                  <w:marTop w:val="0"/>
                  <w:marBottom w:val="0"/>
                  <w:divBdr>
                    <w:top w:val="none" w:sz="0" w:space="0" w:color="auto"/>
                    <w:left w:val="none" w:sz="0" w:space="0" w:color="auto"/>
                    <w:bottom w:val="none" w:sz="0" w:space="0" w:color="auto"/>
                    <w:right w:val="none" w:sz="0" w:space="0" w:color="auto"/>
                  </w:divBdr>
                </w:div>
                <w:div w:id="639186181">
                  <w:marLeft w:val="480"/>
                  <w:marRight w:val="0"/>
                  <w:marTop w:val="0"/>
                  <w:marBottom w:val="0"/>
                  <w:divBdr>
                    <w:top w:val="none" w:sz="0" w:space="0" w:color="auto"/>
                    <w:left w:val="none" w:sz="0" w:space="0" w:color="auto"/>
                    <w:bottom w:val="none" w:sz="0" w:space="0" w:color="auto"/>
                    <w:right w:val="none" w:sz="0" w:space="0" w:color="auto"/>
                  </w:divBdr>
                </w:div>
                <w:div w:id="161430889">
                  <w:marLeft w:val="480"/>
                  <w:marRight w:val="0"/>
                  <w:marTop w:val="0"/>
                  <w:marBottom w:val="0"/>
                  <w:divBdr>
                    <w:top w:val="none" w:sz="0" w:space="0" w:color="auto"/>
                    <w:left w:val="none" w:sz="0" w:space="0" w:color="auto"/>
                    <w:bottom w:val="none" w:sz="0" w:space="0" w:color="auto"/>
                    <w:right w:val="none" w:sz="0" w:space="0" w:color="auto"/>
                  </w:divBdr>
                </w:div>
                <w:div w:id="199636402">
                  <w:marLeft w:val="480"/>
                  <w:marRight w:val="0"/>
                  <w:marTop w:val="0"/>
                  <w:marBottom w:val="0"/>
                  <w:divBdr>
                    <w:top w:val="none" w:sz="0" w:space="0" w:color="auto"/>
                    <w:left w:val="none" w:sz="0" w:space="0" w:color="auto"/>
                    <w:bottom w:val="none" w:sz="0" w:space="0" w:color="auto"/>
                    <w:right w:val="none" w:sz="0" w:space="0" w:color="auto"/>
                  </w:divBdr>
                </w:div>
                <w:div w:id="2073037030">
                  <w:marLeft w:val="480"/>
                  <w:marRight w:val="0"/>
                  <w:marTop w:val="0"/>
                  <w:marBottom w:val="0"/>
                  <w:divBdr>
                    <w:top w:val="none" w:sz="0" w:space="0" w:color="auto"/>
                    <w:left w:val="none" w:sz="0" w:space="0" w:color="auto"/>
                    <w:bottom w:val="none" w:sz="0" w:space="0" w:color="auto"/>
                    <w:right w:val="none" w:sz="0" w:space="0" w:color="auto"/>
                  </w:divBdr>
                </w:div>
              </w:divsChild>
            </w:div>
            <w:div w:id="1408527711">
              <w:marLeft w:val="0"/>
              <w:marRight w:val="0"/>
              <w:marTop w:val="0"/>
              <w:marBottom w:val="0"/>
              <w:divBdr>
                <w:top w:val="none" w:sz="0" w:space="0" w:color="auto"/>
                <w:left w:val="none" w:sz="0" w:space="0" w:color="auto"/>
                <w:bottom w:val="none" w:sz="0" w:space="0" w:color="auto"/>
                <w:right w:val="none" w:sz="0" w:space="0" w:color="auto"/>
              </w:divBdr>
              <w:divsChild>
                <w:div w:id="32771037">
                  <w:marLeft w:val="480"/>
                  <w:marRight w:val="0"/>
                  <w:marTop w:val="0"/>
                  <w:marBottom w:val="0"/>
                  <w:divBdr>
                    <w:top w:val="none" w:sz="0" w:space="0" w:color="auto"/>
                    <w:left w:val="none" w:sz="0" w:space="0" w:color="auto"/>
                    <w:bottom w:val="none" w:sz="0" w:space="0" w:color="auto"/>
                    <w:right w:val="none" w:sz="0" w:space="0" w:color="auto"/>
                  </w:divBdr>
                </w:div>
                <w:div w:id="872616140">
                  <w:marLeft w:val="480"/>
                  <w:marRight w:val="0"/>
                  <w:marTop w:val="0"/>
                  <w:marBottom w:val="0"/>
                  <w:divBdr>
                    <w:top w:val="none" w:sz="0" w:space="0" w:color="auto"/>
                    <w:left w:val="none" w:sz="0" w:space="0" w:color="auto"/>
                    <w:bottom w:val="none" w:sz="0" w:space="0" w:color="auto"/>
                    <w:right w:val="none" w:sz="0" w:space="0" w:color="auto"/>
                  </w:divBdr>
                </w:div>
                <w:div w:id="32966485">
                  <w:marLeft w:val="480"/>
                  <w:marRight w:val="0"/>
                  <w:marTop w:val="0"/>
                  <w:marBottom w:val="0"/>
                  <w:divBdr>
                    <w:top w:val="none" w:sz="0" w:space="0" w:color="auto"/>
                    <w:left w:val="none" w:sz="0" w:space="0" w:color="auto"/>
                    <w:bottom w:val="none" w:sz="0" w:space="0" w:color="auto"/>
                    <w:right w:val="none" w:sz="0" w:space="0" w:color="auto"/>
                  </w:divBdr>
                </w:div>
                <w:div w:id="1696037438">
                  <w:marLeft w:val="480"/>
                  <w:marRight w:val="0"/>
                  <w:marTop w:val="0"/>
                  <w:marBottom w:val="0"/>
                  <w:divBdr>
                    <w:top w:val="none" w:sz="0" w:space="0" w:color="auto"/>
                    <w:left w:val="none" w:sz="0" w:space="0" w:color="auto"/>
                    <w:bottom w:val="none" w:sz="0" w:space="0" w:color="auto"/>
                    <w:right w:val="none" w:sz="0" w:space="0" w:color="auto"/>
                  </w:divBdr>
                </w:div>
                <w:div w:id="1397432763">
                  <w:marLeft w:val="480"/>
                  <w:marRight w:val="0"/>
                  <w:marTop w:val="0"/>
                  <w:marBottom w:val="0"/>
                  <w:divBdr>
                    <w:top w:val="none" w:sz="0" w:space="0" w:color="auto"/>
                    <w:left w:val="none" w:sz="0" w:space="0" w:color="auto"/>
                    <w:bottom w:val="none" w:sz="0" w:space="0" w:color="auto"/>
                    <w:right w:val="none" w:sz="0" w:space="0" w:color="auto"/>
                  </w:divBdr>
                </w:div>
                <w:div w:id="439423074">
                  <w:marLeft w:val="480"/>
                  <w:marRight w:val="0"/>
                  <w:marTop w:val="0"/>
                  <w:marBottom w:val="0"/>
                  <w:divBdr>
                    <w:top w:val="none" w:sz="0" w:space="0" w:color="auto"/>
                    <w:left w:val="none" w:sz="0" w:space="0" w:color="auto"/>
                    <w:bottom w:val="none" w:sz="0" w:space="0" w:color="auto"/>
                    <w:right w:val="none" w:sz="0" w:space="0" w:color="auto"/>
                  </w:divBdr>
                </w:div>
                <w:div w:id="2093158024">
                  <w:marLeft w:val="480"/>
                  <w:marRight w:val="0"/>
                  <w:marTop w:val="0"/>
                  <w:marBottom w:val="0"/>
                  <w:divBdr>
                    <w:top w:val="none" w:sz="0" w:space="0" w:color="auto"/>
                    <w:left w:val="none" w:sz="0" w:space="0" w:color="auto"/>
                    <w:bottom w:val="none" w:sz="0" w:space="0" w:color="auto"/>
                    <w:right w:val="none" w:sz="0" w:space="0" w:color="auto"/>
                  </w:divBdr>
                </w:div>
                <w:div w:id="1945915339">
                  <w:marLeft w:val="480"/>
                  <w:marRight w:val="0"/>
                  <w:marTop w:val="0"/>
                  <w:marBottom w:val="0"/>
                  <w:divBdr>
                    <w:top w:val="none" w:sz="0" w:space="0" w:color="auto"/>
                    <w:left w:val="none" w:sz="0" w:space="0" w:color="auto"/>
                    <w:bottom w:val="none" w:sz="0" w:space="0" w:color="auto"/>
                    <w:right w:val="none" w:sz="0" w:space="0" w:color="auto"/>
                  </w:divBdr>
                </w:div>
                <w:div w:id="1100906427">
                  <w:marLeft w:val="480"/>
                  <w:marRight w:val="0"/>
                  <w:marTop w:val="0"/>
                  <w:marBottom w:val="0"/>
                  <w:divBdr>
                    <w:top w:val="none" w:sz="0" w:space="0" w:color="auto"/>
                    <w:left w:val="none" w:sz="0" w:space="0" w:color="auto"/>
                    <w:bottom w:val="none" w:sz="0" w:space="0" w:color="auto"/>
                    <w:right w:val="none" w:sz="0" w:space="0" w:color="auto"/>
                  </w:divBdr>
                </w:div>
                <w:div w:id="1454445835">
                  <w:marLeft w:val="480"/>
                  <w:marRight w:val="0"/>
                  <w:marTop w:val="0"/>
                  <w:marBottom w:val="0"/>
                  <w:divBdr>
                    <w:top w:val="none" w:sz="0" w:space="0" w:color="auto"/>
                    <w:left w:val="none" w:sz="0" w:space="0" w:color="auto"/>
                    <w:bottom w:val="none" w:sz="0" w:space="0" w:color="auto"/>
                    <w:right w:val="none" w:sz="0" w:space="0" w:color="auto"/>
                  </w:divBdr>
                </w:div>
                <w:div w:id="1423527945">
                  <w:marLeft w:val="480"/>
                  <w:marRight w:val="0"/>
                  <w:marTop w:val="0"/>
                  <w:marBottom w:val="0"/>
                  <w:divBdr>
                    <w:top w:val="none" w:sz="0" w:space="0" w:color="auto"/>
                    <w:left w:val="none" w:sz="0" w:space="0" w:color="auto"/>
                    <w:bottom w:val="none" w:sz="0" w:space="0" w:color="auto"/>
                    <w:right w:val="none" w:sz="0" w:space="0" w:color="auto"/>
                  </w:divBdr>
                </w:div>
                <w:div w:id="162286300">
                  <w:marLeft w:val="480"/>
                  <w:marRight w:val="0"/>
                  <w:marTop w:val="0"/>
                  <w:marBottom w:val="0"/>
                  <w:divBdr>
                    <w:top w:val="none" w:sz="0" w:space="0" w:color="auto"/>
                    <w:left w:val="none" w:sz="0" w:space="0" w:color="auto"/>
                    <w:bottom w:val="none" w:sz="0" w:space="0" w:color="auto"/>
                    <w:right w:val="none" w:sz="0" w:space="0" w:color="auto"/>
                  </w:divBdr>
                </w:div>
                <w:div w:id="130296604">
                  <w:marLeft w:val="480"/>
                  <w:marRight w:val="0"/>
                  <w:marTop w:val="0"/>
                  <w:marBottom w:val="0"/>
                  <w:divBdr>
                    <w:top w:val="none" w:sz="0" w:space="0" w:color="auto"/>
                    <w:left w:val="none" w:sz="0" w:space="0" w:color="auto"/>
                    <w:bottom w:val="none" w:sz="0" w:space="0" w:color="auto"/>
                    <w:right w:val="none" w:sz="0" w:space="0" w:color="auto"/>
                  </w:divBdr>
                </w:div>
                <w:div w:id="1829319163">
                  <w:marLeft w:val="480"/>
                  <w:marRight w:val="0"/>
                  <w:marTop w:val="0"/>
                  <w:marBottom w:val="0"/>
                  <w:divBdr>
                    <w:top w:val="none" w:sz="0" w:space="0" w:color="auto"/>
                    <w:left w:val="none" w:sz="0" w:space="0" w:color="auto"/>
                    <w:bottom w:val="none" w:sz="0" w:space="0" w:color="auto"/>
                    <w:right w:val="none" w:sz="0" w:space="0" w:color="auto"/>
                  </w:divBdr>
                </w:div>
                <w:div w:id="1965889670">
                  <w:marLeft w:val="480"/>
                  <w:marRight w:val="0"/>
                  <w:marTop w:val="0"/>
                  <w:marBottom w:val="0"/>
                  <w:divBdr>
                    <w:top w:val="none" w:sz="0" w:space="0" w:color="auto"/>
                    <w:left w:val="none" w:sz="0" w:space="0" w:color="auto"/>
                    <w:bottom w:val="none" w:sz="0" w:space="0" w:color="auto"/>
                    <w:right w:val="none" w:sz="0" w:space="0" w:color="auto"/>
                  </w:divBdr>
                </w:div>
                <w:div w:id="1505122373">
                  <w:marLeft w:val="480"/>
                  <w:marRight w:val="0"/>
                  <w:marTop w:val="0"/>
                  <w:marBottom w:val="0"/>
                  <w:divBdr>
                    <w:top w:val="none" w:sz="0" w:space="0" w:color="auto"/>
                    <w:left w:val="none" w:sz="0" w:space="0" w:color="auto"/>
                    <w:bottom w:val="none" w:sz="0" w:space="0" w:color="auto"/>
                    <w:right w:val="none" w:sz="0" w:space="0" w:color="auto"/>
                  </w:divBdr>
                </w:div>
                <w:div w:id="67769285">
                  <w:marLeft w:val="480"/>
                  <w:marRight w:val="0"/>
                  <w:marTop w:val="0"/>
                  <w:marBottom w:val="0"/>
                  <w:divBdr>
                    <w:top w:val="none" w:sz="0" w:space="0" w:color="auto"/>
                    <w:left w:val="none" w:sz="0" w:space="0" w:color="auto"/>
                    <w:bottom w:val="none" w:sz="0" w:space="0" w:color="auto"/>
                    <w:right w:val="none" w:sz="0" w:space="0" w:color="auto"/>
                  </w:divBdr>
                </w:div>
                <w:div w:id="1907840714">
                  <w:marLeft w:val="480"/>
                  <w:marRight w:val="0"/>
                  <w:marTop w:val="0"/>
                  <w:marBottom w:val="0"/>
                  <w:divBdr>
                    <w:top w:val="none" w:sz="0" w:space="0" w:color="auto"/>
                    <w:left w:val="none" w:sz="0" w:space="0" w:color="auto"/>
                    <w:bottom w:val="none" w:sz="0" w:space="0" w:color="auto"/>
                    <w:right w:val="none" w:sz="0" w:space="0" w:color="auto"/>
                  </w:divBdr>
                </w:div>
                <w:div w:id="373892916">
                  <w:marLeft w:val="480"/>
                  <w:marRight w:val="0"/>
                  <w:marTop w:val="0"/>
                  <w:marBottom w:val="0"/>
                  <w:divBdr>
                    <w:top w:val="none" w:sz="0" w:space="0" w:color="auto"/>
                    <w:left w:val="none" w:sz="0" w:space="0" w:color="auto"/>
                    <w:bottom w:val="none" w:sz="0" w:space="0" w:color="auto"/>
                    <w:right w:val="none" w:sz="0" w:space="0" w:color="auto"/>
                  </w:divBdr>
                </w:div>
                <w:div w:id="94981293">
                  <w:marLeft w:val="480"/>
                  <w:marRight w:val="0"/>
                  <w:marTop w:val="0"/>
                  <w:marBottom w:val="0"/>
                  <w:divBdr>
                    <w:top w:val="none" w:sz="0" w:space="0" w:color="auto"/>
                    <w:left w:val="none" w:sz="0" w:space="0" w:color="auto"/>
                    <w:bottom w:val="none" w:sz="0" w:space="0" w:color="auto"/>
                    <w:right w:val="none" w:sz="0" w:space="0" w:color="auto"/>
                  </w:divBdr>
                </w:div>
                <w:div w:id="886725454">
                  <w:marLeft w:val="480"/>
                  <w:marRight w:val="0"/>
                  <w:marTop w:val="0"/>
                  <w:marBottom w:val="0"/>
                  <w:divBdr>
                    <w:top w:val="none" w:sz="0" w:space="0" w:color="auto"/>
                    <w:left w:val="none" w:sz="0" w:space="0" w:color="auto"/>
                    <w:bottom w:val="none" w:sz="0" w:space="0" w:color="auto"/>
                    <w:right w:val="none" w:sz="0" w:space="0" w:color="auto"/>
                  </w:divBdr>
                </w:div>
                <w:div w:id="1571765469">
                  <w:marLeft w:val="480"/>
                  <w:marRight w:val="0"/>
                  <w:marTop w:val="0"/>
                  <w:marBottom w:val="0"/>
                  <w:divBdr>
                    <w:top w:val="none" w:sz="0" w:space="0" w:color="auto"/>
                    <w:left w:val="none" w:sz="0" w:space="0" w:color="auto"/>
                    <w:bottom w:val="none" w:sz="0" w:space="0" w:color="auto"/>
                    <w:right w:val="none" w:sz="0" w:space="0" w:color="auto"/>
                  </w:divBdr>
                </w:div>
                <w:div w:id="2055109763">
                  <w:marLeft w:val="480"/>
                  <w:marRight w:val="0"/>
                  <w:marTop w:val="0"/>
                  <w:marBottom w:val="0"/>
                  <w:divBdr>
                    <w:top w:val="none" w:sz="0" w:space="0" w:color="auto"/>
                    <w:left w:val="none" w:sz="0" w:space="0" w:color="auto"/>
                    <w:bottom w:val="none" w:sz="0" w:space="0" w:color="auto"/>
                    <w:right w:val="none" w:sz="0" w:space="0" w:color="auto"/>
                  </w:divBdr>
                </w:div>
                <w:div w:id="1810900811">
                  <w:marLeft w:val="480"/>
                  <w:marRight w:val="0"/>
                  <w:marTop w:val="0"/>
                  <w:marBottom w:val="0"/>
                  <w:divBdr>
                    <w:top w:val="none" w:sz="0" w:space="0" w:color="auto"/>
                    <w:left w:val="none" w:sz="0" w:space="0" w:color="auto"/>
                    <w:bottom w:val="none" w:sz="0" w:space="0" w:color="auto"/>
                    <w:right w:val="none" w:sz="0" w:space="0" w:color="auto"/>
                  </w:divBdr>
                </w:div>
                <w:div w:id="1937320561">
                  <w:marLeft w:val="480"/>
                  <w:marRight w:val="0"/>
                  <w:marTop w:val="0"/>
                  <w:marBottom w:val="0"/>
                  <w:divBdr>
                    <w:top w:val="none" w:sz="0" w:space="0" w:color="auto"/>
                    <w:left w:val="none" w:sz="0" w:space="0" w:color="auto"/>
                    <w:bottom w:val="none" w:sz="0" w:space="0" w:color="auto"/>
                    <w:right w:val="none" w:sz="0" w:space="0" w:color="auto"/>
                  </w:divBdr>
                </w:div>
                <w:div w:id="884678830">
                  <w:marLeft w:val="480"/>
                  <w:marRight w:val="0"/>
                  <w:marTop w:val="0"/>
                  <w:marBottom w:val="0"/>
                  <w:divBdr>
                    <w:top w:val="none" w:sz="0" w:space="0" w:color="auto"/>
                    <w:left w:val="none" w:sz="0" w:space="0" w:color="auto"/>
                    <w:bottom w:val="none" w:sz="0" w:space="0" w:color="auto"/>
                    <w:right w:val="none" w:sz="0" w:space="0" w:color="auto"/>
                  </w:divBdr>
                </w:div>
                <w:div w:id="1310938034">
                  <w:marLeft w:val="480"/>
                  <w:marRight w:val="0"/>
                  <w:marTop w:val="0"/>
                  <w:marBottom w:val="0"/>
                  <w:divBdr>
                    <w:top w:val="none" w:sz="0" w:space="0" w:color="auto"/>
                    <w:left w:val="none" w:sz="0" w:space="0" w:color="auto"/>
                    <w:bottom w:val="none" w:sz="0" w:space="0" w:color="auto"/>
                    <w:right w:val="none" w:sz="0" w:space="0" w:color="auto"/>
                  </w:divBdr>
                </w:div>
                <w:div w:id="1843427349">
                  <w:marLeft w:val="480"/>
                  <w:marRight w:val="0"/>
                  <w:marTop w:val="0"/>
                  <w:marBottom w:val="0"/>
                  <w:divBdr>
                    <w:top w:val="none" w:sz="0" w:space="0" w:color="auto"/>
                    <w:left w:val="none" w:sz="0" w:space="0" w:color="auto"/>
                    <w:bottom w:val="none" w:sz="0" w:space="0" w:color="auto"/>
                    <w:right w:val="none" w:sz="0" w:space="0" w:color="auto"/>
                  </w:divBdr>
                </w:div>
                <w:div w:id="2081558729">
                  <w:marLeft w:val="480"/>
                  <w:marRight w:val="0"/>
                  <w:marTop w:val="0"/>
                  <w:marBottom w:val="0"/>
                  <w:divBdr>
                    <w:top w:val="none" w:sz="0" w:space="0" w:color="auto"/>
                    <w:left w:val="none" w:sz="0" w:space="0" w:color="auto"/>
                    <w:bottom w:val="none" w:sz="0" w:space="0" w:color="auto"/>
                    <w:right w:val="none" w:sz="0" w:space="0" w:color="auto"/>
                  </w:divBdr>
                </w:div>
                <w:div w:id="2066874508">
                  <w:marLeft w:val="480"/>
                  <w:marRight w:val="0"/>
                  <w:marTop w:val="0"/>
                  <w:marBottom w:val="0"/>
                  <w:divBdr>
                    <w:top w:val="none" w:sz="0" w:space="0" w:color="auto"/>
                    <w:left w:val="none" w:sz="0" w:space="0" w:color="auto"/>
                    <w:bottom w:val="none" w:sz="0" w:space="0" w:color="auto"/>
                    <w:right w:val="none" w:sz="0" w:space="0" w:color="auto"/>
                  </w:divBdr>
                </w:div>
                <w:div w:id="154340729">
                  <w:marLeft w:val="480"/>
                  <w:marRight w:val="0"/>
                  <w:marTop w:val="0"/>
                  <w:marBottom w:val="0"/>
                  <w:divBdr>
                    <w:top w:val="none" w:sz="0" w:space="0" w:color="auto"/>
                    <w:left w:val="none" w:sz="0" w:space="0" w:color="auto"/>
                    <w:bottom w:val="none" w:sz="0" w:space="0" w:color="auto"/>
                    <w:right w:val="none" w:sz="0" w:space="0" w:color="auto"/>
                  </w:divBdr>
                </w:div>
                <w:div w:id="2045057898">
                  <w:marLeft w:val="480"/>
                  <w:marRight w:val="0"/>
                  <w:marTop w:val="0"/>
                  <w:marBottom w:val="0"/>
                  <w:divBdr>
                    <w:top w:val="none" w:sz="0" w:space="0" w:color="auto"/>
                    <w:left w:val="none" w:sz="0" w:space="0" w:color="auto"/>
                    <w:bottom w:val="none" w:sz="0" w:space="0" w:color="auto"/>
                    <w:right w:val="none" w:sz="0" w:space="0" w:color="auto"/>
                  </w:divBdr>
                </w:div>
              </w:divsChild>
            </w:div>
            <w:div w:id="1114710551">
              <w:marLeft w:val="0"/>
              <w:marRight w:val="0"/>
              <w:marTop w:val="0"/>
              <w:marBottom w:val="0"/>
              <w:divBdr>
                <w:top w:val="none" w:sz="0" w:space="0" w:color="auto"/>
                <w:left w:val="none" w:sz="0" w:space="0" w:color="auto"/>
                <w:bottom w:val="none" w:sz="0" w:space="0" w:color="auto"/>
                <w:right w:val="none" w:sz="0" w:space="0" w:color="auto"/>
              </w:divBdr>
              <w:divsChild>
                <w:div w:id="328337971">
                  <w:marLeft w:val="480"/>
                  <w:marRight w:val="0"/>
                  <w:marTop w:val="0"/>
                  <w:marBottom w:val="0"/>
                  <w:divBdr>
                    <w:top w:val="none" w:sz="0" w:space="0" w:color="auto"/>
                    <w:left w:val="none" w:sz="0" w:space="0" w:color="auto"/>
                    <w:bottom w:val="none" w:sz="0" w:space="0" w:color="auto"/>
                    <w:right w:val="none" w:sz="0" w:space="0" w:color="auto"/>
                  </w:divBdr>
                </w:div>
                <w:div w:id="1083919426">
                  <w:marLeft w:val="480"/>
                  <w:marRight w:val="0"/>
                  <w:marTop w:val="0"/>
                  <w:marBottom w:val="0"/>
                  <w:divBdr>
                    <w:top w:val="none" w:sz="0" w:space="0" w:color="auto"/>
                    <w:left w:val="none" w:sz="0" w:space="0" w:color="auto"/>
                    <w:bottom w:val="none" w:sz="0" w:space="0" w:color="auto"/>
                    <w:right w:val="none" w:sz="0" w:space="0" w:color="auto"/>
                  </w:divBdr>
                </w:div>
                <w:div w:id="385490811">
                  <w:marLeft w:val="480"/>
                  <w:marRight w:val="0"/>
                  <w:marTop w:val="0"/>
                  <w:marBottom w:val="0"/>
                  <w:divBdr>
                    <w:top w:val="none" w:sz="0" w:space="0" w:color="auto"/>
                    <w:left w:val="none" w:sz="0" w:space="0" w:color="auto"/>
                    <w:bottom w:val="none" w:sz="0" w:space="0" w:color="auto"/>
                    <w:right w:val="none" w:sz="0" w:space="0" w:color="auto"/>
                  </w:divBdr>
                </w:div>
                <w:div w:id="1379234965">
                  <w:marLeft w:val="480"/>
                  <w:marRight w:val="0"/>
                  <w:marTop w:val="0"/>
                  <w:marBottom w:val="0"/>
                  <w:divBdr>
                    <w:top w:val="none" w:sz="0" w:space="0" w:color="auto"/>
                    <w:left w:val="none" w:sz="0" w:space="0" w:color="auto"/>
                    <w:bottom w:val="none" w:sz="0" w:space="0" w:color="auto"/>
                    <w:right w:val="none" w:sz="0" w:space="0" w:color="auto"/>
                  </w:divBdr>
                </w:div>
                <w:div w:id="486701475">
                  <w:marLeft w:val="480"/>
                  <w:marRight w:val="0"/>
                  <w:marTop w:val="0"/>
                  <w:marBottom w:val="0"/>
                  <w:divBdr>
                    <w:top w:val="none" w:sz="0" w:space="0" w:color="auto"/>
                    <w:left w:val="none" w:sz="0" w:space="0" w:color="auto"/>
                    <w:bottom w:val="none" w:sz="0" w:space="0" w:color="auto"/>
                    <w:right w:val="none" w:sz="0" w:space="0" w:color="auto"/>
                  </w:divBdr>
                </w:div>
                <w:div w:id="266273137">
                  <w:marLeft w:val="480"/>
                  <w:marRight w:val="0"/>
                  <w:marTop w:val="0"/>
                  <w:marBottom w:val="0"/>
                  <w:divBdr>
                    <w:top w:val="none" w:sz="0" w:space="0" w:color="auto"/>
                    <w:left w:val="none" w:sz="0" w:space="0" w:color="auto"/>
                    <w:bottom w:val="none" w:sz="0" w:space="0" w:color="auto"/>
                    <w:right w:val="none" w:sz="0" w:space="0" w:color="auto"/>
                  </w:divBdr>
                </w:div>
                <w:div w:id="1694838829">
                  <w:marLeft w:val="480"/>
                  <w:marRight w:val="0"/>
                  <w:marTop w:val="0"/>
                  <w:marBottom w:val="0"/>
                  <w:divBdr>
                    <w:top w:val="none" w:sz="0" w:space="0" w:color="auto"/>
                    <w:left w:val="none" w:sz="0" w:space="0" w:color="auto"/>
                    <w:bottom w:val="none" w:sz="0" w:space="0" w:color="auto"/>
                    <w:right w:val="none" w:sz="0" w:space="0" w:color="auto"/>
                  </w:divBdr>
                </w:div>
                <w:div w:id="1269922396">
                  <w:marLeft w:val="480"/>
                  <w:marRight w:val="0"/>
                  <w:marTop w:val="0"/>
                  <w:marBottom w:val="0"/>
                  <w:divBdr>
                    <w:top w:val="none" w:sz="0" w:space="0" w:color="auto"/>
                    <w:left w:val="none" w:sz="0" w:space="0" w:color="auto"/>
                    <w:bottom w:val="none" w:sz="0" w:space="0" w:color="auto"/>
                    <w:right w:val="none" w:sz="0" w:space="0" w:color="auto"/>
                  </w:divBdr>
                </w:div>
                <w:div w:id="935408190">
                  <w:marLeft w:val="480"/>
                  <w:marRight w:val="0"/>
                  <w:marTop w:val="0"/>
                  <w:marBottom w:val="0"/>
                  <w:divBdr>
                    <w:top w:val="none" w:sz="0" w:space="0" w:color="auto"/>
                    <w:left w:val="none" w:sz="0" w:space="0" w:color="auto"/>
                    <w:bottom w:val="none" w:sz="0" w:space="0" w:color="auto"/>
                    <w:right w:val="none" w:sz="0" w:space="0" w:color="auto"/>
                  </w:divBdr>
                </w:div>
                <w:div w:id="147789395">
                  <w:marLeft w:val="480"/>
                  <w:marRight w:val="0"/>
                  <w:marTop w:val="0"/>
                  <w:marBottom w:val="0"/>
                  <w:divBdr>
                    <w:top w:val="none" w:sz="0" w:space="0" w:color="auto"/>
                    <w:left w:val="none" w:sz="0" w:space="0" w:color="auto"/>
                    <w:bottom w:val="none" w:sz="0" w:space="0" w:color="auto"/>
                    <w:right w:val="none" w:sz="0" w:space="0" w:color="auto"/>
                  </w:divBdr>
                </w:div>
                <w:div w:id="172766683">
                  <w:marLeft w:val="480"/>
                  <w:marRight w:val="0"/>
                  <w:marTop w:val="0"/>
                  <w:marBottom w:val="0"/>
                  <w:divBdr>
                    <w:top w:val="none" w:sz="0" w:space="0" w:color="auto"/>
                    <w:left w:val="none" w:sz="0" w:space="0" w:color="auto"/>
                    <w:bottom w:val="none" w:sz="0" w:space="0" w:color="auto"/>
                    <w:right w:val="none" w:sz="0" w:space="0" w:color="auto"/>
                  </w:divBdr>
                </w:div>
                <w:div w:id="607926207">
                  <w:marLeft w:val="480"/>
                  <w:marRight w:val="0"/>
                  <w:marTop w:val="0"/>
                  <w:marBottom w:val="0"/>
                  <w:divBdr>
                    <w:top w:val="none" w:sz="0" w:space="0" w:color="auto"/>
                    <w:left w:val="none" w:sz="0" w:space="0" w:color="auto"/>
                    <w:bottom w:val="none" w:sz="0" w:space="0" w:color="auto"/>
                    <w:right w:val="none" w:sz="0" w:space="0" w:color="auto"/>
                  </w:divBdr>
                </w:div>
                <w:div w:id="662437905">
                  <w:marLeft w:val="480"/>
                  <w:marRight w:val="0"/>
                  <w:marTop w:val="0"/>
                  <w:marBottom w:val="0"/>
                  <w:divBdr>
                    <w:top w:val="none" w:sz="0" w:space="0" w:color="auto"/>
                    <w:left w:val="none" w:sz="0" w:space="0" w:color="auto"/>
                    <w:bottom w:val="none" w:sz="0" w:space="0" w:color="auto"/>
                    <w:right w:val="none" w:sz="0" w:space="0" w:color="auto"/>
                  </w:divBdr>
                </w:div>
                <w:div w:id="65999230">
                  <w:marLeft w:val="480"/>
                  <w:marRight w:val="0"/>
                  <w:marTop w:val="0"/>
                  <w:marBottom w:val="0"/>
                  <w:divBdr>
                    <w:top w:val="none" w:sz="0" w:space="0" w:color="auto"/>
                    <w:left w:val="none" w:sz="0" w:space="0" w:color="auto"/>
                    <w:bottom w:val="none" w:sz="0" w:space="0" w:color="auto"/>
                    <w:right w:val="none" w:sz="0" w:space="0" w:color="auto"/>
                  </w:divBdr>
                </w:div>
                <w:div w:id="668140700">
                  <w:marLeft w:val="480"/>
                  <w:marRight w:val="0"/>
                  <w:marTop w:val="0"/>
                  <w:marBottom w:val="0"/>
                  <w:divBdr>
                    <w:top w:val="none" w:sz="0" w:space="0" w:color="auto"/>
                    <w:left w:val="none" w:sz="0" w:space="0" w:color="auto"/>
                    <w:bottom w:val="none" w:sz="0" w:space="0" w:color="auto"/>
                    <w:right w:val="none" w:sz="0" w:space="0" w:color="auto"/>
                  </w:divBdr>
                </w:div>
                <w:div w:id="1379285559">
                  <w:marLeft w:val="480"/>
                  <w:marRight w:val="0"/>
                  <w:marTop w:val="0"/>
                  <w:marBottom w:val="0"/>
                  <w:divBdr>
                    <w:top w:val="none" w:sz="0" w:space="0" w:color="auto"/>
                    <w:left w:val="none" w:sz="0" w:space="0" w:color="auto"/>
                    <w:bottom w:val="none" w:sz="0" w:space="0" w:color="auto"/>
                    <w:right w:val="none" w:sz="0" w:space="0" w:color="auto"/>
                  </w:divBdr>
                </w:div>
                <w:div w:id="1707754478">
                  <w:marLeft w:val="480"/>
                  <w:marRight w:val="0"/>
                  <w:marTop w:val="0"/>
                  <w:marBottom w:val="0"/>
                  <w:divBdr>
                    <w:top w:val="none" w:sz="0" w:space="0" w:color="auto"/>
                    <w:left w:val="none" w:sz="0" w:space="0" w:color="auto"/>
                    <w:bottom w:val="none" w:sz="0" w:space="0" w:color="auto"/>
                    <w:right w:val="none" w:sz="0" w:space="0" w:color="auto"/>
                  </w:divBdr>
                </w:div>
                <w:div w:id="801192210">
                  <w:marLeft w:val="480"/>
                  <w:marRight w:val="0"/>
                  <w:marTop w:val="0"/>
                  <w:marBottom w:val="0"/>
                  <w:divBdr>
                    <w:top w:val="none" w:sz="0" w:space="0" w:color="auto"/>
                    <w:left w:val="none" w:sz="0" w:space="0" w:color="auto"/>
                    <w:bottom w:val="none" w:sz="0" w:space="0" w:color="auto"/>
                    <w:right w:val="none" w:sz="0" w:space="0" w:color="auto"/>
                  </w:divBdr>
                </w:div>
                <w:div w:id="1929919194">
                  <w:marLeft w:val="480"/>
                  <w:marRight w:val="0"/>
                  <w:marTop w:val="0"/>
                  <w:marBottom w:val="0"/>
                  <w:divBdr>
                    <w:top w:val="none" w:sz="0" w:space="0" w:color="auto"/>
                    <w:left w:val="none" w:sz="0" w:space="0" w:color="auto"/>
                    <w:bottom w:val="none" w:sz="0" w:space="0" w:color="auto"/>
                    <w:right w:val="none" w:sz="0" w:space="0" w:color="auto"/>
                  </w:divBdr>
                </w:div>
                <w:div w:id="1430469330">
                  <w:marLeft w:val="480"/>
                  <w:marRight w:val="0"/>
                  <w:marTop w:val="0"/>
                  <w:marBottom w:val="0"/>
                  <w:divBdr>
                    <w:top w:val="none" w:sz="0" w:space="0" w:color="auto"/>
                    <w:left w:val="none" w:sz="0" w:space="0" w:color="auto"/>
                    <w:bottom w:val="none" w:sz="0" w:space="0" w:color="auto"/>
                    <w:right w:val="none" w:sz="0" w:space="0" w:color="auto"/>
                  </w:divBdr>
                </w:div>
                <w:div w:id="571357038">
                  <w:marLeft w:val="480"/>
                  <w:marRight w:val="0"/>
                  <w:marTop w:val="0"/>
                  <w:marBottom w:val="0"/>
                  <w:divBdr>
                    <w:top w:val="none" w:sz="0" w:space="0" w:color="auto"/>
                    <w:left w:val="none" w:sz="0" w:space="0" w:color="auto"/>
                    <w:bottom w:val="none" w:sz="0" w:space="0" w:color="auto"/>
                    <w:right w:val="none" w:sz="0" w:space="0" w:color="auto"/>
                  </w:divBdr>
                </w:div>
                <w:div w:id="345401331">
                  <w:marLeft w:val="480"/>
                  <w:marRight w:val="0"/>
                  <w:marTop w:val="0"/>
                  <w:marBottom w:val="0"/>
                  <w:divBdr>
                    <w:top w:val="none" w:sz="0" w:space="0" w:color="auto"/>
                    <w:left w:val="none" w:sz="0" w:space="0" w:color="auto"/>
                    <w:bottom w:val="none" w:sz="0" w:space="0" w:color="auto"/>
                    <w:right w:val="none" w:sz="0" w:space="0" w:color="auto"/>
                  </w:divBdr>
                </w:div>
                <w:div w:id="1906256432">
                  <w:marLeft w:val="480"/>
                  <w:marRight w:val="0"/>
                  <w:marTop w:val="0"/>
                  <w:marBottom w:val="0"/>
                  <w:divBdr>
                    <w:top w:val="none" w:sz="0" w:space="0" w:color="auto"/>
                    <w:left w:val="none" w:sz="0" w:space="0" w:color="auto"/>
                    <w:bottom w:val="none" w:sz="0" w:space="0" w:color="auto"/>
                    <w:right w:val="none" w:sz="0" w:space="0" w:color="auto"/>
                  </w:divBdr>
                </w:div>
                <w:div w:id="2050718087">
                  <w:marLeft w:val="480"/>
                  <w:marRight w:val="0"/>
                  <w:marTop w:val="0"/>
                  <w:marBottom w:val="0"/>
                  <w:divBdr>
                    <w:top w:val="none" w:sz="0" w:space="0" w:color="auto"/>
                    <w:left w:val="none" w:sz="0" w:space="0" w:color="auto"/>
                    <w:bottom w:val="none" w:sz="0" w:space="0" w:color="auto"/>
                    <w:right w:val="none" w:sz="0" w:space="0" w:color="auto"/>
                  </w:divBdr>
                </w:div>
                <w:div w:id="1413047482">
                  <w:marLeft w:val="480"/>
                  <w:marRight w:val="0"/>
                  <w:marTop w:val="0"/>
                  <w:marBottom w:val="0"/>
                  <w:divBdr>
                    <w:top w:val="none" w:sz="0" w:space="0" w:color="auto"/>
                    <w:left w:val="none" w:sz="0" w:space="0" w:color="auto"/>
                    <w:bottom w:val="none" w:sz="0" w:space="0" w:color="auto"/>
                    <w:right w:val="none" w:sz="0" w:space="0" w:color="auto"/>
                  </w:divBdr>
                </w:div>
                <w:div w:id="1196119507">
                  <w:marLeft w:val="480"/>
                  <w:marRight w:val="0"/>
                  <w:marTop w:val="0"/>
                  <w:marBottom w:val="0"/>
                  <w:divBdr>
                    <w:top w:val="none" w:sz="0" w:space="0" w:color="auto"/>
                    <w:left w:val="none" w:sz="0" w:space="0" w:color="auto"/>
                    <w:bottom w:val="none" w:sz="0" w:space="0" w:color="auto"/>
                    <w:right w:val="none" w:sz="0" w:space="0" w:color="auto"/>
                  </w:divBdr>
                </w:div>
                <w:div w:id="404110103">
                  <w:marLeft w:val="480"/>
                  <w:marRight w:val="0"/>
                  <w:marTop w:val="0"/>
                  <w:marBottom w:val="0"/>
                  <w:divBdr>
                    <w:top w:val="none" w:sz="0" w:space="0" w:color="auto"/>
                    <w:left w:val="none" w:sz="0" w:space="0" w:color="auto"/>
                    <w:bottom w:val="none" w:sz="0" w:space="0" w:color="auto"/>
                    <w:right w:val="none" w:sz="0" w:space="0" w:color="auto"/>
                  </w:divBdr>
                </w:div>
                <w:div w:id="31655156">
                  <w:marLeft w:val="480"/>
                  <w:marRight w:val="0"/>
                  <w:marTop w:val="0"/>
                  <w:marBottom w:val="0"/>
                  <w:divBdr>
                    <w:top w:val="none" w:sz="0" w:space="0" w:color="auto"/>
                    <w:left w:val="none" w:sz="0" w:space="0" w:color="auto"/>
                    <w:bottom w:val="none" w:sz="0" w:space="0" w:color="auto"/>
                    <w:right w:val="none" w:sz="0" w:space="0" w:color="auto"/>
                  </w:divBdr>
                </w:div>
                <w:div w:id="394477851">
                  <w:marLeft w:val="480"/>
                  <w:marRight w:val="0"/>
                  <w:marTop w:val="0"/>
                  <w:marBottom w:val="0"/>
                  <w:divBdr>
                    <w:top w:val="none" w:sz="0" w:space="0" w:color="auto"/>
                    <w:left w:val="none" w:sz="0" w:space="0" w:color="auto"/>
                    <w:bottom w:val="none" w:sz="0" w:space="0" w:color="auto"/>
                    <w:right w:val="none" w:sz="0" w:space="0" w:color="auto"/>
                  </w:divBdr>
                </w:div>
                <w:div w:id="1103955171">
                  <w:marLeft w:val="480"/>
                  <w:marRight w:val="0"/>
                  <w:marTop w:val="0"/>
                  <w:marBottom w:val="0"/>
                  <w:divBdr>
                    <w:top w:val="none" w:sz="0" w:space="0" w:color="auto"/>
                    <w:left w:val="none" w:sz="0" w:space="0" w:color="auto"/>
                    <w:bottom w:val="none" w:sz="0" w:space="0" w:color="auto"/>
                    <w:right w:val="none" w:sz="0" w:space="0" w:color="auto"/>
                  </w:divBdr>
                </w:div>
                <w:div w:id="316878687">
                  <w:marLeft w:val="480"/>
                  <w:marRight w:val="0"/>
                  <w:marTop w:val="0"/>
                  <w:marBottom w:val="0"/>
                  <w:divBdr>
                    <w:top w:val="none" w:sz="0" w:space="0" w:color="auto"/>
                    <w:left w:val="none" w:sz="0" w:space="0" w:color="auto"/>
                    <w:bottom w:val="none" w:sz="0" w:space="0" w:color="auto"/>
                    <w:right w:val="none" w:sz="0" w:space="0" w:color="auto"/>
                  </w:divBdr>
                </w:div>
                <w:div w:id="1456172899">
                  <w:marLeft w:val="480"/>
                  <w:marRight w:val="0"/>
                  <w:marTop w:val="0"/>
                  <w:marBottom w:val="0"/>
                  <w:divBdr>
                    <w:top w:val="none" w:sz="0" w:space="0" w:color="auto"/>
                    <w:left w:val="none" w:sz="0" w:space="0" w:color="auto"/>
                    <w:bottom w:val="none" w:sz="0" w:space="0" w:color="auto"/>
                    <w:right w:val="none" w:sz="0" w:space="0" w:color="auto"/>
                  </w:divBdr>
                </w:div>
              </w:divsChild>
            </w:div>
            <w:div w:id="1775513621">
              <w:marLeft w:val="0"/>
              <w:marRight w:val="0"/>
              <w:marTop w:val="0"/>
              <w:marBottom w:val="0"/>
              <w:divBdr>
                <w:top w:val="none" w:sz="0" w:space="0" w:color="auto"/>
                <w:left w:val="none" w:sz="0" w:space="0" w:color="auto"/>
                <w:bottom w:val="none" w:sz="0" w:space="0" w:color="auto"/>
                <w:right w:val="none" w:sz="0" w:space="0" w:color="auto"/>
              </w:divBdr>
              <w:divsChild>
                <w:div w:id="2115438681">
                  <w:marLeft w:val="480"/>
                  <w:marRight w:val="0"/>
                  <w:marTop w:val="0"/>
                  <w:marBottom w:val="0"/>
                  <w:divBdr>
                    <w:top w:val="none" w:sz="0" w:space="0" w:color="auto"/>
                    <w:left w:val="none" w:sz="0" w:space="0" w:color="auto"/>
                    <w:bottom w:val="none" w:sz="0" w:space="0" w:color="auto"/>
                    <w:right w:val="none" w:sz="0" w:space="0" w:color="auto"/>
                  </w:divBdr>
                </w:div>
                <w:div w:id="1033117653">
                  <w:marLeft w:val="480"/>
                  <w:marRight w:val="0"/>
                  <w:marTop w:val="0"/>
                  <w:marBottom w:val="0"/>
                  <w:divBdr>
                    <w:top w:val="none" w:sz="0" w:space="0" w:color="auto"/>
                    <w:left w:val="none" w:sz="0" w:space="0" w:color="auto"/>
                    <w:bottom w:val="none" w:sz="0" w:space="0" w:color="auto"/>
                    <w:right w:val="none" w:sz="0" w:space="0" w:color="auto"/>
                  </w:divBdr>
                </w:div>
                <w:div w:id="863328912">
                  <w:marLeft w:val="480"/>
                  <w:marRight w:val="0"/>
                  <w:marTop w:val="0"/>
                  <w:marBottom w:val="0"/>
                  <w:divBdr>
                    <w:top w:val="none" w:sz="0" w:space="0" w:color="auto"/>
                    <w:left w:val="none" w:sz="0" w:space="0" w:color="auto"/>
                    <w:bottom w:val="none" w:sz="0" w:space="0" w:color="auto"/>
                    <w:right w:val="none" w:sz="0" w:space="0" w:color="auto"/>
                  </w:divBdr>
                </w:div>
                <w:div w:id="1747071758">
                  <w:marLeft w:val="480"/>
                  <w:marRight w:val="0"/>
                  <w:marTop w:val="0"/>
                  <w:marBottom w:val="0"/>
                  <w:divBdr>
                    <w:top w:val="none" w:sz="0" w:space="0" w:color="auto"/>
                    <w:left w:val="none" w:sz="0" w:space="0" w:color="auto"/>
                    <w:bottom w:val="none" w:sz="0" w:space="0" w:color="auto"/>
                    <w:right w:val="none" w:sz="0" w:space="0" w:color="auto"/>
                  </w:divBdr>
                </w:div>
                <w:div w:id="804934715">
                  <w:marLeft w:val="480"/>
                  <w:marRight w:val="0"/>
                  <w:marTop w:val="0"/>
                  <w:marBottom w:val="0"/>
                  <w:divBdr>
                    <w:top w:val="none" w:sz="0" w:space="0" w:color="auto"/>
                    <w:left w:val="none" w:sz="0" w:space="0" w:color="auto"/>
                    <w:bottom w:val="none" w:sz="0" w:space="0" w:color="auto"/>
                    <w:right w:val="none" w:sz="0" w:space="0" w:color="auto"/>
                  </w:divBdr>
                </w:div>
                <w:div w:id="2084793174">
                  <w:marLeft w:val="480"/>
                  <w:marRight w:val="0"/>
                  <w:marTop w:val="0"/>
                  <w:marBottom w:val="0"/>
                  <w:divBdr>
                    <w:top w:val="none" w:sz="0" w:space="0" w:color="auto"/>
                    <w:left w:val="none" w:sz="0" w:space="0" w:color="auto"/>
                    <w:bottom w:val="none" w:sz="0" w:space="0" w:color="auto"/>
                    <w:right w:val="none" w:sz="0" w:space="0" w:color="auto"/>
                  </w:divBdr>
                </w:div>
                <w:div w:id="1892571070">
                  <w:marLeft w:val="480"/>
                  <w:marRight w:val="0"/>
                  <w:marTop w:val="0"/>
                  <w:marBottom w:val="0"/>
                  <w:divBdr>
                    <w:top w:val="none" w:sz="0" w:space="0" w:color="auto"/>
                    <w:left w:val="none" w:sz="0" w:space="0" w:color="auto"/>
                    <w:bottom w:val="none" w:sz="0" w:space="0" w:color="auto"/>
                    <w:right w:val="none" w:sz="0" w:space="0" w:color="auto"/>
                  </w:divBdr>
                </w:div>
                <w:div w:id="920681577">
                  <w:marLeft w:val="480"/>
                  <w:marRight w:val="0"/>
                  <w:marTop w:val="0"/>
                  <w:marBottom w:val="0"/>
                  <w:divBdr>
                    <w:top w:val="none" w:sz="0" w:space="0" w:color="auto"/>
                    <w:left w:val="none" w:sz="0" w:space="0" w:color="auto"/>
                    <w:bottom w:val="none" w:sz="0" w:space="0" w:color="auto"/>
                    <w:right w:val="none" w:sz="0" w:space="0" w:color="auto"/>
                  </w:divBdr>
                </w:div>
                <w:div w:id="2018997323">
                  <w:marLeft w:val="480"/>
                  <w:marRight w:val="0"/>
                  <w:marTop w:val="0"/>
                  <w:marBottom w:val="0"/>
                  <w:divBdr>
                    <w:top w:val="none" w:sz="0" w:space="0" w:color="auto"/>
                    <w:left w:val="none" w:sz="0" w:space="0" w:color="auto"/>
                    <w:bottom w:val="none" w:sz="0" w:space="0" w:color="auto"/>
                    <w:right w:val="none" w:sz="0" w:space="0" w:color="auto"/>
                  </w:divBdr>
                </w:div>
                <w:div w:id="2115783190">
                  <w:marLeft w:val="480"/>
                  <w:marRight w:val="0"/>
                  <w:marTop w:val="0"/>
                  <w:marBottom w:val="0"/>
                  <w:divBdr>
                    <w:top w:val="none" w:sz="0" w:space="0" w:color="auto"/>
                    <w:left w:val="none" w:sz="0" w:space="0" w:color="auto"/>
                    <w:bottom w:val="none" w:sz="0" w:space="0" w:color="auto"/>
                    <w:right w:val="none" w:sz="0" w:space="0" w:color="auto"/>
                  </w:divBdr>
                </w:div>
                <w:div w:id="1246649216">
                  <w:marLeft w:val="480"/>
                  <w:marRight w:val="0"/>
                  <w:marTop w:val="0"/>
                  <w:marBottom w:val="0"/>
                  <w:divBdr>
                    <w:top w:val="none" w:sz="0" w:space="0" w:color="auto"/>
                    <w:left w:val="none" w:sz="0" w:space="0" w:color="auto"/>
                    <w:bottom w:val="none" w:sz="0" w:space="0" w:color="auto"/>
                    <w:right w:val="none" w:sz="0" w:space="0" w:color="auto"/>
                  </w:divBdr>
                </w:div>
                <w:div w:id="1351564880">
                  <w:marLeft w:val="480"/>
                  <w:marRight w:val="0"/>
                  <w:marTop w:val="0"/>
                  <w:marBottom w:val="0"/>
                  <w:divBdr>
                    <w:top w:val="none" w:sz="0" w:space="0" w:color="auto"/>
                    <w:left w:val="none" w:sz="0" w:space="0" w:color="auto"/>
                    <w:bottom w:val="none" w:sz="0" w:space="0" w:color="auto"/>
                    <w:right w:val="none" w:sz="0" w:space="0" w:color="auto"/>
                  </w:divBdr>
                </w:div>
                <w:div w:id="389765769">
                  <w:marLeft w:val="480"/>
                  <w:marRight w:val="0"/>
                  <w:marTop w:val="0"/>
                  <w:marBottom w:val="0"/>
                  <w:divBdr>
                    <w:top w:val="none" w:sz="0" w:space="0" w:color="auto"/>
                    <w:left w:val="none" w:sz="0" w:space="0" w:color="auto"/>
                    <w:bottom w:val="none" w:sz="0" w:space="0" w:color="auto"/>
                    <w:right w:val="none" w:sz="0" w:space="0" w:color="auto"/>
                  </w:divBdr>
                </w:div>
                <w:div w:id="1731535333">
                  <w:marLeft w:val="480"/>
                  <w:marRight w:val="0"/>
                  <w:marTop w:val="0"/>
                  <w:marBottom w:val="0"/>
                  <w:divBdr>
                    <w:top w:val="none" w:sz="0" w:space="0" w:color="auto"/>
                    <w:left w:val="none" w:sz="0" w:space="0" w:color="auto"/>
                    <w:bottom w:val="none" w:sz="0" w:space="0" w:color="auto"/>
                    <w:right w:val="none" w:sz="0" w:space="0" w:color="auto"/>
                  </w:divBdr>
                </w:div>
                <w:div w:id="1403210103">
                  <w:marLeft w:val="480"/>
                  <w:marRight w:val="0"/>
                  <w:marTop w:val="0"/>
                  <w:marBottom w:val="0"/>
                  <w:divBdr>
                    <w:top w:val="none" w:sz="0" w:space="0" w:color="auto"/>
                    <w:left w:val="none" w:sz="0" w:space="0" w:color="auto"/>
                    <w:bottom w:val="none" w:sz="0" w:space="0" w:color="auto"/>
                    <w:right w:val="none" w:sz="0" w:space="0" w:color="auto"/>
                  </w:divBdr>
                </w:div>
                <w:div w:id="1751539358">
                  <w:marLeft w:val="480"/>
                  <w:marRight w:val="0"/>
                  <w:marTop w:val="0"/>
                  <w:marBottom w:val="0"/>
                  <w:divBdr>
                    <w:top w:val="none" w:sz="0" w:space="0" w:color="auto"/>
                    <w:left w:val="none" w:sz="0" w:space="0" w:color="auto"/>
                    <w:bottom w:val="none" w:sz="0" w:space="0" w:color="auto"/>
                    <w:right w:val="none" w:sz="0" w:space="0" w:color="auto"/>
                  </w:divBdr>
                </w:div>
                <w:div w:id="1964192284">
                  <w:marLeft w:val="480"/>
                  <w:marRight w:val="0"/>
                  <w:marTop w:val="0"/>
                  <w:marBottom w:val="0"/>
                  <w:divBdr>
                    <w:top w:val="none" w:sz="0" w:space="0" w:color="auto"/>
                    <w:left w:val="none" w:sz="0" w:space="0" w:color="auto"/>
                    <w:bottom w:val="none" w:sz="0" w:space="0" w:color="auto"/>
                    <w:right w:val="none" w:sz="0" w:space="0" w:color="auto"/>
                  </w:divBdr>
                </w:div>
                <w:div w:id="1886484446">
                  <w:marLeft w:val="480"/>
                  <w:marRight w:val="0"/>
                  <w:marTop w:val="0"/>
                  <w:marBottom w:val="0"/>
                  <w:divBdr>
                    <w:top w:val="none" w:sz="0" w:space="0" w:color="auto"/>
                    <w:left w:val="none" w:sz="0" w:space="0" w:color="auto"/>
                    <w:bottom w:val="none" w:sz="0" w:space="0" w:color="auto"/>
                    <w:right w:val="none" w:sz="0" w:space="0" w:color="auto"/>
                  </w:divBdr>
                </w:div>
                <w:div w:id="552080212">
                  <w:marLeft w:val="480"/>
                  <w:marRight w:val="0"/>
                  <w:marTop w:val="0"/>
                  <w:marBottom w:val="0"/>
                  <w:divBdr>
                    <w:top w:val="none" w:sz="0" w:space="0" w:color="auto"/>
                    <w:left w:val="none" w:sz="0" w:space="0" w:color="auto"/>
                    <w:bottom w:val="none" w:sz="0" w:space="0" w:color="auto"/>
                    <w:right w:val="none" w:sz="0" w:space="0" w:color="auto"/>
                  </w:divBdr>
                </w:div>
                <w:div w:id="159203020">
                  <w:marLeft w:val="480"/>
                  <w:marRight w:val="0"/>
                  <w:marTop w:val="0"/>
                  <w:marBottom w:val="0"/>
                  <w:divBdr>
                    <w:top w:val="none" w:sz="0" w:space="0" w:color="auto"/>
                    <w:left w:val="none" w:sz="0" w:space="0" w:color="auto"/>
                    <w:bottom w:val="none" w:sz="0" w:space="0" w:color="auto"/>
                    <w:right w:val="none" w:sz="0" w:space="0" w:color="auto"/>
                  </w:divBdr>
                </w:div>
                <w:div w:id="851843164">
                  <w:marLeft w:val="480"/>
                  <w:marRight w:val="0"/>
                  <w:marTop w:val="0"/>
                  <w:marBottom w:val="0"/>
                  <w:divBdr>
                    <w:top w:val="none" w:sz="0" w:space="0" w:color="auto"/>
                    <w:left w:val="none" w:sz="0" w:space="0" w:color="auto"/>
                    <w:bottom w:val="none" w:sz="0" w:space="0" w:color="auto"/>
                    <w:right w:val="none" w:sz="0" w:space="0" w:color="auto"/>
                  </w:divBdr>
                </w:div>
                <w:div w:id="535393971">
                  <w:marLeft w:val="480"/>
                  <w:marRight w:val="0"/>
                  <w:marTop w:val="0"/>
                  <w:marBottom w:val="0"/>
                  <w:divBdr>
                    <w:top w:val="none" w:sz="0" w:space="0" w:color="auto"/>
                    <w:left w:val="none" w:sz="0" w:space="0" w:color="auto"/>
                    <w:bottom w:val="none" w:sz="0" w:space="0" w:color="auto"/>
                    <w:right w:val="none" w:sz="0" w:space="0" w:color="auto"/>
                  </w:divBdr>
                </w:div>
                <w:div w:id="1786119041">
                  <w:marLeft w:val="480"/>
                  <w:marRight w:val="0"/>
                  <w:marTop w:val="0"/>
                  <w:marBottom w:val="0"/>
                  <w:divBdr>
                    <w:top w:val="none" w:sz="0" w:space="0" w:color="auto"/>
                    <w:left w:val="none" w:sz="0" w:space="0" w:color="auto"/>
                    <w:bottom w:val="none" w:sz="0" w:space="0" w:color="auto"/>
                    <w:right w:val="none" w:sz="0" w:space="0" w:color="auto"/>
                  </w:divBdr>
                </w:div>
                <w:div w:id="1745715074">
                  <w:marLeft w:val="480"/>
                  <w:marRight w:val="0"/>
                  <w:marTop w:val="0"/>
                  <w:marBottom w:val="0"/>
                  <w:divBdr>
                    <w:top w:val="none" w:sz="0" w:space="0" w:color="auto"/>
                    <w:left w:val="none" w:sz="0" w:space="0" w:color="auto"/>
                    <w:bottom w:val="none" w:sz="0" w:space="0" w:color="auto"/>
                    <w:right w:val="none" w:sz="0" w:space="0" w:color="auto"/>
                  </w:divBdr>
                </w:div>
                <w:div w:id="1249999446">
                  <w:marLeft w:val="480"/>
                  <w:marRight w:val="0"/>
                  <w:marTop w:val="0"/>
                  <w:marBottom w:val="0"/>
                  <w:divBdr>
                    <w:top w:val="none" w:sz="0" w:space="0" w:color="auto"/>
                    <w:left w:val="none" w:sz="0" w:space="0" w:color="auto"/>
                    <w:bottom w:val="none" w:sz="0" w:space="0" w:color="auto"/>
                    <w:right w:val="none" w:sz="0" w:space="0" w:color="auto"/>
                  </w:divBdr>
                </w:div>
                <w:div w:id="1688023916">
                  <w:marLeft w:val="480"/>
                  <w:marRight w:val="0"/>
                  <w:marTop w:val="0"/>
                  <w:marBottom w:val="0"/>
                  <w:divBdr>
                    <w:top w:val="none" w:sz="0" w:space="0" w:color="auto"/>
                    <w:left w:val="none" w:sz="0" w:space="0" w:color="auto"/>
                    <w:bottom w:val="none" w:sz="0" w:space="0" w:color="auto"/>
                    <w:right w:val="none" w:sz="0" w:space="0" w:color="auto"/>
                  </w:divBdr>
                </w:div>
                <w:div w:id="1589732340">
                  <w:marLeft w:val="480"/>
                  <w:marRight w:val="0"/>
                  <w:marTop w:val="0"/>
                  <w:marBottom w:val="0"/>
                  <w:divBdr>
                    <w:top w:val="none" w:sz="0" w:space="0" w:color="auto"/>
                    <w:left w:val="none" w:sz="0" w:space="0" w:color="auto"/>
                    <w:bottom w:val="none" w:sz="0" w:space="0" w:color="auto"/>
                    <w:right w:val="none" w:sz="0" w:space="0" w:color="auto"/>
                  </w:divBdr>
                </w:div>
                <w:div w:id="930159833">
                  <w:marLeft w:val="480"/>
                  <w:marRight w:val="0"/>
                  <w:marTop w:val="0"/>
                  <w:marBottom w:val="0"/>
                  <w:divBdr>
                    <w:top w:val="none" w:sz="0" w:space="0" w:color="auto"/>
                    <w:left w:val="none" w:sz="0" w:space="0" w:color="auto"/>
                    <w:bottom w:val="none" w:sz="0" w:space="0" w:color="auto"/>
                    <w:right w:val="none" w:sz="0" w:space="0" w:color="auto"/>
                  </w:divBdr>
                </w:div>
                <w:div w:id="907806885">
                  <w:marLeft w:val="480"/>
                  <w:marRight w:val="0"/>
                  <w:marTop w:val="0"/>
                  <w:marBottom w:val="0"/>
                  <w:divBdr>
                    <w:top w:val="none" w:sz="0" w:space="0" w:color="auto"/>
                    <w:left w:val="none" w:sz="0" w:space="0" w:color="auto"/>
                    <w:bottom w:val="none" w:sz="0" w:space="0" w:color="auto"/>
                    <w:right w:val="none" w:sz="0" w:space="0" w:color="auto"/>
                  </w:divBdr>
                </w:div>
                <w:div w:id="451831165">
                  <w:marLeft w:val="480"/>
                  <w:marRight w:val="0"/>
                  <w:marTop w:val="0"/>
                  <w:marBottom w:val="0"/>
                  <w:divBdr>
                    <w:top w:val="none" w:sz="0" w:space="0" w:color="auto"/>
                    <w:left w:val="none" w:sz="0" w:space="0" w:color="auto"/>
                    <w:bottom w:val="none" w:sz="0" w:space="0" w:color="auto"/>
                    <w:right w:val="none" w:sz="0" w:space="0" w:color="auto"/>
                  </w:divBdr>
                </w:div>
                <w:div w:id="188567692">
                  <w:marLeft w:val="480"/>
                  <w:marRight w:val="0"/>
                  <w:marTop w:val="0"/>
                  <w:marBottom w:val="0"/>
                  <w:divBdr>
                    <w:top w:val="none" w:sz="0" w:space="0" w:color="auto"/>
                    <w:left w:val="none" w:sz="0" w:space="0" w:color="auto"/>
                    <w:bottom w:val="none" w:sz="0" w:space="0" w:color="auto"/>
                    <w:right w:val="none" w:sz="0" w:space="0" w:color="auto"/>
                  </w:divBdr>
                </w:div>
                <w:div w:id="877623297">
                  <w:marLeft w:val="480"/>
                  <w:marRight w:val="0"/>
                  <w:marTop w:val="0"/>
                  <w:marBottom w:val="0"/>
                  <w:divBdr>
                    <w:top w:val="none" w:sz="0" w:space="0" w:color="auto"/>
                    <w:left w:val="none" w:sz="0" w:space="0" w:color="auto"/>
                    <w:bottom w:val="none" w:sz="0" w:space="0" w:color="auto"/>
                    <w:right w:val="none" w:sz="0" w:space="0" w:color="auto"/>
                  </w:divBdr>
                </w:div>
              </w:divsChild>
            </w:div>
            <w:div w:id="1791241539">
              <w:marLeft w:val="0"/>
              <w:marRight w:val="0"/>
              <w:marTop w:val="0"/>
              <w:marBottom w:val="0"/>
              <w:divBdr>
                <w:top w:val="none" w:sz="0" w:space="0" w:color="auto"/>
                <w:left w:val="none" w:sz="0" w:space="0" w:color="auto"/>
                <w:bottom w:val="none" w:sz="0" w:space="0" w:color="auto"/>
                <w:right w:val="none" w:sz="0" w:space="0" w:color="auto"/>
              </w:divBdr>
              <w:divsChild>
                <w:div w:id="1152067504">
                  <w:marLeft w:val="480"/>
                  <w:marRight w:val="0"/>
                  <w:marTop w:val="0"/>
                  <w:marBottom w:val="0"/>
                  <w:divBdr>
                    <w:top w:val="none" w:sz="0" w:space="0" w:color="auto"/>
                    <w:left w:val="none" w:sz="0" w:space="0" w:color="auto"/>
                    <w:bottom w:val="none" w:sz="0" w:space="0" w:color="auto"/>
                    <w:right w:val="none" w:sz="0" w:space="0" w:color="auto"/>
                  </w:divBdr>
                </w:div>
                <w:div w:id="438722130">
                  <w:marLeft w:val="480"/>
                  <w:marRight w:val="0"/>
                  <w:marTop w:val="0"/>
                  <w:marBottom w:val="0"/>
                  <w:divBdr>
                    <w:top w:val="none" w:sz="0" w:space="0" w:color="auto"/>
                    <w:left w:val="none" w:sz="0" w:space="0" w:color="auto"/>
                    <w:bottom w:val="none" w:sz="0" w:space="0" w:color="auto"/>
                    <w:right w:val="none" w:sz="0" w:space="0" w:color="auto"/>
                  </w:divBdr>
                </w:div>
                <w:div w:id="303508309">
                  <w:marLeft w:val="480"/>
                  <w:marRight w:val="0"/>
                  <w:marTop w:val="0"/>
                  <w:marBottom w:val="0"/>
                  <w:divBdr>
                    <w:top w:val="none" w:sz="0" w:space="0" w:color="auto"/>
                    <w:left w:val="none" w:sz="0" w:space="0" w:color="auto"/>
                    <w:bottom w:val="none" w:sz="0" w:space="0" w:color="auto"/>
                    <w:right w:val="none" w:sz="0" w:space="0" w:color="auto"/>
                  </w:divBdr>
                </w:div>
                <w:div w:id="1685783731">
                  <w:marLeft w:val="480"/>
                  <w:marRight w:val="0"/>
                  <w:marTop w:val="0"/>
                  <w:marBottom w:val="0"/>
                  <w:divBdr>
                    <w:top w:val="none" w:sz="0" w:space="0" w:color="auto"/>
                    <w:left w:val="none" w:sz="0" w:space="0" w:color="auto"/>
                    <w:bottom w:val="none" w:sz="0" w:space="0" w:color="auto"/>
                    <w:right w:val="none" w:sz="0" w:space="0" w:color="auto"/>
                  </w:divBdr>
                </w:div>
                <w:div w:id="1475366760">
                  <w:marLeft w:val="480"/>
                  <w:marRight w:val="0"/>
                  <w:marTop w:val="0"/>
                  <w:marBottom w:val="0"/>
                  <w:divBdr>
                    <w:top w:val="none" w:sz="0" w:space="0" w:color="auto"/>
                    <w:left w:val="none" w:sz="0" w:space="0" w:color="auto"/>
                    <w:bottom w:val="none" w:sz="0" w:space="0" w:color="auto"/>
                    <w:right w:val="none" w:sz="0" w:space="0" w:color="auto"/>
                  </w:divBdr>
                </w:div>
                <w:div w:id="2002661968">
                  <w:marLeft w:val="480"/>
                  <w:marRight w:val="0"/>
                  <w:marTop w:val="0"/>
                  <w:marBottom w:val="0"/>
                  <w:divBdr>
                    <w:top w:val="none" w:sz="0" w:space="0" w:color="auto"/>
                    <w:left w:val="none" w:sz="0" w:space="0" w:color="auto"/>
                    <w:bottom w:val="none" w:sz="0" w:space="0" w:color="auto"/>
                    <w:right w:val="none" w:sz="0" w:space="0" w:color="auto"/>
                  </w:divBdr>
                </w:div>
                <w:div w:id="1273785795">
                  <w:marLeft w:val="480"/>
                  <w:marRight w:val="0"/>
                  <w:marTop w:val="0"/>
                  <w:marBottom w:val="0"/>
                  <w:divBdr>
                    <w:top w:val="none" w:sz="0" w:space="0" w:color="auto"/>
                    <w:left w:val="none" w:sz="0" w:space="0" w:color="auto"/>
                    <w:bottom w:val="none" w:sz="0" w:space="0" w:color="auto"/>
                    <w:right w:val="none" w:sz="0" w:space="0" w:color="auto"/>
                  </w:divBdr>
                </w:div>
                <w:div w:id="1962103411">
                  <w:marLeft w:val="480"/>
                  <w:marRight w:val="0"/>
                  <w:marTop w:val="0"/>
                  <w:marBottom w:val="0"/>
                  <w:divBdr>
                    <w:top w:val="none" w:sz="0" w:space="0" w:color="auto"/>
                    <w:left w:val="none" w:sz="0" w:space="0" w:color="auto"/>
                    <w:bottom w:val="none" w:sz="0" w:space="0" w:color="auto"/>
                    <w:right w:val="none" w:sz="0" w:space="0" w:color="auto"/>
                  </w:divBdr>
                </w:div>
                <w:div w:id="412241472">
                  <w:marLeft w:val="480"/>
                  <w:marRight w:val="0"/>
                  <w:marTop w:val="0"/>
                  <w:marBottom w:val="0"/>
                  <w:divBdr>
                    <w:top w:val="none" w:sz="0" w:space="0" w:color="auto"/>
                    <w:left w:val="none" w:sz="0" w:space="0" w:color="auto"/>
                    <w:bottom w:val="none" w:sz="0" w:space="0" w:color="auto"/>
                    <w:right w:val="none" w:sz="0" w:space="0" w:color="auto"/>
                  </w:divBdr>
                </w:div>
                <w:div w:id="100682986">
                  <w:marLeft w:val="480"/>
                  <w:marRight w:val="0"/>
                  <w:marTop w:val="0"/>
                  <w:marBottom w:val="0"/>
                  <w:divBdr>
                    <w:top w:val="none" w:sz="0" w:space="0" w:color="auto"/>
                    <w:left w:val="none" w:sz="0" w:space="0" w:color="auto"/>
                    <w:bottom w:val="none" w:sz="0" w:space="0" w:color="auto"/>
                    <w:right w:val="none" w:sz="0" w:space="0" w:color="auto"/>
                  </w:divBdr>
                </w:div>
                <w:div w:id="1563053360">
                  <w:marLeft w:val="480"/>
                  <w:marRight w:val="0"/>
                  <w:marTop w:val="0"/>
                  <w:marBottom w:val="0"/>
                  <w:divBdr>
                    <w:top w:val="none" w:sz="0" w:space="0" w:color="auto"/>
                    <w:left w:val="none" w:sz="0" w:space="0" w:color="auto"/>
                    <w:bottom w:val="none" w:sz="0" w:space="0" w:color="auto"/>
                    <w:right w:val="none" w:sz="0" w:space="0" w:color="auto"/>
                  </w:divBdr>
                </w:div>
                <w:div w:id="1143817071">
                  <w:marLeft w:val="480"/>
                  <w:marRight w:val="0"/>
                  <w:marTop w:val="0"/>
                  <w:marBottom w:val="0"/>
                  <w:divBdr>
                    <w:top w:val="none" w:sz="0" w:space="0" w:color="auto"/>
                    <w:left w:val="none" w:sz="0" w:space="0" w:color="auto"/>
                    <w:bottom w:val="none" w:sz="0" w:space="0" w:color="auto"/>
                    <w:right w:val="none" w:sz="0" w:space="0" w:color="auto"/>
                  </w:divBdr>
                </w:div>
                <w:div w:id="416631713">
                  <w:marLeft w:val="480"/>
                  <w:marRight w:val="0"/>
                  <w:marTop w:val="0"/>
                  <w:marBottom w:val="0"/>
                  <w:divBdr>
                    <w:top w:val="none" w:sz="0" w:space="0" w:color="auto"/>
                    <w:left w:val="none" w:sz="0" w:space="0" w:color="auto"/>
                    <w:bottom w:val="none" w:sz="0" w:space="0" w:color="auto"/>
                    <w:right w:val="none" w:sz="0" w:space="0" w:color="auto"/>
                  </w:divBdr>
                </w:div>
                <w:div w:id="171183489">
                  <w:marLeft w:val="480"/>
                  <w:marRight w:val="0"/>
                  <w:marTop w:val="0"/>
                  <w:marBottom w:val="0"/>
                  <w:divBdr>
                    <w:top w:val="none" w:sz="0" w:space="0" w:color="auto"/>
                    <w:left w:val="none" w:sz="0" w:space="0" w:color="auto"/>
                    <w:bottom w:val="none" w:sz="0" w:space="0" w:color="auto"/>
                    <w:right w:val="none" w:sz="0" w:space="0" w:color="auto"/>
                  </w:divBdr>
                </w:div>
                <w:div w:id="442769253">
                  <w:marLeft w:val="480"/>
                  <w:marRight w:val="0"/>
                  <w:marTop w:val="0"/>
                  <w:marBottom w:val="0"/>
                  <w:divBdr>
                    <w:top w:val="none" w:sz="0" w:space="0" w:color="auto"/>
                    <w:left w:val="none" w:sz="0" w:space="0" w:color="auto"/>
                    <w:bottom w:val="none" w:sz="0" w:space="0" w:color="auto"/>
                    <w:right w:val="none" w:sz="0" w:space="0" w:color="auto"/>
                  </w:divBdr>
                </w:div>
                <w:div w:id="91556422">
                  <w:marLeft w:val="480"/>
                  <w:marRight w:val="0"/>
                  <w:marTop w:val="0"/>
                  <w:marBottom w:val="0"/>
                  <w:divBdr>
                    <w:top w:val="none" w:sz="0" w:space="0" w:color="auto"/>
                    <w:left w:val="none" w:sz="0" w:space="0" w:color="auto"/>
                    <w:bottom w:val="none" w:sz="0" w:space="0" w:color="auto"/>
                    <w:right w:val="none" w:sz="0" w:space="0" w:color="auto"/>
                  </w:divBdr>
                </w:div>
                <w:div w:id="568884066">
                  <w:marLeft w:val="480"/>
                  <w:marRight w:val="0"/>
                  <w:marTop w:val="0"/>
                  <w:marBottom w:val="0"/>
                  <w:divBdr>
                    <w:top w:val="none" w:sz="0" w:space="0" w:color="auto"/>
                    <w:left w:val="none" w:sz="0" w:space="0" w:color="auto"/>
                    <w:bottom w:val="none" w:sz="0" w:space="0" w:color="auto"/>
                    <w:right w:val="none" w:sz="0" w:space="0" w:color="auto"/>
                  </w:divBdr>
                </w:div>
                <w:div w:id="23754107">
                  <w:marLeft w:val="480"/>
                  <w:marRight w:val="0"/>
                  <w:marTop w:val="0"/>
                  <w:marBottom w:val="0"/>
                  <w:divBdr>
                    <w:top w:val="none" w:sz="0" w:space="0" w:color="auto"/>
                    <w:left w:val="none" w:sz="0" w:space="0" w:color="auto"/>
                    <w:bottom w:val="none" w:sz="0" w:space="0" w:color="auto"/>
                    <w:right w:val="none" w:sz="0" w:space="0" w:color="auto"/>
                  </w:divBdr>
                </w:div>
                <w:div w:id="404837970">
                  <w:marLeft w:val="480"/>
                  <w:marRight w:val="0"/>
                  <w:marTop w:val="0"/>
                  <w:marBottom w:val="0"/>
                  <w:divBdr>
                    <w:top w:val="none" w:sz="0" w:space="0" w:color="auto"/>
                    <w:left w:val="none" w:sz="0" w:space="0" w:color="auto"/>
                    <w:bottom w:val="none" w:sz="0" w:space="0" w:color="auto"/>
                    <w:right w:val="none" w:sz="0" w:space="0" w:color="auto"/>
                  </w:divBdr>
                </w:div>
                <w:div w:id="627904363">
                  <w:marLeft w:val="480"/>
                  <w:marRight w:val="0"/>
                  <w:marTop w:val="0"/>
                  <w:marBottom w:val="0"/>
                  <w:divBdr>
                    <w:top w:val="none" w:sz="0" w:space="0" w:color="auto"/>
                    <w:left w:val="none" w:sz="0" w:space="0" w:color="auto"/>
                    <w:bottom w:val="none" w:sz="0" w:space="0" w:color="auto"/>
                    <w:right w:val="none" w:sz="0" w:space="0" w:color="auto"/>
                  </w:divBdr>
                </w:div>
                <w:div w:id="429467502">
                  <w:marLeft w:val="480"/>
                  <w:marRight w:val="0"/>
                  <w:marTop w:val="0"/>
                  <w:marBottom w:val="0"/>
                  <w:divBdr>
                    <w:top w:val="none" w:sz="0" w:space="0" w:color="auto"/>
                    <w:left w:val="none" w:sz="0" w:space="0" w:color="auto"/>
                    <w:bottom w:val="none" w:sz="0" w:space="0" w:color="auto"/>
                    <w:right w:val="none" w:sz="0" w:space="0" w:color="auto"/>
                  </w:divBdr>
                </w:div>
                <w:div w:id="940339182">
                  <w:marLeft w:val="480"/>
                  <w:marRight w:val="0"/>
                  <w:marTop w:val="0"/>
                  <w:marBottom w:val="0"/>
                  <w:divBdr>
                    <w:top w:val="none" w:sz="0" w:space="0" w:color="auto"/>
                    <w:left w:val="none" w:sz="0" w:space="0" w:color="auto"/>
                    <w:bottom w:val="none" w:sz="0" w:space="0" w:color="auto"/>
                    <w:right w:val="none" w:sz="0" w:space="0" w:color="auto"/>
                  </w:divBdr>
                </w:div>
                <w:div w:id="455606720">
                  <w:marLeft w:val="480"/>
                  <w:marRight w:val="0"/>
                  <w:marTop w:val="0"/>
                  <w:marBottom w:val="0"/>
                  <w:divBdr>
                    <w:top w:val="none" w:sz="0" w:space="0" w:color="auto"/>
                    <w:left w:val="none" w:sz="0" w:space="0" w:color="auto"/>
                    <w:bottom w:val="none" w:sz="0" w:space="0" w:color="auto"/>
                    <w:right w:val="none" w:sz="0" w:space="0" w:color="auto"/>
                  </w:divBdr>
                </w:div>
                <w:div w:id="622882826">
                  <w:marLeft w:val="480"/>
                  <w:marRight w:val="0"/>
                  <w:marTop w:val="0"/>
                  <w:marBottom w:val="0"/>
                  <w:divBdr>
                    <w:top w:val="none" w:sz="0" w:space="0" w:color="auto"/>
                    <w:left w:val="none" w:sz="0" w:space="0" w:color="auto"/>
                    <w:bottom w:val="none" w:sz="0" w:space="0" w:color="auto"/>
                    <w:right w:val="none" w:sz="0" w:space="0" w:color="auto"/>
                  </w:divBdr>
                </w:div>
                <w:div w:id="1738243699">
                  <w:marLeft w:val="480"/>
                  <w:marRight w:val="0"/>
                  <w:marTop w:val="0"/>
                  <w:marBottom w:val="0"/>
                  <w:divBdr>
                    <w:top w:val="none" w:sz="0" w:space="0" w:color="auto"/>
                    <w:left w:val="none" w:sz="0" w:space="0" w:color="auto"/>
                    <w:bottom w:val="none" w:sz="0" w:space="0" w:color="auto"/>
                    <w:right w:val="none" w:sz="0" w:space="0" w:color="auto"/>
                  </w:divBdr>
                </w:div>
                <w:div w:id="516043618">
                  <w:marLeft w:val="480"/>
                  <w:marRight w:val="0"/>
                  <w:marTop w:val="0"/>
                  <w:marBottom w:val="0"/>
                  <w:divBdr>
                    <w:top w:val="none" w:sz="0" w:space="0" w:color="auto"/>
                    <w:left w:val="none" w:sz="0" w:space="0" w:color="auto"/>
                    <w:bottom w:val="none" w:sz="0" w:space="0" w:color="auto"/>
                    <w:right w:val="none" w:sz="0" w:space="0" w:color="auto"/>
                  </w:divBdr>
                </w:div>
                <w:div w:id="1475102501">
                  <w:marLeft w:val="480"/>
                  <w:marRight w:val="0"/>
                  <w:marTop w:val="0"/>
                  <w:marBottom w:val="0"/>
                  <w:divBdr>
                    <w:top w:val="none" w:sz="0" w:space="0" w:color="auto"/>
                    <w:left w:val="none" w:sz="0" w:space="0" w:color="auto"/>
                    <w:bottom w:val="none" w:sz="0" w:space="0" w:color="auto"/>
                    <w:right w:val="none" w:sz="0" w:space="0" w:color="auto"/>
                  </w:divBdr>
                </w:div>
                <w:div w:id="2035762367">
                  <w:marLeft w:val="480"/>
                  <w:marRight w:val="0"/>
                  <w:marTop w:val="0"/>
                  <w:marBottom w:val="0"/>
                  <w:divBdr>
                    <w:top w:val="none" w:sz="0" w:space="0" w:color="auto"/>
                    <w:left w:val="none" w:sz="0" w:space="0" w:color="auto"/>
                    <w:bottom w:val="none" w:sz="0" w:space="0" w:color="auto"/>
                    <w:right w:val="none" w:sz="0" w:space="0" w:color="auto"/>
                  </w:divBdr>
                </w:div>
                <w:div w:id="1868636701">
                  <w:marLeft w:val="480"/>
                  <w:marRight w:val="0"/>
                  <w:marTop w:val="0"/>
                  <w:marBottom w:val="0"/>
                  <w:divBdr>
                    <w:top w:val="none" w:sz="0" w:space="0" w:color="auto"/>
                    <w:left w:val="none" w:sz="0" w:space="0" w:color="auto"/>
                    <w:bottom w:val="none" w:sz="0" w:space="0" w:color="auto"/>
                    <w:right w:val="none" w:sz="0" w:space="0" w:color="auto"/>
                  </w:divBdr>
                </w:div>
                <w:div w:id="1444035663">
                  <w:marLeft w:val="480"/>
                  <w:marRight w:val="0"/>
                  <w:marTop w:val="0"/>
                  <w:marBottom w:val="0"/>
                  <w:divBdr>
                    <w:top w:val="none" w:sz="0" w:space="0" w:color="auto"/>
                    <w:left w:val="none" w:sz="0" w:space="0" w:color="auto"/>
                    <w:bottom w:val="none" w:sz="0" w:space="0" w:color="auto"/>
                    <w:right w:val="none" w:sz="0" w:space="0" w:color="auto"/>
                  </w:divBdr>
                </w:div>
                <w:div w:id="752311789">
                  <w:marLeft w:val="480"/>
                  <w:marRight w:val="0"/>
                  <w:marTop w:val="0"/>
                  <w:marBottom w:val="0"/>
                  <w:divBdr>
                    <w:top w:val="none" w:sz="0" w:space="0" w:color="auto"/>
                    <w:left w:val="none" w:sz="0" w:space="0" w:color="auto"/>
                    <w:bottom w:val="none" w:sz="0" w:space="0" w:color="auto"/>
                    <w:right w:val="none" w:sz="0" w:space="0" w:color="auto"/>
                  </w:divBdr>
                </w:div>
                <w:div w:id="2089687071">
                  <w:marLeft w:val="480"/>
                  <w:marRight w:val="0"/>
                  <w:marTop w:val="0"/>
                  <w:marBottom w:val="0"/>
                  <w:divBdr>
                    <w:top w:val="none" w:sz="0" w:space="0" w:color="auto"/>
                    <w:left w:val="none" w:sz="0" w:space="0" w:color="auto"/>
                    <w:bottom w:val="none" w:sz="0" w:space="0" w:color="auto"/>
                    <w:right w:val="none" w:sz="0" w:space="0" w:color="auto"/>
                  </w:divBdr>
                </w:div>
              </w:divsChild>
            </w:div>
            <w:div w:id="20321874">
              <w:marLeft w:val="0"/>
              <w:marRight w:val="0"/>
              <w:marTop w:val="0"/>
              <w:marBottom w:val="0"/>
              <w:divBdr>
                <w:top w:val="none" w:sz="0" w:space="0" w:color="auto"/>
                <w:left w:val="none" w:sz="0" w:space="0" w:color="auto"/>
                <w:bottom w:val="none" w:sz="0" w:space="0" w:color="auto"/>
                <w:right w:val="none" w:sz="0" w:space="0" w:color="auto"/>
              </w:divBdr>
              <w:divsChild>
                <w:div w:id="510221009">
                  <w:marLeft w:val="480"/>
                  <w:marRight w:val="0"/>
                  <w:marTop w:val="0"/>
                  <w:marBottom w:val="0"/>
                  <w:divBdr>
                    <w:top w:val="none" w:sz="0" w:space="0" w:color="auto"/>
                    <w:left w:val="none" w:sz="0" w:space="0" w:color="auto"/>
                    <w:bottom w:val="none" w:sz="0" w:space="0" w:color="auto"/>
                    <w:right w:val="none" w:sz="0" w:space="0" w:color="auto"/>
                  </w:divBdr>
                </w:div>
                <w:div w:id="431585205">
                  <w:marLeft w:val="480"/>
                  <w:marRight w:val="0"/>
                  <w:marTop w:val="0"/>
                  <w:marBottom w:val="0"/>
                  <w:divBdr>
                    <w:top w:val="none" w:sz="0" w:space="0" w:color="auto"/>
                    <w:left w:val="none" w:sz="0" w:space="0" w:color="auto"/>
                    <w:bottom w:val="none" w:sz="0" w:space="0" w:color="auto"/>
                    <w:right w:val="none" w:sz="0" w:space="0" w:color="auto"/>
                  </w:divBdr>
                </w:div>
                <w:div w:id="344745058">
                  <w:marLeft w:val="480"/>
                  <w:marRight w:val="0"/>
                  <w:marTop w:val="0"/>
                  <w:marBottom w:val="0"/>
                  <w:divBdr>
                    <w:top w:val="none" w:sz="0" w:space="0" w:color="auto"/>
                    <w:left w:val="none" w:sz="0" w:space="0" w:color="auto"/>
                    <w:bottom w:val="none" w:sz="0" w:space="0" w:color="auto"/>
                    <w:right w:val="none" w:sz="0" w:space="0" w:color="auto"/>
                  </w:divBdr>
                </w:div>
                <w:div w:id="954484155">
                  <w:marLeft w:val="480"/>
                  <w:marRight w:val="0"/>
                  <w:marTop w:val="0"/>
                  <w:marBottom w:val="0"/>
                  <w:divBdr>
                    <w:top w:val="none" w:sz="0" w:space="0" w:color="auto"/>
                    <w:left w:val="none" w:sz="0" w:space="0" w:color="auto"/>
                    <w:bottom w:val="none" w:sz="0" w:space="0" w:color="auto"/>
                    <w:right w:val="none" w:sz="0" w:space="0" w:color="auto"/>
                  </w:divBdr>
                </w:div>
                <w:div w:id="796337339">
                  <w:marLeft w:val="480"/>
                  <w:marRight w:val="0"/>
                  <w:marTop w:val="0"/>
                  <w:marBottom w:val="0"/>
                  <w:divBdr>
                    <w:top w:val="none" w:sz="0" w:space="0" w:color="auto"/>
                    <w:left w:val="none" w:sz="0" w:space="0" w:color="auto"/>
                    <w:bottom w:val="none" w:sz="0" w:space="0" w:color="auto"/>
                    <w:right w:val="none" w:sz="0" w:space="0" w:color="auto"/>
                  </w:divBdr>
                </w:div>
                <w:div w:id="727996122">
                  <w:marLeft w:val="480"/>
                  <w:marRight w:val="0"/>
                  <w:marTop w:val="0"/>
                  <w:marBottom w:val="0"/>
                  <w:divBdr>
                    <w:top w:val="none" w:sz="0" w:space="0" w:color="auto"/>
                    <w:left w:val="none" w:sz="0" w:space="0" w:color="auto"/>
                    <w:bottom w:val="none" w:sz="0" w:space="0" w:color="auto"/>
                    <w:right w:val="none" w:sz="0" w:space="0" w:color="auto"/>
                  </w:divBdr>
                </w:div>
                <w:div w:id="278034084">
                  <w:marLeft w:val="480"/>
                  <w:marRight w:val="0"/>
                  <w:marTop w:val="0"/>
                  <w:marBottom w:val="0"/>
                  <w:divBdr>
                    <w:top w:val="none" w:sz="0" w:space="0" w:color="auto"/>
                    <w:left w:val="none" w:sz="0" w:space="0" w:color="auto"/>
                    <w:bottom w:val="none" w:sz="0" w:space="0" w:color="auto"/>
                    <w:right w:val="none" w:sz="0" w:space="0" w:color="auto"/>
                  </w:divBdr>
                </w:div>
                <w:div w:id="249387199">
                  <w:marLeft w:val="480"/>
                  <w:marRight w:val="0"/>
                  <w:marTop w:val="0"/>
                  <w:marBottom w:val="0"/>
                  <w:divBdr>
                    <w:top w:val="none" w:sz="0" w:space="0" w:color="auto"/>
                    <w:left w:val="none" w:sz="0" w:space="0" w:color="auto"/>
                    <w:bottom w:val="none" w:sz="0" w:space="0" w:color="auto"/>
                    <w:right w:val="none" w:sz="0" w:space="0" w:color="auto"/>
                  </w:divBdr>
                </w:div>
                <w:div w:id="1197354007">
                  <w:marLeft w:val="480"/>
                  <w:marRight w:val="0"/>
                  <w:marTop w:val="0"/>
                  <w:marBottom w:val="0"/>
                  <w:divBdr>
                    <w:top w:val="none" w:sz="0" w:space="0" w:color="auto"/>
                    <w:left w:val="none" w:sz="0" w:space="0" w:color="auto"/>
                    <w:bottom w:val="none" w:sz="0" w:space="0" w:color="auto"/>
                    <w:right w:val="none" w:sz="0" w:space="0" w:color="auto"/>
                  </w:divBdr>
                </w:div>
                <w:div w:id="2112358575">
                  <w:marLeft w:val="480"/>
                  <w:marRight w:val="0"/>
                  <w:marTop w:val="0"/>
                  <w:marBottom w:val="0"/>
                  <w:divBdr>
                    <w:top w:val="none" w:sz="0" w:space="0" w:color="auto"/>
                    <w:left w:val="none" w:sz="0" w:space="0" w:color="auto"/>
                    <w:bottom w:val="none" w:sz="0" w:space="0" w:color="auto"/>
                    <w:right w:val="none" w:sz="0" w:space="0" w:color="auto"/>
                  </w:divBdr>
                </w:div>
                <w:div w:id="967468196">
                  <w:marLeft w:val="480"/>
                  <w:marRight w:val="0"/>
                  <w:marTop w:val="0"/>
                  <w:marBottom w:val="0"/>
                  <w:divBdr>
                    <w:top w:val="none" w:sz="0" w:space="0" w:color="auto"/>
                    <w:left w:val="none" w:sz="0" w:space="0" w:color="auto"/>
                    <w:bottom w:val="none" w:sz="0" w:space="0" w:color="auto"/>
                    <w:right w:val="none" w:sz="0" w:space="0" w:color="auto"/>
                  </w:divBdr>
                </w:div>
                <w:div w:id="179318959">
                  <w:marLeft w:val="480"/>
                  <w:marRight w:val="0"/>
                  <w:marTop w:val="0"/>
                  <w:marBottom w:val="0"/>
                  <w:divBdr>
                    <w:top w:val="none" w:sz="0" w:space="0" w:color="auto"/>
                    <w:left w:val="none" w:sz="0" w:space="0" w:color="auto"/>
                    <w:bottom w:val="none" w:sz="0" w:space="0" w:color="auto"/>
                    <w:right w:val="none" w:sz="0" w:space="0" w:color="auto"/>
                  </w:divBdr>
                </w:div>
                <w:div w:id="1311137762">
                  <w:marLeft w:val="480"/>
                  <w:marRight w:val="0"/>
                  <w:marTop w:val="0"/>
                  <w:marBottom w:val="0"/>
                  <w:divBdr>
                    <w:top w:val="none" w:sz="0" w:space="0" w:color="auto"/>
                    <w:left w:val="none" w:sz="0" w:space="0" w:color="auto"/>
                    <w:bottom w:val="none" w:sz="0" w:space="0" w:color="auto"/>
                    <w:right w:val="none" w:sz="0" w:space="0" w:color="auto"/>
                  </w:divBdr>
                </w:div>
                <w:div w:id="2012484812">
                  <w:marLeft w:val="480"/>
                  <w:marRight w:val="0"/>
                  <w:marTop w:val="0"/>
                  <w:marBottom w:val="0"/>
                  <w:divBdr>
                    <w:top w:val="none" w:sz="0" w:space="0" w:color="auto"/>
                    <w:left w:val="none" w:sz="0" w:space="0" w:color="auto"/>
                    <w:bottom w:val="none" w:sz="0" w:space="0" w:color="auto"/>
                    <w:right w:val="none" w:sz="0" w:space="0" w:color="auto"/>
                  </w:divBdr>
                </w:div>
                <w:div w:id="1726952545">
                  <w:marLeft w:val="480"/>
                  <w:marRight w:val="0"/>
                  <w:marTop w:val="0"/>
                  <w:marBottom w:val="0"/>
                  <w:divBdr>
                    <w:top w:val="none" w:sz="0" w:space="0" w:color="auto"/>
                    <w:left w:val="none" w:sz="0" w:space="0" w:color="auto"/>
                    <w:bottom w:val="none" w:sz="0" w:space="0" w:color="auto"/>
                    <w:right w:val="none" w:sz="0" w:space="0" w:color="auto"/>
                  </w:divBdr>
                </w:div>
                <w:div w:id="226915099">
                  <w:marLeft w:val="480"/>
                  <w:marRight w:val="0"/>
                  <w:marTop w:val="0"/>
                  <w:marBottom w:val="0"/>
                  <w:divBdr>
                    <w:top w:val="none" w:sz="0" w:space="0" w:color="auto"/>
                    <w:left w:val="none" w:sz="0" w:space="0" w:color="auto"/>
                    <w:bottom w:val="none" w:sz="0" w:space="0" w:color="auto"/>
                    <w:right w:val="none" w:sz="0" w:space="0" w:color="auto"/>
                  </w:divBdr>
                </w:div>
                <w:div w:id="57555076">
                  <w:marLeft w:val="480"/>
                  <w:marRight w:val="0"/>
                  <w:marTop w:val="0"/>
                  <w:marBottom w:val="0"/>
                  <w:divBdr>
                    <w:top w:val="none" w:sz="0" w:space="0" w:color="auto"/>
                    <w:left w:val="none" w:sz="0" w:space="0" w:color="auto"/>
                    <w:bottom w:val="none" w:sz="0" w:space="0" w:color="auto"/>
                    <w:right w:val="none" w:sz="0" w:space="0" w:color="auto"/>
                  </w:divBdr>
                </w:div>
                <w:div w:id="1115052547">
                  <w:marLeft w:val="480"/>
                  <w:marRight w:val="0"/>
                  <w:marTop w:val="0"/>
                  <w:marBottom w:val="0"/>
                  <w:divBdr>
                    <w:top w:val="none" w:sz="0" w:space="0" w:color="auto"/>
                    <w:left w:val="none" w:sz="0" w:space="0" w:color="auto"/>
                    <w:bottom w:val="none" w:sz="0" w:space="0" w:color="auto"/>
                    <w:right w:val="none" w:sz="0" w:space="0" w:color="auto"/>
                  </w:divBdr>
                </w:div>
                <w:div w:id="959456712">
                  <w:marLeft w:val="480"/>
                  <w:marRight w:val="0"/>
                  <w:marTop w:val="0"/>
                  <w:marBottom w:val="0"/>
                  <w:divBdr>
                    <w:top w:val="none" w:sz="0" w:space="0" w:color="auto"/>
                    <w:left w:val="none" w:sz="0" w:space="0" w:color="auto"/>
                    <w:bottom w:val="none" w:sz="0" w:space="0" w:color="auto"/>
                    <w:right w:val="none" w:sz="0" w:space="0" w:color="auto"/>
                  </w:divBdr>
                </w:div>
                <w:div w:id="160506193">
                  <w:marLeft w:val="480"/>
                  <w:marRight w:val="0"/>
                  <w:marTop w:val="0"/>
                  <w:marBottom w:val="0"/>
                  <w:divBdr>
                    <w:top w:val="none" w:sz="0" w:space="0" w:color="auto"/>
                    <w:left w:val="none" w:sz="0" w:space="0" w:color="auto"/>
                    <w:bottom w:val="none" w:sz="0" w:space="0" w:color="auto"/>
                    <w:right w:val="none" w:sz="0" w:space="0" w:color="auto"/>
                  </w:divBdr>
                </w:div>
                <w:div w:id="871189128">
                  <w:marLeft w:val="480"/>
                  <w:marRight w:val="0"/>
                  <w:marTop w:val="0"/>
                  <w:marBottom w:val="0"/>
                  <w:divBdr>
                    <w:top w:val="none" w:sz="0" w:space="0" w:color="auto"/>
                    <w:left w:val="none" w:sz="0" w:space="0" w:color="auto"/>
                    <w:bottom w:val="none" w:sz="0" w:space="0" w:color="auto"/>
                    <w:right w:val="none" w:sz="0" w:space="0" w:color="auto"/>
                  </w:divBdr>
                </w:div>
                <w:div w:id="1391608887">
                  <w:marLeft w:val="480"/>
                  <w:marRight w:val="0"/>
                  <w:marTop w:val="0"/>
                  <w:marBottom w:val="0"/>
                  <w:divBdr>
                    <w:top w:val="none" w:sz="0" w:space="0" w:color="auto"/>
                    <w:left w:val="none" w:sz="0" w:space="0" w:color="auto"/>
                    <w:bottom w:val="none" w:sz="0" w:space="0" w:color="auto"/>
                    <w:right w:val="none" w:sz="0" w:space="0" w:color="auto"/>
                  </w:divBdr>
                </w:div>
                <w:div w:id="231544692">
                  <w:marLeft w:val="480"/>
                  <w:marRight w:val="0"/>
                  <w:marTop w:val="0"/>
                  <w:marBottom w:val="0"/>
                  <w:divBdr>
                    <w:top w:val="none" w:sz="0" w:space="0" w:color="auto"/>
                    <w:left w:val="none" w:sz="0" w:space="0" w:color="auto"/>
                    <w:bottom w:val="none" w:sz="0" w:space="0" w:color="auto"/>
                    <w:right w:val="none" w:sz="0" w:space="0" w:color="auto"/>
                  </w:divBdr>
                </w:div>
                <w:div w:id="1463500842">
                  <w:marLeft w:val="480"/>
                  <w:marRight w:val="0"/>
                  <w:marTop w:val="0"/>
                  <w:marBottom w:val="0"/>
                  <w:divBdr>
                    <w:top w:val="none" w:sz="0" w:space="0" w:color="auto"/>
                    <w:left w:val="none" w:sz="0" w:space="0" w:color="auto"/>
                    <w:bottom w:val="none" w:sz="0" w:space="0" w:color="auto"/>
                    <w:right w:val="none" w:sz="0" w:space="0" w:color="auto"/>
                  </w:divBdr>
                </w:div>
                <w:div w:id="354775195">
                  <w:marLeft w:val="480"/>
                  <w:marRight w:val="0"/>
                  <w:marTop w:val="0"/>
                  <w:marBottom w:val="0"/>
                  <w:divBdr>
                    <w:top w:val="none" w:sz="0" w:space="0" w:color="auto"/>
                    <w:left w:val="none" w:sz="0" w:space="0" w:color="auto"/>
                    <w:bottom w:val="none" w:sz="0" w:space="0" w:color="auto"/>
                    <w:right w:val="none" w:sz="0" w:space="0" w:color="auto"/>
                  </w:divBdr>
                </w:div>
                <w:div w:id="193887685">
                  <w:marLeft w:val="480"/>
                  <w:marRight w:val="0"/>
                  <w:marTop w:val="0"/>
                  <w:marBottom w:val="0"/>
                  <w:divBdr>
                    <w:top w:val="none" w:sz="0" w:space="0" w:color="auto"/>
                    <w:left w:val="none" w:sz="0" w:space="0" w:color="auto"/>
                    <w:bottom w:val="none" w:sz="0" w:space="0" w:color="auto"/>
                    <w:right w:val="none" w:sz="0" w:space="0" w:color="auto"/>
                  </w:divBdr>
                </w:div>
                <w:div w:id="189731836">
                  <w:marLeft w:val="480"/>
                  <w:marRight w:val="0"/>
                  <w:marTop w:val="0"/>
                  <w:marBottom w:val="0"/>
                  <w:divBdr>
                    <w:top w:val="none" w:sz="0" w:space="0" w:color="auto"/>
                    <w:left w:val="none" w:sz="0" w:space="0" w:color="auto"/>
                    <w:bottom w:val="none" w:sz="0" w:space="0" w:color="auto"/>
                    <w:right w:val="none" w:sz="0" w:space="0" w:color="auto"/>
                  </w:divBdr>
                </w:div>
                <w:div w:id="715395368">
                  <w:marLeft w:val="480"/>
                  <w:marRight w:val="0"/>
                  <w:marTop w:val="0"/>
                  <w:marBottom w:val="0"/>
                  <w:divBdr>
                    <w:top w:val="none" w:sz="0" w:space="0" w:color="auto"/>
                    <w:left w:val="none" w:sz="0" w:space="0" w:color="auto"/>
                    <w:bottom w:val="none" w:sz="0" w:space="0" w:color="auto"/>
                    <w:right w:val="none" w:sz="0" w:space="0" w:color="auto"/>
                  </w:divBdr>
                </w:div>
                <w:div w:id="777525163">
                  <w:marLeft w:val="480"/>
                  <w:marRight w:val="0"/>
                  <w:marTop w:val="0"/>
                  <w:marBottom w:val="0"/>
                  <w:divBdr>
                    <w:top w:val="none" w:sz="0" w:space="0" w:color="auto"/>
                    <w:left w:val="none" w:sz="0" w:space="0" w:color="auto"/>
                    <w:bottom w:val="none" w:sz="0" w:space="0" w:color="auto"/>
                    <w:right w:val="none" w:sz="0" w:space="0" w:color="auto"/>
                  </w:divBdr>
                </w:div>
                <w:div w:id="2049527165">
                  <w:marLeft w:val="480"/>
                  <w:marRight w:val="0"/>
                  <w:marTop w:val="0"/>
                  <w:marBottom w:val="0"/>
                  <w:divBdr>
                    <w:top w:val="none" w:sz="0" w:space="0" w:color="auto"/>
                    <w:left w:val="none" w:sz="0" w:space="0" w:color="auto"/>
                    <w:bottom w:val="none" w:sz="0" w:space="0" w:color="auto"/>
                    <w:right w:val="none" w:sz="0" w:space="0" w:color="auto"/>
                  </w:divBdr>
                </w:div>
                <w:div w:id="1121680639">
                  <w:marLeft w:val="480"/>
                  <w:marRight w:val="0"/>
                  <w:marTop w:val="0"/>
                  <w:marBottom w:val="0"/>
                  <w:divBdr>
                    <w:top w:val="none" w:sz="0" w:space="0" w:color="auto"/>
                    <w:left w:val="none" w:sz="0" w:space="0" w:color="auto"/>
                    <w:bottom w:val="none" w:sz="0" w:space="0" w:color="auto"/>
                    <w:right w:val="none" w:sz="0" w:space="0" w:color="auto"/>
                  </w:divBdr>
                </w:div>
                <w:div w:id="1985237191">
                  <w:marLeft w:val="480"/>
                  <w:marRight w:val="0"/>
                  <w:marTop w:val="0"/>
                  <w:marBottom w:val="0"/>
                  <w:divBdr>
                    <w:top w:val="none" w:sz="0" w:space="0" w:color="auto"/>
                    <w:left w:val="none" w:sz="0" w:space="0" w:color="auto"/>
                    <w:bottom w:val="none" w:sz="0" w:space="0" w:color="auto"/>
                    <w:right w:val="none" w:sz="0" w:space="0" w:color="auto"/>
                  </w:divBdr>
                </w:div>
              </w:divsChild>
            </w:div>
            <w:div w:id="530727840">
              <w:marLeft w:val="0"/>
              <w:marRight w:val="0"/>
              <w:marTop w:val="0"/>
              <w:marBottom w:val="0"/>
              <w:divBdr>
                <w:top w:val="none" w:sz="0" w:space="0" w:color="auto"/>
                <w:left w:val="none" w:sz="0" w:space="0" w:color="auto"/>
                <w:bottom w:val="none" w:sz="0" w:space="0" w:color="auto"/>
                <w:right w:val="none" w:sz="0" w:space="0" w:color="auto"/>
              </w:divBdr>
              <w:divsChild>
                <w:div w:id="1320034605">
                  <w:marLeft w:val="480"/>
                  <w:marRight w:val="0"/>
                  <w:marTop w:val="0"/>
                  <w:marBottom w:val="0"/>
                  <w:divBdr>
                    <w:top w:val="none" w:sz="0" w:space="0" w:color="auto"/>
                    <w:left w:val="none" w:sz="0" w:space="0" w:color="auto"/>
                    <w:bottom w:val="none" w:sz="0" w:space="0" w:color="auto"/>
                    <w:right w:val="none" w:sz="0" w:space="0" w:color="auto"/>
                  </w:divBdr>
                </w:div>
                <w:div w:id="1135411445">
                  <w:marLeft w:val="480"/>
                  <w:marRight w:val="0"/>
                  <w:marTop w:val="0"/>
                  <w:marBottom w:val="0"/>
                  <w:divBdr>
                    <w:top w:val="none" w:sz="0" w:space="0" w:color="auto"/>
                    <w:left w:val="none" w:sz="0" w:space="0" w:color="auto"/>
                    <w:bottom w:val="none" w:sz="0" w:space="0" w:color="auto"/>
                    <w:right w:val="none" w:sz="0" w:space="0" w:color="auto"/>
                  </w:divBdr>
                </w:div>
                <w:div w:id="1152065428">
                  <w:marLeft w:val="480"/>
                  <w:marRight w:val="0"/>
                  <w:marTop w:val="0"/>
                  <w:marBottom w:val="0"/>
                  <w:divBdr>
                    <w:top w:val="none" w:sz="0" w:space="0" w:color="auto"/>
                    <w:left w:val="none" w:sz="0" w:space="0" w:color="auto"/>
                    <w:bottom w:val="none" w:sz="0" w:space="0" w:color="auto"/>
                    <w:right w:val="none" w:sz="0" w:space="0" w:color="auto"/>
                  </w:divBdr>
                </w:div>
                <w:div w:id="227811402">
                  <w:marLeft w:val="480"/>
                  <w:marRight w:val="0"/>
                  <w:marTop w:val="0"/>
                  <w:marBottom w:val="0"/>
                  <w:divBdr>
                    <w:top w:val="none" w:sz="0" w:space="0" w:color="auto"/>
                    <w:left w:val="none" w:sz="0" w:space="0" w:color="auto"/>
                    <w:bottom w:val="none" w:sz="0" w:space="0" w:color="auto"/>
                    <w:right w:val="none" w:sz="0" w:space="0" w:color="auto"/>
                  </w:divBdr>
                </w:div>
                <w:div w:id="1418358523">
                  <w:marLeft w:val="480"/>
                  <w:marRight w:val="0"/>
                  <w:marTop w:val="0"/>
                  <w:marBottom w:val="0"/>
                  <w:divBdr>
                    <w:top w:val="none" w:sz="0" w:space="0" w:color="auto"/>
                    <w:left w:val="none" w:sz="0" w:space="0" w:color="auto"/>
                    <w:bottom w:val="none" w:sz="0" w:space="0" w:color="auto"/>
                    <w:right w:val="none" w:sz="0" w:space="0" w:color="auto"/>
                  </w:divBdr>
                </w:div>
                <w:div w:id="1324821644">
                  <w:marLeft w:val="480"/>
                  <w:marRight w:val="0"/>
                  <w:marTop w:val="0"/>
                  <w:marBottom w:val="0"/>
                  <w:divBdr>
                    <w:top w:val="none" w:sz="0" w:space="0" w:color="auto"/>
                    <w:left w:val="none" w:sz="0" w:space="0" w:color="auto"/>
                    <w:bottom w:val="none" w:sz="0" w:space="0" w:color="auto"/>
                    <w:right w:val="none" w:sz="0" w:space="0" w:color="auto"/>
                  </w:divBdr>
                </w:div>
                <w:div w:id="132799884">
                  <w:marLeft w:val="480"/>
                  <w:marRight w:val="0"/>
                  <w:marTop w:val="0"/>
                  <w:marBottom w:val="0"/>
                  <w:divBdr>
                    <w:top w:val="none" w:sz="0" w:space="0" w:color="auto"/>
                    <w:left w:val="none" w:sz="0" w:space="0" w:color="auto"/>
                    <w:bottom w:val="none" w:sz="0" w:space="0" w:color="auto"/>
                    <w:right w:val="none" w:sz="0" w:space="0" w:color="auto"/>
                  </w:divBdr>
                </w:div>
                <w:div w:id="1964383515">
                  <w:marLeft w:val="480"/>
                  <w:marRight w:val="0"/>
                  <w:marTop w:val="0"/>
                  <w:marBottom w:val="0"/>
                  <w:divBdr>
                    <w:top w:val="none" w:sz="0" w:space="0" w:color="auto"/>
                    <w:left w:val="none" w:sz="0" w:space="0" w:color="auto"/>
                    <w:bottom w:val="none" w:sz="0" w:space="0" w:color="auto"/>
                    <w:right w:val="none" w:sz="0" w:space="0" w:color="auto"/>
                  </w:divBdr>
                </w:div>
                <w:div w:id="400831711">
                  <w:marLeft w:val="480"/>
                  <w:marRight w:val="0"/>
                  <w:marTop w:val="0"/>
                  <w:marBottom w:val="0"/>
                  <w:divBdr>
                    <w:top w:val="none" w:sz="0" w:space="0" w:color="auto"/>
                    <w:left w:val="none" w:sz="0" w:space="0" w:color="auto"/>
                    <w:bottom w:val="none" w:sz="0" w:space="0" w:color="auto"/>
                    <w:right w:val="none" w:sz="0" w:space="0" w:color="auto"/>
                  </w:divBdr>
                </w:div>
                <w:div w:id="1567453138">
                  <w:marLeft w:val="480"/>
                  <w:marRight w:val="0"/>
                  <w:marTop w:val="0"/>
                  <w:marBottom w:val="0"/>
                  <w:divBdr>
                    <w:top w:val="none" w:sz="0" w:space="0" w:color="auto"/>
                    <w:left w:val="none" w:sz="0" w:space="0" w:color="auto"/>
                    <w:bottom w:val="none" w:sz="0" w:space="0" w:color="auto"/>
                    <w:right w:val="none" w:sz="0" w:space="0" w:color="auto"/>
                  </w:divBdr>
                </w:div>
                <w:div w:id="65305540">
                  <w:marLeft w:val="480"/>
                  <w:marRight w:val="0"/>
                  <w:marTop w:val="0"/>
                  <w:marBottom w:val="0"/>
                  <w:divBdr>
                    <w:top w:val="none" w:sz="0" w:space="0" w:color="auto"/>
                    <w:left w:val="none" w:sz="0" w:space="0" w:color="auto"/>
                    <w:bottom w:val="none" w:sz="0" w:space="0" w:color="auto"/>
                    <w:right w:val="none" w:sz="0" w:space="0" w:color="auto"/>
                  </w:divBdr>
                </w:div>
                <w:div w:id="1219126105">
                  <w:marLeft w:val="480"/>
                  <w:marRight w:val="0"/>
                  <w:marTop w:val="0"/>
                  <w:marBottom w:val="0"/>
                  <w:divBdr>
                    <w:top w:val="none" w:sz="0" w:space="0" w:color="auto"/>
                    <w:left w:val="none" w:sz="0" w:space="0" w:color="auto"/>
                    <w:bottom w:val="none" w:sz="0" w:space="0" w:color="auto"/>
                    <w:right w:val="none" w:sz="0" w:space="0" w:color="auto"/>
                  </w:divBdr>
                </w:div>
                <w:div w:id="1767723601">
                  <w:marLeft w:val="480"/>
                  <w:marRight w:val="0"/>
                  <w:marTop w:val="0"/>
                  <w:marBottom w:val="0"/>
                  <w:divBdr>
                    <w:top w:val="none" w:sz="0" w:space="0" w:color="auto"/>
                    <w:left w:val="none" w:sz="0" w:space="0" w:color="auto"/>
                    <w:bottom w:val="none" w:sz="0" w:space="0" w:color="auto"/>
                    <w:right w:val="none" w:sz="0" w:space="0" w:color="auto"/>
                  </w:divBdr>
                </w:div>
                <w:div w:id="439371358">
                  <w:marLeft w:val="480"/>
                  <w:marRight w:val="0"/>
                  <w:marTop w:val="0"/>
                  <w:marBottom w:val="0"/>
                  <w:divBdr>
                    <w:top w:val="none" w:sz="0" w:space="0" w:color="auto"/>
                    <w:left w:val="none" w:sz="0" w:space="0" w:color="auto"/>
                    <w:bottom w:val="none" w:sz="0" w:space="0" w:color="auto"/>
                    <w:right w:val="none" w:sz="0" w:space="0" w:color="auto"/>
                  </w:divBdr>
                </w:div>
                <w:div w:id="504517496">
                  <w:marLeft w:val="480"/>
                  <w:marRight w:val="0"/>
                  <w:marTop w:val="0"/>
                  <w:marBottom w:val="0"/>
                  <w:divBdr>
                    <w:top w:val="none" w:sz="0" w:space="0" w:color="auto"/>
                    <w:left w:val="none" w:sz="0" w:space="0" w:color="auto"/>
                    <w:bottom w:val="none" w:sz="0" w:space="0" w:color="auto"/>
                    <w:right w:val="none" w:sz="0" w:space="0" w:color="auto"/>
                  </w:divBdr>
                </w:div>
                <w:div w:id="1109006782">
                  <w:marLeft w:val="480"/>
                  <w:marRight w:val="0"/>
                  <w:marTop w:val="0"/>
                  <w:marBottom w:val="0"/>
                  <w:divBdr>
                    <w:top w:val="none" w:sz="0" w:space="0" w:color="auto"/>
                    <w:left w:val="none" w:sz="0" w:space="0" w:color="auto"/>
                    <w:bottom w:val="none" w:sz="0" w:space="0" w:color="auto"/>
                    <w:right w:val="none" w:sz="0" w:space="0" w:color="auto"/>
                  </w:divBdr>
                </w:div>
                <w:div w:id="509835237">
                  <w:marLeft w:val="480"/>
                  <w:marRight w:val="0"/>
                  <w:marTop w:val="0"/>
                  <w:marBottom w:val="0"/>
                  <w:divBdr>
                    <w:top w:val="none" w:sz="0" w:space="0" w:color="auto"/>
                    <w:left w:val="none" w:sz="0" w:space="0" w:color="auto"/>
                    <w:bottom w:val="none" w:sz="0" w:space="0" w:color="auto"/>
                    <w:right w:val="none" w:sz="0" w:space="0" w:color="auto"/>
                  </w:divBdr>
                </w:div>
                <w:div w:id="711031348">
                  <w:marLeft w:val="480"/>
                  <w:marRight w:val="0"/>
                  <w:marTop w:val="0"/>
                  <w:marBottom w:val="0"/>
                  <w:divBdr>
                    <w:top w:val="none" w:sz="0" w:space="0" w:color="auto"/>
                    <w:left w:val="none" w:sz="0" w:space="0" w:color="auto"/>
                    <w:bottom w:val="none" w:sz="0" w:space="0" w:color="auto"/>
                    <w:right w:val="none" w:sz="0" w:space="0" w:color="auto"/>
                  </w:divBdr>
                </w:div>
                <w:div w:id="1014261589">
                  <w:marLeft w:val="480"/>
                  <w:marRight w:val="0"/>
                  <w:marTop w:val="0"/>
                  <w:marBottom w:val="0"/>
                  <w:divBdr>
                    <w:top w:val="none" w:sz="0" w:space="0" w:color="auto"/>
                    <w:left w:val="none" w:sz="0" w:space="0" w:color="auto"/>
                    <w:bottom w:val="none" w:sz="0" w:space="0" w:color="auto"/>
                    <w:right w:val="none" w:sz="0" w:space="0" w:color="auto"/>
                  </w:divBdr>
                </w:div>
                <w:div w:id="1031343969">
                  <w:marLeft w:val="480"/>
                  <w:marRight w:val="0"/>
                  <w:marTop w:val="0"/>
                  <w:marBottom w:val="0"/>
                  <w:divBdr>
                    <w:top w:val="none" w:sz="0" w:space="0" w:color="auto"/>
                    <w:left w:val="none" w:sz="0" w:space="0" w:color="auto"/>
                    <w:bottom w:val="none" w:sz="0" w:space="0" w:color="auto"/>
                    <w:right w:val="none" w:sz="0" w:space="0" w:color="auto"/>
                  </w:divBdr>
                </w:div>
                <w:div w:id="128138129">
                  <w:marLeft w:val="480"/>
                  <w:marRight w:val="0"/>
                  <w:marTop w:val="0"/>
                  <w:marBottom w:val="0"/>
                  <w:divBdr>
                    <w:top w:val="none" w:sz="0" w:space="0" w:color="auto"/>
                    <w:left w:val="none" w:sz="0" w:space="0" w:color="auto"/>
                    <w:bottom w:val="none" w:sz="0" w:space="0" w:color="auto"/>
                    <w:right w:val="none" w:sz="0" w:space="0" w:color="auto"/>
                  </w:divBdr>
                </w:div>
                <w:div w:id="1306154648">
                  <w:marLeft w:val="480"/>
                  <w:marRight w:val="0"/>
                  <w:marTop w:val="0"/>
                  <w:marBottom w:val="0"/>
                  <w:divBdr>
                    <w:top w:val="none" w:sz="0" w:space="0" w:color="auto"/>
                    <w:left w:val="none" w:sz="0" w:space="0" w:color="auto"/>
                    <w:bottom w:val="none" w:sz="0" w:space="0" w:color="auto"/>
                    <w:right w:val="none" w:sz="0" w:space="0" w:color="auto"/>
                  </w:divBdr>
                </w:div>
                <w:div w:id="388461706">
                  <w:marLeft w:val="480"/>
                  <w:marRight w:val="0"/>
                  <w:marTop w:val="0"/>
                  <w:marBottom w:val="0"/>
                  <w:divBdr>
                    <w:top w:val="none" w:sz="0" w:space="0" w:color="auto"/>
                    <w:left w:val="none" w:sz="0" w:space="0" w:color="auto"/>
                    <w:bottom w:val="none" w:sz="0" w:space="0" w:color="auto"/>
                    <w:right w:val="none" w:sz="0" w:space="0" w:color="auto"/>
                  </w:divBdr>
                </w:div>
                <w:div w:id="1984190312">
                  <w:marLeft w:val="480"/>
                  <w:marRight w:val="0"/>
                  <w:marTop w:val="0"/>
                  <w:marBottom w:val="0"/>
                  <w:divBdr>
                    <w:top w:val="none" w:sz="0" w:space="0" w:color="auto"/>
                    <w:left w:val="none" w:sz="0" w:space="0" w:color="auto"/>
                    <w:bottom w:val="none" w:sz="0" w:space="0" w:color="auto"/>
                    <w:right w:val="none" w:sz="0" w:space="0" w:color="auto"/>
                  </w:divBdr>
                </w:div>
                <w:div w:id="1430154307">
                  <w:marLeft w:val="480"/>
                  <w:marRight w:val="0"/>
                  <w:marTop w:val="0"/>
                  <w:marBottom w:val="0"/>
                  <w:divBdr>
                    <w:top w:val="none" w:sz="0" w:space="0" w:color="auto"/>
                    <w:left w:val="none" w:sz="0" w:space="0" w:color="auto"/>
                    <w:bottom w:val="none" w:sz="0" w:space="0" w:color="auto"/>
                    <w:right w:val="none" w:sz="0" w:space="0" w:color="auto"/>
                  </w:divBdr>
                </w:div>
                <w:div w:id="1630428456">
                  <w:marLeft w:val="480"/>
                  <w:marRight w:val="0"/>
                  <w:marTop w:val="0"/>
                  <w:marBottom w:val="0"/>
                  <w:divBdr>
                    <w:top w:val="none" w:sz="0" w:space="0" w:color="auto"/>
                    <w:left w:val="none" w:sz="0" w:space="0" w:color="auto"/>
                    <w:bottom w:val="none" w:sz="0" w:space="0" w:color="auto"/>
                    <w:right w:val="none" w:sz="0" w:space="0" w:color="auto"/>
                  </w:divBdr>
                </w:div>
                <w:div w:id="1724326274">
                  <w:marLeft w:val="480"/>
                  <w:marRight w:val="0"/>
                  <w:marTop w:val="0"/>
                  <w:marBottom w:val="0"/>
                  <w:divBdr>
                    <w:top w:val="none" w:sz="0" w:space="0" w:color="auto"/>
                    <w:left w:val="none" w:sz="0" w:space="0" w:color="auto"/>
                    <w:bottom w:val="none" w:sz="0" w:space="0" w:color="auto"/>
                    <w:right w:val="none" w:sz="0" w:space="0" w:color="auto"/>
                  </w:divBdr>
                </w:div>
                <w:div w:id="356778450">
                  <w:marLeft w:val="480"/>
                  <w:marRight w:val="0"/>
                  <w:marTop w:val="0"/>
                  <w:marBottom w:val="0"/>
                  <w:divBdr>
                    <w:top w:val="none" w:sz="0" w:space="0" w:color="auto"/>
                    <w:left w:val="none" w:sz="0" w:space="0" w:color="auto"/>
                    <w:bottom w:val="none" w:sz="0" w:space="0" w:color="auto"/>
                    <w:right w:val="none" w:sz="0" w:space="0" w:color="auto"/>
                  </w:divBdr>
                </w:div>
                <w:div w:id="1729261986">
                  <w:marLeft w:val="480"/>
                  <w:marRight w:val="0"/>
                  <w:marTop w:val="0"/>
                  <w:marBottom w:val="0"/>
                  <w:divBdr>
                    <w:top w:val="none" w:sz="0" w:space="0" w:color="auto"/>
                    <w:left w:val="none" w:sz="0" w:space="0" w:color="auto"/>
                    <w:bottom w:val="none" w:sz="0" w:space="0" w:color="auto"/>
                    <w:right w:val="none" w:sz="0" w:space="0" w:color="auto"/>
                  </w:divBdr>
                </w:div>
                <w:div w:id="1994674014">
                  <w:marLeft w:val="480"/>
                  <w:marRight w:val="0"/>
                  <w:marTop w:val="0"/>
                  <w:marBottom w:val="0"/>
                  <w:divBdr>
                    <w:top w:val="none" w:sz="0" w:space="0" w:color="auto"/>
                    <w:left w:val="none" w:sz="0" w:space="0" w:color="auto"/>
                    <w:bottom w:val="none" w:sz="0" w:space="0" w:color="auto"/>
                    <w:right w:val="none" w:sz="0" w:space="0" w:color="auto"/>
                  </w:divBdr>
                </w:div>
                <w:div w:id="1517689454">
                  <w:marLeft w:val="480"/>
                  <w:marRight w:val="0"/>
                  <w:marTop w:val="0"/>
                  <w:marBottom w:val="0"/>
                  <w:divBdr>
                    <w:top w:val="none" w:sz="0" w:space="0" w:color="auto"/>
                    <w:left w:val="none" w:sz="0" w:space="0" w:color="auto"/>
                    <w:bottom w:val="none" w:sz="0" w:space="0" w:color="auto"/>
                    <w:right w:val="none" w:sz="0" w:space="0" w:color="auto"/>
                  </w:divBdr>
                </w:div>
                <w:div w:id="84573103">
                  <w:marLeft w:val="480"/>
                  <w:marRight w:val="0"/>
                  <w:marTop w:val="0"/>
                  <w:marBottom w:val="0"/>
                  <w:divBdr>
                    <w:top w:val="none" w:sz="0" w:space="0" w:color="auto"/>
                    <w:left w:val="none" w:sz="0" w:space="0" w:color="auto"/>
                    <w:bottom w:val="none" w:sz="0" w:space="0" w:color="auto"/>
                    <w:right w:val="none" w:sz="0" w:space="0" w:color="auto"/>
                  </w:divBdr>
                </w:div>
              </w:divsChild>
            </w:div>
            <w:div w:id="63647576">
              <w:marLeft w:val="0"/>
              <w:marRight w:val="0"/>
              <w:marTop w:val="0"/>
              <w:marBottom w:val="0"/>
              <w:divBdr>
                <w:top w:val="none" w:sz="0" w:space="0" w:color="auto"/>
                <w:left w:val="none" w:sz="0" w:space="0" w:color="auto"/>
                <w:bottom w:val="none" w:sz="0" w:space="0" w:color="auto"/>
                <w:right w:val="none" w:sz="0" w:space="0" w:color="auto"/>
              </w:divBdr>
              <w:divsChild>
                <w:div w:id="1006909254">
                  <w:marLeft w:val="480"/>
                  <w:marRight w:val="0"/>
                  <w:marTop w:val="0"/>
                  <w:marBottom w:val="0"/>
                  <w:divBdr>
                    <w:top w:val="none" w:sz="0" w:space="0" w:color="auto"/>
                    <w:left w:val="none" w:sz="0" w:space="0" w:color="auto"/>
                    <w:bottom w:val="none" w:sz="0" w:space="0" w:color="auto"/>
                    <w:right w:val="none" w:sz="0" w:space="0" w:color="auto"/>
                  </w:divBdr>
                </w:div>
                <w:div w:id="71203551">
                  <w:marLeft w:val="480"/>
                  <w:marRight w:val="0"/>
                  <w:marTop w:val="0"/>
                  <w:marBottom w:val="0"/>
                  <w:divBdr>
                    <w:top w:val="none" w:sz="0" w:space="0" w:color="auto"/>
                    <w:left w:val="none" w:sz="0" w:space="0" w:color="auto"/>
                    <w:bottom w:val="none" w:sz="0" w:space="0" w:color="auto"/>
                    <w:right w:val="none" w:sz="0" w:space="0" w:color="auto"/>
                  </w:divBdr>
                </w:div>
                <w:div w:id="1861896447">
                  <w:marLeft w:val="480"/>
                  <w:marRight w:val="0"/>
                  <w:marTop w:val="0"/>
                  <w:marBottom w:val="0"/>
                  <w:divBdr>
                    <w:top w:val="none" w:sz="0" w:space="0" w:color="auto"/>
                    <w:left w:val="none" w:sz="0" w:space="0" w:color="auto"/>
                    <w:bottom w:val="none" w:sz="0" w:space="0" w:color="auto"/>
                    <w:right w:val="none" w:sz="0" w:space="0" w:color="auto"/>
                  </w:divBdr>
                </w:div>
                <w:div w:id="2118674703">
                  <w:marLeft w:val="480"/>
                  <w:marRight w:val="0"/>
                  <w:marTop w:val="0"/>
                  <w:marBottom w:val="0"/>
                  <w:divBdr>
                    <w:top w:val="none" w:sz="0" w:space="0" w:color="auto"/>
                    <w:left w:val="none" w:sz="0" w:space="0" w:color="auto"/>
                    <w:bottom w:val="none" w:sz="0" w:space="0" w:color="auto"/>
                    <w:right w:val="none" w:sz="0" w:space="0" w:color="auto"/>
                  </w:divBdr>
                </w:div>
                <w:div w:id="351760563">
                  <w:marLeft w:val="480"/>
                  <w:marRight w:val="0"/>
                  <w:marTop w:val="0"/>
                  <w:marBottom w:val="0"/>
                  <w:divBdr>
                    <w:top w:val="none" w:sz="0" w:space="0" w:color="auto"/>
                    <w:left w:val="none" w:sz="0" w:space="0" w:color="auto"/>
                    <w:bottom w:val="none" w:sz="0" w:space="0" w:color="auto"/>
                    <w:right w:val="none" w:sz="0" w:space="0" w:color="auto"/>
                  </w:divBdr>
                </w:div>
                <w:div w:id="917986187">
                  <w:marLeft w:val="480"/>
                  <w:marRight w:val="0"/>
                  <w:marTop w:val="0"/>
                  <w:marBottom w:val="0"/>
                  <w:divBdr>
                    <w:top w:val="none" w:sz="0" w:space="0" w:color="auto"/>
                    <w:left w:val="none" w:sz="0" w:space="0" w:color="auto"/>
                    <w:bottom w:val="none" w:sz="0" w:space="0" w:color="auto"/>
                    <w:right w:val="none" w:sz="0" w:space="0" w:color="auto"/>
                  </w:divBdr>
                </w:div>
                <w:div w:id="27531892">
                  <w:marLeft w:val="480"/>
                  <w:marRight w:val="0"/>
                  <w:marTop w:val="0"/>
                  <w:marBottom w:val="0"/>
                  <w:divBdr>
                    <w:top w:val="none" w:sz="0" w:space="0" w:color="auto"/>
                    <w:left w:val="none" w:sz="0" w:space="0" w:color="auto"/>
                    <w:bottom w:val="none" w:sz="0" w:space="0" w:color="auto"/>
                    <w:right w:val="none" w:sz="0" w:space="0" w:color="auto"/>
                  </w:divBdr>
                </w:div>
                <w:div w:id="1757676895">
                  <w:marLeft w:val="480"/>
                  <w:marRight w:val="0"/>
                  <w:marTop w:val="0"/>
                  <w:marBottom w:val="0"/>
                  <w:divBdr>
                    <w:top w:val="none" w:sz="0" w:space="0" w:color="auto"/>
                    <w:left w:val="none" w:sz="0" w:space="0" w:color="auto"/>
                    <w:bottom w:val="none" w:sz="0" w:space="0" w:color="auto"/>
                    <w:right w:val="none" w:sz="0" w:space="0" w:color="auto"/>
                  </w:divBdr>
                </w:div>
                <w:div w:id="375157622">
                  <w:marLeft w:val="480"/>
                  <w:marRight w:val="0"/>
                  <w:marTop w:val="0"/>
                  <w:marBottom w:val="0"/>
                  <w:divBdr>
                    <w:top w:val="none" w:sz="0" w:space="0" w:color="auto"/>
                    <w:left w:val="none" w:sz="0" w:space="0" w:color="auto"/>
                    <w:bottom w:val="none" w:sz="0" w:space="0" w:color="auto"/>
                    <w:right w:val="none" w:sz="0" w:space="0" w:color="auto"/>
                  </w:divBdr>
                </w:div>
                <w:div w:id="838348740">
                  <w:marLeft w:val="480"/>
                  <w:marRight w:val="0"/>
                  <w:marTop w:val="0"/>
                  <w:marBottom w:val="0"/>
                  <w:divBdr>
                    <w:top w:val="none" w:sz="0" w:space="0" w:color="auto"/>
                    <w:left w:val="none" w:sz="0" w:space="0" w:color="auto"/>
                    <w:bottom w:val="none" w:sz="0" w:space="0" w:color="auto"/>
                    <w:right w:val="none" w:sz="0" w:space="0" w:color="auto"/>
                  </w:divBdr>
                </w:div>
                <w:div w:id="389304813">
                  <w:marLeft w:val="480"/>
                  <w:marRight w:val="0"/>
                  <w:marTop w:val="0"/>
                  <w:marBottom w:val="0"/>
                  <w:divBdr>
                    <w:top w:val="none" w:sz="0" w:space="0" w:color="auto"/>
                    <w:left w:val="none" w:sz="0" w:space="0" w:color="auto"/>
                    <w:bottom w:val="none" w:sz="0" w:space="0" w:color="auto"/>
                    <w:right w:val="none" w:sz="0" w:space="0" w:color="auto"/>
                  </w:divBdr>
                </w:div>
                <w:div w:id="116068985">
                  <w:marLeft w:val="480"/>
                  <w:marRight w:val="0"/>
                  <w:marTop w:val="0"/>
                  <w:marBottom w:val="0"/>
                  <w:divBdr>
                    <w:top w:val="none" w:sz="0" w:space="0" w:color="auto"/>
                    <w:left w:val="none" w:sz="0" w:space="0" w:color="auto"/>
                    <w:bottom w:val="none" w:sz="0" w:space="0" w:color="auto"/>
                    <w:right w:val="none" w:sz="0" w:space="0" w:color="auto"/>
                  </w:divBdr>
                </w:div>
                <w:div w:id="1051926698">
                  <w:marLeft w:val="480"/>
                  <w:marRight w:val="0"/>
                  <w:marTop w:val="0"/>
                  <w:marBottom w:val="0"/>
                  <w:divBdr>
                    <w:top w:val="none" w:sz="0" w:space="0" w:color="auto"/>
                    <w:left w:val="none" w:sz="0" w:space="0" w:color="auto"/>
                    <w:bottom w:val="none" w:sz="0" w:space="0" w:color="auto"/>
                    <w:right w:val="none" w:sz="0" w:space="0" w:color="auto"/>
                  </w:divBdr>
                </w:div>
                <w:div w:id="515270563">
                  <w:marLeft w:val="480"/>
                  <w:marRight w:val="0"/>
                  <w:marTop w:val="0"/>
                  <w:marBottom w:val="0"/>
                  <w:divBdr>
                    <w:top w:val="none" w:sz="0" w:space="0" w:color="auto"/>
                    <w:left w:val="none" w:sz="0" w:space="0" w:color="auto"/>
                    <w:bottom w:val="none" w:sz="0" w:space="0" w:color="auto"/>
                    <w:right w:val="none" w:sz="0" w:space="0" w:color="auto"/>
                  </w:divBdr>
                </w:div>
                <w:div w:id="96876273">
                  <w:marLeft w:val="480"/>
                  <w:marRight w:val="0"/>
                  <w:marTop w:val="0"/>
                  <w:marBottom w:val="0"/>
                  <w:divBdr>
                    <w:top w:val="none" w:sz="0" w:space="0" w:color="auto"/>
                    <w:left w:val="none" w:sz="0" w:space="0" w:color="auto"/>
                    <w:bottom w:val="none" w:sz="0" w:space="0" w:color="auto"/>
                    <w:right w:val="none" w:sz="0" w:space="0" w:color="auto"/>
                  </w:divBdr>
                </w:div>
                <w:div w:id="1182015231">
                  <w:marLeft w:val="480"/>
                  <w:marRight w:val="0"/>
                  <w:marTop w:val="0"/>
                  <w:marBottom w:val="0"/>
                  <w:divBdr>
                    <w:top w:val="none" w:sz="0" w:space="0" w:color="auto"/>
                    <w:left w:val="none" w:sz="0" w:space="0" w:color="auto"/>
                    <w:bottom w:val="none" w:sz="0" w:space="0" w:color="auto"/>
                    <w:right w:val="none" w:sz="0" w:space="0" w:color="auto"/>
                  </w:divBdr>
                </w:div>
                <w:div w:id="562177269">
                  <w:marLeft w:val="480"/>
                  <w:marRight w:val="0"/>
                  <w:marTop w:val="0"/>
                  <w:marBottom w:val="0"/>
                  <w:divBdr>
                    <w:top w:val="none" w:sz="0" w:space="0" w:color="auto"/>
                    <w:left w:val="none" w:sz="0" w:space="0" w:color="auto"/>
                    <w:bottom w:val="none" w:sz="0" w:space="0" w:color="auto"/>
                    <w:right w:val="none" w:sz="0" w:space="0" w:color="auto"/>
                  </w:divBdr>
                </w:div>
                <w:div w:id="1482963571">
                  <w:marLeft w:val="480"/>
                  <w:marRight w:val="0"/>
                  <w:marTop w:val="0"/>
                  <w:marBottom w:val="0"/>
                  <w:divBdr>
                    <w:top w:val="none" w:sz="0" w:space="0" w:color="auto"/>
                    <w:left w:val="none" w:sz="0" w:space="0" w:color="auto"/>
                    <w:bottom w:val="none" w:sz="0" w:space="0" w:color="auto"/>
                    <w:right w:val="none" w:sz="0" w:space="0" w:color="auto"/>
                  </w:divBdr>
                </w:div>
                <w:div w:id="1489515127">
                  <w:marLeft w:val="480"/>
                  <w:marRight w:val="0"/>
                  <w:marTop w:val="0"/>
                  <w:marBottom w:val="0"/>
                  <w:divBdr>
                    <w:top w:val="none" w:sz="0" w:space="0" w:color="auto"/>
                    <w:left w:val="none" w:sz="0" w:space="0" w:color="auto"/>
                    <w:bottom w:val="none" w:sz="0" w:space="0" w:color="auto"/>
                    <w:right w:val="none" w:sz="0" w:space="0" w:color="auto"/>
                  </w:divBdr>
                </w:div>
                <w:div w:id="687294569">
                  <w:marLeft w:val="480"/>
                  <w:marRight w:val="0"/>
                  <w:marTop w:val="0"/>
                  <w:marBottom w:val="0"/>
                  <w:divBdr>
                    <w:top w:val="none" w:sz="0" w:space="0" w:color="auto"/>
                    <w:left w:val="none" w:sz="0" w:space="0" w:color="auto"/>
                    <w:bottom w:val="none" w:sz="0" w:space="0" w:color="auto"/>
                    <w:right w:val="none" w:sz="0" w:space="0" w:color="auto"/>
                  </w:divBdr>
                </w:div>
                <w:div w:id="2107190954">
                  <w:marLeft w:val="480"/>
                  <w:marRight w:val="0"/>
                  <w:marTop w:val="0"/>
                  <w:marBottom w:val="0"/>
                  <w:divBdr>
                    <w:top w:val="none" w:sz="0" w:space="0" w:color="auto"/>
                    <w:left w:val="none" w:sz="0" w:space="0" w:color="auto"/>
                    <w:bottom w:val="none" w:sz="0" w:space="0" w:color="auto"/>
                    <w:right w:val="none" w:sz="0" w:space="0" w:color="auto"/>
                  </w:divBdr>
                </w:div>
                <w:div w:id="884416890">
                  <w:marLeft w:val="480"/>
                  <w:marRight w:val="0"/>
                  <w:marTop w:val="0"/>
                  <w:marBottom w:val="0"/>
                  <w:divBdr>
                    <w:top w:val="none" w:sz="0" w:space="0" w:color="auto"/>
                    <w:left w:val="none" w:sz="0" w:space="0" w:color="auto"/>
                    <w:bottom w:val="none" w:sz="0" w:space="0" w:color="auto"/>
                    <w:right w:val="none" w:sz="0" w:space="0" w:color="auto"/>
                  </w:divBdr>
                </w:div>
                <w:div w:id="1401441410">
                  <w:marLeft w:val="480"/>
                  <w:marRight w:val="0"/>
                  <w:marTop w:val="0"/>
                  <w:marBottom w:val="0"/>
                  <w:divBdr>
                    <w:top w:val="none" w:sz="0" w:space="0" w:color="auto"/>
                    <w:left w:val="none" w:sz="0" w:space="0" w:color="auto"/>
                    <w:bottom w:val="none" w:sz="0" w:space="0" w:color="auto"/>
                    <w:right w:val="none" w:sz="0" w:space="0" w:color="auto"/>
                  </w:divBdr>
                </w:div>
                <w:div w:id="915936694">
                  <w:marLeft w:val="480"/>
                  <w:marRight w:val="0"/>
                  <w:marTop w:val="0"/>
                  <w:marBottom w:val="0"/>
                  <w:divBdr>
                    <w:top w:val="none" w:sz="0" w:space="0" w:color="auto"/>
                    <w:left w:val="none" w:sz="0" w:space="0" w:color="auto"/>
                    <w:bottom w:val="none" w:sz="0" w:space="0" w:color="auto"/>
                    <w:right w:val="none" w:sz="0" w:space="0" w:color="auto"/>
                  </w:divBdr>
                </w:div>
                <w:div w:id="1651864643">
                  <w:marLeft w:val="480"/>
                  <w:marRight w:val="0"/>
                  <w:marTop w:val="0"/>
                  <w:marBottom w:val="0"/>
                  <w:divBdr>
                    <w:top w:val="none" w:sz="0" w:space="0" w:color="auto"/>
                    <w:left w:val="none" w:sz="0" w:space="0" w:color="auto"/>
                    <w:bottom w:val="none" w:sz="0" w:space="0" w:color="auto"/>
                    <w:right w:val="none" w:sz="0" w:space="0" w:color="auto"/>
                  </w:divBdr>
                </w:div>
                <w:div w:id="1412459230">
                  <w:marLeft w:val="480"/>
                  <w:marRight w:val="0"/>
                  <w:marTop w:val="0"/>
                  <w:marBottom w:val="0"/>
                  <w:divBdr>
                    <w:top w:val="none" w:sz="0" w:space="0" w:color="auto"/>
                    <w:left w:val="none" w:sz="0" w:space="0" w:color="auto"/>
                    <w:bottom w:val="none" w:sz="0" w:space="0" w:color="auto"/>
                    <w:right w:val="none" w:sz="0" w:space="0" w:color="auto"/>
                  </w:divBdr>
                </w:div>
                <w:div w:id="1655336699">
                  <w:marLeft w:val="480"/>
                  <w:marRight w:val="0"/>
                  <w:marTop w:val="0"/>
                  <w:marBottom w:val="0"/>
                  <w:divBdr>
                    <w:top w:val="none" w:sz="0" w:space="0" w:color="auto"/>
                    <w:left w:val="none" w:sz="0" w:space="0" w:color="auto"/>
                    <w:bottom w:val="none" w:sz="0" w:space="0" w:color="auto"/>
                    <w:right w:val="none" w:sz="0" w:space="0" w:color="auto"/>
                  </w:divBdr>
                </w:div>
                <w:div w:id="1277521230">
                  <w:marLeft w:val="480"/>
                  <w:marRight w:val="0"/>
                  <w:marTop w:val="0"/>
                  <w:marBottom w:val="0"/>
                  <w:divBdr>
                    <w:top w:val="none" w:sz="0" w:space="0" w:color="auto"/>
                    <w:left w:val="none" w:sz="0" w:space="0" w:color="auto"/>
                    <w:bottom w:val="none" w:sz="0" w:space="0" w:color="auto"/>
                    <w:right w:val="none" w:sz="0" w:space="0" w:color="auto"/>
                  </w:divBdr>
                </w:div>
                <w:div w:id="1598052653">
                  <w:marLeft w:val="480"/>
                  <w:marRight w:val="0"/>
                  <w:marTop w:val="0"/>
                  <w:marBottom w:val="0"/>
                  <w:divBdr>
                    <w:top w:val="none" w:sz="0" w:space="0" w:color="auto"/>
                    <w:left w:val="none" w:sz="0" w:space="0" w:color="auto"/>
                    <w:bottom w:val="none" w:sz="0" w:space="0" w:color="auto"/>
                    <w:right w:val="none" w:sz="0" w:space="0" w:color="auto"/>
                  </w:divBdr>
                </w:div>
                <w:div w:id="976763210">
                  <w:marLeft w:val="480"/>
                  <w:marRight w:val="0"/>
                  <w:marTop w:val="0"/>
                  <w:marBottom w:val="0"/>
                  <w:divBdr>
                    <w:top w:val="none" w:sz="0" w:space="0" w:color="auto"/>
                    <w:left w:val="none" w:sz="0" w:space="0" w:color="auto"/>
                    <w:bottom w:val="none" w:sz="0" w:space="0" w:color="auto"/>
                    <w:right w:val="none" w:sz="0" w:space="0" w:color="auto"/>
                  </w:divBdr>
                </w:div>
                <w:div w:id="1779134079">
                  <w:marLeft w:val="480"/>
                  <w:marRight w:val="0"/>
                  <w:marTop w:val="0"/>
                  <w:marBottom w:val="0"/>
                  <w:divBdr>
                    <w:top w:val="none" w:sz="0" w:space="0" w:color="auto"/>
                    <w:left w:val="none" w:sz="0" w:space="0" w:color="auto"/>
                    <w:bottom w:val="none" w:sz="0" w:space="0" w:color="auto"/>
                    <w:right w:val="none" w:sz="0" w:space="0" w:color="auto"/>
                  </w:divBdr>
                </w:div>
                <w:div w:id="834883910">
                  <w:marLeft w:val="480"/>
                  <w:marRight w:val="0"/>
                  <w:marTop w:val="0"/>
                  <w:marBottom w:val="0"/>
                  <w:divBdr>
                    <w:top w:val="none" w:sz="0" w:space="0" w:color="auto"/>
                    <w:left w:val="none" w:sz="0" w:space="0" w:color="auto"/>
                    <w:bottom w:val="none" w:sz="0" w:space="0" w:color="auto"/>
                    <w:right w:val="none" w:sz="0" w:space="0" w:color="auto"/>
                  </w:divBdr>
                </w:div>
                <w:div w:id="2126845455">
                  <w:marLeft w:val="480"/>
                  <w:marRight w:val="0"/>
                  <w:marTop w:val="0"/>
                  <w:marBottom w:val="0"/>
                  <w:divBdr>
                    <w:top w:val="none" w:sz="0" w:space="0" w:color="auto"/>
                    <w:left w:val="none" w:sz="0" w:space="0" w:color="auto"/>
                    <w:bottom w:val="none" w:sz="0" w:space="0" w:color="auto"/>
                    <w:right w:val="none" w:sz="0" w:space="0" w:color="auto"/>
                  </w:divBdr>
                </w:div>
                <w:div w:id="1396852738">
                  <w:marLeft w:val="480"/>
                  <w:marRight w:val="0"/>
                  <w:marTop w:val="0"/>
                  <w:marBottom w:val="0"/>
                  <w:divBdr>
                    <w:top w:val="none" w:sz="0" w:space="0" w:color="auto"/>
                    <w:left w:val="none" w:sz="0" w:space="0" w:color="auto"/>
                    <w:bottom w:val="none" w:sz="0" w:space="0" w:color="auto"/>
                    <w:right w:val="none" w:sz="0" w:space="0" w:color="auto"/>
                  </w:divBdr>
                </w:div>
                <w:div w:id="341780713">
                  <w:marLeft w:val="480"/>
                  <w:marRight w:val="0"/>
                  <w:marTop w:val="0"/>
                  <w:marBottom w:val="0"/>
                  <w:divBdr>
                    <w:top w:val="none" w:sz="0" w:space="0" w:color="auto"/>
                    <w:left w:val="none" w:sz="0" w:space="0" w:color="auto"/>
                    <w:bottom w:val="none" w:sz="0" w:space="0" w:color="auto"/>
                    <w:right w:val="none" w:sz="0" w:space="0" w:color="auto"/>
                  </w:divBdr>
                </w:div>
              </w:divsChild>
            </w:div>
            <w:div w:id="890001023">
              <w:marLeft w:val="0"/>
              <w:marRight w:val="0"/>
              <w:marTop w:val="0"/>
              <w:marBottom w:val="0"/>
              <w:divBdr>
                <w:top w:val="none" w:sz="0" w:space="0" w:color="auto"/>
                <w:left w:val="none" w:sz="0" w:space="0" w:color="auto"/>
                <w:bottom w:val="none" w:sz="0" w:space="0" w:color="auto"/>
                <w:right w:val="none" w:sz="0" w:space="0" w:color="auto"/>
              </w:divBdr>
              <w:divsChild>
                <w:div w:id="1197356677">
                  <w:marLeft w:val="480"/>
                  <w:marRight w:val="0"/>
                  <w:marTop w:val="0"/>
                  <w:marBottom w:val="0"/>
                  <w:divBdr>
                    <w:top w:val="none" w:sz="0" w:space="0" w:color="auto"/>
                    <w:left w:val="none" w:sz="0" w:space="0" w:color="auto"/>
                    <w:bottom w:val="none" w:sz="0" w:space="0" w:color="auto"/>
                    <w:right w:val="none" w:sz="0" w:space="0" w:color="auto"/>
                  </w:divBdr>
                </w:div>
                <w:div w:id="309755110">
                  <w:marLeft w:val="480"/>
                  <w:marRight w:val="0"/>
                  <w:marTop w:val="0"/>
                  <w:marBottom w:val="0"/>
                  <w:divBdr>
                    <w:top w:val="none" w:sz="0" w:space="0" w:color="auto"/>
                    <w:left w:val="none" w:sz="0" w:space="0" w:color="auto"/>
                    <w:bottom w:val="none" w:sz="0" w:space="0" w:color="auto"/>
                    <w:right w:val="none" w:sz="0" w:space="0" w:color="auto"/>
                  </w:divBdr>
                </w:div>
                <w:div w:id="543099500">
                  <w:marLeft w:val="480"/>
                  <w:marRight w:val="0"/>
                  <w:marTop w:val="0"/>
                  <w:marBottom w:val="0"/>
                  <w:divBdr>
                    <w:top w:val="none" w:sz="0" w:space="0" w:color="auto"/>
                    <w:left w:val="none" w:sz="0" w:space="0" w:color="auto"/>
                    <w:bottom w:val="none" w:sz="0" w:space="0" w:color="auto"/>
                    <w:right w:val="none" w:sz="0" w:space="0" w:color="auto"/>
                  </w:divBdr>
                </w:div>
                <w:div w:id="1247034183">
                  <w:marLeft w:val="480"/>
                  <w:marRight w:val="0"/>
                  <w:marTop w:val="0"/>
                  <w:marBottom w:val="0"/>
                  <w:divBdr>
                    <w:top w:val="none" w:sz="0" w:space="0" w:color="auto"/>
                    <w:left w:val="none" w:sz="0" w:space="0" w:color="auto"/>
                    <w:bottom w:val="none" w:sz="0" w:space="0" w:color="auto"/>
                    <w:right w:val="none" w:sz="0" w:space="0" w:color="auto"/>
                  </w:divBdr>
                </w:div>
                <w:div w:id="465704881">
                  <w:marLeft w:val="480"/>
                  <w:marRight w:val="0"/>
                  <w:marTop w:val="0"/>
                  <w:marBottom w:val="0"/>
                  <w:divBdr>
                    <w:top w:val="none" w:sz="0" w:space="0" w:color="auto"/>
                    <w:left w:val="none" w:sz="0" w:space="0" w:color="auto"/>
                    <w:bottom w:val="none" w:sz="0" w:space="0" w:color="auto"/>
                    <w:right w:val="none" w:sz="0" w:space="0" w:color="auto"/>
                  </w:divBdr>
                </w:div>
                <w:div w:id="18626248">
                  <w:marLeft w:val="480"/>
                  <w:marRight w:val="0"/>
                  <w:marTop w:val="0"/>
                  <w:marBottom w:val="0"/>
                  <w:divBdr>
                    <w:top w:val="none" w:sz="0" w:space="0" w:color="auto"/>
                    <w:left w:val="none" w:sz="0" w:space="0" w:color="auto"/>
                    <w:bottom w:val="none" w:sz="0" w:space="0" w:color="auto"/>
                    <w:right w:val="none" w:sz="0" w:space="0" w:color="auto"/>
                  </w:divBdr>
                </w:div>
                <w:div w:id="776368801">
                  <w:marLeft w:val="480"/>
                  <w:marRight w:val="0"/>
                  <w:marTop w:val="0"/>
                  <w:marBottom w:val="0"/>
                  <w:divBdr>
                    <w:top w:val="none" w:sz="0" w:space="0" w:color="auto"/>
                    <w:left w:val="none" w:sz="0" w:space="0" w:color="auto"/>
                    <w:bottom w:val="none" w:sz="0" w:space="0" w:color="auto"/>
                    <w:right w:val="none" w:sz="0" w:space="0" w:color="auto"/>
                  </w:divBdr>
                </w:div>
                <w:div w:id="665940959">
                  <w:marLeft w:val="480"/>
                  <w:marRight w:val="0"/>
                  <w:marTop w:val="0"/>
                  <w:marBottom w:val="0"/>
                  <w:divBdr>
                    <w:top w:val="none" w:sz="0" w:space="0" w:color="auto"/>
                    <w:left w:val="none" w:sz="0" w:space="0" w:color="auto"/>
                    <w:bottom w:val="none" w:sz="0" w:space="0" w:color="auto"/>
                    <w:right w:val="none" w:sz="0" w:space="0" w:color="auto"/>
                  </w:divBdr>
                </w:div>
                <w:div w:id="1815180435">
                  <w:marLeft w:val="480"/>
                  <w:marRight w:val="0"/>
                  <w:marTop w:val="0"/>
                  <w:marBottom w:val="0"/>
                  <w:divBdr>
                    <w:top w:val="none" w:sz="0" w:space="0" w:color="auto"/>
                    <w:left w:val="none" w:sz="0" w:space="0" w:color="auto"/>
                    <w:bottom w:val="none" w:sz="0" w:space="0" w:color="auto"/>
                    <w:right w:val="none" w:sz="0" w:space="0" w:color="auto"/>
                  </w:divBdr>
                </w:div>
                <w:div w:id="1275210990">
                  <w:marLeft w:val="480"/>
                  <w:marRight w:val="0"/>
                  <w:marTop w:val="0"/>
                  <w:marBottom w:val="0"/>
                  <w:divBdr>
                    <w:top w:val="none" w:sz="0" w:space="0" w:color="auto"/>
                    <w:left w:val="none" w:sz="0" w:space="0" w:color="auto"/>
                    <w:bottom w:val="none" w:sz="0" w:space="0" w:color="auto"/>
                    <w:right w:val="none" w:sz="0" w:space="0" w:color="auto"/>
                  </w:divBdr>
                </w:div>
                <w:div w:id="1032346715">
                  <w:marLeft w:val="480"/>
                  <w:marRight w:val="0"/>
                  <w:marTop w:val="0"/>
                  <w:marBottom w:val="0"/>
                  <w:divBdr>
                    <w:top w:val="none" w:sz="0" w:space="0" w:color="auto"/>
                    <w:left w:val="none" w:sz="0" w:space="0" w:color="auto"/>
                    <w:bottom w:val="none" w:sz="0" w:space="0" w:color="auto"/>
                    <w:right w:val="none" w:sz="0" w:space="0" w:color="auto"/>
                  </w:divBdr>
                </w:div>
                <w:div w:id="1064990420">
                  <w:marLeft w:val="480"/>
                  <w:marRight w:val="0"/>
                  <w:marTop w:val="0"/>
                  <w:marBottom w:val="0"/>
                  <w:divBdr>
                    <w:top w:val="none" w:sz="0" w:space="0" w:color="auto"/>
                    <w:left w:val="none" w:sz="0" w:space="0" w:color="auto"/>
                    <w:bottom w:val="none" w:sz="0" w:space="0" w:color="auto"/>
                    <w:right w:val="none" w:sz="0" w:space="0" w:color="auto"/>
                  </w:divBdr>
                </w:div>
                <w:div w:id="1435977327">
                  <w:marLeft w:val="480"/>
                  <w:marRight w:val="0"/>
                  <w:marTop w:val="0"/>
                  <w:marBottom w:val="0"/>
                  <w:divBdr>
                    <w:top w:val="none" w:sz="0" w:space="0" w:color="auto"/>
                    <w:left w:val="none" w:sz="0" w:space="0" w:color="auto"/>
                    <w:bottom w:val="none" w:sz="0" w:space="0" w:color="auto"/>
                    <w:right w:val="none" w:sz="0" w:space="0" w:color="auto"/>
                  </w:divBdr>
                </w:div>
                <w:div w:id="680278053">
                  <w:marLeft w:val="480"/>
                  <w:marRight w:val="0"/>
                  <w:marTop w:val="0"/>
                  <w:marBottom w:val="0"/>
                  <w:divBdr>
                    <w:top w:val="none" w:sz="0" w:space="0" w:color="auto"/>
                    <w:left w:val="none" w:sz="0" w:space="0" w:color="auto"/>
                    <w:bottom w:val="none" w:sz="0" w:space="0" w:color="auto"/>
                    <w:right w:val="none" w:sz="0" w:space="0" w:color="auto"/>
                  </w:divBdr>
                </w:div>
                <w:div w:id="1915042812">
                  <w:marLeft w:val="480"/>
                  <w:marRight w:val="0"/>
                  <w:marTop w:val="0"/>
                  <w:marBottom w:val="0"/>
                  <w:divBdr>
                    <w:top w:val="none" w:sz="0" w:space="0" w:color="auto"/>
                    <w:left w:val="none" w:sz="0" w:space="0" w:color="auto"/>
                    <w:bottom w:val="none" w:sz="0" w:space="0" w:color="auto"/>
                    <w:right w:val="none" w:sz="0" w:space="0" w:color="auto"/>
                  </w:divBdr>
                </w:div>
                <w:div w:id="1238977833">
                  <w:marLeft w:val="480"/>
                  <w:marRight w:val="0"/>
                  <w:marTop w:val="0"/>
                  <w:marBottom w:val="0"/>
                  <w:divBdr>
                    <w:top w:val="none" w:sz="0" w:space="0" w:color="auto"/>
                    <w:left w:val="none" w:sz="0" w:space="0" w:color="auto"/>
                    <w:bottom w:val="none" w:sz="0" w:space="0" w:color="auto"/>
                    <w:right w:val="none" w:sz="0" w:space="0" w:color="auto"/>
                  </w:divBdr>
                </w:div>
                <w:div w:id="798496920">
                  <w:marLeft w:val="480"/>
                  <w:marRight w:val="0"/>
                  <w:marTop w:val="0"/>
                  <w:marBottom w:val="0"/>
                  <w:divBdr>
                    <w:top w:val="none" w:sz="0" w:space="0" w:color="auto"/>
                    <w:left w:val="none" w:sz="0" w:space="0" w:color="auto"/>
                    <w:bottom w:val="none" w:sz="0" w:space="0" w:color="auto"/>
                    <w:right w:val="none" w:sz="0" w:space="0" w:color="auto"/>
                  </w:divBdr>
                </w:div>
                <w:div w:id="316082466">
                  <w:marLeft w:val="480"/>
                  <w:marRight w:val="0"/>
                  <w:marTop w:val="0"/>
                  <w:marBottom w:val="0"/>
                  <w:divBdr>
                    <w:top w:val="none" w:sz="0" w:space="0" w:color="auto"/>
                    <w:left w:val="none" w:sz="0" w:space="0" w:color="auto"/>
                    <w:bottom w:val="none" w:sz="0" w:space="0" w:color="auto"/>
                    <w:right w:val="none" w:sz="0" w:space="0" w:color="auto"/>
                  </w:divBdr>
                </w:div>
                <w:div w:id="2005430740">
                  <w:marLeft w:val="480"/>
                  <w:marRight w:val="0"/>
                  <w:marTop w:val="0"/>
                  <w:marBottom w:val="0"/>
                  <w:divBdr>
                    <w:top w:val="none" w:sz="0" w:space="0" w:color="auto"/>
                    <w:left w:val="none" w:sz="0" w:space="0" w:color="auto"/>
                    <w:bottom w:val="none" w:sz="0" w:space="0" w:color="auto"/>
                    <w:right w:val="none" w:sz="0" w:space="0" w:color="auto"/>
                  </w:divBdr>
                </w:div>
                <w:div w:id="1915779086">
                  <w:marLeft w:val="480"/>
                  <w:marRight w:val="0"/>
                  <w:marTop w:val="0"/>
                  <w:marBottom w:val="0"/>
                  <w:divBdr>
                    <w:top w:val="none" w:sz="0" w:space="0" w:color="auto"/>
                    <w:left w:val="none" w:sz="0" w:space="0" w:color="auto"/>
                    <w:bottom w:val="none" w:sz="0" w:space="0" w:color="auto"/>
                    <w:right w:val="none" w:sz="0" w:space="0" w:color="auto"/>
                  </w:divBdr>
                </w:div>
                <w:div w:id="1845784043">
                  <w:marLeft w:val="480"/>
                  <w:marRight w:val="0"/>
                  <w:marTop w:val="0"/>
                  <w:marBottom w:val="0"/>
                  <w:divBdr>
                    <w:top w:val="none" w:sz="0" w:space="0" w:color="auto"/>
                    <w:left w:val="none" w:sz="0" w:space="0" w:color="auto"/>
                    <w:bottom w:val="none" w:sz="0" w:space="0" w:color="auto"/>
                    <w:right w:val="none" w:sz="0" w:space="0" w:color="auto"/>
                  </w:divBdr>
                </w:div>
                <w:div w:id="1816868039">
                  <w:marLeft w:val="480"/>
                  <w:marRight w:val="0"/>
                  <w:marTop w:val="0"/>
                  <w:marBottom w:val="0"/>
                  <w:divBdr>
                    <w:top w:val="none" w:sz="0" w:space="0" w:color="auto"/>
                    <w:left w:val="none" w:sz="0" w:space="0" w:color="auto"/>
                    <w:bottom w:val="none" w:sz="0" w:space="0" w:color="auto"/>
                    <w:right w:val="none" w:sz="0" w:space="0" w:color="auto"/>
                  </w:divBdr>
                </w:div>
                <w:div w:id="1528713258">
                  <w:marLeft w:val="480"/>
                  <w:marRight w:val="0"/>
                  <w:marTop w:val="0"/>
                  <w:marBottom w:val="0"/>
                  <w:divBdr>
                    <w:top w:val="none" w:sz="0" w:space="0" w:color="auto"/>
                    <w:left w:val="none" w:sz="0" w:space="0" w:color="auto"/>
                    <w:bottom w:val="none" w:sz="0" w:space="0" w:color="auto"/>
                    <w:right w:val="none" w:sz="0" w:space="0" w:color="auto"/>
                  </w:divBdr>
                </w:div>
                <w:div w:id="100147293">
                  <w:marLeft w:val="480"/>
                  <w:marRight w:val="0"/>
                  <w:marTop w:val="0"/>
                  <w:marBottom w:val="0"/>
                  <w:divBdr>
                    <w:top w:val="none" w:sz="0" w:space="0" w:color="auto"/>
                    <w:left w:val="none" w:sz="0" w:space="0" w:color="auto"/>
                    <w:bottom w:val="none" w:sz="0" w:space="0" w:color="auto"/>
                    <w:right w:val="none" w:sz="0" w:space="0" w:color="auto"/>
                  </w:divBdr>
                </w:div>
                <w:div w:id="324748634">
                  <w:marLeft w:val="480"/>
                  <w:marRight w:val="0"/>
                  <w:marTop w:val="0"/>
                  <w:marBottom w:val="0"/>
                  <w:divBdr>
                    <w:top w:val="none" w:sz="0" w:space="0" w:color="auto"/>
                    <w:left w:val="none" w:sz="0" w:space="0" w:color="auto"/>
                    <w:bottom w:val="none" w:sz="0" w:space="0" w:color="auto"/>
                    <w:right w:val="none" w:sz="0" w:space="0" w:color="auto"/>
                  </w:divBdr>
                </w:div>
                <w:div w:id="439110778">
                  <w:marLeft w:val="480"/>
                  <w:marRight w:val="0"/>
                  <w:marTop w:val="0"/>
                  <w:marBottom w:val="0"/>
                  <w:divBdr>
                    <w:top w:val="none" w:sz="0" w:space="0" w:color="auto"/>
                    <w:left w:val="none" w:sz="0" w:space="0" w:color="auto"/>
                    <w:bottom w:val="none" w:sz="0" w:space="0" w:color="auto"/>
                    <w:right w:val="none" w:sz="0" w:space="0" w:color="auto"/>
                  </w:divBdr>
                </w:div>
                <w:div w:id="1993291705">
                  <w:marLeft w:val="480"/>
                  <w:marRight w:val="0"/>
                  <w:marTop w:val="0"/>
                  <w:marBottom w:val="0"/>
                  <w:divBdr>
                    <w:top w:val="none" w:sz="0" w:space="0" w:color="auto"/>
                    <w:left w:val="none" w:sz="0" w:space="0" w:color="auto"/>
                    <w:bottom w:val="none" w:sz="0" w:space="0" w:color="auto"/>
                    <w:right w:val="none" w:sz="0" w:space="0" w:color="auto"/>
                  </w:divBdr>
                </w:div>
                <w:div w:id="1592810806">
                  <w:marLeft w:val="480"/>
                  <w:marRight w:val="0"/>
                  <w:marTop w:val="0"/>
                  <w:marBottom w:val="0"/>
                  <w:divBdr>
                    <w:top w:val="none" w:sz="0" w:space="0" w:color="auto"/>
                    <w:left w:val="none" w:sz="0" w:space="0" w:color="auto"/>
                    <w:bottom w:val="none" w:sz="0" w:space="0" w:color="auto"/>
                    <w:right w:val="none" w:sz="0" w:space="0" w:color="auto"/>
                  </w:divBdr>
                </w:div>
                <w:div w:id="123085539">
                  <w:marLeft w:val="480"/>
                  <w:marRight w:val="0"/>
                  <w:marTop w:val="0"/>
                  <w:marBottom w:val="0"/>
                  <w:divBdr>
                    <w:top w:val="none" w:sz="0" w:space="0" w:color="auto"/>
                    <w:left w:val="none" w:sz="0" w:space="0" w:color="auto"/>
                    <w:bottom w:val="none" w:sz="0" w:space="0" w:color="auto"/>
                    <w:right w:val="none" w:sz="0" w:space="0" w:color="auto"/>
                  </w:divBdr>
                </w:div>
                <w:div w:id="2143766860">
                  <w:marLeft w:val="480"/>
                  <w:marRight w:val="0"/>
                  <w:marTop w:val="0"/>
                  <w:marBottom w:val="0"/>
                  <w:divBdr>
                    <w:top w:val="none" w:sz="0" w:space="0" w:color="auto"/>
                    <w:left w:val="none" w:sz="0" w:space="0" w:color="auto"/>
                    <w:bottom w:val="none" w:sz="0" w:space="0" w:color="auto"/>
                    <w:right w:val="none" w:sz="0" w:space="0" w:color="auto"/>
                  </w:divBdr>
                </w:div>
                <w:div w:id="241571489">
                  <w:marLeft w:val="480"/>
                  <w:marRight w:val="0"/>
                  <w:marTop w:val="0"/>
                  <w:marBottom w:val="0"/>
                  <w:divBdr>
                    <w:top w:val="none" w:sz="0" w:space="0" w:color="auto"/>
                    <w:left w:val="none" w:sz="0" w:space="0" w:color="auto"/>
                    <w:bottom w:val="none" w:sz="0" w:space="0" w:color="auto"/>
                    <w:right w:val="none" w:sz="0" w:space="0" w:color="auto"/>
                  </w:divBdr>
                </w:div>
                <w:div w:id="1009336762">
                  <w:marLeft w:val="480"/>
                  <w:marRight w:val="0"/>
                  <w:marTop w:val="0"/>
                  <w:marBottom w:val="0"/>
                  <w:divBdr>
                    <w:top w:val="none" w:sz="0" w:space="0" w:color="auto"/>
                    <w:left w:val="none" w:sz="0" w:space="0" w:color="auto"/>
                    <w:bottom w:val="none" w:sz="0" w:space="0" w:color="auto"/>
                    <w:right w:val="none" w:sz="0" w:space="0" w:color="auto"/>
                  </w:divBdr>
                </w:div>
                <w:div w:id="589580546">
                  <w:marLeft w:val="480"/>
                  <w:marRight w:val="0"/>
                  <w:marTop w:val="0"/>
                  <w:marBottom w:val="0"/>
                  <w:divBdr>
                    <w:top w:val="none" w:sz="0" w:space="0" w:color="auto"/>
                    <w:left w:val="none" w:sz="0" w:space="0" w:color="auto"/>
                    <w:bottom w:val="none" w:sz="0" w:space="0" w:color="auto"/>
                    <w:right w:val="none" w:sz="0" w:space="0" w:color="auto"/>
                  </w:divBdr>
                </w:div>
                <w:div w:id="1727297486">
                  <w:marLeft w:val="480"/>
                  <w:marRight w:val="0"/>
                  <w:marTop w:val="0"/>
                  <w:marBottom w:val="0"/>
                  <w:divBdr>
                    <w:top w:val="none" w:sz="0" w:space="0" w:color="auto"/>
                    <w:left w:val="none" w:sz="0" w:space="0" w:color="auto"/>
                    <w:bottom w:val="none" w:sz="0" w:space="0" w:color="auto"/>
                    <w:right w:val="none" w:sz="0" w:space="0" w:color="auto"/>
                  </w:divBdr>
                </w:div>
                <w:div w:id="904875772">
                  <w:marLeft w:val="480"/>
                  <w:marRight w:val="0"/>
                  <w:marTop w:val="0"/>
                  <w:marBottom w:val="0"/>
                  <w:divBdr>
                    <w:top w:val="none" w:sz="0" w:space="0" w:color="auto"/>
                    <w:left w:val="none" w:sz="0" w:space="0" w:color="auto"/>
                    <w:bottom w:val="none" w:sz="0" w:space="0" w:color="auto"/>
                    <w:right w:val="none" w:sz="0" w:space="0" w:color="auto"/>
                  </w:divBdr>
                </w:div>
              </w:divsChild>
            </w:div>
            <w:div w:id="23023254">
              <w:marLeft w:val="0"/>
              <w:marRight w:val="0"/>
              <w:marTop w:val="0"/>
              <w:marBottom w:val="0"/>
              <w:divBdr>
                <w:top w:val="none" w:sz="0" w:space="0" w:color="auto"/>
                <w:left w:val="none" w:sz="0" w:space="0" w:color="auto"/>
                <w:bottom w:val="none" w:sz="0" w:space="0" w:color="auto"/>
                <w:right w:val="none" w:sz="0" w:space="0" w:color="auto"/>
              </w:divBdr>
              <w:divsChild>
                <w:div w:id="1465080269">
                  <w:marLeft w:val="480"/>
                  <w:marRight w:val="0"/>
                  <w:marTop w:val="0"/>
                  <w:marBottom w:val="0"/>
                  <w:divBdr>
                    <w:top w:val="none" w:sz="0" w:space="0" w:color="auto"/>
                    <w:left w:val="none" w:sz="0" w:space="0" w:color="auto"/>
                    <w:bottom w:val="none" w:sz="0" w:space="0" w:color="auto"/>
                    <w:right w:val="none" w:sz="0" w:space="0" w:color="auto"/>
                  </w:divBdr>
                </w:div>
                <w:div w:id="909773245">
                  <w:marLeft w:val="480"/>
                  <w:marRight w:val="0"/>
                  <w:marTop w:val="0"/>
                  <w:marBottom w:val="0"/>
                  <w:divBdr>
                    <w:top w:val="none" w:sz="0" w:space="0" w:color="auto"/>
                    <w:left w:val="none" w:sz="0" w:space="0" w:color="auto"/>
                    <w:bottom w:val="none" w:sz="0" w:space="0" w:color="auto"/>
                    <w:right w:val="none" w:sz="0" w:space="0" w:color="auto"/>
                  </w:divBdr>
                </w:div>
                <w:div w:id="544367314">
                  <w:marLeft w:val="480"/>
                  <w:marRight w:val="0"/>
                  <w:marTop w:val="0"/>
                  <w:marBottom w:val="0"/>
                  <w:divBdr>
                    <w:top w:val="none" w:sz="0" w:space="0" w:color="auto"/>
                    <w:left w:val="none" w:sz="0" w:space="0" w:color="auto"/>
                    <w:bottom w:val="none" w:sz="0" w:space="0" w:color="auto"/>
                    <w:right w:val="none" w:sz="0" w:space="0" w:color="auto"/>
                  </w:divBdr>
                </w:div>
                <w:div w:id="1028415234">
                  <w:marLeft w:val="480"/>
                  <w:marRight w:val="0"/>
                  <w:marTop w:val="0"/>
                  <w:marBottom w:val="0"/>
                  <w:divBdr>
                    <w:top w:val="none" w:sz="0" w:space="0" w:color="auto"/>
                    <w:left w:val="none" w:sz="0" w:space="0" w:color="auto"/>
                    <w:bottom w:val="none" w:sz="0" w:space="0" w:color="auto"/>
                    <w:right w:val="none" w:sz="0" w:space="0" w:color="auto"/>
                  </w:divBdr>
                </w:div>
                <w:div w:id="1827939967">
                  <w:marLeft w:val="480"/>
                  <w:marRight w:val="0"/>
                  <w:marTop w:val="0"/>
                  <w:marBottom w:val="0"/>
                  <w:divBdr>
                    <w:top w:val="none" w:sz="0" w:space="0" w:color="auto"/>
                    <w:left w:val="none" w:sz="0" w:space="0" w:color="auto"/>
                    <w:bottom w:val="none" w:sz="0" w:space="0" w:color="auto"/>
                    <w:right w:val="none" w:sz="0" w:space="0" w:color="auto"/>
                  </w:divBdr>
                </w:div>
                <w:div w:id="1759205500">
                  <w:marLeft w:val="480"/>
                  <w:marRight w:val="0"/>
                  <w:marTop w:val="0"/>
                  <w:marBottom w:val="0"/>
                  <w:divBdr>
                    <w:top w:val="none" w:sz="0" w:space="0" w:color="auto"/>
                    <w:left w:val="none" w:sz="0" w:space="0" w:color="auto"/>
                    <w:bottom w:val="none" w:sz="0" w:space="0" w:color="auto"/>
                    <w:right w:val="none" w:sz="0" w:space="0" w:color="auto"/>
                  </w:divBdr>
                </w:div>
                <w:div w:id="1024594813">
                  <w:marLeft w:val="480"/>
                  <w:marRight w:val="0"/>
                  <w:marTop w:val="0"/>
                  <w:marBottom w:val="0"/>
                  <w:divBdr>
                    <w:top w:val="none" w:sz="0" w:space="0" w:color="auto"/>
                    <w:left w:val="none" w:sz="0" w:space="0" w:color="auto"/>
                    <w:bottom w:val="none" w:sz="0" w:space="0" w:color="auto"/>
                    <w:right w:val="none" w:sz="0" w:space="0" w:color="auto"/>
                  </w:divBdr>
                </w:div>
                <w:div w:id="512377100">
                  <w:marLeft w:val="480"/>
                  <w:marRight w:val="0"/>
                  <w:marTop w:val="0"/>
                  <w:marBottom w:val="0"/>
                  <w:divBdr>
                    <w:top w:val="none" w:sz="0" w:space="0" w:color="auto"/>
                    <w:left w:val="none" w:sz="0" w:space="0" w:color="auto"/>
                    <w:bottom w:val="none" w:sz="0" w:space="0" w:color="auto"/>
                    <w:right w:val="none" w:sz="0" w:space="0" w:color="auto"/>
                  </w:divBdr>
                </w:div>
                <w:div w:id="259409677">
                  <w:marLeft w:val="480"/>
                  <w:marRight w:val="0"/>
                  <w:marTop w:val="0"/>
                  <w:marBottom w:val="0"/>
                  <w:divBdr>
                    <w:top w:val="none" w:sz="0" w:space="0" w:color="auto"/>
                    <w:left w:val="none" w:sz="0" w:space="0" w:color="auto"/>
                    <w:bottom w:val="none" w:sz="0" w:space="0" w:color="auto"/>
                    <w:right w:val="none" w:sz="0" w:space="0" w:color="auto"/>
                  </w:divBdr>
                </w:div>
                <w:div w:id="1210188273">
                  <w:marLeft w:val="480"/>
                  <w:marRight w:val="0"/>
                  <w:marTop w:val="0"/>
                  <w:marBottom w:val="0"/>
                  <w:divBdr>
                    <w:top w:val="none" w:sz="0" w:space="0" w:color="auto"/>
                    <w:left w:val="none" w:sz="0" w:space="0" w:color="auto"/>
                    <w:bottom w:val="none" w:sz="0" w:space="0" w:color="auto"/>
                    <w:right w:val="none" w:sz="0" w:space="0" w:color="auto"/>
                  </w:divBdr>
                </w:div>
                <w:div w:id="117259165">
                  <w:marLeft w:val="480"/>
                  <w:marRight w:val="0"/>
                  <w:marTop w:val="0"/>
                  <w:marBottom w:val="0"/>
                  <w:divBdr>
                    <w:top w:val="none" w:sz="0" w:space="0" w:color="auto"/>
                    <w:left w:val="none" w:sz="0" w:space="0" w:color="auto"/>
                    <w:bottom w:val="none" w:sz="0" w:space="0" w:color="auto"/>
                    <w:right w:val="none" w:sz="0" w:space="0" w:color="auto"/>
                  </w:divBdr>
                </w:div>
                <w:div w:id="236549431">
                  <w:marLeft w:val="480"/>
                  <w:marRight w:val="0"/>
                  <w:marTop w:val="0"/>
                  <w:marBottom w:val="0"/>
                  <w:divBdr>
                    <w:top w:val="none" w:sz="0" w:space="0" w:color="auto"/>
                    <w:left w:val="none" w:sz="0" w:space="0" w:color="auto"/>
                    <w:bottom w:val="none" w:sz="0" w:space="0" w:color="auto"/>
                    <w:right w:val="none" w:sz="0" w:space="0" w:color="auto"/>
                  </w:divBdr>
                </w:div>
                <w:div w:id="1855486841">
                  <w:marLeft w:val="480"/>
                  <w:marRight w:val="0"/>
                  <w:marTop w:val="0"/>
                  <w:marBottom w:val="0"/>
                  <w:divBdr>
                    <w:top w:val="none" w:sz="0" w:space="0" w:color="auto"/>
                    <w:left w:val="none" w:sz="0" w:space="0" w:color="auto"/>
                    <w:bottom w:val="none" w:sz="0" w:space="0" w:color="auto"/>
                    <w:right w:val="none" w:sz="0" w:space="0" w:color="auto"/>
                  </w:divBdr>
                </w:div>
                <w:div w:id="156724839">
                  <w:marLeft w:val="480"/>
                  <w:marRight w:val="0"/>
                  <w:marTop w:val="0"/>
                  <w:marBottom w:val="0"/>
                  <w:divBdr>
                    <w:top w:val="none" w:sz="0" w:space="0" w:color="auto"/>
                    <w:left w:val="none" w:sz="0" w:space="0" w:color="auto"/>
                    <w:bottom w:val="none" w:sz="0" w:space="0" w:color="auto"/>
                    <w:right w:val="none" w:sz="0" w:space="0" w:color="auto"/>
                  </w:divBdr>
                </w:div>
                <w:div w:id="2091460729">
                  <w:marLeft w:val="480"/>
                  <w:marRight w:val="0"/>
                  <w:marTop w:val="0"/>
                  <w:marBottom w:val="0"/>
                  <w:divBdr>
                    <w:top w:val="none" w:sz="0" w:space="0" w:color="auto"/>
                    <w:left w:val="none" w:sz="0" w:space="0" w:color="auto"/>
                    <w:bottom w:val="none" w:sz="0" w:space="0" w:color="auto"/>
                    <w:right w:val="none" w:sz="0" w:space="0" w:color="auto"/>
                  </w:divBdr>
                </w:div>
                <w:div w:id="844366815">
                  <w:marLeft w:val="480"/>
                  <w:marRight w:val="0"/>
                  <w:marTop w:val="0"/>
                  <w:marBottom w:val="0"/>
                  <w:divBdr>
                    <w:top w:val="none" w:sz="0" w:space="0" w:color="auto"/>
                    <w:left w:val="none" w:sz="0" w:space="0" w:color="auto"/>
                    <w:bottom w:val="none" w:sz="0" w:space="0" w:color="auto"/>
                    <w:right w:val="none" w:sz="0" w:space="0" w:color="auto"/>
                  </w:divBdr>
                </w:div>
                <w:div w:id="493421265">
                  <w:marLeft w:val="480"/>
                  <w:marRight w:val="0"/>
                  <w:marTop w:val="0"/>
                  <w:marBottom w:val="0"/>
                  <w:divBdr>
                    <w:top w:val="none" w:sz="0" w:space="0" w:color="auto"/>
                    <w:left w:val="none" w:sz="0" w:space="0" w:color="auto"/>
                    <w:bottom w:val="none" w:sz="0" w:space="0" w:color="auto"/>
                    <w:right w:val="none" w:sz="0" w:space="0" w:color="auto"/>
                  </w:divBdr>
                </w:div>
                <w:div w:id="455487472">
                  <w:marLeft w:val="480"/>
                  <w:marRight w:val="0"/>
                  <w:marTop w:val="0"/>
                  <w:marBottom w:val="0"/>
                  <w:divBdr>
                    <w:top w:val="none" w:sz="0" w:space="0" w:color="auto"/>
                    <w:left w:val="none" w:sz="0" w:space="0" w:color="auto"/>
                    <w:bottom w:val="none" w:sz="0" w:space="0" w:color="auto"/>
                    <w:right w:val="none" w:sz="0" w:space="0" w:color="auto"/>
                  </w:divBdr>
                </w:div>
                <w:div w:id="639654133">
                  <w:marLeft w:val="480"/>
                  <w:marRight w:val="0"/>
                  <w:marTop w:val="0"/>
                  <w:marBottom w:val="0"/>
                  <w:divBdr>
                    <w:top w:val="none" w:sz="0" w:space="0" w:color="auto"/>
                    <w:left w:val="none" w:sz="0" w:space="0" w:color="auto"/>
                    <w:bottom w:val="none" w:sz="0" w:space="0" w:color="auto"/>
                    <w:right w:val="none" w:sz="0" w:space="0" w:color="auto"/>
                  </w:divBdr>
                </w:div>
                <w:div w:id="1599289558">
                  <w:marLeft w:val="480"/>
                  <w:marRight w:val="0"/>
                  <w:marTop w:val="0"/>
                  <w:marBottom w:val="0"/>
                  <w:divBdr>
                    <w:top w:val="none" w:sz="0" w:space="0" w:color="auto"/>
                    <w:left w:val="none" w:sz="0" w:space="0" w:color="auto"/>
                    <w:bottom w:val="none" w:sz="0" w:space="0" w:color="auto"/>
                    <w:right w:val="none" w:sz="0" w:space="0" w:color="auto"/>
                  </w:divBdr>
                </w:div>
                <w:div w:id="2083216214">
                  <w:marLeft w:val="480"/>
                  <w:marRight w:val="0"/>
                  <w:marTop w:val="0"/>
                  <w:marBottom w:val="0"/>
                  <w:divBdr>
                    <w:top w:val="none" w:sz="0" w:space="0" w:color="auto"/>
                    <w:left w:val="none" w:sz="0" w:space="0" w:color="auto"/>
                    <w:bottom w:val="none" w:sz="0" w:space="0" w:color="auto"/>
                    <w:right w:val="none" w:sz="0" w:space="0" w:color="auto"/>
                  </w:divBdr>
                </w:div>
                <w:div w:id="535895958">
                  <w:marLeft w:val="480"/>
                  <w:marRight w:val="0"/>
                  <w:marTop w:val="0"/>
                  <w:marBottom w:val="0"/>
                  <w:divBdr>
                    <w:top w:val="none" w:sz="0" w:space="0" w:color="auto"/>
                    <w:left w:val="none" w:sz="0" w:space="0" w:color="auto"/>
                    <w:bottom w:val="none" w:sz="0" w:space="0" w:color="auto"/>
                    <w:right w:val="none" w:sz="0" w:space="0" w:color="auto"/>
                  </w:divBdr>
                </w:div>
                <w:div w:id="1223128815">
                  <w:marLeft w:val="480"/>
                  <w:marRight w:val="0"/>
                  <w:marTop w:val="0"/>
                  <w:marBottom w:val="0"/>
                  <w:divBdr>
                    <w:top w:val="none" w:sz="0" w:space="0" w:color="auto"/>
                    <w:left w:val="none" w:sz="0" w:space="0" w:color="auto"/>
                    <w:bottom w:val="none" w:sz="0" w:space="0" w:color="auto"/>
                    <w:right w:val="none" w:sz="0" w:space="0" w:color="auto"/>
                  </w:divBdr>
                </w:div>
                <w:div w:id="1728407700">
                  <w:marLeft w:val="480"/>
                  <w:marRight w:val="0"/>
                  <w:marTop w:val="0"/>
                  <w:marBottom w:val="0"/>
                  <w:divBdr>
                    <w:top w:val="none" w:sz="0" w:space="0" w:color="auto"/>
                    <w:left w:val="none" w:sz="0" w:space="0" w:color="auto"/>
                    <w:bottom w:val="none" w:sz="0" w:space="0" w:color="auto"/>
                    <w:right w:val="none" w:sz="0" w:space="0" w:color="auto"/>
                  </w:divBdr>
                </w:div>
                <w:div w:id="539755040">
                  <w:marLeft w:val="480"/>
                  <w:marRight w:val="0"/>
                  <w:marTop w:val="0"/>
                  <w:marBottom w:val="0"/>
                  <w:divBdr>
                    <w:top w:val="none" w:sz="0" w:space="0" w:color="auto"/>
                    <w:left w:val="none" w:sz="0" w:space="0" w:color="auto"/>
                    <w:bottom w:val="none" w:sz="0" w:space="0" w:color="auto"/>
                    <w:right w:val="none" w:sz="0" w:space="0" w:color="auto"/>
                  </w:divBdr>
                </w:div>
                <w:div w:id="375544322">
                  <w:marLeft w:val="480"/>
                  <w:marRight w:val="0"/>
                  <w:marTop w:val="0"/>
                  <w:marBottom w:val="0"/>
                  <w:divBdr>
                    <w:top w:val="none" w:sz="0" w:space="0" w:color="auto"/>
                    <w:left w:val="none" w:sz="0" w:space="0" w:color="auto"/>
                    <w:bottom w:val="none" w:sz="0" w:space="0" w:color="auto"/>
                    <w:right w:val="none" w:sz="0" w:space="0" w:color="auto"/>
                  </w:divBdr>
                </w:div>
                <w:div w:id="242418798">
                  <w:marLeft w:val="480"/>
                  <w:marRight w:val="0"/>
                  <w:marTop w:val="0"/>
                  <w:marBottom w:val="0"/>
                  <w:divBdr>
                    <w:top w:val="none" w:sz="0" w:space="0" w:color="auto"/>
                    <w:left w:val="none" w:sz="0" w:space="0" w:color="auto"/>
                    <w:bottom w:val="none" w:sz="0" w:space="0" w:color="auto"/>
                    <w:right w:val="none" w:sz="0" w:space="0" w:color="auto"/>
                  </w:divBdr>
                </w:div>
                <w:div w:id="1809279200">
                  <w:marLeft w:val="480"/>
                  <w:marRight w:val="0"/>
                  <w:marTop w:val="0"/>
                  <w:marBottom w:val="0"/>
                  <w:divBdr>
                    <w:top w:val="none" w:sz="0" w:space="0" w:color="auto"/>
                    <w:left w:val="none" w:sz="0" w:space="0" w:color="auto"/>
                    <w:bottom w:val="none" w:sz="0" w:space="0" w:color="auto"/>
                    <w:right w:val="none" w:sz="0" w:space="0" w:color="auto"/>
                  </w:divBdr>
                </w:div>
                <w:div w:id="187837007">
                  <w:marLeft w:val="480"/>
                  <w:marRight w:val="0"/>
                  <w:marTop w:val="0"/>
                  <w:marBottom w:val="0"/>
                  <w:divBdr>
                    <w:top w:val="none" w:sz="0" w:space="0" w:color="auto"/>
                    <w:left w:val="none" w:sz="0" w:space="0" w:color="auto"/>
                    <w:bottom w:val="none" w:sz="0" w:space="0" w:color="auto"/>
                    <w:right w:val="none" w:sz="0" w:space="0" w:color="auto"/>
                  </w:divBdr>
                </w:div>
                <w:div w:id="528493752">
                  <w:marLeft w:val="480"/>
                  <w:marRight w:val="0"/>
                  <w:marTop w:val="0"/>
                  <w:marBottom w:val="0"/>
                  <w:divBdr>
                    <w:top w:val="none" w:sz="0" w:space="0" w:color="auto"/>
                    <w:left w:val="none" w:sz="0" w:space="0" w:color="auto"/>
                    <w:bottom w:val="none" w:sz="0" w:space="0" w:color="auto"/>
                    <w:right w:val="none" w:sz="0" w:space="0" w:color="auto"/>
                  </w:divBdr>
                </w:div>
                <w:div w:id="686951362">
                  <w:marLeft w:val="480"/>
                  <w:marRight w:val="0"/>
                  <w:marTop w:val="0"/>
                  <w:marBottom w:val="0"/>
                  <w:divBdr>
                    <w:top w:val="none" w:sz="0" w:space="0" w:color="auto"/>
                    <w:left w:val="none" w:sz="0" w:space="0" w:color="auto"/>
                    <w:bottom w:val="none" w:sz="0" w:space="0" w:color="auto"/>
                    <w:right w:val="none" w:sz="0" w:space="0" w:color="auto"/>
                  </w:divBdr>
                </w:div>
                <w:div w:id="344475363">
                  <w:marLeft w:val="480"/>
                  <w:marRight w:val="0"/>
                  <w:marTop w:val="0"/>
                  <w:marBottom w:val="0"/>
                  <w:divBdr>
                    <w:top w:val="none" w:sz="0" w:space="0" w:color="auto"/>
                    <w:left w:val="none" w:sz="0" w:space="0" w:color="auto"/>
                    <w:bottom w:val="none" w:sz="0" w:space="0" w:color="auto"/>
                    <w:right w:val="none" w:sz="0" w:space="0" w:color="auto"/>
                  </w:divBdr>
                </w:div>
                <w:div w:id="138496443">
                  <w:marLeft w:val="480"/>
                  <w:marRight w:val="0"/>
                  <w:marTop w:val="0"/>
                  <w:marBottom w:val="0"/>
                  <w:divBdr>
                    <w:top w:val="none" w:sz="0" w:space="0" w:color="auto"/>
                    <w:left w:val="none" w:sz="0" w:space="0" w:color="auto"/>
                    <w:bottom w:val="none" w:sz="0" w:space="0" w:color="auto"/>
                    <w:right w:val="none" w:sz="0" w:space="0" w:color="auto"/>
                  </w:divBdr>
                </w:div>
                <w:div w:id="393160214">
                  <w:marLeft w:val="480"/>
                  <w:marRight w:val="0"/>
                  <w:marTop w:val="0"/>
                  <w:marBottom w:val="0"/>
                  <w:divBdr>
                    <w:top w:val="none" w:sz="0" w:space="0" w:color="auto"/>
                    <w:left w:val="none" w:sz="0" w:space="0" w:color="auto"/>
                    <w:bottom w:val="none" w:sz="0" w:space="0" w:color="auto"/>
                    <w:right w:val="none" w:sz="0" w:space="0" w:color="auto"/>
                  </w:divBdr>
                </w:div>
                <w:div w:id="618685875">
                  <w:marLeft w:val="480"/>
                  <w:marRight w:val="0"/>
                  <w:marTop w:val="0"/>
                  <w:marBottom w:val="0"/>
                  <w:divBdr>
                    <w:top w:val="none" w:sz="0" w:space="0" w:color="auto"/>
                    <w:left w:val="none" w:sz="0" w:space="0" w:color="auto"/>
                    <w:bottom w:val="none" w:sz="0" w:space="0" w:color="auto"/>
                    <w:right w:val="none" w:sz="0" w:space="0" w:color="auto"/>
                  </w:divBdr>
                </w:div>
                <w:div w:id="412288001">
                  <w:marLeft w:val="480"/>
                  <w:marRight w:val="0"/>
                  <w:marTop w:val="0"/>
                  <w:marBottom w:val="0"/>
                  <w:divBdr>
                    <w:top w:val="none" w:sz="0" w:space="0" w:color="auto"/>
                    <w:left w:val="none" w:sz="0" w:space="0" w:color="auto"/>
                    <w:bottom w:val="none" w:sz="0" w:space="0" w:color="auto"/>
                    <w:right w:val="none" w:sz="0" w:space="0" w:color="auto"/>
                  </w:divBdr>
                </w:div>
                <w:div w:id="430010422">
                  <w:marLeft w:val="480"/>
                  <w:marRight w:val="0"/>
                  <w:marTop w:val="0"/>
                  <w:marBottom w:val="0"/>
                  <w:divBdr>
                    <w:top w:val="none" w:sz="0" w:space="0" w:color="auto"/>
                    <w:left w:val="none" w:sz="0" w:space="0" w:color="auto"/>
                    <w:bottom w:val="none" w:sz="0" w:space="0" w:color="auto"/>
                    <w:right w:val="none" w:sz="0" w:space="0" w:color="auto"/>
                  </w:divBdr>
                </w:div>
                <w:div w:id="2101020793">
                  <w:marLeft w:val="480"/>
                  <w:marRight w:val="0"/>
                  <w:marTop w:val="0"/>
                  <w:marBottom w:val="0"/>
                  <w:divBdr>
                    <w:top w:val="none" w:sz="0" w:space="0" w:color="auto"/>
                    <w:left w:val="none" w:sz="0" w:space="0" w:color="auto"/>
                    <w:bottom w:val="none" w:sz="0" w:space="0" w:color="auto"/>
                    <w:right w:val="none" w:sz="0" w:space="0" w:color="auto"/>
                  </w:divBdr>
                </w:div>
              </w:divsChild>
            </w:div>
            <w:div w:id="1413619092">
              <w:marLeft w:val="0"/>
              <w:marRight w:val="0"/>
              <w:marTop w:val="0"/>
              <w:marBottom w:val="0"/>
              <w:divBdr>
                <w:top w:val="none" w:sz="0" w:space="0" w:color="auto"/>
                <w:left w:val="none" w:sz="0" w:space="0" w:color="auto"/>
                <w:bottom w:val="none" w:sz="0" w:space="0" w:color="auto"/>
                <w:right w:val="none" w:sz="0" w:space="0" w:color="auto"/>
              </w:divBdr>
              <w:divsChild>
                <w:div w:id="1905486817">
                  <w:marLeft w:val="480"/>
                  <w:marRight w:val="0"/>
                  <w:marTop w:val="0"/>
                  <w:marBottom w:val="0"/>
                  <w:divBdr>
                    <w:top w:val="none" w:sz="0" w:space="0" w:color="auto"/>
                    <w:left w:val="none" w:sz="0" w:space="0" w:color="auto"/>
                    <w:bottom w:val="none" w:sz="0" w:space="0" w:color="auto"/>
                    <w:right w:val="none" w:sz="0" w:space="0" w:color="auto"/>
                  </w:divBdr>
                </w:div>
                <w:div w:id="1084299578">
                  <w:marLeft w:val="480"/>
                  <w:marRight w:val="0"/>
                  <w:marTop w:val="0"/>
                  <w:marBottom w:val="0"/>
                  <w:divBdr>
                    <w:top w:val="none" w:sz="0" w:space="0" w:color="auto"/>
                    <w:left w:val="none" w:sz="0" w:space="0" w:color="auto"/>
                    <w:bottom w:val="none" w:sz="0" w:space="0" w:color="auto"/>
                    <w:right w:val="none" w:sz="0" w:space="0" w:color="auto"/>
                  </w:divBdr>
                </w:div>
                <w:div w:id="1610893368">
                  <w:marLeft w:val="480"/>
                  <w:marRight w:val="0"/>
                  <w:marTop w:val="0"/>
                  <w:marBottom w:val="0"/>
                  <w:divBdr>
                    <w:top w:val="none" w:sz="0" w:space="0" w:color="auto"/>
                    <w:left w:val="none" w:sz="0" w:space="0" w:color="auto"/>
                    <w:bottom w:val="none" w:sz="0" w:space="0" w:color="auto"/>
                    <w:right w:val="none" w:sz="0" w:space="0" w:color="auto"/>
                  </w:divBdr>
                </w:div>
                <w:div w:id="414981842">
                  <w:marLeft w:val="480"/>
                  <w:marRight w:val="0"/>
                  <w:marTop w:val="0"/>
                  <w:marBottom w:val="0"/>
                  <w:divBdr>
                    <w:top w:val="none" w:sz="0" w:space="0" w:color="auto"/>
                    <w:left w:val="none" w:sz="0" w:space="0" w:color="auto"/>
                    <w:bottom w:val="none" w:sz="0" w:space="0" w:color="auto"/>
                    <w:right w:val="none" w:sz="0" w:space="0" w:color="auto"/>
                  </w:divBdr>
                </w:div>
                <w:div w:id="1702583736">
                  <w:marLeft w:val="480"/>
                  <w:marRight w:val="0"/>
                  <w:marTop w:val="0"/>
                  <w:marBottom w:val="0"/>
                  <w:divBdr>
                    <w:top w:val="none" w:sz="0" w:space="0" w:color="auto"/>
                    <w:left w:val="none" w:sz="0" w:space="0" w:color="auto"/>
                    <w:bottom w:val="none" w:sz="0" w:space="0" w:color="auto"/>
                    <w:right w:val="none" w:sz="0" w:space="0" w:color="auto"/>
                  </w:divBdr>
                </w:div>
                <w:div w:id="87967734">
                  <w:marLeft w:val="480"/>
                  <w:marRight w:val="0"/>
                  <w:marTop w:val="0"/>
                  <w:marBottom w:val="0"/>
                  <w:divBdr>
                    <w:top w:val="none" w:sz="0" w:space="0" w:color="auto"/>
                    <w:left w:val="none" w:sz="0" w:space="0" w:color="auto"/>
                    <w:bottom w:val="none" w:sz="0" w:space="0" w:color="auto"/>
                    <w:right w:val="none" w:sz="0" w:space="0" w:color="auto"/>
                  </w:divBdr>
                </w:div>
                <w:div w:id="1372263144">
                  <w:marLeft w:val="480"/>
                  <w:marRight w:val="0"/>
                  <w:marTop w:val="0"/>
                  <w:marBottom w:val="0"/>
                  <w:divBdr>
                    <w:top w:val="none" w:sz="0" w:space="0" w:color="auto"/>
                    <w:left w:val="none" w:sz="0" w:space="0" w:color="auto"/>
                    <w:bottom w:val="none" w:sz="0" w:space="0" w:color="auto"/>
                    <w:right w:val="none" w:sz="0" w:space="0" w:color="auto"/>
                  </w:divBdr>
                </w:div>
                <w:div w:id="1397431585">
                  <w:marLeft w:val="480"/>
                  <w:marRight w:val="0"/>
                  <w:marTop w:val="0"/>
                  <w:marBottom w:val="0"/>
                  <w:divBdr>
                    <w:top w:val="none" w:sz="0" w:space="0" w:color="auto"/>
                    <w:left w:val="none" w:sz="0" w:space="0" w:color="auto"/>
                    <w:bottom w:val="none" w:sz="0" w:space="0" w:color="auto"/>
                    <w:right w:val="none" w:sz="0" w:space="0" w:color="auto"/>
                  </w:divBdr>
                </w:div>
                <w:div w:id="344794821">
                  <w:marLeft w:val="480"/>
                  <w:marRight w:val="0"/>
                  <w:marTop w:val="0"/>
                  <w:marBottom w:val="0"/>
                  <w:divBdr>
                    <w:top w:val="none" w:sz="0" w:space="0" w:color="auto"/>
                    <w:left w:val="none" w:sz="0" w:space="0" w:color="auto"/>
                    <w:bottom w:val="none" w:sz="0" w:space="0" w:color="auto"/>
                    <w:right w:val="none" w:sz="0" w:space="0" w:color="auto"/>
                  </w:divBdr>
                </w:div>
                <w:div w:id="1765765381">
                  <w:marLeft w:val="480"/>
                  <w:marRight w:val="0"/>
                  <w:marTop w:val="0"/>
                  <w:marBottom w:val="0"/>
                  <w:divBdr>
                    <w:top w:val="none" w:sz="0" w:space="0" w:color="auto"/>
                    <w:left w:val="none" w:sz="0" w:space="0" w:color="auto"/>
                    <w:bottom w:val="none" w:sz="0" w:space="0" w:color="auto"/>
                    <w:right w:val="none" w:sz="0" w:space="0" w:color="auto"/>
                  </w:divBdr>
                </w:div>
                <w:div w:id="1805779880">
                  <w:marLeft w:val="480"/>
                  <w:marRight w:val="0"/>
                  <w:marTop w:val="0"/>
                  <w:marBottom w:val="0"/>
                  <w:divBdr>
                    <w:top w:val="none" w:sz="0" w:space="0" w:color="auto"/>
                    <w:left w:val="none" w:sz="0" w:space="0" w:color="auto"/>
                    <w:bottom w:val="none" w:sz="0" w:space="0" w:color="auto"/>
                    <w:right w:val="none" w:sz="0" w:space="0" w:color="auto"/>
                  </w:divBdr>
                </w:div>
                <w:div w:id="1353914864">
                  <w:marLeft w:val="480"/>
                  <w:marRight w:val="0"/>
                  <w:marTop w:val="0"/>
                  <w:marBottom w:val="0"/>
                  <w:divBdr>
                    <w:top w:val="none" w:sz="0" w:space="0" w:color="auto"/>
                    <w:left w:val="none" w:sz="0" w:space="0" w:color="auto"/>
                    <w:bottom w:val="none" w:sz="0" w:space="0" w:color="auto"/>
                    <w:right w:val="none" w:sz="0" w:space="0" w:color="auto"/>
                  </w:divBdr>
                </w:div>
                <w:div w:id="641695661">
                  <w:marLeft w:val="480"/>
                  <w:marRight w:val="0"/>
                  <w:marTop w:val="0"/>
                  <w:marBottom w:val="0"/>
                  <w:divBdr>
                    <w:top w:val="none" w:sz="0" w:space="0" w:color="auto"/>
                    <w:left w:val="none" w:sz="0" w:space="0" w:color="auto"/>
                    <w:bottom w:val="none" w:sz="0" w:space="0" w:color="auto"/>
                    <w:right w:val="none" w:sz="0" w:space="0" w:color="auto"/>
                  </w:divBdr>
                </w:div>
                <w:div w:id="1085104511">
                  <w:marLeft w:val="480"/>
                  <w:marRight w:val="0"/>
                  <w:marTop w:val="0"/>
                  <w:marBottom w:val="0"/>
                  <w:divBdr>
                    <w:top w:val="none" w:sz="0" w:space="0" w:color="auto"/>
                    <w:left w:val="none" w:sz="0" w:space="0" w:color="auto"/>
                    <w:bottom w:val="none" w:sz="0" w:space="0" w:color="auto"/>
                    <w:right w:val="none" w:sz="0" w:space="0" w:color="auto"/>
                  </w:divBdr>
                </w:div>
                <w:div w:id="1637879701">
                  <w:marLeft w:val="480"/>
                  <w:marRight w:val="0"/>
                  <w:marTop w:val="0"/>
                  <w:marBottom w:val="0"/>
                  <w:divBdr>
                    <w:top w:val="none" w:sz="0" w:space="0" w:color="auto"/>
                    <w:left w:val="none" w:sz="0" w:space="0" w:color="auto"/>
                    <w:bottom w:val="none" w:sz="0" w:space="0" w:color="auto"/>
                    <w:right w:val="none" w:sz="0" w:space="0" w:color="auto"/>
                  </w:divBdr>
                </w:div>
                <w:div w:id="1524131543">
                  <w:marLeft w:val="480"/>
                  <w:marRight w:val="0"/>
                  <w:marTop w:val="0"/>
                  <w:marBottom w:val="0"/>
                  <w:divBdr>
                    <w:top w:val="none" w:sz="0" w:space="0" w:color="auto"/>
                    <w:left w:val="none" w:sz="0" w:space="0" w:color="auto"/>
                    <w:bottom w:val="none" w:sz="0" w:space="0" w:color="auto"/>
                    <w:right w:val="none" w:sz="0" w:space="0" w:color="auto"/>
                  </w:divBdr>
                </w:div>
                <w:div w:id="1783260002">
                  <w:marLeft w:val="480"/>
                  <w:marRight w:val="0"/>
                  <w:marTop w:val="0"/>
                  <w:marBottom w:val="0"/>
                  <w:divBdr>
                    <w:top w:val="none" w:sz="0" w:space="0" w:color="auto"/>
                    <w:left w:val="none" w:sz="0" w:space="0" w:color="auto"/>
                    <w:bottom w:val="none" w:sz="0" w:space="0" w:color="auto"/>
                    <w:right w:val="none" w:sz="0" w:space="0" w:color="auto"/>
                  </w:divBdr>
                </w:div>
                <w:div w:id="1568613278">
                  <w:marLeft w:val="480"/>
                  <w:marRight w:val="0"/>
                  <w:marTop w:val="0"/>
                  <w:marBottom w:val="0"/>
                  <w:divBdr>
                    <w:top w:val="none" w:sz="0" w:space="0" w:color="auto"/>
                    <w:left w:val="none" w:sz="0" w:space="0" w:color="auto"/>
                    <w:bottom w:val="none" w:sz="0" w:space="0" w:color="auto"/>
                    <w:right w:val="none" w:sz="0" w:space="0" w:color="auto"/>
                  </w:divBdr>
                </w:div>
                <w:div w:id="1880429666">
                  <w:marLeft w:val="480"/>
                  <w:marRight w:val="0"/>
                  <w:marTop w:val="0"/>
                  <w:marBottom w:val="0"/>
                  <w:divBdr>
                    <w:top w:val="none" w:sz="0" w:space="0" w:color="auto"/>
                    <w:left w:val="none" w:sz="0" w:space="0" w:color="auto"/>
                    <w:bottom w:val="none" w:sz="0" w:space="0" w:color="auto"/>
                    <w:right w:val="none" w:sz="0" w:space="0" w:color="auto"/>
                  </w:divBdr>
                </w:div>
                <w:div w:id="1876580506">
                  <w:marLeft w:val="480"/>
                  <w:marRight w:val="0"/>
                  <w:marTop w:val="0"/>
                  <w:marBottom w:val="0"/>
                  <w:divBdr>
                    <w:top w:val="none" w:sz="0" w:space="0" w:color="auto"/>
                    <w:left w:val="none" w:sz="0" w:space="0" w:color="auto"/>
                    <w:bottom w:val="none" w:sz="0" w:space="0" w:color="auto"/>
                    <w:right w:val="none" w:sz="0" w:space="0" w:color="auto"/>
                  </w:divBdr>
                </w:div>
                <w:div w:id="644897725">
                  <w:marLeft w:val="480"/>
                  <w:marRight w:val="0"/>
                  <w:marTop w:val="0"/>
                  <w:marBottom w:val="0"/>
                  <w:divBdr>
                    <w:top w:val="none" w:sz="0" w:space="0" w:color="auto"/>
                    <w:left w:val="none" w:sz="0" w:space="0" w:color="auto"/>
                    <w:bottom w:val="none" w:sz="0" w:space="0" w:color="auto"/>
                    <w:right w:val="none" w:sz="0" w:space="0" w:color="auto"/>
                  </w:divBdr>
                </w:div>
                <w:div w:id="2118332198">
                  <w:marLeft w:val="480"/>
                  <w:marRight w:val="0"/>
                  <w:marTop w:val="0"/>
                  <w:marBottom w:val="0"/>
                  <w:divBdr>
                    <w:top w:val="none" w:sz="0" w:space="0" w:color="auto"/>
                    <w:left w:val="none" w:sz="0" w:space="0" w:color="auto"/>
                    <w:bottom w:val="none" w:sz="0" w:space="0" w:color="auto"/>
                    <w:right w:val="none" w:sz="0" w:space="0" w:color="auto"/>
                  </w:divBdr>
                </w:div>
                <w:div w:id="1347054364">
                  <w:marLeft w:val="480"/>
                  <w:marRight w:val="0"/>
                  <w:marTop w:val="0"/>
                  <w:marBottom w:val="0"/>
                  <w:divBdr>
                    <w:top w:val="none" w:sz="0" w:space="0" w:color="auto"/>
                    <w:left w:val="none" w:sz="0" w:space="0" w:color="auto"/>
                    <w:bottom w:val="none" w:sz="0" w:space="0" w:color="auto"/>
                    <w:right w:val="none" w:sz="0" w:space="0" w:color="auto"/>
                  </w:divBdr>
                </w:div>
                <w:div w:id="646473797">
                  <w:marLeft w:val="480"/>
                  <w:marRight w:val="0"/>
                  <w:marTop w:val="0"/>
                  <w:marBottom w:val="0"/>
                  <w:divBdr>
                    <w:top w:val="none" w:sz="0" w:space="0" w:color="auto"/>
                    <w:left w:val="none" w:sz="0" w:space="0" w:color="auto"/>
                    <w:bottom w:val="none" w:sz="0" w:space="0" w:color="auto"/>
                    <w:right w:val="none" w:sz="0" w:space="0" w:color="auto"/>
                  </w:divBdr>
                </w:div>
                <w:div w:id="1487867265">
                  <w:marLeft w:val="480"/>
                  <w:marRight w:val="0"/>
                  <w:marTop w:val="0"/>
                  <w:marBottom w:val="0"/>
                  <w:divBdr>
                    <w:top w:val="none" w:sz="0" w:space="0" w:color="auto"/>
                    <w:left w:val="none" w:sz="0" w:space="0" w:color="auto"/>
                    <w:bottom w:val="none" w:sz="0" w:space="0" w:color="auto"/>
                    <w:right w:val="none" w:sz="0" w:space="0" w:color="auto"/>
                  </w:divBdr>
                </w:div>
                <w:div w:id="464742716">
                  <w:marLeft w:val="480"/>
                  <w:marRight w:val="0"/>
                  <w:marTop w:val="0"/>
                  <w:marBottom w:val="0"/>
                  <w:divBdr>
                    <w:top w:val="none" w:sz="0" w:space="0" w:color="auto"/>
                    <w:left w:val="none" w:sz="0" w:space="0" w:color="auto"/>
                    <w:bottom w:val="none" w:sz="0" w:space="0" w:color="auto"/>
                    <w:right w:val="none" w:sz="0" w:space="0" w:color="auto"/>
                  </w:divBdr>
                </w:div>
                <w:div w:id="1226378593">
                  <w:marLeft w:val="480"/>
                  <w:marRight w:val="0"/>
                  <w:marTop w:val="0"/>
                  <w:marBottom w:val="0"/>
                  <w:divBdr>
                    <w:top w:val="none" w:sz="0" w:space="0" w:color="auto"/>
                    <w:left w:val="none" w:sz="0" w:space="0" w:color="auto"/>
                    <w:bottom w:val="none" w:sz="0" w:space="0" w:color="auto"/>
                    <w:right w:val="none" w:sz="0" w:space="0" w:color="auto"/>
                  </w:divBdr>
                </w:div>
                <w:div w:id="1591307170">
                  <w:marLeft w:val="480"/>
                  <w:marRight w:val="0"/>
                  <w:marTop w:val="0"/>
                  <w:marBottom w:val="0"/>
                  <w:divBdr>
                    <w:top w:val="none" w:sz="0" w:space="0" w:color="auto"/>
                    <w:left w:val="none" w:sz="0" w:space="0" w:color="auto"/>
                    <w:bottom w:val="none" w:sz="0" w:space="0" w:color="auto"/>
                    <w:right w:val="none" w:sz="0" w:space="0" w:color="auto"/>
                  </w:divBdr>
                </w:div>
                <w:div w:id="1325205860">
                  <w:marLeft w:val="480"/>
                  <w:marRight w:val="0"/>
                  <w:marTop w:val="0"/>
                  <w:marBottom w:val="0"/>
                  <w:divBdr>
                    <w:top w:val="none" w:sz="0" w:space="0" w:color="auto"/>
                    <w:left w:val="none" w:sz="0" w:space="0" w:color="auto"/>
                    <w:bottom w:val="none" w:sz="0" w:space="0" w:color="auto"/>
                    <w:right w:val="none" w:sz="0" w:space="0" w:color="auto"/>
                  </w:divBdr>
                </w:div>
                <w:div w:id="1202210671">
                  <w:marLeft w:val="480"/>
                  <w:marRight w:val="0"/>
                  <w:marTop w:val="0"/>
                  <w:marBottom w:val="0"/>
                  <w:divBdr>
                    <w:top w:val="none" w:sz="0" w:space="0" w:color="auto"/>
                    <w:left w:val="none" w:sz="0" w:space="0" w:color="auto"/>
                    <w:bottom w:val="none" w:sz="0" w:space="0" w:color="auto"/>
                    <w:right w:val="none" w:sz="0" w:space="0" w:color="auto"/>
                  </w:divBdr>
                </w:div>
                <w:div w:id="325599528">
                  <w:marLeft w:val="480"/>
                  <w:marRight w:val="0"/>
                  <w:marTop w:val="0"/>
                  <w:marBottom w:val="0"/>
                  <w:divBdr>
                    <w:top w:val="none" w:sz="0" w:space="0" w:color="auto"/>
                    <w:left w:val="none" w:sz="0" w:space="0" w:color="auto"/>
                    <w:bottom w:val="none" w:sz="0" w:space="0" w:color="auto"/>
                    <w:right w:val="none" w:sz="0" w:space="0" w:color="auto"/>
                  </w:divBdr>
                </w:div>
                <w:div w:id="862863990">
                  <w:marLeft w:val="480"/>
                  <w:marRight w:val="0"/>
                  <w:marTop w:val="0"/>
                  <w:marBottom w:val="0"/>
                  <w:divBdr>
                    <w:top w:val="none" w:sz="0" w:space="0" w:color="auto"/>
                    <w:left w:val="none" w:sz="0" w:space="0" w:color="auto"/>
                    <w:bottom w:val="none" w:sz="0" w:space="0" w:color="auto"/>
                    <w:right w:val="none" w:sz="0" w:space="0" w:color="auto"/>
                  </w:divBdr>
                </w:div>
                <w:div w:id="1124151559">
                  <w:marLeft w:val="480"/>
                  <w:marRight w:val="0"/>
                  <w:marTop w:val="0"/>
                  <w:marBottom w:val="0"/>
                  <w:divBdr>
                    <w:top w:val="none" w:sz="0" w:space="0" w:color="auto"/>
                    <w:left w:val="none" w:sz="0" w:space="0" w:color="auto"/>
                    <w:bottom w:val="none" w:sz="0" w:space="0" w:color="auto"/>
                    <w:right w:val="none" w:sz="0" w:space="0" w:color="auto"/>
                  </w:divBdr>
                </w:div>
                <w:div w:id="2125539099">
                  <w:marLeft w:val="480"/>
                  <w:marRight w:val="0"/>
                  <w:marTop w:val="0"/>
                  <w:marBottom w:val="0"/>
                  <w:divBdr>
                    <w:top w:val="none" w:sz="0" w:space="0" w:color="auto"/>
                    <w:left w:val="none" w:sz="0" w:space="0" w:color="auto"/>
                    <w:bottom w:val="none" w:sz="0" w:space="0" w:color="auto"/>
                    <w:right w:val="none" w:sz="0" w:space="0" w:color="auto"/>
                  </w:divBdr>
                </w:div>
                <w:div w:id="1162042170">
                  <w:marLeft w:val="480"/>
                  <w:marRight w:val="0"/>
                  <w:marTop w:val="0"/>
                  <w:marBottom w:val="0"/>
                  <w:divBdr>
                    <w:top w:val="none" w:sz="0" w:space="0" w:color="auto"/>
                    <w:left w:val="none" w:sz="0" w:space="0" w:color="auto"/>
                    <w:bottom w:val="none" w:sz="0" w:space="0" w:color="auto"/>
                    <w:right w:val="none" w:sz="0" w:space="0" w:color="auto"/>
                  </w:divBdr>
                </w:div>
                <w:div w:id="1876502869">
                  <w:marLeft w:val="480"/>
                  <w:marRight w:val="0"/>
                  <w:marTop w:val="0"/>
                  <w:marBottom w:val="0"/>
                  <w:divBdr>
                    <w:top w:val="none" w:sz="0" w:space="0" w:color="auto"/>
                    <w:left w:val="none" w:sz="0" w:space="0" w:color="auto"/>
                    <w:bottom w:val="none" w:sz="0" w:space="0" w:color="auto"/>
                    <w:right w:val="none" w:sz="0" w:space="0" w:color="auto"/>
                  </w:divBdr>
                </w:div>
                <w:div w:id="1042822166">
                  <w:marLeft w:val="480"/>
                  <w:marRight w:val="0"/>
                  <w:marTop w:val="0"/>
                  <w:marBottom w:val="0"/>
                  <w:divBdr>
                    <w:top w:val="none" w:sz="0" w:space="0" w:color="auto"/>
                    <w:left w:val="none" w:sz="0" w:space="0" w:color="auto"/>
                    <w:bottom w:val="none" w:sz="0" w:space="0" w:color="auto"/>
                    <w:right w:val="none" w:sz="0" w:space="0" w:color="auto"/>
                  </w:divBdr>
                </w:div>
                <w:div w:id="1405571467">
                  <w:marLeft w:val="480"/>
                  <w:marRight w:val="0"/>
                  <w:marTop w:val="0"/>
                  <w:marBottom w:val="0"/>
                  <w:divBdr>
                    <w:top w:val="none" w:sz="0" w:space="0" w:color="auto"/>
                    <w:left w:val="none" w:sz="0" w:space="0" w:color="auto"/>
                    <w:bottom w:val="none" w:sz="0" w:space="0" w:color="auto"/>
                    <w:right w:val="none" w:sz="0" w:space="0" w:color="auto"/>
                  </w:divBdr>
                </w:div>
              </w:divsChild>
            </w:div>
            <w:div w:id="37973121">
              <w:marLeft w:val="0"/>
              <w:marRight w:val="0"/>
              <w:marTop w:val="0"/>
              <w:marBottom w:val="0"/>
              <w:divBdr>
                <w:top w:val="none" w:sz="0" w:space="0" w:color="auto"/>
                <w:left w:val="none" w:sz="0" w:space="0" w:color="auto"/>
                <w:bottom w:val="none" w:sz="0" w:space="0" w:color="auto"/>
                <w:right w:val="none" w:sz="0" w:space="0" w:color="auto"/>
              </w:divBdr>
              <w:divsChild>
                <w:div w:id="1688436111">
                  <w:marLeft w:val="480"/>
                  <w:marRight w:val="0"/>
                  <w:marTop w:val="0"/>
                  <w:marBottom w:val="0"/>
                  <w:divBdr>
                    <w:top w:val="none" w:sz="0" w:space="0" w:color="auto"/>
                    <w:left w:val="none" w:sz="0" w:space="0" w:color="auto"/>
                    <w:bottom w:val="none" w:sz="0" w:space="0" w:color="auto"/>
                    <w:right w:val="none" w:sz="0" w:space="0" w:color="auto"/>
                  </w:divBdr>
                </w:div>
                <w:div w:id="1932885871">
                  <w:marLeft w:val="480"/>
                  <w:marRight w:val="0"/>
                  <w:marTop w:val="0"/>
                  <w:marBottom w:val="0"/>
                  <w:divBdr>
                    <w:top w:val="none" w:sz="0" w:space="0" w:color="auto"/>
                    <w:left w:val="none" w:sz="0" w:space="0" w:color="auto"/>
                    <w:bottom w:val="none" w:sz="0" w:space="0" w:color="auto"/>
                    <w:right w:val="none" w:sz="0" w:space="0" w:color="auto"/>
                  </w:divBdr>
                </w:div>
                <w:div w:id="1726181550">
                  <w:marLeft w:val="480"/>
                  <w:marRight w:val="0"/>
                  <w:marTop w:val="0"/>
                  <w:marBottom w:val="0"/>
                  <w:divBdr>
                    <w:top w:val="none" w:sz="0" w:space="0" w:color="auto"/>
                    <w:left w:val="none" w:sz="0" w:space="0" w:color="auto"/>
                    <w:bottom w:val="none" w:sz="0" w:space="0" w:color="auto"/>
                    <w:right w:val="none" w:sz="0" w:space="0" w:color="auto"/>
                  </w:divBdr>
                </w:div>
                <w:div w:id="2133012820">
                  <w:marLeft w:val="480"/>
                  <w:marRight w:val="0"/>
                  <w:marTop w:val="0"/>
                  <w:marBottom w:val="0"/>
                  <w:divBdr>
                    <w:top w:val="none" w:sz="0" w:space="0" w:color="auto"/>
                    <w:left w:val="none" w:sz="0" w:space="0" w:color="auto"/>
                    <w:bottom w:val="none" w:sz="0" w:space="0" w:color="auto"/>
                    <w:right w:val="none" w:sz="0" w:space="0" w:color="auto"/>
                  </w:divBdr>
                </w:div>
                <w:div w:id="2057119200">
                  <w:marLeft w:val="480"/>
                  <w:marRight w:val="0"/>
                  <w:marTop w:val="0"/>
                  <w:marBottom w:val="0"/>
                  <w:divBdr>
                    <w:top w:val="none" w:sz="0" w:space="0" w:color="auto"/>
                    <w:left w:val="none" w:sz="0" w:space="0" w:color="auto"/>
                    <w:bottom w:val="none" w:sz="0" w:space="0" w:color="auto"/>
                    <w:right w:val="none" w:sz="0" w:space="0" w:color="auto"/>
                  </w:divBdr>
                </w:div>
                <w:div w:id="545216722">
                  <w:marLeft w:val="480"/>
                  <w:marRight w:val="0"/>
                  <w:marTop w:val="0"/>
                  <w:marBottom w:val="0"/>
                  <w:divBdr>
                    <w:top w:val="none" w:sz="0" w:space="0" w:color="auto"/>
                    <w:left w:val="none" w:sz="0" w:space="0" w:color="auto"/>
                    <w:bottom w:val="none" w:sz="0" w:space="0" w:color="auto"/>
                    <w:right w:val="none" w:sz="0" w:space="0" w:color="auto"/>
                  </w:divBdr>
                </w:div>
                <w:div w:id="516693679">
                  <w:marLeft w:val="480"/>
                  <w:marRight w:val="0"/>
                  <w:marTop w:val="0"/>
                  <w:marBottom w:val="0"/>
                  <w:divBdr>
                    <w:top w:val="none" w:sz="0" w:space="0" w:color="auto"/>
                    <w:left w:val="none" w:sz="0" w:space="0" w:color="auto"/>
                    <w:bottom w:val="none" w:sz="0" w:space="0" w:color="auto"/>
                    <w:right w:val="none" w:sz="0" w:space="0" w:color="auto"/>
                  </w:divBdr>
                </w:div>
                <w:div w:id="1087648797">
                  <w:marLeft w:val="480"/>
                  <w:marRight w:val="0"/>
                  <w:marTop w:val="0"/>
                  <w:marBottom w:val="0"/>
                  <w:divBdr>
                    <w:top w:val="none" w:sz="0" w:space="0" w:color="auto"/>
                    <w:left w:val="none" w:sz="0" w:space="0" w:color="auto"/>
                    <w:bottom w:val="none" w:sz="0" w:space="0" w:color="auto"/>
                    <w:right w:val="none" w:sz="0" w:space="0" w:color="auto"/>
                  </w:divBdr>
                </w:div>
                <w:div w:id="1360274186">
                  <w:marLeft w:val="480"/>
                  <w:marRight w:val="0"/>
                  <w:marTop w:val="0"/>
                  <w:marBottom w:val="0"/>
                  <w:divBdr>
                    <w:top w:val="none" w:sz="0" w:space="0" w:color="auto"/>
                    <w:left w:val="none" w:sz="0" w:space="0" w:color="auto"/>
                    <w:bottom w:val="none" w:sz="0" w:space="0" w:color="auto"/>
                    <w:right w:val="none" w:sz="0" w:space="0" w:color="auto"/>
                  </w:divBdr>
                </w:div>
                <w:div w:id="1128282417">
                  <w:marLeft w:val="480"/>
                  <w:marRight w:val="0"/>
                  <w:marTop w:val="0"/>
                  <w:marBottom w:val="0"/>
                  <w:divBdr>
                    <w:top w:val="none" w:sz="0" w:space="0" w:color="auto"/>
                    <w:left w:val="none" w:sz="0" w:space="0" w:color="auto"/>
                    <w:bottom w:val="none" w:sz="0" w:space="0" w:color="auto"/>
                    <w:right w:val="none" w:sz="0" w:space="0" w:color="auto"/>
                  </w:divBdr>
                </w:div>
                <w:div w:id="353849379">
                  <w:marLeft w:val="480"/>
                  <w:marRight w:val="0"/>
                  <w:marTop w:val="0"/>
                  <w:marBottom w:val="0"/>
                  <w:divBdr>
                    <w:top w:val="none" w:sz="0" w:space="0" w:color="auto"/>
                    <w:left w:val="none" w:sz="0" w:space="0" w:color="auto"/>
                    <w:bottom w:val="none" w:sz="0" w:space="0" w:color="auto"/>
                    <w:right w:val="none" w:sz="0" w:space="0" w:color="auto"/>
                  </w:divBdr>
                </w:div>
                <w:div w:id="1968000091">
                  <w:marLeft w:val="480"/>
                  <w:marRight w:val="0"/>
                  <w:marTop w:val="0"/>
                  <w:marBottom w:val="0"/>
                  <w:divBdr>
                    <w:top w:val="none" w:sz="0" w:space="0" w:color="auto"/>
                    <w:left w:val="none" w:sz="0" w:space="0" w:color="auto"/>
                    <w:bottom w:val="none" w:sz="0" w:space="0" w:color="auto"/>
                    <w:right w:val="none" w:sz="0" w:space="0" w:color="auto"/>
                  </w:divBdr>
                </w:div>
                <w:div w:id="1527251842">
                  <w:marLeft w:val="480"/>
                  <w:marRight w:val="0"/>
                  <w:marTop w:val="0"/>
                  <w:marBottom w:val="0"/>
                  <w:divBdr>
                    <w:top w:val="none" w:sz="0" w:space="0" w:color="auto"/>
                    <w:left w:val="none" w:sz="0" w:space="0" w:color="auto"/>
                    <w:bottom w:val="none" w:sz="0" w:space="0" w:color="auto"/>
                    <w:right w:val="none" w:sz="0" w:space="0" w:color="auto"/>
                  </w:divBdr>
                </w:div>
                <w:div w:id="144128166">
                  <w:marLeft w:val="480"/>
                  <w:marRight w:val="0"/>
                  <w:marTop w:val="0"/>
                  <w:marBottom w:val="0"/>
                  <w:divBdr>
                    <w:top w:val="none" w:sz="0" w:space="0" w:color="auto"/>
                    <w:left w:val="none" w:sz="0" w:space="0" w:color="auto"/>
                    <w:bottom w:val="none" w:sz="0" w:space="0" w:color="auto"/>
                    <w:right w:val="none" w:sz="0" w:space="0" w:color="auto"/>
                  </w:divBdr>
                </w:div>
                <w:div w:id="1062294892">
                  <w:marLeft w:val="480"/>
                  <w:marRight w:val="0"/>
                  <w:marTop w:val="0"/>
                  <w:marBottom w:val="0"/>
                  <w:divBdr>
                    <w:top w:val="none" w:sz="0" w:space="0" w:color="auto"/>
                    <w:left w:val="none" w:sz="0" w:space="0" w:color="auto"/>
                    <w:bottom w:val="none" w:sz="0" w:space="0" w:color="auto"/>
                    <w:right w:val="none" w:sz="0" w:space="0" w:color="auto"/>
                  </w:divBdr>
                </w:div>
                <w:div w:id="1132747537">
                  <w:marLeft w:val="480"/>
                  <w:marRight w:val="0"/>
                  <w:marTop w:val="0"/>
                  <w:marBottom w:val="0"/>
                  <w:divBdr>
                    <w:top w:val="none" w:sz="0" w:space="0" w:color="auto"/>
                    <w:left w:val="none" w:sz="0" w:space="0" w:color="auto"/>
                    <w:bottom w:val="none" w:sz="0" w:space="0" w:color="auto"/>
                    <w:right w:val="none" w:sz="0" w:space="0" w:color="auto"/>
                  </w:divBdr>
                </w:div>
                <w:div w:id="1248464821">
                  <w:marLeft w:val="480"/>
                  <w:marRight w:val="0"/>
                  <w:marTop w:val="0"/>
                  <w:marBottom w:val="0"/>
                  <w:divBdr>
                    <w:top w:val="none" w:sz="0" w:space="0" w:color="auto"/>
                    <w:left w:val="none" w:sz="0" w:space="0" w:color="auto"/>
                    <w:bottom w:val="none" w:sz="0" w:space="0" w:color="auto"/>
                    <w:right w:val="none" w:sz="0" w:space="0" w:color="auto"/>
                  </w:divBdr>
                </w:div>
                <w:div w:id="770247030">
                  <w:marLeft w:val="480"/>
                  <w:marRight w:val="0"/>
                  <w:marTop w:val="0"/>
                  <w:marBottom w:val="0"/>
                  <w:divBdr>
                    <w:top w:val="none" w:sz="0" w:space="0" w:color="auto"/>
                    <w:left w:val="none" w:sz="0" w:space="0" w:color="auto"/>
                    <w:bottom w:val="none" w:sz="0" w:space="0" w:color="auto"/>
                    <w:right w:val="none" w:sz="0" w:space="0" w:color="auto"/>
                  </w:divBdr>
                </w:div>
                <w:div w:id="1971012045">
                  <w:marLeft w:val="480"/>
                  <w:marRight w:val="0"/>
                  <w:marTop w:val="0"/>
                  <w:marBottom w:val="0"/>
                  <w:divBdr>
                    <w:top w:val="none" w:sz="0" w:space="0" w:color="auto"/>
                    <w:left w:val="none" w:sz="0" w:space="0" w:color="auto"/>
                    <w:bottom w:val="none" w:sz="0" w:space="0" w:color="auto"/>
                    <w:right w:val="none" w:sz="0" w:space="0" w:color="auto"/>
                  </w:divBdr>
                </w:div>
                <w:div w:id="1769961002">
                  <w:marLeft w:val="480"/>
                  <w:marRight w:val="0"/>
                  <w:marTop w:val="0"/>
                  <w:marBottom w:val="0"/>
                  <w:divBdr>
                    <w:top w:val="none" w:sz="0" w:space="0" w:color="auto"/>
                    <w:left w:val="none" w:sz="0" w:space="0" w:color="auto"/>
                    <w:bottom w:val="none" w:sz="0" w:space="0" w:color="auto"/>
                    <w:right w:val="none" w:sz="0" w:space="0" w:color="auto"/>
                  </w:divBdr>
                </w:div>
                <w:div w:id="1216769563">
                  <w:marLeft w:val="480"/>
                  <w:marRight w:val="0"/>
                  <w:marTop w:val="0"/>
                  <w:marBottom w:val="0"/>
                  <w:divBdr>
                    <w:top w:val="none" w:sz="0" w:space="0" w:color="auto"/>
                    <w:left w:val="none" w:sz="0" w:space="0" w:color="auto"/>
                    <w:bottom w:val="none" w:sz="0" w:space="0" w:color="auto"/>
                    <w:right w:val="none" w:sz="0" w:space="0" w:color="auto"/>
                  </w:divBdr>
                </w:div>
                <w:div w:id="810754310">
                  <w:marLeft w:val="480"/>
                  <w:marRight w:val="0"/>
                  <w:marTop w:val="0"/>
                  <w:marBottom w:val="0"/>
                  <w:divBdr>
                    <w:top w:val="none" w:sz="0" w:space="0" w:color="auto"/>
                    <w:left w:val="none" w:sz="0" w:space="0" w:color="auto"/>
                    <w:bottom w:val="none" w:sz="0" w:space="0" w:color="auto"/>
                    <w:right w:val="none" w:sz="0" w:space="0" w:color="auto"/>
                  </w:divBdr>
                </w:div>
                <w:div w:id="1893541828">
                  <w:marLeft w:val="480"/>
                  <w:marRight w:val="0"/>
                  <w:marTop w:val="0"/>
                  <w:marBottom w:val="0"/>
                  <w:divBdr>
                    <w:top w:val="none" w:sz="0" w:space="0" w:color="auto"/>
                    <w:left w:val="none" w:sz="0" w:space="0" w:color="auto"/>
                    <w:bottom w:val="none" w:sz="0" w:space="0" w:color="auto"/>
                    <w:right w:val="none" w:sz="0" w:space="0" w:color="auto"/>
                  </w:divBdr>
                </w:div>
                <w:div w:id="808472629">
                  <w:marLeft w:val="480"/>
                  <w:marRight w:val="0"/>
                  <w:marTop w:val="0"/>
                  <w:marBottom w:val="0"/>
                  <w:divBdr>
                    <w:top w:val="none" w:sz="0" w:space="0" w:color="auto"/>
                    <w:left w:val="none" w:sz="0" w:space="0" w:color="auto"/>
                    <w:bottom w:val="none" w:sz="0" w:space="0" w:color="auto"/>
                    <w:right w:val="none" w:sz="0" w:space="0" w:color="auto"/>
                  </w:divBdr>
                </w:div>
                <w:div w:id="741828148">
                  <w:marLeft w:val="480"/>
                  <w:marRight w:val="0"/>
                  <w:marTop w:val="0"/>
                  <w:marBottom w:val="0"/>
                  <w:divBdr>
                    <w:top w:val="none" w:sz="0" w:space="0" w:color="auto"/>
                    <w:left w:val="none" w:sz="0" w:space="0" w:color="auto"/>
                    <w:bottom w:val="none" w:sz="0" w:space="0" w:color="auto"/>
                    <w:right w:val="none" w:sz="0" w:space="0" w:color="auto"/>
                  </w:divBdr>
                </w:div>
                <w:div w:id="30230792">
                  <w:marLeft w:val="480"/>
                  <w:marRight w:val="0"/>
                  <w:marTop w:val="0"/>
                  <w:marBottom w:val="0"/>
                  <w:divBdr>
                    <w:top w:val="none" w:sz="0" w:space="0" w:color="auto"/>
                    <w:left w:val="none" w:sz="0" w:space="0" w:color="auto"/>
                    <w:bottom w:val="none" w:sz="0" w:space="0" w:color="auto"/>
                    <w:right w:val="none" w:sz="0" w:space="0" w:color="auto"/>
                  </w:divBdr>
                </w:div>
                <w:div w:id="1346008983">
                  <w:marLeft w:val="480"/>
                  <w:marRight w:val="0"/>
                  <w:marTop w:val="0"/>
                  <w:marBottom w:val="0"/>
                  <w:divBdr>
                    <w:top w:val="none" w:sz="0" w:space="0" w:color="auto"/>
                    <w:left w:val="none" w:sz="0" w:space="0" w:color="auto"/>
                    <w:bottom w:val="none" w:sz="0" w:space="0" w:color="auto"/>
                    <w:right w:val="none" w:sz="0" w:space="0" w:color="auto"/>
                  </w:divBdr>
                </w:div>
                <w:div w:id="1954709052">
                  <w:marLeft w:val="480"/>
                  <w:marRight w:val="0"/>
                  <w:marTop w:val="0"/>
                  <w:marBottom w:val="0"/>
                  <w:divBdr>
                    <w:top w:val="none" w:sz="0" w:space="0" w:color="auto"/>
                    <w:left w:val="none" w:sz="0" w:space="0" w:color="auto"/>
                    <w:bottom w:val="none" w:sz="0" w:space="0" w:color="auto"/>
                    <w:right w:val="none" w:sz="0" w:space="0" w:color="auto"/>
                  </w:divBdr>
                </w:div>
                <w:div w:id="1714498730">
                  <w:marLeft w:val="480"/>
                  <w:marRight w:val="0"/>
                  <w:marTop w:val="0"/>
                  <w:marBottom w:val="0"/>
                  <w:divBdr>
                    <w:top w:val="none" w:sz="0" w:space="0" w:color="auto"/>
                    <w:left w:val="none" w:sz="0" w:space="0" w:color="auto"/>
                    <w:bottom w:val="none" w:sz="0" w:space="0" w:color="auto"/>
                    <w:right w:val="none" w:sz="0" w:space="0" w:color="auto"/>
                  </w:divBdr>
                </w:div>
                <w:div w:id="456292063">
                  <w:marLeft w:val="480"/>
                  <w:marRight w:val="0"/>
                  <w:marTop w:val="0"/>
                  <w:marBottom w:val="0"/>
                  <w:divBdr>
                    <w:top w:val="none" w:sz="0" w:space="0" w:color="auto"/>
                    <w:left w:val="none" w:sz="0" w:space="0" w:color="auto"/>
                    <w:bottom w:val="none" w:sz="0" w:space="0" w:color="auto"/>
                    <w:right w:val="none" w:sz="0" w:space="0" w:color="auto"/>
                  </w:divBdr>
                </w:div>
                <w:div w:id="1779714234">
                  <w:marLeft w:val="480"/>
                  <w:marRight w:val="0"/>
                  <w:marTop w:val="0"/>
                  <w:marBottom w:val="0"/>
                  <w:divBdr>
                    <w:top w:val="none" w:sz="0" w:space="0" w:color="auto"/>
                    <w:left w:val="none" w:sz="0" w:space="0" w:color="auto"/>
                    <w:bottom w:val="none" w:sz="0" w:space="0" w:color="auto"/>
                    <w:right w:val="none" w:sz="0" w:space="0" w:color="auto"/>
                  </w:divBdr>
                </w:div>
                <w:div w:id="553195723">
                  <w:marLeft w:val="480"/>
                  <w:marRight w:val="0"/>
                  <w:marTop w:val="0"/>
                  <w:marBottom w:val="0"/>
                  <w:divBdr>
                    <w:top w:val="none" w:sz="0" w:space="0" w:color="auto"/>
                    <w:left w:val="none" w:sz="0" w:space="0" w:color="auto"/>
                    <w:bottom w:val="none" w:sz="0" w:space="0" w:color="auto"/>
                    <w:right w:val="none" w:sz="0" w:space="0" w:color="auto"/>
                  </w:divBdr>
                </w:div>
                <w:div w:id="738359992">
                  <w:marLeft w:val="480"/>
                  <w:marRight w:val="0"/>
                  <w:marTop w:val="0"/>
                  <w:marBottom w:val="0"/>
                  <w:divBdr>
                    <w:top w:val="none" w:sz="0" w:space="0" w:color="auto"/>
                    <w:left w:val="none" w:sz="0" w:space="0" w:color="auto"/>
                    <w:bottom w:val="none" w:sz="0" w:space="0" w:color="auto"/>
                    <w:right w:val="none" w:sz="0" w:space="0" w:color="auto"/>
                  </w:divBdr>
                </w:div>
                <w:div w:id="315576391">
                  <w:marLeft w:val="480"/>
                  <w:marRight w:val="0"/>
                  <w:marTop w:val="0"/>
                  <w:marBottom w:val="0"/>
                  <w:divBdr>
                    <w:top w:val="none" w:sz="0" w:space="0" w:color="auto"/>
                    <w:left w:val="none" w:sz="0" w:space="0" w:color="auto"/>
                    <w:bottom w:val="none" w:sz="0" w:space="0" w:color="auto"/>
                    <w:right w:val="none" w:sz="0" w:space="0" w:color="auto"/>
                  </w:divBdr>
                </w:div>
                <w:div w:id="1488936126">
                  <w:marLeft w:val="480"/>
                  <w:marRight w:val="0"/>
                  <w:marTop w:val="0"/>
                  <w:marBottom w:val="0"/>
                  <w:divBdr>
                    <w:top w:val="none" w:sz="0" w:space="0" w:color="auto"/>
                    <w:left w:val="none" w:sz="0" w:space="0" w:color="auto"/>
                    <w:bottom w:val="none" w:sz="0" w:space="0" w:color="auto"/>
                    <w:right w:val="none" w:sz="0" w:space="0" w:color="auto"/>
                  </w:divBdr>
                </w:div>
                <w:div w:id="282078434">
                  <w:marLeft w:val="480"/>
                  <w:marRight w:val="0"/>
                  <w:marTop w:val="0"/>
                  <w:marBottom w:val="0"/>
                  <w:divBdr>
                    <w:top w:val="none" w:sz="0" w:space="0" w:color="auto"/>
                    <w:left w:val="none" w:sz="0" w:space="0" w:color="auto"/>
                    <w:bottom w:val="none" w:sz="0" w:space="0" w:color="auto"/>
                    <w:right w:val="none" w:sz="0" w:space="0" w:color="auto"/>
                  </w:divBdr>
                </w:div>
                <w:div w:id="1705445591">
                  <w:marLeft w:val="480"/>
                  <w:marRight w:val="0"/>
                  <w:marTop w:val="0"/>
                  <w:marBottom w:val="0"/>
                  <w:divBdr>
                    <w:top w:val="none" w:sz="0" w:space="0" w:color="auto"/>
                    <w:left w:val="none" w:sz="0" w:space="0" w:color="auto"/>
                    <w:bottom w:val="none" w:sz="0" w:space="0" w:color="auto"/>
                    <w:right w:val="none" w:sz="0" w:space="0" w:color="auto"/>
                  </w:divBdr>
                </w:div>
                <w:div w:id="704402851">
                  <w:marLeft w:val="480"/>
                  <w:marRight w:val="0"/>
                  <w:marTop w:val="0"/>
                  <w:marBottom w:val="0"/>
                  <w:divBdr>
                    <w:top w:val="none" w:sz="0" w:space="0" w:color="auto"/>
                    <w:left w:val="none" w:sz="0" w:space="0" w:color="auto"/>
                    <w:bottom w:val="none" w:sz="0" w:space="0" w:color="auto"/>
                    <w:right w:val="none" w:sz="0" w:space="0" w:color="auto"/>
                  </w:divBdr>
                </w:div>
              </w:divsChild>
            </w:div>
            <w:div w:id="843742814">
              <w:marLeft w:val="0"/>
              <w:marRight w:val="0"/>
              <w:marTop w:val="0"/>
              <w:marBottom w:val="0"/>
              <w:divBdr>
                <w:top w:val="none" w:sz="0" w:space="0" w:color="auto"/>
                <w:left w:val="none" w:sz="0" w:space="0" w:color="auto"/>
                <w:bottom w:val="none" w:sz="0" w:space="0" w:color="auto"/>
                <w:right w:val="none" w:sz="0" w:space="0" w:color="auto"/>
              </w:divBdr>
              <w:divsChild>
                <w:div w:id="1193880053">
                  <w:marLeft w:val="480"/>
                  <w:marRight w:val="0"/>
                  <w:marTop w:val="0"/>
                  <w:marBottom w:val="0"/>
                  <w:divBdr>
                    <w:top w:val="none" w:sz="0" w:space="0" w:color="auto"/>
                    <w:left w:val="none" w:sz="0" w:space="0" w:color="auto"/>
                    <w:bottom w:val="none" w:sz="0" w:space="0" w:color="auto"/>
                    <w:right w:val="none" w:sz="0" w:space="0" w:color="auto"/>
                  </w:divBdr>
                </w:div>
                <w:div w:id="682559015">
                  <w:marLeft w:val="480"/>
                  <w:marRight w:val="0"/>
                  <w:marTop w:val="0"/>
                  <w:marBottom w:val="0"/>
                  <w:divBdr>
                    <w:top w:val="none" w:sz="0" w:space="0" w:color="auto"/>
                    <w:left w:val="none" w:sz="0" w:space="0" w:color="auto"/>
                    <w:bottom w:val="none" w:sz="0" w:space="0" w:color="auto"/>
                    <w:right w:val="none" w:sz="0" w:space="0" w:color="auto"/>
                  </w:divBdr>
                </w:div>
                <w:div w:id="432634583">
                  <w:marLeft w:val="480"/>
                  <w:marRight w:val="0"/>
                  <w:marTop w:val="0"/>
                  <w:marBottom w:val="0"/>
                  <w:divBdr>
                    <w:top w:val="none" w:sz="0" w:space="0" w:color="auto"/>
                    <w:left w:val="none" w:sz="0" w:space="0" w:color="auto"/>
                    <w:bottom w:val="none" w:sz="0" w:space="0" w:color="auto"/>
                    <w:right w:val="none" w:sz="0" w:space="0" w:color="auto"/>
                  </w:divBdr>
                </w:div>
                <w:div w:id="679816091">
                  <w:marLeft w:val="480"/>
                  <w:marRight w:val="0"/>
                  <w:marTop w:val="0"/>
                  <w:marBottom w:val="0"/>
                  <w:divBdr>
                    <w:top w:val="none" w:sz="0" w:space="0" w:color="auto"/>
                    <w:left w:val="none" w:sz="0" w:space="0" w:color="auto"/>
                    <w:bottom w:val="none" w:sz="0" w:space="0" w:color="auto"/>
                    <w:right w:val="none" w:sz="0" w:space="0" w:color="auto"/>
                  </w:divBdr>
                </w:div>
                <w:div w:id="1936671599">
                  <w:marLeft w:val="480"/>
                  <w:marRight w:val="0"/>
                  <w:marTop w:val="0"/>
                  <w:marBottom w:val="0"/>
                  <w:divBdr>
                    <w:top w:val="none" w:sz="0" w:space="0" w:color="auto"/>
                    <w:left w:val="none" w:sz="0" w:space="0" w:color="auto"/>
                    <w:bottom w:val="none" w:sz="0" w:space="0" w:color="auto"/>
                    <w:right w:val="none" w:sz="0" w:space="0" w:color="auto"/>
                  </w:divBdr>
                </w:div>
                <w:div w:id="317223040">
                  <w:marLeft w:val="480"/>
                  <w:marRight w:val="0"/>
                  <w:marTop w:val="0"/>
                  <w:marBottom w:val="0"/>
                  <w:divBdr>
                    <w:top w:val="none" w:sz="0" w:space="0" w:color="auto"/>
                    <w:left w:val="none" w:sz="0" w:space="0" w:color="auto"/>
                    <w:bottom w:val="none" w:sz="0" w:space="0" w:color="auto"/>
                    <w:right w:val="none" w:sz="0" w:space="0" w:color="auto"/>
                  </w:divBdr>
                </w:div>
                <w:div w:id="2048605293">
                  <w:marLeft w:val="480"/>
                  <w:marRight w:val="0"/>
                  <w:marTop w:val="0"/>
                  <w:marBottom w:val="0"/>
                  <w:divBdr>
                    <w:top w:val="none" w:sz="0" w:space="0" w:color="auto"/>
                    <w:left w:val="none" w:sz="0" w:space="0" w:color="auto"/>
                    <w:bottom w:val="none" w:sz="0" w:space="0" w:color="auto"/>
                    <w:right w:val="none" w:sz="0" w:space="0" w:color="auto"/>
                  </w:divBdr>
                </w:div>
                <w:div w:id="1005864196">
                  <w:marLeft w:val="480"/>
                  <w:marRight w:val="0"/>
                  <w:marTop w:val="0"/>
                  <w:marBottom w:val="0"/>
                  <w:divBdr>
                    <w:top w:val="none" w:sz="0" w:space="0" w:color="auto"/>
                    <w:left w:val="none" w:sz="0" w:space="0" w:color="auto"/>
                    <w:bottom w:val="none" w:sz="0" w:space="0" w:color="auto"/>
                    <w:right w:val="none" w:sz="0" w:space="0" w:color="auto"/>
                  </w:divBdr>
                </w:div>
                <w:div w:id="1446534426">
                  <w:marLeft w:val="480"/>
                  <w:marRight w:val="0"/>
                  <w:marTop w:val="0"/>
                  <w:marBottom w:val="0"/>
                  <w:divBdr>
                    <w:top w:val="none" w:sz="0" w:space="0" w:color="auto"/>
                    <w:left w:val="none" w:sz="0" w:space="0" w:color="auto"/>
                    <w:bottom w:val="none" w:sz="0" w:space="0" w:color="auto"/>
                    <w:right w:val="none" w:sz="0" w:space="0" w:color="auto"/>
                  </w:divBdr>
                </w:div>
                <w:div w:id="1170214570">
                  <w:marLeft w:val="480"/>
                  <w:marRight w:val="0"/>
                  <w:marTop w:val="0"/>
                  <w:marBottom w:val="0"/>
                  <w:divBdr>
                    <w:top w:val="none" w:sz="0" w:space="0" w:color="auto"/>
                    <w:left w:val="none" w:sz="0" w:space="0" w:color="auto"/>
                    <w:bottom w:val="none" w:sz="0" w:space="0" w:color="auto"/>
                    <w:right w:val="none" w:sz="0" w:space="0" w:color="auto"/>
                  </w:divBdr>
                </w:div>
                <w:div w:id="424615814">
                  <w:marLeft w:val="480"/>
                  <w:marRight w:val="0"/>
                  <w:marTop w:val="0"/>
                  <w:marBottom w:val="0"/>
                  <w:divBdr>
                    <w:top w:val="none" w:sz="0" w:space="0" w:color="auto"/>
                    <w:left w:val="none" w:sz="0" w:space="0" w:color="auto"/>
                    <w:bottom w:val="none" w:sz="0" w:space="0" w:color="auto"/>
                    <w:right w:val="none" w:sz="0" w:space="0" w:color="auto"/>
                  </w:divBdr>
                </w:div>
                <w:div w:id="1736467395">
                  <w:marLeft w:val="480"/>
                  <w:marRight w:val="0"/>
                  <w:marTop w:val="0"/>
                  <w:marBottom w:val="0"/>
                  <w:divBdr>
                    <w:top w:val="none" w:sz="0" w:space="0" w:color="auto"/>
                    <w:left w:val="none" w:sz="0" w:space="0" w:color="auto"/>
                    <w:bottom w:val="none" w:sz="0" w:space="0" w:color="auto"/>
                    <w:right w:val="none" w:sz="0" w:space="0" w:color="auto"/>
                  </w:divBdr>
                </w:div>
                <w:div w:id="1401440423">
                  <w:marLeft w:val="480"/>
                  <w:marRight w:val="0"/>
                  <w:marTop w:val="0"/>
                  <w:marBottom w:val="0"/>
                  <w:divBdr>
                    <w:top w:val="none" w:sz="0" w:space="0" w:color="auto"/>
                    <w:left w:val="none" w:sz="0" w:space="0" w:color="auto"/>
                    <w:bottom w:val="none" w:sz="0" w:space="0" w:color="auto"/>
                    <w:right w:val="none" w:sz="0" w:space="0" w:color="auto"/>
                  </w:divBdr>
                </w:div>
                <w:div w:id="1421947898">
                  <w:marLeft w:val="480"/>
                  <w:marRight w:val="0"/>
                  <w:marTop w:val="0"/>
                  <w:marBottom w:val="0"/>
                  <w:divBdr>
                    <w:top w:val="none" w:sz="0" w:space="0" w:color="auto"/>
                    <w:left w:val="none" w:sz="0" w:space="0" w:color="auto"/>
                    <w:bottom w:val="none" w:sz="0" w:space="0" w:color="auto"/>
                    <w:right w:val="none" w:sz="0" w:space="0" w:color="auto"/>
                  </w:divBdr>
                </w:div>
                <w:div w:id="314259218">
                  <w:marLeft w:val="480"/>
                  <w:marRight w:val="0"/>
                  <w:marTop w:val="0"/>
                  <w:marBottom w:val="0"/>
                  <w:divBdr>
                    <w:top w:val="none" w:sz="0" w:space="0" w:color="auto"/>
                    <w:left w:val="none" w:sz="0" w:space="0" w:color="auto"/>
                    <w:bottom w:val="none" w:sz="0" w:space="0" w:color="auto"/>
                    <w:right w:val="none" w:sz="0" w:space="0" w:color="auto"/>
                  </w:divBdr>
                </w:div>
                <w:div w:id="1271736850">
                  <w:marLeft w:val="480"/>
                  <w:marRight w:val="0"/>
                  <w:marTop w:val="0"/>
                  <w:marBottom w:val="0"/>
                  <w:divBdr>
                    <w:top w:val="none" w:sz="0" w:space="0" w:color="auto"/>
                    <w:left w:val="none" w:sz="0" w:space="0" w:color="auto"/>
                    <w:bottom w:val="none" w:sz="0" w:space="0" w:color="auto"/>
                    <w:right w:val="none" w:sz="0" w:space="0" w:color="auto"/>
                  </w:divBdr>
                </w:div>
                <w:div w:id="445125309">
                  <w:marLeft w:val="480"/>
                  <w:marRight w:val="0"/>
                  <w:marTop w:val="0"/>
                  <w:marBottom w:val="0"/>
                  <w:divBdr>
                    <w:top w:val="none" w:sz="0" w:space="0" w:color="auto"/>
                    <w:left w:val="none" w:sz="0" w:space="0" w:color="auto"/>
                    <w:bottom w:val="none" w:sz="0" w:space="0" w:color="auto"/>
                    <w:right w:val="none" w:sz="0" w:space="0" w:color="auto"/>
                  </w:divBdr>
                </w:div>
                <w:div w:id="1826697853">
                  <w:marLeft w:val="480"/>
                  <w:marRight w:val="0"/>
                  <w:marTop w:val="0"/>
                  <w:marBottom w:val="0"/>
                  <w:divBdr>
                    <w:top w:val="none" w:sz="0" w:space="0" w:color="auto"/>
                    <w:left w:val="none" w:sz="0" w:space="0" w:color="auto"/>
                    <w:bottom w:val="none" w:sz="0" w:space="0" w:color="auto"/>
                    <w:right w:val="none" w:sz="0" w:space="0" w:color="auto"/>
                  </w:divBdr>
                </w:div>
                <w:div w:id="131103071">
                  <w:marLeft w:val="480"/>
                  <w:marRight w:val="0"/>
                  <w:marTop w:val="0"/>
                  <w:marBottom w:val="0"/>
                  <w:divBdr>
                    <w:top w:val="none" w:sz="0" w:space="0" w:color="auto"/>
                    <w:left w:val="none" w:sz="0" w:space="0" w:color="auto"/>
                    <w:bottom w:val="none" w:sz="0" w:space="0" w:color="auto"/>
                    <w:right w:val="none" w:sz="0" w:space="0" w:color="auto"/>
                  </w:divBdr>
                </w:div>
                <w:div w:id="1285044725">
                  <w:marLeft w:val="480"/>
                  <w:marRight w:val="0"/>
                  <w:marTop w:val="0"/>
                  <w:marBottom w:val="0"/>
                  <w:divBdr>
                    <w:top w:val="none" w:sz="0" w:space="0" w:color="auto"/>
                    <w:left w:val="none" w:sz="0" w:space="0" w:color="auto"/>
                    <w:bottom w:val="none" w:sz="0" w:space="0" w:color="auto"/>
                    <w:right w:val="none" w:sz="0" w:space="0" w:color="auto"/>
                  </w:divBdr>
                </w:div>
                <w:div w:id="356348932">
                  <w:marLeft w:val="480"/>
                  <w:marRight w:val="0"/>
                  <w:marTop w:val="0"/>
                  <w:marBottom w:val="0"/>
                  <w:divBdr>
                    <w:top w:val="none" w:sz="0" w:space="0" w:color="auto"/>
                    <w:left w:val="none" w:sz="0" w:space="0" w:color="auto"/>
                    <w:bottom w:val="none" w:sz="0" w:space="0" w:color="auto"/>
                    <w:right w:val="none" w:sz="0" w:space="0" w:color="auto"/>
                  </w:divBdr>
                </w:div>
                <w:div w:id="1489862019">
                  <w:marLeft w:val="480"/>
                  <w:marRight w:val="0"/>
                  <w:marTop w:val="0"/>
                  <w:marBottom w:val="0"/>
                  <w:divBdr>
                    <w:top w:val="none" w:sz="0" w:space="0" w:color="auto"/>
                    <w:left w:val="none" w:sz="0" w:space="0" w:color="auto"/>
                    <w:bottom w:val="none" w:sz="0" w:space="0" w:color="auto"/>
                    <w:right w:val="none" w:sz="0" w:space="0" w:color="auto"/>
                  </w:divBdr>
                </w:div>
                <w:div w:id="833448047">
                  <w:marLeft w:val="480"/>
                  <w:marRight w:val="0"/>
                  <w:marTop w:val="0"/>
                  <w:marBottom w:val="0"/>
                  <w:divBdr>
                    <w:top w:val="none" w:sz="0" w:space="0" w:color="auto"/>
                    <w:left w:val="none" w:sz="0" w:space="0" w:color="auto"/>
                    <w:bottom w:val="none" w:sz="0" w:space="0" w:color="auto"/>
                    <w:right w:val="none" w:sz="0" w:space="0" w:color="auto"/>
                  </w:divBdr>
                </w:div>
                <w:div w:id="455679858">
                  <w:marLeft w:val="480"/>
                  <w:marRight w:val="0"/>
                  <w:marTop w:val="0"/>
                  <w:marBottom w:val="0"/>
                  <w:divBdr>
                    <w:top w:val="none" w:sz="0" w:space="0" w:color="auto"/>
                    <w:left w:val="none" w:sz="0" w:space="0" w:color="auto"/>
                    <w:bottom w:val="none" w:sz="0" w:space="0" w:color="auto"/>
                    <w:right w:val="none" w:sz="0" w:space="0" w:color="auto"/>
                  </w:divBdr>
                </w:div>
                <w:div w:id="2014137891">
                  <w:marLeft w:val="480"/>
                  <w:marRight w:val="0"/>
                  <w:marTop w:val="0"/>
                  <w:marBottom w:val="0"/>
                  <w:divBdr>
                    <w:top w:val="none" w:sz="0" w:space="0" w:color="auto"/>
                    <w:left w:val="none" w:sz="0" w:space="0" w:color="auto"/>
                    <w:bottom w:val="none" w:sz="0" w:space="0" w:color="auto"/>
                    <w:right w:val="none" w:sz="0" w:space="0" w:color="auto"/>
                  </w:divBdr>
                </w:div>
                <w:div w:id="1028725020">
                  <w:marLeft w:val="480"/>
                  <w:marRight w:val="0"/>
                  <w:marTop w:val="0"/>
                  <w:marBottom w:val="0"/>
                  <w:divBdr>
                    <w:top w:val="none" w:sz="0" w:space="0" w:color="auto"/>
                    <w:left w:val="none" w:sz="0" w:space="0" w:color="auto"/>
                    <w:bottom w:val="none" w:sz="0" w:space="0" w:color="auto"/>
                    <w:right w:val="none" w:sz="0" w:space="0" w:color="auto"/>
                  </w:divBdr>
                </w:div>
                <w:div w:id="1263106921">
                  <w:marLeft w:val="480"/>
                  <w:marRight w:val="0"/>
                  <w:marTop w:val="0"/>
                  <w:marBottom w:val="0"/>
                  <w:divBdr>
                    <w:top w:val="none" w:sz="0" w:space="0" w:color="auto"/>
                    <w:left w:val="none" w:sz="0" w:space="0" w:color="auto"/>
                    <w:bottom w:val="none" w:sz="0" w:space="0" w:color="auto"/>
                    <w:right w:val="none" w:sz="0" w:space="0" w:color="auto"/>
                  </w:divBdr>
                </w:div>
                <w:div w:id="560798081">
                  <w:marLeft w:val="480"/>
                  <w:marRight w:val="0"/>
                  <w:marTop w:val="0"/>
                  <w:marBottom w:val="0"/>
                  <w:divBdr>
                    <w:top w:val="none" w:sz="0" w:space="0" w:color="auto"/>
                    <w:left w:val="none" w:sz="0" w:space="0" w:color="auto"/>
                    <w:bottom w:val="none" w:sz="0" w:space="0" w:color="auto"/>
                    <w:right w:val="none" w:sz="0" w:space="0" w:color="auto"/>
                  </w:divBdr>
                </w:div>
                <w:div w:id="2053966092">
                  <w:marLeft w:val="480"/>
                  <w:marRight w:val="0"/>
                  <w:marTop w:val="0"/>
                  <w:marBottom w:val="0"/>
                  <w:divBdr>
                    <w:top w:val="none" w:sz="0" w:space="0" w:color="auto"/>
                    <w:left w:val="none" w:sz="0" w:space="0" w:color="auto"/>
                    <w:bottom w:val="none" w:sz="0" w:space="0" w:color="auto"/>
                    <w:right w:val="none" w:sz="0" w:space="0" w:color="auto"/>
                  </w:divBdr>
                </w:div>
                <w:div w:id="660087855">
                  <w:marLeft w:val="480"/>
                  <w:marRight w:val="0"/>
                  <w:marTop w:val="0"/>
                  <w:marBottom w:val="0"/>
                  <w:divBdr>
                    <w:top w:val="none" w:sz="0" w:space="0" w:color="auto"/>
                    <w:left w:val="none" w:sz="0" w:space="0" w:color="auto"/>
                    <w:bottom w:val="none" w:sz="0" w:space="0" w:color="auto"/>
                    <w:right w:val="none" w:sz="0" w:space="0" w:color="auto"/>
                  </w:divBdr>
                </w:div>
                <w:div w:id="911937458">
                  <w:marLeft w:val="480"/>
                  <w:marRight w:val="0"/>
                  <w:marTop w:val="0"/>
                  <w:marBottom w:val="0"/>
                  <w:divBdr>
                    <w:top w:val="none" w:sz="0" w:space="0" w:color="auto"/>
                    <w:left w:val="none" w:sz="0" w:space="0" w:color="auto"/>
                    <w:bottom w:val="none" w:sz="0" w:space="0" w:color="auto"/>
                    <w:right w:val="none" w:sz="0" w:space="0" w:color="auto"/>
                  </w:divBdr>
                </w:div>
                <w:div w:id="584454911">
                  <w:marLeft w:val="480"/>
                  <w:marRight w:val="0"/>
                  <w:marTop w:val="0"/>
                  <w:marBottom w:val="0"/>
                  <w:divBdr>
                    <w:top w:val="none" w:sz="0" w:space="0" w:color="auto"/>
                    <w:left w:val="none" w:sz="0" w:space="0" w:color="auto"/>
                    <w:bottom w:val="none" w:sz="0" w:space="0" w:color="auto"/>
                    <w:right w:val="none" w:sz="0" w:space="0" w:color="auto"/>
                  </w:divBdr>
                </w:div>
                <w:div w:id="1102721132">
                  <w:marLeft w:val="480"/>
                  <w:marRight w:val="0"/>
                  <w:marTop w:val="0"/>
                  <w:marBottom w:val="0"/>
                  <w:divBdr>
                    <w:top w:val="none" w:sz="0" w:space="0" w:color="auto"/>
                    <w:left w:val="none" w:sz="0" w:space="0" w:color="auto"/>
                    <w:bottom w:val="none" w:sz="0" w:space="0" w:color="auto"/>
                    <w:right w:val="none" w:sz="0" w:space="0" w:color="auto"/>
                  </w:divBdr>
                </w:div>
                <w:div w:id="631596424">
                  <w:marLeft w:val="480"/>
                  <w:marRight w:val="0"/>
                  <w:marTop w:val="0"/>
                  <w:marBottom w:val="0"/>
                  <w:divBdr>
                    <w:top w:val="none" w:sz="0" w:space="0" w:color="auto"/>
                    <w:left w:val="none" w:sz="0" w:space="0" w:color="auto"/>
                    <w:bottom w:val="none" w:sz="0" w:space="0" w:color="auto"/>
                    <w:right w:val="none" w:sz="0" w:space="0" w:color="auto"/>
                  </w:divBdr>
                </w:div>
                <w:div w:id="828985165">
                  <w:marLeft w:val="480"/>
                  <w:marRight w:val="0"/>
                  <w:marTop w:val="0"/>
                  <w:marBottom w:val="0"/>
                  <w:divBdr>
                    <w:top w:val="none" w:sz="0" w:space="0" w:color="auto"/>
                    <w:left w:val="none" w:sz="0" w:space="0" w:color="auto"/>
                    <w:bottom w:val="none" w:sz="0" w:space="0" w:color="auto"/>
                    <w:right w:val="none" w:sz="0" w:space="0" w:color="auto"/>
                  </w:divBdr>
                </w:div>
                <w:div w:id="1776753252">
                  <w:marLeft w:val="480"/>
                  <w:marRight w:val="0"/>
                  <w:marTop w:val="0"/>
                  <w:marBottom w:val="0"/>
                  <w:divBdr>
                    <w:top w:val="none" w:sz="0" w:space="0" w:color="auto"/>
                    <w:left w:val="none" w:sz="0" w:space="0" w:color="auto"/>
                    <w:bottom w:val="none" w:sz="0" w:space="0" w:color="auto"/>
                    <w:right w:val="none" w:sz="0" w:space="0" w:color="auto"/>
                  </w:divBdr>
                </w:div>
                <w:div w:id="1831092709">
                  <w:marLeft w:val="480"/>
                  <w:marRight w:val="0"/>
                  <w:marTop w:val="0"/>
                  <w:marBottom w:val="0"/>
                  <w:divBdr>
                    <w:top w:val="none" w:sz="0" w:space="0" w:color="auto"/>
                    <w:left w:val="none" w:sz="0" w:space="0" w:color="auto"/>
                    <w:bottom w:val="none" w:sz="0" w:space="0" w:color="auto"/>
                    <w:right w:val="none" w:sz="0" w:space="0" w:color="auto"/>
                  </w:divBdr>
                </w:div>
                <w:div w:id="154345849">
                  <w:marLeft w:val="480"/>
                  <w:marRight w:val="0"/>
                  <w:marTop w:val="0"/>
                  <w:marBottom w:val="0"/>
                  <w:divBdr>
                    <w:top w:val="none" w:sz="0" w:space="0" w:color="auto"/>
                    <w:left w:val="none" w:sz="0" w:space="0" w:color="auto"/>
                    <w:bottom w:val="none" w:sz="0" w:space="0" w:color="auto"/>
                    <w:right w:val="none" w:sz="0" w:space="0" w:color="auto"/>
                  </w:divBdr>
                </w:div>
              </w:divsChild>
            </w:div>
            <w:div w:id="1176534969">
              <w:marLeft w:val="0"/>
              <w:marRight w:val="0"/>
              <w:marTop w:val="0"/>
              <w:marBottom w:val="0"/>
              <w:divBdr>
                <w:top w:val="none" w:sz="0" w:space="0" w:color="auto"/>
                <w:left w:val="none" w:sz="0" w:space="0" w:color="auto"/>
                <w:bottom w:val="none" w:sz="0" w:space="0" w:color="auto"/>
                <w:right w:val="none" w:sz="0" w:space="0" w:color="auto"/>
              </w:divBdr>
              <w:divsChild>
                <w:div w:id="408573790">
                  <w:marLeft w:val="480"/>
                  <w:marRight w:val="0"/>
                  <w:marTop w:val="0"/>
                  <w:marBottom w:val="0"/>
                  <w:divBdr>
                    <w:top w:val="none" w:sz="0" w:space="0" w:color="auto"/>
                    <w:left w:val="none" w:sz="0" w:space="0" w:color="auto"/>
                    <w:bottom w:val="none" w:sz="0" w:space="0" w:color="auto"/>
                    <w:right w:val="none" w:sz="0" w:space="0" w:color="auto"/>
                  </w:divBdr>
                </w:div>
                <w:div w:id="1509368288">
                  <w:marLeft w:val="480"/>
                  <w:marRight w:val="0"/>
                  <w:marTop w:val="0"/>
                  <w:marBottom w:val="0"/>
                  <w:divBdr>
                    <w:top w:val="none" w:sz="0" w:space="0" w:color="auto"/>
                    <w:left w:val="none" w:sz="0" w:space="0" w:color="auto"/>
                    <w:bottom w:val="none" w:sz="0" w:space="0" w:color="auto"/>
                    <w:right w:val="none" w:sz="0" w:space="0" w:color="auto"/>
                  </w:divBdr>
                </w:div>
                <w:div w:id="618798674">
                  <w:marLeft w:val="480"/>
                  <w:marRight w:val="0"/>
                  <w:marTop w:val="0"/>
                  <w:marBottom w:val="0"/>
                  <w:divBdr>
                    <w:top w:val="none" w:sz="0" w:space="0" w:color="auto"/>
                    <w:left w:val="none" w:sz="0" w:space="0" w:color="auto"/>
                    <w:bottom w:val="none" w:sz="0" w:space="0" w:color="auto"/>
                    <w:right w:val="none" w:sz="0" w:space="0" w:color="auto"/>
                  </w:divBdr>
                </w:div>
                <w:div w:id="1045174749">
                  <w:marLeft w:val="480"/>
                  <w:marRight w:val="0"/>
                  <w:marTop w:val="0"/>
                  <w:marBottom w:val="0"/>
                  <w:divBdr>
                    <w:top w:val="none" w:sz="0" w:space="0" w:color="auto"/>
                    <w:left w:val="none" w:sz="0" w:space="0" w:color="auto"/>
                    <w:bottom w:val="none" w:sz="0" w:space="0" w:color="auto"/>
                    <w:right w:val="none" w:sz="0" w:space="0" w:color="auto"/>
                  </w:divBdr>
                </w:div>
                <w:div w:id="1365666289">
                  <w:marLeft w:val="480"/>
                  <w:marRight w:val="0"/>
                  <w:marTop w:val="0"/>
                  <w:marBottom w:val="0"/>
                  <w:divBdr>
                    <w:top w:val="none" w:sz="0" w:space="0" w:color="auto"/>
                    <w:left w:val="none" w:sz="0" w:space="0" w:color="auto"/>
                    <w:bottom w:val="none" w:sz="0" w:space="0" w:color="auto"/>
                    <w:right w:val="none" w:sz="0" w:space="0" w:color="auto"/>
                  </w:divBdr>
                </w:div>
                <w:div w:id="1773092681">
                  <w:marLeft w:val="480"/>
                  <w:marRight w:val="0"/>
                  <w:marTop w:val="0"/>
                  <w:marBottom w:val="0"/>
                  <w:divBdr>
                    <w:top w:val="none" w:sz="0" w:space="0" w:color="auto"/>
                    <w:left w:val="none" w:sz="0" w:space="0" w:color="auto"/>
                    <w:bottom w:val="none" w:sz="0" w:space="0" w:color="auto"/>
                    <w:right w:val="none" w:sz="0" w:space="0" w:color="auto"/>
                  </w:divBdr>
                </w:div>
                <w:div w:id="1678262314">
                  <w:marLeft w:val="480"/>
                  <w:marRight w:val="0"/>
                  <w:marTop w:val="0"/>
                  <w:marBottom w:val="0"/>
                  <w:divBdr>
                    <w:top w:val="none" w:sz="0" w:space="0" w:color="auto"/>
                    <w:left w:val="none" w:sz="0" w:space="0" w:color="auto"/>
                    <w:bottom w:val="none" w:sz="0" w:space="0" w:color="auto"/>
                    <w:right w:val="none" w:sz="0" w:space="0" w:color="auto"/>
                  </w:divBdr>
                </w:div>
                <w:div w:id="957489204">
                  <w:marLeft w:val="480"/>
                  <w:marRight w:val="0"/>
                  <w:marTop w:val="0"/>
                  <w:marBottom w:val="0"/>
                  <w:divBdr>
                    <w:top w:val="none" w:sz="0" w:space="0" w:color="auto"/>
                    <w:left w:val="none" w:sz="0" w:space="0" w:color="auto"/>
                    <w:bottom w:val="none" w:sz="0" w:space="0" w:color="auto"/>
                    <w:right w:val="none" w:sz="0" w:space="0" w:color="auto"/>
                  </w:divBdr>
                </w:div>
                <w:div w:id="1973633259">
                  <w:marLeft w:val="480"/>
                  <w:marRight w:val="0"/>
                  <w:marTop w:val="0"/>
                  <w:marBottom w:val="0"/>
                  <w:divBdr>
                    <w:top w:val="none" w:sz="0" w:space="0" w:color="auto"/>
                    <w:left w:val="none" w:sz="0" w:space="0" w:color="auto"/>
                    <w:bottom w:val="none" w:sz="0" w:space="0" w:color="auto"/>
                    <w:right w:val="none" w:sz="0" w:space="0" w:color="auto"/>
                  </w:divBdr>
                </w:div>
                <w:div w:id="575162765">
                  <w:marLeft w:val="480"/>
                  <w:marRight w:val="0"/>
                  <w:marTop w:val="0"/>
                  <w:marBottom w:val="0"/>
                  <w:divBdr>
                    <w:top w:val="none" w:sz="0" w:space="0" w:color="auto"/>
                    <w:left w:val="none" w:sz="0" w:space="0" w:color="auto"/>
                    <w:bottom w:val="none" w:sz="0" w:space="0" w:color="auto"/>
                    <w:right w:val="none" w:sz="0" w:space="0" w:color="auto"/>
                  </w:divBdr>
                </w:div>
                <w:div w:id="1163622916">
                  <w:marLeft w:val="480"/>
                  <w:marRight w:val="0"/>
                  <w:marTop w:val="0"/>
                  <w:marBottom w:val="0"/>
                  <w:divBdr>
                    <w:top w:val="none" w:sz="0" w:space="0" w:color="auto"/>
                    <w:left w:val="none" w:sz="0" w:space="0" w:color="auto"/>
                    <w:bottom w:val="none" w:sz="0" w:space="0" w:color="auto"/>
                    <w:right w:val="none" w:sz="0" w:space="0" w:color="auto"/>
                  </w:divBdr>
                </w:div>
                <w:div w:id="281155622">
                  <w:marLeft w:val="480"/>
                  <w:marRight w:val="0"/>
                  <w:marTop w:val="0"/>
                  <w:marBottom w:val="0"/>
                  <w:divBdr>
                    <w:top w:val="none" w:sz="0" w:space="0" w:color="auto"/>
                    <w:left w:val="none" w:sz="0" w:space="0" w:color="auto"/>
                    <w:bottom w:val="none" w:sz="0" w:space="0" w:color="auto"/>
                    <w:right w:val="none" w:sz="0" w:space="0" w:color="auto"/>
                  </w:divBdr>
                </w:div>
                <w:div w:id="2021538715">
                  <w:marLeft w:val="480"/>
                  <w:marRight w:val="0"/>
                  <w:marTop w:val="0"/>
                  <w:marBottom w:val="0"/>
                  <w:divBdr>
                    <w:top w:val="none" w:sz="0" w:space="0" w:color="auto"/>
                    <w:left w:val="none" w:sz="0" w:space="0" w:color="auto"/>
                    <w:bottom w:val="none" w:sz="0" w:space="0" w:color="auto"/>
                    <w:right w:val="none" w:sz="0" w:space="0" w:color="auto"/>
                  </w:divBdr>
                </w:div>
                <w:div w:id="997727221">
                  <w:marLeft w:val="480"/>
                  <w:marRight w:val="0"/>
                  <w:marTop w:val="0"/>
                  <w:marBottom w:val="0"/>
                  <w:divBdr>
                    <w:top w:val="none" w:sz="0" w:space="0" w:color="auto"/>
                    <w:left w:val="none" w:sz="0" w:space="0" w:color="auto"/>
                    <w:bottom w:val="none" w:sz="0" w:space="0" w:color="auto"/>
                    <w:right w:val="none" w:sz="0" w:space="0" w:color="auto"/>
                  </w:divBdr>
                </w:div>
                <w:div w:id="377167340">
                  <w:marLeft w:val="480"/>
                  <w:marRight w:val="0"/>
                  <w:marTop w:val="0"/>
                  <w:marBottom w:val="0"/>
                  <w:divBdr>
                    <w:top w:val="none" w:sz="0" w:space="0" w:color="auto"/>
                    <w:left w:val="none" w:sz="0" w:space="0" w:color="auto"/>
                    <w:bottom w:val="none" w:sz="0" w:space="0" w:color="auto"/>
                    <w:right w:val="none" w:sz="0" w:space="0" w:color="auto"/>
                  </w:divBdr>
                </w:div>
                <w:div w:id="1780949310">
                  <w:marLeft w:val="480"/>
                  <w:marRight w:val="0"/>
                  <w:marTop w:val="0"/>
                  <w:marBottom w:val="0"/>
                  <w:divBdr>
                    <w:top w:val="none" w:sz="0" w:space="0" w:color="auto"/>
                    <w:left w:val="none" w:sz="0" w:space="0" w:color="auto"/>
                    <w:bottom w:val="none" w:sz="0" w:space="0" w:color="auto"/>
                    <w:right w:val="none" w:sz="0" w:space="0" w:color="auto"/>
                  </w:divBdr>
                </w:div>
                <w:div w:id="1752773928">
                  <w:marLeft w:val="480"/>
                  <w:marRight w:val="0"/>
                  <w:marTop w:val="0"/>
                  <w:marBottom w:val="0"/>
                  <w:divBdr>
                    <w:top w:val="none" w:sz="0" w:space="0" w:color="auto"/>
                    <w:left w:val="none" w:sz="0" w:space="0" w:color="auto"/>
                    <w:bottom w:val="none" w:sz="0" w:space="0" w:color="auto"/>
                    <w:right w:val="none" w:sz="0" w:space="0" w:color="auto"/>
                  </w:divBdr>
                </w:div>
                <w:div w:id="1644311318">
                  <w:marLeft w:val="480"/>
                  <w:marRight w:val="0"/>
                  <w:marTop w:val="0"/>
                  <w:marBottom w:val="0"/>
                  <w:divBdr>
                    <w:top w:val="none" w:sz="0" w:space="0" w:color="auto"/>
                    <w:left w:val="none" w:sz="0" w:space="0" w:color="auto"/>
                    <w:bottom w:val="none" w:sz="0" w:space="0" w:color="auto"/>
                    <w:right w:val="none" w:sz="0" w:space="0" w:color="auto"/>
                  </w:divBdr>
                </w:div>
                <w:div w:id="1863744340">
                  <w:marLeft w:val="480"/>
                  <w:marRight w:val="0"/>
                  <w:marTop w:val="0"/>
                  <w:marBottom w:val="0"/>
                  <w:divBdr>
                    <w:top w:val="none" w:sz="0" w:space="0" w:color="auto"/>
                    <w:left w:val="none" w:sz="0" w:space="0" w:color="auto"/>
                    <w:bottom w:val="none" w:sz="0" w:space="0" w:color="auto"/>
                    <w:right w:val="none" w:sz="0" w:space="0" w:color="auto"/>
                  </w:divBdr>
                </w:div>
                <w:div w:id="1835534143">
                  <w:marLeft w:val="480"/>
                  <w:marRight w:val="0"/>
                  <w:marTop w:val="0"/>
                  <w:marBottom w:val="0"/>
                  <w:divBdr>
                    <w:top w:val="none" w:sz="0" w:space="0" w:color="auto"/>
                    <w:left w:val="none" w:sz="0" w:space="0" w:color="auto"/>
                    <w:bottom w:val="none" w:sz="0" w:space="0" w:color="auto"/>
                    <w:right w:val="none" w:sz="0" w:space="0" w:color="auto"/>
                  </w:divBdr>
                </w:div>
                <w:div w:id="65306193">
                  <w:marLeft w:val="480"/>
                  <w:marRight w:val="0"/>
                  <w:marTop w:val="0"/>
                  <w:marBottom w:val="0"/>
                  <w:divBdr>
                    <w:top w:val="none" w:sz="0" w:space="0" w:color="auto"/>
                    <w:left w:val="none" w:sz="0" w:space="0" w:color="auto"/>
                    <w:bottom w:val="none" w:sz="0" w:space="0" w:color="auto"/>
                    <w:right w:val="none" w:sz="0" w:space="0" w:color="auto"/>
                  </w:divBdr>
                </w:div>
                <w:div w:id="114759838">
                  <w:marLeft w:val="480"/>
                  <w:marRight w:val="0"/>
                  <w:marTop w:val="0"/>
                  <w:marBottom w:val="0"/>
                  <w:divBdr>
                    <w:top w:val="none" w:sz="0" w:space="0" w:color="auto"/>
                    <w:left w:val="none" w:sz="0" w:space="0" w:color="auto"/>
                    <w:bottom w:val="none" w:sz="0" w:space="0" w:color="auto"/>
                    <w:right w:val="none" w:sz="0" w:space="0" w:color="auto"/>
                  </w:divBdr>
                </w:div>
                <w:div w:id="59328772">
                  <w:marLeft w:val="480"/>
                  <w:marRight w:val="0"/>
                  <w:marTop w:val="0"/>
                  <w:marBottom w:val="0"/>
                  <w:divBdr>
                    <w:top w:val="none" w:sz="0" w:space="0" w:color="auto"/>
                    <w:left w:val="none" w:sz="0" w:space="0" w:color="auto"/>
                    <w:bottom w:val="none" w:sz="0" w:space="0" w:color="auto"/>
                    <w:right w:val="none" w:sz="0" w:space="0" w:color="auto"/>
                  </w:divBdr>
                </w:div>
                <w:div w:id="1137142735">
                  <w:marLeft w:val="480"/>
                  <w:marRight w:val="0"/>
                  <w:marTop w:val="0"/>
                  <w:marBottom w:val="0"/>
                  <w:divBdr>
                    <w:top w:val="none" w:sz="0" w:space="0" w:color="auto"/>
                    <w:left w:val="none" w:sz="0" w:space="0" w:color="auto"/>
                    <w:bottom w:val="none" w:sz="0" w:space="0" w:color="auto"/>
                    <w:right w:val="none" w:sz="0" w:space="0" w:color="auto"/>
                  </w:divBdr>
                </w:div>
                <w:div w:id="48307911">
                  <w:marLeft w:val="480"/>
                  <w:marRight w:val="0"/>
                  <w:marTop w:val="0"/>
                  <w:marBottom w:val="0"/>
                  <w:divBdr>
                    <w:top w:val="none" w:sz="0" w:space="0" w:color="auto"/>
                    <w:left w:val="none" w:sz="0" w:space="0" w:color="auto"/>
                    <w:bottom w:val="none" w:sz="0" w:space="0" w:color="auto"/>
                    <w:right w:val="none" w:sz="0" w:space="0" w:color="auto"/>
                  </w:divBdr>
                </w:div>
                <w:div w:id="1223759167">
                  <w:marLeft w:val="480"/>
                  <w:marRight w:val="0"/>
                  <w:marTop w:val="0"/>
                  <w:marBottom w:val="0"/>
                  <w:divBdr>
                    <w:top w:val="none" w:sz="0" w:space="0" w:color="auto"/>
                    <w:left w:val="none" w:sz="0" w:space="0" w:color="auto"/>
                    <w:bottom w:val="none" w:sz="0" w:space="0" w:color="auto"/>
                    <w:right w:val="none" w:sz="0" w:space="0" w:color="auto"/>
                  </w:divBdr>
                </w:div>
                <w:div w:id="615406096">
                  <w:marLeft w:val="480"/>
                  <w:marRight w:val="0"/>
                  <w:marTop w:val="0"/>
                  <w:marBottom w:val="0"/>
                  <w:divBdr>
                    <w:top w:val="none" w:sz="0" w:space="0" w:color="auto"/>
                    <w:left w:val="none" w:sz="0" w:space="0" w:color="auto"/>
                    <w:bottom w:val="none" w:sz="0" w:space="0" w:color="auto"/>
                    <w:right w:val="none" w:sz="0" w:space="0" w:color="auto"/>
                  </w:divBdr>
                </w:div>
                <w:div w:id="1043870941">
                  <w:marLeft w:val="480"/>
                  <w:marRight w:val="0"/>
                  <w:marTop w:val="0"/>
                  <w:marBottom w:val="0"/>
                  <w:divBdr>
                    <w:top w:val="none" w:sz="0" w:space="0" w:color="auto"/>
                    <w:left w:val="none" w:sz="0" w:space="0" w:color="auto"/>
                    <w:bottom w:val="none" w:sz="0" w:space="0" w:color="auto"/>
                    <w:right w:val="none" w:sz="0" w:space="0" w:color="auto"/>
                  </w:divBdr>
                </w:div>
                <w:div w:id="336932665">
                  <w:marLeft w:val="480"/>
                  <w:marRight w:val="0"/>
                  <w:marTop w:val="0"/>
                  <w:marBottom w:val="0"/>
                  <w:divBdr>
                    <w:top w:val="none" w:sz="0" w:space="0" w:color="auto"/>
                    <w:left w:val="none" w:sz="0" w:space="0" w:color="auto"/>
                    <w:bottom w:val="none" w:sz="0" w:space="0" w:color="auto"/>
                    <w:right w:val="none" w:sz="0" w:space="0" w:color="auto"/>
                  </w:divBdr>
                </w:div>
                <w:div w:id="1004819167">
                  <w:marLeft w:val="480"/>
                  <w:marRight w:val="0"/>
                  <w:marTop w:val="0"/>
                  <w:marBottom w:val="0"/>
                  <w:divBdr>
                    <w:top w:val="none" w:sz="0" w:space="0" w:color="auto"/>
                    <w:left w:val="none" w:sz="0" w:space="0" w:color="auto"/>
                    <w:bottom w:val="none" w:sz="0" w:space="0" w:color="auto"/>
                    <w:right w:val="none" w:sz="0" w:space="0" w:color="auto"/>
                  </w:divBdr>
                </w:div>
                <w:div w:id="1513908991">
                  <w:marLeft w:val="480"/>
                  <w:marRight w:val="0"/>
                  <w:marTop w:val="0"/>
                  <w:marBottom w:val="0"/>
                  <w:divBdr>
                    <w:top w:val="none" w:sz="0" w:space="0" w:color="auto"/>
                    <w:left w:val="none" w:sz="0" w:space="0" w:color="auto"/>
                    <w:bottom w:val="none" w:sz="0" w:space="0" w:color="auto"/>
                    <w:right w:val="none" w:sz="0" w:space="0" w:color="auto"/>
                  </w:divBdr>
                </w:div>
                <w:div w:id="1838183371">
                  <w:marLeft w:val="480"/>
                  <w:marRight w:val="0"/>
                  <w:marTop w:val="0"/>
                  <w:marBottom w:val="0"/>
                  <w:divBdr>
                    <w:top w:val="none" w:sz="0" w:space="0" w:color="auto"/>
                    <w:left w:val="none" w:sz="0" w:space="0" w:color="auto"/>
                    <w:bottom w:val="none" w:sz="0" w:space="0" w:color="auto"/>
                    <w:right w:val="none" w:sz="0" w:space="0" w:color="auto"/>
                  </w:divBdr>
                </w:div>
                <w:div w:id="1573007662">
                  <w:marLeft w:val="480"/>
                  <w:marRight w:val="0"/>
                  <w:marTop w:val="0"/>
                  <w:marBottom w:val="0"/>
                  <w:divBdr>
                    <w:top w:val="none" w:sz="0" w:space="0" w:color="auto"/>
                    <w:left w:val="none" w:sz="0" w:space="0" w:color="auto"/>
                    <w:bottom w:val="none" w:sz="0" w:space="0" w:color="auto"/>
                    <w:right w:val="none" w:sz="0" w:space="0" w:color="auto"/>
                  </w:divBdr>
                </w:div>
                <w:div w:id="1485663820">
                  <w:marLeft w:val="480"/>
                  <w:marRight w:val="0"/>
                  <w:marTop w:val="0"/>
                  <w:marBottom w:val="0"/>
                  <w:divBdr>
                    <w:top w:val="none" w:sz="0" w:space="0" w:color="auto"/>
                    <w:left w:val="none" w:sz="0" w:space="0" w:color="auto"/>
                    <w:bottom w:val="none" w:sz="0" w:space="0" w:color="auto"/>
                    <w:right w:val="none" w:sz="0" w:space="0" w:color="auto"/>
                  </w:divBdr>
                </w:div>
                <w:div w:id="339696079">
                  <w:marLeft w:val="480"/>
                  <w:marRight w:val="0"/>
                  <w:marTop w:val="0"/>
                  <w:marBottom w:val="0"/>
                  <w:divBdr>
                    <w:top w:val="none" w:sz="0" w:space="0" w:color="auto"/>
                    <w:left w:val="none" w:sz="0" w:space="0" w:color="auto"/>
                    <w:bottom w:val="none" w:sz="0" w:space="0" w:color="auto"/>
                    <w:right w:val="none" w:sz="0" w:space="0" w:color="auto"/>
                  </w:divBdr>
                </w:div>
                <w:div w:id="74597542">
                  <w:marLeft w:val="480"/>
                  <w:marRight w:val="0"/>
                  <w:marTop w:val="0"/>
                  <w:marBottom w:val="0"/>
                  <w:divBdr>
                    <w:top w:val="none" w:sz="0" w:space="0" w:color="auto"/>
                    <w:left w:val="none" w:sz="0" w:space="0" w:color="auto"/>
                    <w:bottom w:val="none" w:sz="0" w:space="0" w:color="auto"/>
                    <w:right w:val="none" w:sz="0" w:space="0" w:color="auto"/>
                  </w:divBdr>
                </w:div>
                <w:div w:id="902643359">
                  <w:marLeft w:val="480"/>
                  <w:marRight w:val="0"/>
                  <w:marTop w:val="0"/>
                  <w:marBottom w:val="0"/>
                  <w:divBdr>
                    <w:top w:val="none" w:sz="0" w:space="0" w:color="auto"/>
                    <w:left w:val="none" w:sz="0" w:space="0" w:color="auto"/>
                    <w:bottom w:val="none" w:sz="0" w:space="0" w:color="auto"/>
                    <w:right w:val="none" w:sz="0" w:space="0" w:color="auto"/>
                  </w:divBdr>
                </w:div>
                <w:div w:id="1767725344">
                  <w:marLeft w:val="480"/>
                  <w:marRight w:val="0"/>
                  <w:marTop w:val="0"/>
                  <w:marBottom w:val="0"/>
                  <w:divBdr>
                    <w:top w:val="none" w:sz="0" w:space="0" w:color="auto"/>
                    <w:left w:val="none" w:sz="0" w:space="0" w:color="auto"/>
                    <w:bottom w:val="none" w:sz="0" w:space="0" w:color="auto"/>
                    <w:right w:val="none" w:sz="0" w:space="0" w:color="auto"/>
                  </w:divBdr>
                </w:div>
              </w:divsChild>
            </w:div>
            <w:div w:id="1594970047">
              <w:marLeft w:val="0"/>
              <w:marRight w:val="0"/>
              <w:marTop w:val="0"/>
              <w:marBottom w:val="0"/>
              <w:divBdr>
                <w:top w:val="none" w:sz="0" w:space="0" w:color="auto"/>
                <w:left w:val="none" w:sz="0" w:space="0" w:color="auto"/>
                <w:bottom w:val="none" w:sz="0" w:space="0" w:color="auto"/>
                <w:right w:val="none" w:sz="0" w:space="0" w:color="auto"/>
              </w:divBdr>
              <w:divsChild>
                <w:div w:id="696467499">
                  <w:marLeft w:val="480"/>
                  <w:marRight w:val="0"/>
                  <w:marTop w:val="0"/>
                  <w:marBottom w:val="0"/>
                  <w:divBdr>
                    <w:top w:val="none" w:sz="0" w:space="0" w:color="auto"/>
                    <w:left w:val="none" w:sz="0" w:space="0" w:color="auto"/>
                    <w:bottom w:val="none" w:sz="0" w:space="0" w:color="auto"/>
                    <w:right w:val="none" w:sz="0" w:space="0" w:color="auto"/>
                  </w:divBdr>
                </w:div>
                <w:div w:id="1210342999">
                  <w:marLeft w:val="480"/>
                  <w:marRight w:val="0"/>
                  <w:marTop w:val="0"/>
                  <w:marBottom w:val="0"/>
                  <w:divBdr>
                    <w:top w:val="none" w:sz="0" w:space="0" w:color="auto"/>
                    <w:left w:val="none" w:sz="0" w:space="0" w:color="auto"/>
                    <w:bottom w:val="none" w:sz="0" w:space="0" w:color="auto"/>
                    <w:right w:val="none" w:sz="0" w:space="0" w:color="auto"/>
                  </w:divBdr>
                </w:div>
                <w:div w:id="1383403529">
                  <w:marLeft w:val="480"/>
                  <w:marRight w:val="0"/>
                  <w:marTop w:val="0"/>
                  <w:marBottom w:val="0"/>
                  <w:divBdr>
                    <w:top w:val="none" w:sz="0" w:space="0" w:color="auto"/>
                    <w:left w:val="none" w:sz="0" w:space="0" w:color="auto"/>
                    <w:bottom w:val="none" w:sz="0" w:space="0" w:color="auto"/>
                    <w:right w:val="none" w:sz="0" w:space="0" w:color="auto"/>
                  </w:divBdr>
                </w:div>
                <w:div w:id="1065032584">
                  <w:marLeft w:val="480"/>
                  <w:marRight w:val="0"/>
                  <w:marTop w:val="0"/>
                  <w:marBottom w:val="0"/>
                  <w:divBdr>
                    <w:top w:val="none" w:sz="0" w:space="0" w:color="auto"/>
                    <w:left w:val="none" w:sz="0" w:space="0" w:color="auto"/>
                    <w:bottom w:val="none" w:sz="0" w:space="0" w:color="auto"/>
                    <w:right w:val="none" w:sz="0" w:space="0" w:color="auto"/>
                  </w:divBdr>
                </w:div>
                <w:div w:id="873808151">
                  <w:marLeft w:val="480"/>
                  <w:marRight w:val="0"/>
                  <w:marTop w:val="0"/>
                  <w:marBottom w:val="0"/>
                  <w:divBdr>
                    <w:top w:val="none" w:sz="0" w:space="0" w:color="auto"/>
                    <w:left w:val="none" w:sz="0" w:space="0" w:color="auto"/>
                    <w:bottom w:val="none" w:sz="0" w:space="0" w:color="auto"/>
                    <w:right w:val="none" w:sz="0" w:space="0" w:color="auto"/>
                  </w:divBdr>
                </w:div>
                <w:div w:id="592786931">
                  <w:marLeft w:val="480"/>
                  <w:marRight w:val="0"/>
                  <w:marTop w:val="0"/>
                  <w:marBottom w:val="0"/>
                  <w:divBdr>
                    <w:top w:val="none" w:sz="0" w:space="0" w:color="auto"/>
                    <w:left w:val="none" w:sz="0" w:space="0" w:color="auto"/>
                    <w:bottom w:val="none" w:sz="0" w:space="0" w:color="auto"/>
                    <w:right w:val="none" w:sz="0" w:space="0" w:color="auto"/>
                  </w:divBdr>
                </w:div>
                <w:div w:id="864514034">
                  <w:marLeft w:val="480"/>
                  <w:marRight w:val="0"/>
                  <w:marTop w:val="0"/>
                  <w:marBottom w:val="0"/>
                  <w:divBdr>
                    <w:top w:val="none" w:sz="0" w:space="0" w:color="auto"/>
                    <w:left w:val="none" w:sz="0" w:space="0" w:color="auto"/>
                    <w:bottom w:val="none" w:sz="0" w:space="0" w:color="auto"/>
                    <w:right w:val="none" w:sz="0" w:space="0" w:color="auto"/>
                  </w:divBdr>
                </w:div>
                <w:div w:id="1227716586">
                  <w:marLeft w:val="480"/>
                  <w:marRight w:val="0"/>
                  <w:marTop w:val="0"/>
                  <w:marBottom w:val="0"/>
                  <w:divBdr>
                    <w:top w:val="none" w:sz="0" w:space="0" w:color="auto"/>
                    <w:left w:val="none" w:sz="0" w:space="0" w:color="auto"/>
                    <w:bottom w:val="none" w:sz="0" w:space="0" w:color="auto"/>
                    <w:right w:val="none" w:sz="0" w:space="0" w:color="auto"/>
                  </w:divBdr>
                </w:div>
                <w:div w:id="1713379648">
                  <w:marLeft w:val="480"/>
                  <w:marRight w:val="0"/>
                  <w:marTop w:val="0"/>
                  <w:marBottom w:val="0"/>
                  <w:divBdr>
                    <w:top w:val="none" w:sz="0" w:space="0" w:color="auto"/>
                    <w:left w:val="none" w:sz="0" w:space="0" w:color="auto"/>
                    <w:bottom w:val="none" w:sz="0" w:space="0" w:color="auto"/>
                    <w:right w:val="none" w:sz="0" w:space="0" w:color="auto"/>
                  </w:divBdr>
                </w:div>
                <w:div w:id="942569065">
                  <w:marLeft w:val="480"/>
                  <w:marRight w:val="0"/>
                  <w:marTop w:val="0"/>
                  <w:marBottom w:val="0"/>
                  <w:divBdr>
                    <w:top w:val="none" w:sz="0" w:space="0" w:color="auto"/>
                    <w:left w:val="none" w:sz="0" w:space="0" w:color="auto"/>
                    <w:bottom w:val="none" w:sz="0" w:space="0" w:color="auto"/>
                    <w:right w:val="none" w:sz="0" w:space="0" w:color="auto"/>
                  </w:divBdr>
                </w:div>
                <w:div w:id="1012683335">
                  <w:marLeft w:val="480"/>
                  <w:marRight w:val="0"/>
                  <w:marTop w:val="0"/>
                  <w:marBottom w:val="0"/>
                  <w:divBdr>
                    <w:top w:val="none" w:sz="0" w:space="0" w:color="auto"/>
                    <w:left w:val="none" w:sz="0" w:space="0" w:color="auto"/>
                    <w:bottom w:val="none" w:sz="0" w:space="0" w:color="auto"/>
                    <w:right w:val="none" w:sz="0" w:space="0" w:color="auto"/>
                  </w:divBdr>
                </w:div>
                <w:div w:id="142966612">
                  <w:marLeft w:val="480"/>
                  <w:marRight w:val="0"/>
                  <w:marTop w:val="0"/>
                  <w:marBottom w:val="0"/>
                  <w:divBdr>
                    <w:top w:val="none" w:sz="0" w:space="0" w:color="auto"/>
                    <w:left w:val="none" w:sz="0" w:space="0" w:color="auto"/>
                    <w:bottom w:val="none" w:sz="0" w:space="0" w:color="auto"/>
                    <w:right w:val="none" w:sz="0" w:space="0" w:color="auto"/>
                  </w:divBdr>
                </w:div>
                <w:div w:id="1655141911">
                  <w:marLeft w:val="480"/>
                  <w:marRight w:val="0"/>
                  <w:marTop w:val="0"/>
                  <w:marBottom w:val="0"/>
                  <w:divBdr>
                    <w:top w:val="none" w:sz="0" w:space="0" w:color="auto"/>
                    <w:left w:val="none" w:sz="0" w:space="0" w:color="auto"/>
                    <w:bottom w:val="none" w:sz="0" w:space="0" w:color="auto"/>
                    <w:right w:val="none" w:sz="0" w:space="0" w:color="auto"/>
                  </w:divBdr>
                </w:div>
                <w:div w:id="248196847">
                  <w:marLeft w:val="480"/>
                  <w:marRight w:val="0"/>
                  <w:marTop w:val="0"/>
                  <w:marBottom w:val="0"/>
                  <w:divBdr>
                    <w:top w:val="none" w:sz="0" w:space="0" w:color="auto"/>
                    <w:left w:val="none" w:sz="0" w:space="0" w:color="auto"/>
                    <w:bottom w:val="none" w:sz="0" w:space="0" w:color="auto"/>
                    <w:right w:val="none" w:sz="0" w:space="0" w:color="auto"/>
                  </w:divBdr>
                </w:div>
                <w:div w:id="330765085">
                  <w:marLeft w:val="480"/>
                  <w:marRight w:val="0"/>
                  <w:marTop w:val="0"/>
                  <w:marBottom w:val="0"/>
                  <w:divBdr>
                    <w:top w:val="none" w:sz="0" w:space="0" w:color="auto"/>
                    <w:left w:val="none" w:sz="0" w:space="0" w:color="auto"/>
                    <w:bottom w:val="none" w:sz="0" w:space="0" w:color="auto"/>
                    <w:right w:val="none" w:sz="0" w:space="0" w:color="auto"/>
                  </w:divBdr>
                </w:div>
                <w:div w:id="1407146960">
                  <w:marLeft w:val="480"/>
                  <w:marRight w:val="0"/>
                  <w:marTop w:val="0"/>
                  <w:marBottom w:val="0"/>
                  <w:divBdr>
                    <w:top w:val="none" w:sz="0" w:space="0" w:color="auto"/>
                    <w:left w:val="none" w:sz="0" w:space="0" w:color="auto"/>
                    <w:bottom w:val="none" w:sz="0" w:space="0" w:color="auto"/>
                    <w:right w:val="none" w:sz="0" w:space="0" w:color="auto"/>
                  </w:divBdr>
                </w:div>
                <w:div w:id="1674721981">
                  <w:marLeft w:val="480"/>
                  <w:marRight w:val="0"/>
                  <w:marTop w:val="0"/>
                  <w:marBottom w:val="0"/>
                  <w:divBdr>
                    <w:top w:val="none" w:sz="0" w:space="0" w:color="auto"/>
                    <w:left w:val="none" w:sz="0" w:space="0" w:color="auto"/>
                    <w:bottom w:val="none" w:sz="0" w:space="0" w:color="auto"/>
                    <w:right w:val="none" w:sz="0" w:space="0" w:color="auto"/>
                  </w:divBdr>
                </w:div>
                <w:div w:id="1895114315">
                  <w:marLeft w:val="480"/>
                  <w:marRight w:val="0"/>
                  <w:marTop w:val="0"/>
                  <w:marBottom w:val="0"/>
                  <w:divBdr>
                    <w:top w:val="none" w:sz="0" w:space="0" w:color="auto"/>
                    <w:left w:val="none" w:sz="0" w:space="0" w:color="auto"/>
                    <w:bottom w:val="none" w:sz="0" w:space="0" w:color="auto"/>
                    <w:right w:val="none" w:sz="0" w:space="0" w:color="auto"/>
                  </w:divBdr>
                </w:div>
                <w:div w:id="283275315">
                  <w:marLeft w:val="480"/>
                  <w:marRight w:val="0"/>
                  <w:marTop w:val="0"/>
                  <w:marBottom w:val="0"/>
                  <w:divBdr>
                    <w:top w:val="none" w:sz="0" w:space="0" w:color="auto"/>
                    <w:left w:val="none" w:sz="0" w:space="0" w:color="auto"/>
                    <w:bottom w:val="none" w:sz="0" w:space="0" w:color="auto"/>
                    <w:right w:val="none" w:sz="0" w:space="0" w:color="auto"/>
                  </w:divBdr>
                </w:div>
                <w:div w:id="215093460">
                  <w:marLeft w:val="480"/>
                  <w:marRight w:val="0"/>
                  <w:marTop w:val="0"/>
                  <w:marBottom w:val="0"/>
                  <w:divBdr>
                    <w:top w:val="none" w:sz="0" w:space="0" w:color="auto"/>
                    <w:left w:val="none" w:sz="0" w:space="0" w:color="auto"/>
                    <w:bottom w:val="none" w:sz="0" w:space="0" w:color="auto"/>
                    <w:right w:val="none" w:sz="0" w:space="0" w:color="auto"/>
                  </w:divBdr>
                </w:div>
                <w:div w:id="842162753">
                  <w:marLeft w:val="480"/>
                  <w:marRight w:val="0"/>
                  <w:marTop w:val="0"/>
                  <w:marBottom w:val="0"/>
                  <w:divBdr>
                    <w:top w:val="none" w:sz="0" w:space="0" w:color="auto"/>
                    <w:left w:val="none" w:sz="0" w:space="0" w:color="auto"/>
                    <w:bottom w:val="none" w:sz="0" w:space="0" w:color="auto"/>
                    <w:right w:val="none" w:sz="0" w:space="0" w:color="auto"/>
                  </w:divBdr>
                </w:div>
                <w:div w:id="49110488">
                  <w:marLeft w:val="480"/>
                  <w:marRight w:val="0"/>
                  <w:marTop w:val="0"/>
                  <w:marBottom w:val="0"/>
                  <w:divBdr>
                    <w:top w:val="none" w:sz="0" w:space="0" w:color="auto"/>
                    <w:left w:val="none" w:sz="0" w:space="0" w:color="auto"/>
                    <w:bottom w:val="none" w:sz="0" w:space="0" w:color="auto"/>
                    <w:right w:val="none" w:sz="0" w:space="0" w:color="auto"/>
                  </w:divBdr>
                </w:div>
                <w:div w:id="1571621436">
                  <w:marLeft w:val="480"/>
                  <w:marRight w:val="0"/>
                  <w:marTop w:val="0"/>
                  <w:marBottom w:val="0"/>
                  <w:divBdr>
                    <w:top w:val="none" w:sz="0" w:space="0" w:color="auto"/>
                    <w:left w:val="none" w:sz="0" w:space="0" w:color="auto"/>
                    <w:bottom w:val="none" w:sz="0" w:space="0" w:color="auto"/>
                    <w:right w:val="none" w:sz="0" w:space="0" w:color="auto"/>
                  </w:divBdr>
                </w:div>
                <w:div w:id="587465849">
                  <w:marLeft w:val="480"/>
                  <w:marRight w:val="0"/>
                  <w:marTop w:val="0"/>
                  <w:marBottom w:val="0"/>
                  <w:divBdr>
                    <w:top w:val="none" w:sz="0" w:space="0" w:color="auto"/>
                    <w:left w:val="none" w:sz="0" w:space="0" w:color="auto"/>
                    <w:bottom w:val="none" w:sz="0" w:space="0" w:color="auto"/>
                    <w:right w:val="none" w:sz="0" w:space="0" w:color="auto"/>
                  </w:divBdr>
                </w:div>
                <w:div w:id="202447303">
                  <w:marLeft w:val="480"/>
                  <w:marRight w:val="0"/>
                  <w:marTop w:val="0"/>
                  <w:marBottom w:val="0"/>
                  <w:divBdr>
                    <w:top w:val="none" w:sz="0" w:space="0" w:color="auto"/>
                    <w:left w:val="none" w:sz="0" w:space="0" w:color="auto"/>
                    <w:bottom w:val="none" w:sz="0" w:space="0" w:color="auto"/>
                    <w:right w:val="none" w:sz="0" w:space="0" w:color="auto"/>
                  </w:divBdr>
                </w:div>
                <w:div w:id="1759476886">
                  <w:marLeft w:val="480"/>
                  <w:marRight w:val="0"/>
                  <w:marTop w:val="0"/>
                  <w:marBottom w:val="0"/>
                  <w:divBdr>
                    <w:top w:val="none" w:sz="0" w:space="0" w:color="auto"/>
                    <w:left w:val="none" w:sz="0" w:space="0" w:color="auto"/>
                    <w:bottom w:val="none" w:sz="0" w:space="0" w:color="auto"/>
                    <w:right w:val="none" w:sz="0" w:space="0" w:color="auto"/>
                  </w:divBdr>
                </w:div>
                <w:div w:id="874998829">
                  <w:marLeft w:val="480"/>
                  <w:marRight w:val="0"/>
                  <w:marTop w:val="0"/>
                  <w:marBottom w:val="0"/>
                  <w:divBdr>
                    <w:top w:val="none" w:sz="0" w:space="0" w:color="auto"/>
                    <w:left w:val="none" w:sz="0" w:space="0" w:color="auto"/>
                    <w:bottom w:val="none" w:sz="0" w:space="0" w:color="auto"/>
                    <w:right w:val="none" w:sz="0" w:space="0" w:color="auto"/>
                  </w:divBdr>
                </w:div>
                <w:div w:id="699163331">
                  <w:marLeft w:val="480"/>
                  <w:marRight w:val="0"/>
                  <w:marTop w:val="0"/>
                  <w:marBottom w:val="0"/>
                  <w:divBdr>
                    <w:top w:val="none" w:sz="0" w:space="0" w:color="auto"/>
                    <w:left w:val="none" w:sz="0" w:space="0" w:color="auto"/>
                    <w:bottom w:val="none" w:sz="0" w:space="0" w:color="auto"/>
                    <w:right w:val="none" w:sz="0" w:space="0" w:color="auto"/>
                  </w:divBdr>
                </w:div>
                <w:div w:id="1877615779">
                  <w:marLeft w:val="480"/>
                  <w:marRight w:val="0"/>
                  <w:marTop w:val="0"/>
                  <w:marBottom w:val="0"/>
                  <w:divBdr>
                    <w:top w:val="none" w:sz="0" w:space="0" w:color="auto"/>
                    <w:left w:val="none" w:sz="0" w:space="0" w:color="auto"/>
                    <w:bottom w:val="none" w:sz="0" w:space="0" w:color="auto"/>
                    <w:right w:val="none" w:sz="0" w:space="0" w:color="auto"/>
                  </w:divBdr>
                </w:div>
                <w:div w:id="462387060">
                  <w:marLeft w:val="480"/>
                  <w:marRight w:val="0"/>
                  <w:marTop w:val="0"/>
                  <w:marBottom w:val="0"/>
                  <w:divBdr>
                    <w:top w:val="none" w:sz="0" w:space="0" w:color="auto"/>
                    <w:left w:val="none" w:sz="0" w:space="0" w:color="auto"/>
                    <w:bottom w:val="none" w:sz="0" w:space="0" w:color="auto"/>
                    <w:right w:val="none" w:sz="0" w:space="0" w:color="auto"/>
                  </w:divBdr>
                </w:div>
                <w:div w:id="1169827102">
                  <w:marLeft w:val="480"/>
                  <w:marRight w:val="0"/>
                  <w:marTop w:val="0"/>
                  <w:marBottom w:val="0"/>
                  <w:divBdr>
                    <w:top w:val="none" w:sz="0" w:space="0" w:color="auto"/>
                    <w:left w:val="none" w:sz="0" w:space="0" w:color="auto"/>
                    <w:bottom w:val="none" w:sz="0" w:space="0" w:color="auto"/>
                    <w:right w:val="none" w:sz="0" w:space="0" w:color="auto"/>
                  </w:divBdr>
                </w:div>
                <w:div w:id="1940093206">
                  <w:marLeft w:val="480"/>
                  <w:marRight w:val="0"/>
                  <w:marTop w:val="0"/>
                  <w:marBottom w:val="0"/>
                  <w:divBdr>
                    <w:top w:val="none" w:sz="0" w:space="0" w:color="auto"/>
                    <w:left w:val="none" w:sz="0" w:space="0" w:color="auto"/>
                    <w:bottom w:val="none" w:sz="0" w:space="0" w:color="auto"/>
                    <w:right w:val="none" w:sz="0" w:space="0" w:color="auto"/>
                  </w:divBdr>
                </w:div>
                <w:div w:id="1606159160">
                  <w:marLeft w:val="480"/>
                  <w:marRight w:val="0"/>
                  <w:marTop w:val="0"/>
                  <w:marBottom w:val="0"/>
                  <w:divBdr>
                    <w:top w:val="none" w:sz="0" w:space="0" w:color="auto"/>
                    <w:left w:val="none" w:sz="0" w:space="0" w:color="auto"/>
                    <w:bottom w:val="none" w:sz="0" w:space="0" w:color="auto"/>
                    <w:right w:val="none" w:sz="0" w:space="0" w:color="auto"/>
                  </w:divBdr>
                </w:div>
                <w:div w:id="2042657514">
                  <w:marLeft w:val="480"/>
                  <w:marRight w:val="0"/>
                  <w:marTop w:val="0"/>
                  <w:marBottom w:val="0"/>
                  <w:divBdr>
                    <w:top w:val="none" w:sz="0" w:space="0" w:color="auto"/>
                    <w:left w:val="none" w:sz="0" w:space="0" w:color="auto"/>
                    <w:bottom w:val="none" w:sz="0" w:space="0" w:color="auto"/>
                    <w:right w:val="none" w:sz="0" w:space="0" w:color="auto"/>
                  </w:divBdr>
                </w:div>
                <w:div w:id="306280122">
                  <w:marLeft w:val="480"/>
                  <w:marRight w:val="0"/>
                  <w:marTop w:val="0"/>
                  <w:marBottom w:val="0"/>
                  <w:divBdr>
                    <w:top w:val="none" w:sz="0" w:space="0" w:color="auto"/>
                    <w:left w:val="none" w:sz="0" w:space="0" w:color="auto"/>
                    <w:bottom w:val="none" w:sz="0" w:space="0" w:color="auto"/>
                    <w:right w:val="none" w:sz="0" w:space="0" w:color="auto"/>
                  </w:divBdr>
                </w:div>
                <w:div w:id="1689327170">
                  <w:marLeft w:val="480"/>
                  <w:marRight w:val="0"/>
                  <w:marTop w:val="0"/>
                  <w:marBottom w:val="0"/>
                  <w:divBdr>
                    <w:top w:val="none" w:sz="0" w:space="0" w:color="auto"/>
                    <w:left w:val="none" w:sz="0" w:space="0" w:color="auto"/>
                    <w:bottom w:val="none" w:sz="0" w:space="0" w:color="auto"/>
                    <w:right w:val="none" w:sz="0" w:space="0" w:color="auto"/>
                  </w:divBdr>
                </w:div>
                <w:div w:id="2054042528">
                  <w:marLeft w:val="480"/>
                  <w:marRight w:val="0"/>
                  <w:marTop w:val="0"/>
                  <w:marBottom w:val="0"/>
                  <w:divBdr>
                    <w:top w:val="none" w:sz="0" w:space="0" w:color="auto"/>
                    <w:left w:val="none" w:sz="0" w:space="0" w:color="auto"/>
                    <w:bottom w:val="none" w:sz="0" w:space="0" w:color="auto"/>
                    <w:right w:val="none" w:sz="0" w:space="0" w:color="auto"/>
                  </w:divBdr>
                </w:div>
                <w:div w:id="258951993">
                  <w:marLeft w:val="480"/>
                  <w:marRight w:val="0"/>
                  <w:marTop w:val="0"/>
                  <w:marBottom w:val="0"/>
                  <w:divBdr>
                    <w:top w:val="none" w:sz="0" w:space="0" w:color="auto"/>
                    <w:left w:val="none" w:sz="0" w:space="0" w:color="auto"/>
                    <w:bottom w:val="none" w:sz="0" w:space="0" w:color="auto"/>
                    <w:right w:val="none" w:sz="0" w:space="0" w:color="auto"/>
                  </w:divBdr>
                </w:div>
              </w:divsChild>
            </w:div>
            <w:div w:id="1369835267">
              <w:marLeft w:val="0"/>
              <w:marRight w:val="0"/>
              <w:marTop w:val="0"/>
              <w:marBottom w:val="0"/>
              <w:divBdr>
                <w:top w:val="none" w:sz="0" w:space="0" w:color="auto"/>
                <w:left w:val="none" w:sz="0" w:space="0" w:color="auto"/>
                <w:bottom w:val="none" w:sz="0" w:space="0" w:color="auto"/>
                <w:right w:val="none" w:sz="0" w:space="0" w:color="auto"/>
              </w:divBdr>
              <w:divsChild>
                <w:div w:id="510224678">
                  <w:marLeft w:val="480"/>
                  <w:marRight w:val="0"/>
                  <w:marTop w:val="0"/>
                  <w:marBottom w:val="0"/>
                  <w:divBdr>
                    <w:top w:val="none" w:sz="0" w:space="0" w:color="auto"/>
                    <w:left w:val="none" w:sz="0" w:space="0" w:color="auto"/>
                    <w:bottom w:val="none" w:sz="0" w:space="0" w:color="auto"/>
                    <w:right w:val="none" w:sz="0" w:space="0" w:color="auto"/>
                  </w:divBdr>
                </w:div>
                <w:div w:id="68315309">
                  <w:marLeft w:val="480"/>
                  <w:marRight w:val="0"/>
                  <w:marTop w:val="0"/>
                  <w:marBottom w:val="0"/>
                  <w:divBdr>
                    <w:top w:val="none" w:sz="0" w:space="0" w:color="auto"/>
                    <w:left w:val="none" w:sz="0" w:space="0" w:color="auto"/>
                    <w:bottom w:val="none" w:sz="0" w:space="0" w:color="auto"/>
                    <w:right w:val="none" w:sz="0" w:space="0" w:color="auto"/>
                  </w:divBdr>
                </w:div>
                <w:div w:id="1847599729">
                  <w:marLeft w:val="480"/>
                  <w:marRight w:val="0"/>
                  <w:marTop w:val="0"/>
                  <w:marBottom w:val="0"/>
                  <w:divBdr>
                    <w:top w:val="none" w:sz="0" w:space="0" w:color="auto"/>
                    <w:left w:val="none" w:sz="0" w:space="0" w:color="auto"/>
                    <w:bottom w:val="none" w:sz="0" w:space="0" w:color="auto"/>
                    <w:right w:val="none" w:sz="0" w:space="0" w:color="auto"/>
                  </w:divBdr>
                </w:div>
                <w:div w:id="1500658882">
                  <w:marLeft w:val="480"/>
                  <w:marRight w:val="0"/>
                  <w:marTop w:val="0"/>
                  <w:marBottom w:val="0"/>
                  <w:divBdr>
                    <w:top w:val="none" w:sz="0" w:space="0" w:color="auto"/>
                    <w:left w:val="none" w:sz="0" w:space="0" w:color="auto"/>
                    <w:bottom w:val="none" w:sz="0" w:space="0" w:color="auto"/>
                    <w:right w:val="none" w:sz="0" w:space="0" w:color="auto"/>
                  </w:divBdr>
                </w:div>
                <w:div w:id="2129228615">
                  <w:marLeft w:val="480"/>
                  <w:marRight w:val="0"/>
                  <w:marTop w:val="0"/>
                  <w:marBottom w:val="0"/>
                  <w:divBdr>
                    <w:top w:val="none" w:sz="0" w:space="0" w:color="auto"/>
                    <w:left w:val="none" w:sz="0" w:space="0" w:color="auto"/>
                    <w:bottom w:val="none" w:sz="0" w:space="0" w:color="auto"/>
                    <w:right w:val="none" w:sz="0" w:space="0" w:color="auto"/>
                  </w:divBdr>
                </w:div>
                <w:div w:id="523058311">
                  <w:marLeft w:val="480"/>
                  <w:marRight w:val="0"/>
                  <w:marTop w:val="0"/>
                  <w:marBottom w:val="0"/>
                  <w:divBdr>
                    <w:top w:val="none" w:sz="0" w:space="0" w:color="auto"/>
                    <w:left w:val="none" w:sz="0" w:space="0" w:color="auto"/>
                    <w:bottom w:val="none" w:sz="0" w:space="0" w:color="auto"/>
                    <w:right w:val="none" w:sz="0" w:space="0" w:color="auto"/>
                  </w:divBdr>
                </w:div>
                <w:div w:id="628629648">
                  <w:marLeft w:val="480"/>
                  <w:marRight w:val="0"/>
                  <w:marTop w:val="0"/>
                  <w:marBottom w:val="0"/>
                  <w:divBdr>
                    <w:top w:val="none" w:sz="0" w:space="0" w:color="auto"/>
                    <w:left w:val="none" w:sz="0" w:space="0" w:color="auto"/>
                    <w:bottom w:val="none" w:sz="0" w:space="0" w:color="auto"/>
                    <w:right w:val="none" w:sz="0" w:space="0" w:color="auto"/>
                  </w:divBdr>
                </w:div>
                <w:div w:id="917594088">
                  <w:marLeft w:val="480"/>
                  <w:marRight w:val="0"/>
                  <w:marTop w:val="0"/>
                  <w:marBottom w:val="0"/>
                  <w:divBdr>
                    <w:top w:val="none" w:sz="0" w:space="0" w:color="auto"/>
                    <w:left w:val="none" w:sz="0" w:space="0" w:color="auto"/>
                    <w:bottom w:val="none" w:sz="0" w:space="0" w:color="auto"/>
                    <w:right w:val="none" w:sz="0" w:space="0" w:color="auto"/>
                  </w:divBdr>
                </w:div>
                <w:div w:id="1913273532">
                  <w:marLeft w:val="480"/>
                  <w:marRight w:val="0"/>
                  <w:marTop w:val="0"/>
                  <w:marBottom w:val="0"/>
                  <w:divBdr>
                    <w:top w:val="none" w:sz="0" w:space="0" w:color="auto"/>
                    <w:left w:val="none" w:sz="0" w:space="0" w:color="auto"/>
                    <w:bottom w:val="none" w:sz="0" w:space="0" w:color="auto"/>
                    <w:right w:val="none" w:sz="0" w:space="0" w:color="auto"/>
                  </w:divBdr>
                </w:div>
                <w:div w:id="2143116050">
                  <w:marLeft w:val="480"/>
                  <w:marRight w:val="0"/>
                  <w:marTop w:val="0"/>
                  <w:marBottom w:val="0"/>
                  <w:divBdr>
                    <w:top w:val="none" w:sz="0" w:space="0" w:color="auto"/>
                    <w:left w:val="none" w:sz="0" w:space="0" w:color="auto"/>
                    <w:bottom w:val="none" w:sz="0" w:space="0" w:color="auto"/>
                    <w:right w:val="none" w:sz="0" w:space="0" w:color="auto"/>
                  </w:divBdr>
                </w:div>
                <w:div w:id="1562253648">
                  <w:marLeft w:val="480"/>
                  <w:marRight w:val="0"/>
                  <w:marTop w:val="0"/>
                  <w:marBottom w:val="0"/>
                  <w:divBdr>
                    <w:top w:val="none" w:sz="0" w:space="0" w:color="auto"/>
                    <w:left w:val="none" w:sz="0" w:space="0" w:color="auto"/>
                    <w:bottom w:val="none" w:sz="0" w:space="0" w:color="auto"/>
                    <w:right w:val="none" w:sz="0" w:space="0" w:color="auto"/>
                  </w:divBdr>
                </w:div>
                <w:div w:id="858280456">
                  <w:marLeft w:val="480"/>
                  <w:marRight w:val="0"/>
                  <w:marTop w:val="0"/>
                  <w:marBottom w:val="0"/>
                  <w:divBdr>
                    <w:top w:val="none" w:sz="0" w:space="0" w:color="auto"/>
                    <w:left w:val="none" w:sz="0" w:space="0" w:color="auto"/>
                    <w:bottom w:val="none" w:sz="0" w:space="0" w:color="auto"/>
                    <w:right w:val="none" w:sz="0" w:space="0" w:color="auto"/>
                  </w:divBdr>
                </w:div>
                <w:div w:id="416945209">
                  <w:marLeft w:val="480"/>
                  <w:marRight w:val="0"/>
                  <w:marTop w:val="0"/>
                  <w:marBottom w:val="0"/>
                  <w:divBdr>
                    <w:top w:val="none" w:sz="0" w:space="0" w:color="auto"/>
                    <w:left w:val="none" w:sz="0" w:space="0" w:color="auto"/>
                    <w:bottom w:val="none" w:sz="0" w:space="0" w:color="auto"/>
                    <w:right w:val="none" w:sz="0" w:space="0" w:color="auto"/>
                  </w:divBdr>
                </w:div>
                <w:div w:id="1691374735">
                  <w:marLeft w:val="480"/>
                  <w:marRight w:val="0"/>
                  <w:marTop w:val="0"/>
                  <w:marBottom w:val="0"/>
                  <w:divBdr>
                    <w:top w:val="none" w:sz="0" w:space="0" w:color="auto"/>
                    <w:left w:val="none" w:sz="0" w:space="0" w:color="auto"/>
                    <w:bottom w:val="none" w:sz="0" w:space="0" w:color="auto"/>
                    <w:right w:val="none" w:sz="0" w:space="0" w:color="auto"/>
                  </w:divBdr>
                </w:div>
                <w:div w:id="453596229">
                  <w:marLeft w:val="480"/>
                  <w:marRight w:val="0"/>
                  <w:marTop w:val="0"/>
                  <w:marBottom w:val="0"/>
                  <w:divBdr>
                    <w:top w:val="none" w:sz="0" w:space="0" w:color="auto"/>
                    <w:left w:val="none" w:sz="0" w:space="0" w:color="auto"/>
                    <w:bottom w:val="none" w:sz="0" w:space="0" w:color="auto"/>
                    <w:right w:val="none" w:sz="0" w:space="0" w:color="auto"/>
                  </w:divBdr>
                </w:div>
                <w:div w:id="58868239">
                  <w:marLeft w:val="480"/>
                  <w:marRight w:val="0"/>
                  <w:marTop w:val="0"/>
                  <w:marBottom w:val="0"/>
                  <w:divBdr>
                    <w:top w:val="none" w:sz="0" w:space="0" w:color="auto"/>
                    <w:left w:val="none" w:sz="0" w:space="0" w:color="auto"/>
                    <w:bottom w:val="none" w:sz="0" w:space="0" w:color="auto"/>
                    <w:right w:val="none" w:sz="0" w:space="0" w:color="auto"/>
                  </w:divBdr>
                </w:div>
                <w:div w:id="1234854240">
                  <w:marLeft w:val="480"/>
                  <w:marRight w:val="0"/>
                  <w:marTop w:val="0"/>
                  <w:marBottom w:val="0"/>
                  <w:divBdr>
                    <w:top w:val="none" w:sz="0" w:space="0" w:color="auto"/>
                    <w:left w:val="none" w:sz="0" w:space="0" w:color="auto"/>
                    <w:bottom w:val="none" w:sz="0" w:space="0" w:color="auto"/>
                    <w:right w:val="none" w:sz="0" w:space="0" w:color="auto"/>
                  </w:divBdr>
                </w:div>
                <w:div w:id="1373531156">
                  <w:marLeft w:val="480"/>
                  <w:marRight w:val="0"/>
                  <w:marTop w:val="0"/>
                  <w:marBottom w:val="0"/>
                  <w:divBdr>
                    <w:top w:val="none" w:sz="0" w:space="0" w:color="auto"/>
                    <w:left w:val="none" w:sz="0" w:space="0" w:color="auto"/>
                    <w:bottom w:val="none" w:sz="0" w:space="0" w:color="auto"/>
                    <w:right w:val="none" w:sz="0" w:space="0" w:color="auto"/>
                  </w:divBdr>
                </w:div>
                <w:div w:id="1886062941">
                  <w:marLeft w:val="480"/>
                  <w:marRight w:val="0"/>
                  <w:marTop w:val="0"/>
                  <w:marBottom w:val="0"/>
                  <w:divBdr>
                    <w:top w:val="none" w:sz="0" w:space="0" w:color="auto"/>
                    <w:left w:val="none" w:sz="0" w:space="0" w:color="auto"/>
                    <w:bottom w:val="none" w:sz="0" w:space="0" w:color="auto"/>
                    <w:right w:val="none" w:sz="0" w:space="0" w:color="auto"/>
                  </w:divBdr>
                </w:div>
                <w:div w:id="765426197">
                  <w:marLeft w:val="480"/>
                  <w:marRight w:val="0"/>
                  <w:marTop w:val="0"/>
                  <w:marBottom w:val="0"/>
                  <w:divBdr>
                    <w:top w:val="none" w:sz="0" w:space="0" w:color="auto"/>
                    <w:left w:val="none" w:sz="0" w:space="0" w:color="auto"/>
                    <w:bottom w:val="none" w:sz="0" w:space="0" w:color="auto"/>
                    <w:right w:val="none" w:sz="0" w:space="0" w:color="auto"/>
                  </w:divBdr>
                </w:div>
                <w:div w:id="534852831">
                  <w:marLeft w:val="480"/>
                  <w:marRight w:val="0"/>
                  <w:marTop w:val="0"/>
                  <w:marBottom w:val="0"/>
                  <w:divBdr>
                    <w:top w:val="none" w:sz="0" w:space="0" w:color="auto"/>
                    <w:left w:val="none" w:sz="0" w:space="0" w:color="auto"/>
                    <w:bottom w:val="none" w:sz="0" w:space="0" w:color="auto"/>
                    <w:right w:val="none" w:sz="0" w:space="0" w:color="auto"/>
                  </w:divBdr>
                </w:div>
                <w:div w:id="1667784245">
                  <w:marLeft w:val="480"/>
                  <w:marRight w:val="0"/>
                  <w:marTop w:val="0"/>
                  <w:marBottom w:val="0"/>
                  <w:divBdr>
                    <w:top w:val="none" w:sz="0" w:space="0" w:color="auto"/>
                    <w:left w:val="none" w:sz="0" w:space="0" w:color="auto"/>
                    <w:bottom w:val="none" w:sz="0" w:space="0" w:color="auto"/>
                    <w:right w:val="none" w:sz="0" w:space="0" w:color="auto"/>
                  </w:divBdr>
                </w:div>
                <w:div w:id="932468683">
                  <w:marLeft w:val="480"/>
                  <w:marRight w:val="0"/>
                  <w:marTop w:val="0"/>
                  <w:marBottom w:val="0"/>
                  <w:divBdr>
                    <w:top w:val="none" w:sz="0" w:space="0" w:color="auto"/>
                    <w:left w:val="none" w:sz="0" w:space="0" w:color="auto"/>
                    <w:bottom w:val="none" w:sz="0" w:space="0" w:color="auto"/>
                    <w:right w:val="none" w:sz="0" w:space="0" w:color="auto"/>
                  </w:divBdr>
                </w:div>
                <w:div w:id="724916560">
                  <w:marLeft w:val="480"/>
                  <w:marRight w:val="0"/>
                  <w:marTop w:val="0"/>
                  <w:marBottom w:val="0"/>
                  <w:divBdr>
                    <w:top w:val="none" w:sz="0" w:space="0" w:color="auto"/>
                    <w:left w:val="none" w:sz="0" w:space="0" w:color="auto"/>
                    <w:bottom w:val="none" w:sz="0" w:space="0" w:color="auto"/>
                    <w:right w:val="none" w:sz="0" w:space="0" w:color="auto"/>
                  </w:divBdr>
                </w:div>
                <w:div w:id="1827475168">
                  <w:marLeft w:val="480"/>
                  <w:marRight w:val="0"/>
                  <w:marTop w:val="0"/>
                  <w:marBottom w:val="0"/>
                  <w:divBdr>
                    <w:top w:val="none" w:sz="0" w:space="0" w:color="auto"/>
                    <w:left w:val="none" w:sz="0" w:space="0" w:color="auto"/>
                    <w:bottom w:val="none" w:sz="0" w:space="0" w:color="auto"/>
                    <w:right w:val="none" w:sz="0" w:space="0" w:color="auto"/>
                  </w:divBdr>
                </w:div>
                <w:div w:id="637222121">
                  <w:marLeft w:val="480"/>
                  <w:marRight w:val="0"/>
                  <w:marTop w:val="0"/>
                  <w:marBottom w:val="0"/>
                  <w:divBdr>
                    <w:top w:val="none" w:sz="0" w:space="0" w:color="auto"/>
                    <w:left w:val="none" w:sz="0" w:space="0" w:color="auto"/>
                    <w:bottom w:val="none" w:sz="0" w:space="0" w:color="auto"/>
                    <w:right w:val="none" w:sz="0" w:space="0" w:color="auto"/>
                  </w:divBdr>
                </w:div>
                <w:div w:id="1483540768">
                  <w:marLeft w:val="480"/>
                  <w:marRight w:val="0"/>
                  <w:marTop w:val="0"/>
                  <w:marBottom w:val="0"/>
                  <w:divBdr>
                    <w:top w:val="none" w:sz="0" w:space="0" w:color="auto"/>
                    <w:left w:val="none" w:sz="0" w:space="0" w:color="auto"/>
                    <w:bottom w:val="none" w:sz="0" w:space="0" w:color="auto"/>
                    <w:right w:val="none" w:sz="0" w:space="0" w:color="auto"/>
                  </w:divBdr>
                </w:div>
                <w:div w:id="579414982">
                  <w:marLeft w:val="480"/>
                  <w:marRight w:val="0"/>
                  <w:marTop w:val="0"/>
                  <w:marBottom w:val="0"/>
                  <w:divBdr>
                    <w:top w:val="none" w:sz="0" w:space="0" w:color="auto"/>
                    <w:left w:val="none" w:sz="0" w:space="0" w:color="auto"/>
                    <w:bottom w:val="none" w:sz="0" w:space="0" w:color="auto"/>
                    <w:right w:val="none" w:sz="0" w:space="0" w:color="auto"/>
                  </w:divBdr>
                </w:div>
                <w:div w:id="1440292263">
                  <w:marLeft w:val="480"/>
                  <w:marRight w:val="0"/>
                  <w:marTop w:val="0"/>
                  <w:marBottom w:val="0"/>
                  <w:divBdr>
                    <w:top w:val="none" w:sz="0" w:space="0" w:color="auto"/>
                    <w:left w:val="none" w:sz="0" w:space="0" w:color="auto"/>
                    <w:bottom w:val="none" w:sz="0" w:space="0" w:color="auto"/>
                    <w:right w:val="none" w:sz="0" w:space="0" w:color="auto"/>
                  </w:divBdr>
                </w:div>
                <w:div w:id="510221636">
                  <w:marLeft w:val="480"/>
                  <w:marRight w:val="0"/>
                  <w:marTop w:val="0"/>
                  <w:marBottom w:val="0"/>
                  <w:divBdr>
                    <w:top w:val="none" w:sz="0" w:space="0" w:color="auto"/>
                    <w:left w:val="none" w:sz="0" w:space="0" w:color="auto"/>
                    <w:bottom w:val="none" w:sz="0" w:space="0" w:color="auto"/>
                    <w:right w:val="none" w:sz="0" w:space="0" w:color="auto"/>
                  </w:divBdr>
                </w:div>
                <w:div w:id="690031350">
                  <w:marLeft w:val="480"/>
                  <w:marRight w:val="0"/>
                  <w:marTop w:val="0"/>
                  <w:marBottom w:val="0"/>
                  <w:divBdr>
                    <w:top w:val="none" w:sz="0" w:space="0" w:color="auto"/>
                    <w:left w:val="none" w:sz="0" w:space="0" w:color="auto"/>
                    <w:bottom w:val="none" w:sz="0" w:space="0" w:color="auto"/>
                    <w:right w:val="none" w:sz="0" w:space="0" w:color="auto"/>
                  </w:divBdr>
                </w:div>
                <w:div w:id="2075852964">
                  <w:marLeft w:val="480"/>
                  <w:marRight w:val="0"/>
                  <w:marTop w:val="0"/>
                  <w:marBottom w:val="0"/>
                  <w:divBdr>
                    <w:top w:val="none" w:sz="0" w:space="0" w:color="auto"/>
                    <w:left w:val="none" w:sz="0" w:space="0" w:color="auto"/>
                    <w:bottom w:val="none" w:sz="0" w:space="0" w:color="auto"/>
                    <w:right w:val="none" w:sz="0" w:space="0" w:color="auto"/>
                  </w:divBdr>
                </w:div>
                <w:div w:id="198595656">
                  <w:marLeft w:val="480"/>
                  <w:marRight w:val="0"/>
                  <w:marTop w:val="0"/>
                  <w:marBottom w:val="0"/>
                  <w:divBdr>
                    <w:top w:val="none" w:sz="0" w:space="0" w:color="auto"/>
                    <w:left w:val="none" w:sz="0" w:space="0" w:color="auto"/>
                    <w:bottom w:val="none" w:sz="0" w:space="0" w:color="auto"/>
                    <w:right w:val="none" w:sz="0" w:space="0" w:color="auto"/>
                  </w:divBdr>
                </w:div>
                <w:div w:id="1914074411">
                  <w:marLeft w:val="480"/>
                  <w:marRight w:val="0"/>
                  <w:marTop w:val="0"/>
                  <w:marBottom w:val="0"/>
                  <w:divBdr>
                    <w:top w:val="none" w:sz="0" w:space="0" w:color="auto"/>
                    <w:left w:val="none" w:sz="0" w:space="0" w:color="auto"/>
                    <w:bottom w:val="none" w:sz="0" w:space="0" w:color="auto"/>
                    <w:right w:val="none" w:sz="0" w:space="0" w:color="auto"/>
                  </w:divBdr>
                </w:div>
                <w:div w:id="784619108">
                  <w:marLeft w:val="480"/>
                  <w:marRight w:val="0"/>
                  <w:marTop w:val="0"/>
                  <w:marBottom w:val="0"/>
                  <w:divBdr>
                    <w:top w:val="none" w:sz="0" w:space="0" w:color="auto"/>
                    <w:left w:val="none" w:sz="0" w:space="0" w:color="auto"/>
                    <w:bottom w:val="none" w:sz="0" w:space="0" w:color="auto"/>
                    <w:right w:val="none" w:sz="0" w:space="0" w:color="auto"/>
                  </w:divBdr>
                </w:div>
                <w:div w:id="1602949076">
                  <w:marLeft w:val="480"/>
                  <w:marRight w:val="0"/>
                  <w:marTop w:val="0"/>
                  <w:marBottom w:val="0"/>
                  <w:divBdr>
                    <w:top w:val="none" w:sz="0" w:space="0" w:color="auto"/>
                    <w:left w:val="none" w:sz="0" w:space="0" w:color="auto"/>
                    <w:bottom w:val="none" w:sz="0" w:space="0" w:color="auto"/>
                    <w:right w:val="none" w:sz="0" w:space="0" w:color="auto"/>
                  </w:divBdr>
                </w:div>
                <w:div w:id="995033640">
                  <w:marLeft w:val="480"/>
                  <w:marRight w:val="0"/>
                  <w:marTop w:val="0"/>
                  <w:marBottom w:val="0"/>
                  <w:divBdr>
                    <w:top w:val="none" w:sz="0" w:space="0" w:color="auto"/>
                    <w:left w:val="none" w:sz="0" w:space="0" w:color="auto"/>
                    <w:bottom w:val="none" w:sz="0" w:space="0" w:color="auto"/>
                    <w:right w:val="none" w:sz="0" w:space="0" w:color="auto"/>
                  </w:divBdr>
                </w:div>
                <w:div w:id="1073042207">
                  <w:marLeft w:val="480"/>
                  <w:marRight w:val="0"/>
                  <w:marTop w:val="0"/>
                  <w:marBottom w:val="0"/>
                  <w:divBdr>
                    <w:top w:val="none" w:sz="0" w:space="0" w:color="auto"/>
                    <w:left w:val="none" w:sz="0" w:space="0" w:color="auto"/>
                    <w:bottom w:val="none" w:sz="0" w:space="0" w:color="auto"/>
                    <w:right w:val="none" w:sz="0" w:space="0" w:color="auto"/>
                  </w:divBdr>
                </w:div>
                <w:div w:id="1917082397">
                  <w:marLeft w:val="480"/>
                  <w:marRight w:val="0"/>
                  <w:marTop w:val="0"/>
                  <w:marBottom w:val="0"/>
                  <w:divBdr>
                    <w:top w:val="none" w:sz="0" w:space="0" w:color="auto"/>
                    <w:left w:val="none" w:sz="0" w:space="0" w:color="auto"/>
                    <w:bottom w:val="none" w:sz="0" w:space="0" w:color="auto"/>
                    <w:right w:val="none" w:sz="0" w:space="0" w:color="auto"/>
                  </w:divBdr>
                </w:div>
                <w:div w:id="198589249">
                  <w:marLeft w:val="480"/>
                  <w:marRight w:val="0"/>
                  <w:marTop w:val="0"/>
                  <w:marBottom w:val="0"/>
                  <w:divBdr>
                    <w:top w:val="none" w:sz="0" w:space="0" w:color="auto"/>
                    <w:left w:val="none" w:sz="0" w:space="0" w:color="auto"/>
                    <w:bottom w:val="none" w:sz="0" w:space="0" w:color="auto"/>
                    <w:right w:val="none" w:sz="0" w:space="0" w:color="auto"/>
                  </w:divBdr>
                </w:div>
              </w:divsChild>
            </w:div>
            <w:div w:id="757098628">
              <w:marLeft w:val="0"/>
              <w:marRight w:val="0"/>
              <w:marTop w:val="0"/>
              <w:marBottom w:val="0"/>
              <w:divBdr>
                <w:top w:val="none" w:sz="0" w:space="0" w:color="auto"/>
                <w:left w:val="none" w:sz="0" w:space="0" w:color="auto"/>
                <w:bottom w:val="none" w:sz="0" w:space="0" w:color="auto"/>
                <w:right w:val="none" w:sz="0" w:space="0" w:color="auto"/>
              </w:divBdr>
              <w:divsChild>
                <w:div w:id="737441337">
                  <w:marLeft w:val="480"/>
                  <w:marRight w:val="0"/>
                  <w:marTop w:val="0"/>
                  <w:marBottom w:val="0"/>
                  <w:divBdr>
                    <w:top w:val="none" w:sz="0" w:space="0" w:color="auto"/>
                    <w:left w:val="none" w:sz="0" w:space="0" w:color="auto"/>
                    <w:bottom w:val="none" w:sz="0" w:space="0" w:color="auto"/>
                    <w:right w:val="none" w:sz="0" w:space="0" w:color="auto"/>
                  </w:divBdr>
                </w:div>
                <w:div w:id="251090440">
                  <w:marLeft w:val="480"/>
                  <w:marRight w:val="0"/>
                  <w:marTop w:val="0"/>
                  <w:marBottom w:val="0"/>
                  <w:divBdr>
                    <w:top w:val="none" w:sz="0" w:space="0" w:color="auto"/>
                    <w:left w:val="none" w:sz="0" w:space="0" w:color="auto"/>
                    <w:bottom w:val="none" w:sz="0" w:space="0" w:color="auto"/>
                    <w:right w:val="none" w:sz="0" w:space="0" w:color="auto"/>
                  </w:divBdr>
                </w:div>
                <w:div w:id="272251094">
                  <w:marLeft w:val="480"/>
                  <w:marRight w:val="0"/>
                  <w:marTop w:val="0"/>
                  <w:marBottom w:val="0"/>
                  <w:divBdr>
                    <w:top w:val="none" w:sz="0" w:space="0" w:color="auto"/>
                    <w:left w:val="none" w:sz="0" w:space="0" w:color="auto"/>
                    <w:bottom w:val="none" w:sz="0" w:space="0" w:color="auto"/>
                    <w:right w:val="none" w:sz="0" w:space="0" w:color="auto"/>
                  </w:divBdr>
                </w:div>
                <w:div w:id="359090964">
                  <w:marLeft w:val="480"/>
                  <w:marRight w:val="0"/>
                  <w:marTop w:val="0"/>
                  <w:marBottom w:val="0"/>
                  <w:divBdr>
                    <w:top w:val="none" w:sz="0" w:space="0" w:color="auto"/>
                    <w:left w:val="none" w:sz="0" w:space="0" w:color="auto"/>
                    <w:bottom w:val="none" w:sz="0" w:space="0" w:color="auto"/>
                    <w:right w:val="none" w:sz="0" w:space="0" w:color="auto"/>
                  </w:divBdr>
                </w:div>
                <w:div w:id="1262684777">
                  <w:marLeft w:val="480"/>
                  <w:marRight w:val="0"/>
                  <w:marTop w:val="0"/>
                  <w:marBottom w:val="0"/>
                  <w:divBdr>
                    <w:top w:val="none" w:sz="0" w:space="0" w:color="auto"/>
                    <w:left w:val="none" w:sz="0" w:space="0" w:color="auto"/>
                    <w:bottom w:val="none" w:sz="0" w:space="0" w:color="auto"/>
                    <w:right w:val="none" w:sz="0" w:space="0" w:color="auto"/>
                  </w:divBdr>
                </w:div>
                <w:div w:id="1491751474">
                  <w:marLeft w:val="480"/>
                  <w:marRight w:val="0"/>
                  <w:marTop w:val="0"/>
                  <w:marBottom w:val="0"/>
                  <w:divBdr>
                    <w:top w:val="none" w:sz="0" w:space="0" w:color="auto"/>
                    <w:left w:val="none" w:sz="0" w:space="0" w:color="auto"/>
                    <w:bottom w:val="none" w:sz="0" w:space="0" w:color="auto"/>
                    <w:right w:val="none" w:sz="0" w:space="0" w:color="auto"/>
                  </w:divBdr>
                </w:div>
                <w:div w:id="1688628920">
                  <w:marLeft w:val="480"/>
                  <w:marRight w:val="0"/>
                  <w:marTop w:val="0"/>
                  <w:marBottom w:val="0"/>
                  <w:divBdr>
                    <w:top w:val="none" w:sz="0" w:space="0" w:color="auto"/>
                    <w:left w:val="none" w:sz="0" w:space="0" w:color="auto"/>
                    <w:bottom w:val="none" w:sz="0" w:space="0" w:color="auto"/>
                    <w:right w:val="none" w:sz="0" w:space="0" w:color="auto"/>
                  </w:divBdr>
                </w:div>
                <w:div w:id="850948597">
                  <w:marLeft w:val="480"/>
                  <w:marRight w:val="0"/>
                  <w:marTop w:val="0"/>
                  <w:marBottom w:val="0"/>
                  <w:divBdr>
                    <w:top w:val="none" w:sz="0" w:space="0" w:color="auto"/>
                    <w:left w:val="none" w:sz="0" w:space="0" w:color="auto"/>
                    <w:bottom w:val="none" w:sz="0" w:space="0" w:color="auto"/>
                    <w:right w:val="none" w:sz="0" w:space="0" w:color="auto"/>
                  </w:divBdr>
                </w:div>
                <w:div w:id="2021421917">
                  <w:marLeft w:val="480"/>
                  <w:marRight w:val="0"/>
                  <w:marTop w:val="0"/>
                  <w:marBottom w:val="0"/>
                  <w:divBdr>
                    <w:top w:val="none" w:sz="0" w:space="0" w:color="auto"/>
                    <w:left w:val="none" w:sz="0" w:space="0" w:color="auto"/>
                    <w:bottom w:val="none" w:sz="0" w:space="0" w:color="auto"/>
                    <w:right w:val="none" w:sz="0" w:space="0" w:color="auto"/>
                  </w:divBdr>
                </w:div>
                <w:div w:id="1734815673">
                  <w:marLeft w:val="480"/>
                  <w:marRight w:val="0"/>
                  <w:marTop w:val="0"/>
                  <w:marBottom w:val="0"/>
                  <w:divBdr>
                    <w:top w:val="none" w:sz="0" w:space="0" w:color="auto"/>
                    <w:left w:val="none" w:sz="0" w:space="0" w:color="auto"/>
                    <w:bottom w:val="none" w:sz="0" w:space="0" w:color="auto"/>
                    <w:right w:val="none" w:sz="0" w:space="0" w:color="auto"/>
                  </w:divBdr>
                </w:div>
                <w:div w:id="1907450650">
                  <w:marLeft w:val="480"/>
                  <w:marRight w:val="0"/>
                  <w:marTop w:val="0"/>
                  <w:marBottom w:val="0"/>
                  <w:divBdr>
                    <w:top w:val="none" w:sz="0" w:space="0" w:color="auto"/>
                    <w:left w:val="none" w:sz="0" w:space="0" w:color="auto"/>
                    <w:bottom w:val="none" w:sz="0" w:space="0" w:color="auto"/>
                    <w:right w:val="none" w:sz="0" w:space="0" w:color="auto"/>
                  </w:divBdr>
                </w:div>
                <w:div w:id="327825968">
                  <w:marLeft w:val="480"/>
                  <w:marRight w:val="0"/>
                  <w:marTop w:val="0"/>
                  <w:marBottom w:val="0"/>
                  <w:divBdr>
                    <w:top w:val="none" w:sz="0" w:space="0" w:color="auto"/>
                    <w:left w:val="none" w:sz="0" w:space="0" w:color="auto"/>
                    <w:bottom w:val="none" w:sz="0" w:space="0" w:color="auto"/>
                    <w:right w:val="none" w:sz="0" w:space="0" w:color="auto"/>
                  </w:divBdr>
                </w:div>
                <w:div w:id="1258560848">
                  <w:marLeft w:val="480"/>
                  <w:marRight w:val="0"/>
                  <w:marTop w:val="0"/>
                  <w:marBottom w:val="0"/>
                  <w:divBdr>
                    <w:top w:val="none" w:sz="0" w:space="0" w:color="auto"/>
                    <w:left w:val="none" w:sz="0" w:space="0" w:color="auto"/>
                    <w:bottom w:val="none" w:sz="0" w:space="0" w:color="auto"/>
                    <w:right w:val="none" w:sz="0" w:space="0" w:color="auto"/>
                  </w:divBdr>
                </w:div>
                <w:div w:id="438791623">
                  <w:marLeft w:val="480"/>
                  <w:marRight w:val="0"/>
                  <w:marTop w:val="0"/>
                  <w:marBottom w:val="0"/>
                  <w:divBdr>
                    <w:top w:val="none" w:sz="0" w:space="0" w:color="auto"/>
                    <w:left w:val="none" w:sz="0" w:space="0" w:color="auto"/>
                    <w:bottom w:val="none" w:sz="0" w:space="0" w:color="auto"/>
                    <w:right w:val="none" w:sz="0" w:space="0" w:color="auto"/>
                  </w:divBdr>
                </w:div>
                <w:div w:id="557790199">
                  <w:marLeft w:val="480"/>
                  <w:marRight w:val="0"/>
                  <w:marTop w:val="0"/>
                  <w:marBottom w:val="0"/>
                  <w:divBdr>
                    <w:top w:val="none" w:sz="0" w:space="0" w:color="auto"/>
                    <w:left w:val="none" w:sz="0" w:space="0" w:color="auto"/>
                    <w:bottom w:val="none" w:sz="0" w:space="0" w:color="auto"/>
                    <w:right w:val="none" w:sz="0" w:space="0" w:color="auto"/>
                  </w:divBdr>
                </w:div>
                <w:div w:id="793141034">
                  <w:marLeft w:val="480"/>
                  <w:marRight w:val="0"/>
                  <w:marTop w:val="0"/>
                  <w:marBottom w:val="0"/>
                  <w:divBdr>
                    <w:top w:val="none" w:sz="0" w:space="0" w:color="auto"/>
                    <w:left w:val="none" w:sz="0" w:space="0" w:color="auto"/>
                    <w:bottom w:val="none" w:sz="0" w:space="0" w:color="auto"/>
                    <w:right w:val="none" w:sz="0" w:space="0" w:color="auto"/>
                  </w:divBdr>
                </w:div>
                <w:div w:id="1601986464">
                  <w:marLeft w:val="480"/>
                  <w:marRight w:val="0"/>
                  <w:marTop w:val="0"/>
                  <w:marBottom w:val="0"/>
                  <w:divBdr>
                    <w:top w:val="none" w:sz="0" w:space="0" w:color="auto"/>
                    <w:left w:val="none" w:sz="0" w:space="0" w:color="auto"/>
                    <w:bottom w:val="none" w:sz="0" w:space="0" w:color="auto"/>
                    <w:right w:val="none" w:sz="0" w:space="0" w:color="auto"/>
                  </w:divBdr>
                </w:div>
                <w:div w:id="317270954">
                  <w:marLeft w:val="480"/>
                  <w:marRight w:val="0"/>
                  <w:marTop w:val="0"/>
                  <w:marBottom w:val="0"/>
                  <w:divBdr>
                    <w:top w:val="none" w:sz="0" w:space="0" w:color="auto"/>
                    <w:left w:val="none" w:sz="0" w:space="0" w:color="auto"/>
                    <w:bottom w:val="none" w:sz="0" w:space="0" w:color="auto"/>
                    <w:right w:val="none" w:sz="0" w:space="0" w:color="auto"/>
                  </w:divBdr>
                </w:div>
                <w:div w:id="947195848">
                  <w:marLeft w:val="480"/>
                  <w:marRight w:val="0"/>
                  <w:marTop w:val="0"/>
                  <w:marBottom w:val="0"/>
                  <w:divBdr>
                    <w:top w:val="none" w:sz="0" w:space="0" w:color="auto"/>
                    <w:left w:val="none" w:sz="0" w:space="0" w:color="auto"/>
                    <w:bottom w:val="none" w:sz="0" w:space="0" w:color="auto"/>
                    <w:right w:val="none" w:sz="0" w:space="0" w:color="auto"/>
                  </w:divBdr>
                </w:div>
                <w:div w:id="2030519269">
                  <w:marLeft w:val="480"/>
                  <w:marRight w:val="0"/>
                  <w:marTop w:val="0"/>
                  <w:marBottom w:val="0"/>
                  <w:divBdr>
                    <w:top w:val="none" w:sz="0" w:space="0" w:color="auto"/>
                    <w:left w:val="none" w:sz="0" w:space="0" w:color="auto"/>
                    <w:bottom w:val="none" w:sz="0" w:space="0" w:color="auto"/>
                    <w:right w:val="none" w:sz="0" w:space="0" w:color="auto"/>
                  </w:divBdr>
                </w:div>
                <w:div w:id="1067149762">
                  <w:marLeft w:val="480"/>
                  <w:marRight w:val="0"/>
                  <w:marTop w:val="0"/>
                  <w:marBottom w:val="0"/>
                  <w:divBdr>
                    <w:top w:val="none" w:sz="0" w:space="0" w:color="auto"/>
                    <w:left w:val="none" w:sz="0" w:space="0" w:color="auto"/>
                    <w:bottom w:val="none" w:sz="0" w:space="0" w:color="auto"/>
                    <w:right w:val="none" w:sz="0" w:space="0" w:color="auto"/>
                  </w:divBdr>
                </w:div>
                <w:div w:id="1733312793">
                  <w:marLeft w:val="480"/>
                  <w:marRight w:val="0"/>
                  <w:marTop w:val="0"/>
                  <w:marBottom w:val="0"/>
                  <w:divBdr>
                    <w:top w:val="none" w:sz="0" w:space="0" w:color="auto"/>
                    <w:left w:val="none" w:sz="0" w:space="0" w:color="auto"/>
                    <w:bottom w:val="none" w:sz="0" w:space="0" w:color="auto"/>
                    <w:right w:val="none" w:sz="0" w:space="0" w:color="auto"/>
                  </w:divBdr>
                </w:div>
                <w:div w:id="1871916643">
                  <w:marLeft w:val="480"/>
                  <w:marRight w:val="0"/>
                  <w:marTop w:val="0"/>
                  <w:marBottom w:val="0"/>
                  <w:divBdr>
                    <w:top w:val="none" w:sz="0" w:space="0" w:color="auto"/>
                    <w:left w:val="none" w:sz="0" w:space="0" w:color="auto"/>
                    <w:bottom w:val="none" w:sz="0" w:space="0" w:color="auto"/>
                    <w:right w:val="none" w:sz="0" w:space="0" w:color="auto"/>
                  </w:divBdr>
                </w:div>
                <w:div w:id="398670364">
                  <w:marLeft w:val="480"/>
                  <w:marRight w:val="0"/>
                  <w:marTop w:val="0"/>
                  <w:marBottom w:val="0"/>
                  <w:divBdr>
                    <w:top w:val="none" w:sz="0" w:space="0" w:color="auto"/>
                    <w:left w:val="none" w:sz="0" w:space="0" w:color="auto"/>
                    <w:bottom w:val="none" w:sz="0" w:space="0" w:color="auto"/>
                    <w:right w:val="none" w:sz="0" w:space="0" w:color="auto"/>
                  </w:divBdr>
                </w:div>
                <w:div w:id="1352878974">
                  <w:marLeft w:val="480"/>
                  <w:marRight w:val="0"/>
                  <w:marTop w:val="0"/>
                  <w:marBottom w:val="0"/>
                  <w:divBdr>
                    <w:top w:val="none" w:sz="0" w:space="0" w:color="auto"/>
                    <w:left w:val="none" w:sz="0" w:space="0" w:color="auto"/>
                    <w:bottom w:val="none" w:sz="0" w:space="0" w:color="auto"/>
                    <w:right w:val="none" w:sz="0" w:space="0" w:color="auto"/>
                  </w:divBdr>
                </w:div>
                <w:div w:id="1276907929">
                  <w:marLeft w:val="480"/>
                  <w:marRight w:val="0"/>
                  <w:marTop w:val="0"/>
                  <w:marBottom w:val="0"/>
                  <w:divBdr>
                    <w:top w:val="none" w:sz="0" w:space="0" w:color="auto"/>
                    <w:left w:val="none" w:sz="0" w:space="0" w:color="auto"/>
                    <w:bottom w:val="none" w:sz="0" w:space="0" w:color="auto"/>
                    <w:right w:val="none" w:sz="0" w:space="0" w:color="auto"/>
                  </w:divBdr>
                </w:div>
                <w:div w:id="978192671">
                  <w:marLeft w:val="480"/>
                  <w:marRight w:val="0"/>
                  <w:marTop w:val="0"/>
                  <w:marBottom w:val="0"/>
                  <w:divBdr>
                    <w:top w:val="none" w:sz="0" w:space="0" w:color="auto"/>
                    <w:left w:val="none" w:sz="0" w:space="0" w:color="auto"/>
                    <w:bottom w:val="none" w:sz="0" w:space="0" w:color="auto"/>
                    <w:right w:val="none" w:sz="0" w:space="0" w:color="auto"/>
                  </w:divBdr>
                </w:div>
                <w:div w:id="1660499702">
                  <w:marLeft w:val="480"/>
                  <w:marRight w:val="0"/>
                  <w:marTop w:val="0"/>
                  <w:marBottom w:val="0"/>
                  <w:divBdr>
                    <w:top w:val="none" w:sz="0" w:space="0" w:color="auto"/>
                    <w:left w:val="none" w:sz="0" w:space="0" w:color="auto"/>
                    <w:bottom w:val="none" w:sz="0" w:space="0" w:color="auto"/>
                    <w:right w:val="none" w:sz="0" w:space="0" w:color="auto"/>
                  </w:divBdr>
                </w:div>
                <w:div w:id="448665358">
                  <w:marLeft w:val="480"/>
                  <w:marRight w:val="0"/>
                  <w:marTop w:val="0"/>
                  <w:marBottom w:val="0"/>
                  <w:divBdr>
                    <w:top w:val="none" w:sz="0" w:space="0" w:color="auto"/>
                    <w:left w:val="none" w:sz="0" w:space="0" w:color="auto"/>
                    <w:bottom w:val="none" w:sz="0" w:space="0" w:color="auto"/>
                    <w:right w:val="none" w:sz="0" w:space="0" w:color="auto"/>
                  </w:divBdr>
                </w:div>
                <w:div w:id="2029482887">
                  <w:marLeft w:val="480"/>
                  <w:marRight w:val="0"/>
                  <w:marTop w:val="0"/>
                  <w:marBottom w:val="0"/>
                  <w:divBdr>
                    <w:top w:val="none" w:sz="0" w:space="0" w:color="auto"/>
                    <w:left w:val="none" w:sz="0" w:space="0" w:color="auto"/>
                    <w:bottom w:val="none" w:sz="0" w:space="0" w:color="auto"/>
                    <w:right w:val="none" w:sz="0" w:space="0" w:color="auto"/>
                  </w:divBdr>
                </w:div>
                <w:div w:id="893008674">
                  <w:marLeft w:val="480"/>
                  <w:marRight w:val="0"/>
                  <w:marTop w:val="0"/>
                  <w:marBottom w:val="0"/>
                  <w:divBdr>
                    <w:top w:val="none" w:sz="0" w:space="0" w:color="auto"/>
                    <w:left w:val="none" w:sz="0" w:space="0" w:color="auto"/>
                    <w:bottom w:val="none" w:sz="0" w:space="0" w:color="auto"/>
                    <w:right w:val="none" w:sz="0" w:space="0" w:color="auto"/>
                  </w:divBdr>
                </w:div>
                <w:div w:id="476798624">
                  <w:marLeft w:val="480"/>
                  <w:marRight w:val="0"/>
                  <w:marTop w:val="0"/>
                  <w:marBottom w:val="0"/>
                  <w:divBdr>
                    <w:top w:val="none" w:sz="0" w:space="0" w:color="auto"/>
                    <w:left w:val="none" w:sz="0" w:space="0" w:color="auto"/>
                    <w:bottom w:val="none" w:sz="0" w:space="0" w:color="auto"/>
                    <w:right w:val="none" w:sz="0" w:space="0" w:color="auto"/>
                  </w:divBdr>
                </w:div>
                <w:div w:id="864830863">
                  <w:marLeft w:val="480"/>
                  <w:marRight w:val="0"/>
                  <w:marTop w:val="0"/>
                  <w:marBottom w:val="0"/>
                  <w:divBdr>
                    <w:top w:val="none" w:sz="0" w:space="0" w:color="auto"/>
                    <w:left w:val="none" w:sz="0" w:space="0" w:color="auto"/>
                    <w:bottom w:val="none" w:sz="0" w:space="0" w:color="auto"/>
                    <w:right w:val="none" w:sz="0" w:space="0" w:color="auto"/>
                  </w:divBdr>
                </w:div>
                <w:div w:id="454175309">
                  <w:marLeft w:val="480"/>
                  <w:marRight w:val="0"/>
                  <w:marTop w:val="0"/>
                  <w:marBottom w:val="0"/>
                  <w:divBdr>
                    <w:top w:val="none" w:sz="0" w:space="0" w:color="auto"/>
                    <w:left w:val="none" w:sz="0" w:space="0" w:color="auto"/>
                    <w:bottom w:val="none" w:sz="0" w:space="0" w:color="auto"/>
                    <w:right w:val="none" w:sz="0" w:space="0" w:color="auto"/>
                  </w:divBdr>
                </w:div>
                <w:div w:id="1855994924">
                  <w:marLeft w:val="480"/>
                  <w:marRight w:val="0"/>
                  <w:marTop w:val="0"/>
                  <w:marBottom w:val="0"/>
                  <w:divBdr>
                    <w:top w:val="none" w:sz="0" w:space="0" w:color="auto"/>
                    <w:left w:val="none" w:sz="0" w:space="0" w:color="auto"/>
                    <w:bottom w:val="none" w:sz="0" w:space="0" w:color="auto"/>
                    <w:right w:val="none" w:sz="0" w:space="0" w:color="auto"/>
                  </w:divBdr>
                </w:div>
                <w:div w:id="1807312383">
                  <w:marLeft w:val="480"/>
                  <w:marRight w:val="0"/>
                  <w:marTop w:val="0"/>
                  <w:marBottom w:val="0"/>
                  <w:divBdr>
                    <w:top w:val="none" w:sz="0" w:space="0" w:color="auto"/>
                    <w:left w:val="none" w:sz="0" w:space="0" w:color="auto"/>
                    <w:bottom w:val="none" w:sz="0" w:space="0" w:color="auto"/>
                    <w:right w:val="none" w:sz="0" w:space="0" w:color="auto"/>
                  </w:divBdr>
                </w:div>
                <w:div w:id="142237569">
                  <w:marLeft w:val="480"/>
                  <w:marRight w:val="0"/>
                  <w:marTop w:val="0"/>
                  <w:marBottom w:val="0"/>
                  <w:divBdr>
                    <w:top w:val="none" w:sz="0" w:space="0" w:color="auto"/>
                    <w:left w:val="none" w:sz="0" w:space="0" w:color="auto"/>
                    <w:bottom w:val="none" w:sz="0" w:space="0" w:color="auto"/>
                    <w:right w:val="none" w:sz="0" w:space="0" w:color="auto"/>
                  </w:divBdr>
                </w:div>
                <w:div w:id="1787649606">
                  <w:marLeft w:val="480"/>
                  <w:marRight w:val="0"/>
                  <w:marTop w:val="0"/>
                  <w:marBottom w:val="0"/>
                  <w:divBdr>
                    <w:top w:val="none" w:sz="0" w:space="0" w:color="auto"/>
                    <w:left w:val="none" w:sz="0" w:space="0" w:color="auto"/>
                    <w:bottom w:val="none" w:sz="0" w:space="0" w:color="auto"/>
                    <w:right w:val="none" w:sz="0" w:space="0" w:color="auto"/>
                  </w:divBdr>
                </w:div>
                <w:div w:id="1227839319">
                  <w:marLeft w:val="480"/>
                  <w:marRight w:val="0"/>
                  <w:marTop w:val="0"/>
                  <w:marBottom w:val="0"/>
                  <w:divBdr>
                    <w:top w:val="none" w:sz="0" w:space="0" w:color="auto"/>
                    <w:left w:val="none" w:sz="0" w:space="0" w:color="auto"/>
                    <w:bottom w:val="none" w:sz="0" w:space="0" w:color="auto"/>
                    <w:right w:val="none" w:sz="0" w:space="0" w:color="auto"/>
                  </w:divBdr>
                </w:div>
                <w:div w:id="1001280008">
                  <w:marLeft w:val="480"/>
                  <w:marRight w:val="0"/>
                  <w:marTop w:val="0"/>
                  <w:marBottom w:val="0"/>
                  <w:divBdr>
                    <w:top w:val="none" w:sz="0" w:space="0" w:color="auto"/>
                    <w:left w:val="none" w:sz="0" w:space="0" w:color="auto"/>
                    <w:bottom w:val="none" w:sz="0" w:space="0" w:color="auto"/>
                    <w:right w:val="none" w:sz="0" w:space="0" w:color="auto"/>
                  </w:divBdr>
                </w:div>
              </w:divsChild>
            </w:div>
            <w:div w:id="1205406088">
              <w:marLeft w:val="0"/>
              <w:marRight w:val="0"/>
              <w:marTop w:val="0"/>
              <w:marBottom w:val="0"/>
              <w:divBdr>
                <w:top w:val="none" w:sz="0" w:space="0" w:color="auto"/>
                <w:left w:val="none" w:sz="0" w:space="0" w:color="auto"/>
                <w:bottom w:val="none" w:sz="0" w:space="0" w:color="auto"/>
                <w:right w:val="none" w:sz="0" w:space="0" w:color="auto"/>
              </w:divBdr>
              <w:divsChild>
                <w:div w:id="290407128">
                  <w:marLeft w:val="480"/>
                  <w:marRight w:val="0"/>
                  <w:marTop w:val="0"/>
                  <w:marBottom w:val="0"/>
                  <w:divBdr>
                    <w:top w:val="none" w:sz="0" w:space="0" w:color="auto"/>
                    <w:left w:val="none" w:sz="0" w:space="0" w:color="auto"/>
                    <w:bottom w:val="none" w:sz="0" w:space="0" w:color="auto"/>
                    <w:right w:val="none" w:sz="0" w:space="0" w:color="auto"/>
                  </w:divBdr>
                </w:div>
                <w:div w:id="10687839">
                  <w:marLeft w:val="480"/>
                  <w:marRight w:val="0"/>
                  <w:marTop w:val="0"/>
                  <w:marBottom w:val="0"/>
                  <w:divBdr>
                    <w:top w:val="none" w:sz="0" w:space="0" w:color="auto"/>
                    <w:left w:val="none" w:sz="0" w:space="0" w:color="auto"/>
                    <w:bottom w:val="none" w:sz="0" w:space="0" w:color="auto"/>
                    <w:right w:val="none" w:sz="0" w:space="0" w:color="auto"/>
                  </w:divBdr>
                </w:div>
                <w:div w:id="2066635545">
                  <w:marLeft w:val="480"/>
                  <w:marRight w:val="0"/>
                  <w:marTop w:val="0"/>
                  <w:marBottom w:val="0"/>
                  <w:divBdr>
                    <w:top w:val="none" w:sz="0" w:space="0" w:color="auto"/>
                    <w:left w:val="none" w:sz="0" w:space="0" w:color="auto"/>
                    <w:bottom w:val="none" w:sz="0" w:space="0" w:color="auto"/>
                    <w:right w:val="none" w:sz="0" w:space="0" w:color="auto"/>
                  </w:divBdr>
                </w:div>
                <w:div w:id="1600485387">
                  <w:marLeft w:val="480"/>
                  <w:marRight w:val="0"/>
                  <w:marTop w:val="0"/>
                  <w:marBottom w:val="0"/>
                  <w:divBdr>
                    <w:top w:val="none" w:sz="0" w:space="0" w:color="auto"/>
                    <w:left w:val="none" w:sz="0" w:space="0" w:color="auto"/>
                    <w:bottom w:val="none" w:sz="0" w:space="0" w:color="auto"/>
                    <w:right w:val="none" w:sz="0" w:space="0" w:color="auto"/>
                  </w:divBdr>
                </w:div>
                <w:div w:id="1996570254">
                  <w:marLeft w:val="480"/>
                  <w:marRight w:val="0"/>
                  <w:marTop w:val="0"/>
                  <w:marBottom w:val="0"/>
                  <w:divBdr>
                    <w:top w:val="none" w:sz="0" w:space="0" w:color="auto"/>
                    <w:left w:val="none" w:sz="0" w:space="0" w:color="auto"/>
                    <w:bottom w:val="none" w:sz="0" w:space="0" w:color="auto"/>
                    <w:right w:val="none" w:sz="0" w:space="0" w:color="auto"/>
                  </w:divBdr>
                </w:div>
                <w:div w:id="2063939886">
                  <w:marLeft w:val="480"/>
                  <w:marRight w:val="0"/>
                  <w:marTop w:val="0"/>
                  <w:marBottom w:val="0"/>
                  <w:divBdr>
                    <w:top w:val="none" w:sz="0" w:space="0" w:color="auto"/>
                    <w:left w:val="none" w:sz="0" w:space="0" w:color="auto"/>
                    <w:bottom w:val="none" w:sz="0" w:space="0" w:color="auto"/>
                    <w:right w:val="none" w:sz="0" w:space="0" w:color="auto"/>
                  </w:divBdr>
                </w:div>
                <w:div w:id="531454839">
                  <w:marLeft w:val="480"/>
                  <w:marRight w:val="0"/>
                  <w:marTop w:val="0"/>
                  <w:marBottom w:val="0"/>
                  <w:divBdr>
                    <w:top w:val="none" w:sz="0" w:space="0" w:color="auto"/>
                    <w:left w:val="none" w:sz="0" w:space="0" w:color="auto"/>
                    <w:bottom w:val="none" w:sz="0" w:space="0" w:color="auto"/>
                    <w:right w:val="none" w:sz="0" w:space="0" w:color="auto"/>
                  </w:divBdr>
                </w:div>
                <w:div w:id="2000383212">
                  <w:marLeft w:val="480"/>
                  <w:marRight w:val="0"/>
                  <w:marTop w:val="0"/>
                  <w:marBottom w:val="0"/>
                  <w:divBdr>
                    <w:top w:val="none" w:sz="0" w:space="0" w:color="auto"/>
                    <w:left w:val="none" w:sz="0" w:space="0" w:color="auto"/>
                    <w:bottom w:val="none" w:sz="0" w:space="0" w:color="auto"/>
                    <w:right w:val="none" w:sz="0" w:space="0" w:color="auto"/>
                  </w:divBdr>
                </w:div>
                <w:div w:id="1390767769">
                  <w:marLeft w:val="480"/>
                  <w:marRight w:val="0"/>
                  <w:marTop w:val="0"/>
                  <w:marBottom w:val="0"/>
                  <w:divBdr>
                    <w:top w:val="none" w:sz="0" w:space="0" w:color="auto"/>
                    <w:left w:val="none" w:sz="0" w:space="0" w:color="auto"/>
                    <w:bottom w:val="none" w:sz="0" w:space="0" w:color="auto"/>
                    <w:right w:val="none" w:sz="0" w:space="0" w:color="auto"/>
                  </w:divBdr>
                </w:div>
                <w:div w:id="366876924">
                  <w:marLeft w:val="480"/>
                  <w:marRight w:val="0"/>
                  <w:marTop w:val="0"/>
                  <w:marBottom w:val="0"/>
                  <w:divBdr>
                    <w:top w:val="none" w:sz="0" w:space="0" w:color="auto"/>
                    <w:left w:val="none" w:sz="0" w:space="0" w:color="auto"/>
                    <w:bottom w:val="none" w:sz="0" w:space="0" w:color="auto"/>
                    <w:right w:val="none" w:sz="0" w:space="0" w:color="auto"/>
                  </w:divBdr>
                </w:div>
                <w:div w:id="331300191">
                  <w:marLeft w:val="480"/>
                  <w:marRight w:val="0"/>
                  <w:marTop w:val="0"/>
                  <w:marBottom w:val="0"/>
                  <w:divBdr>
                    <w:top w:val="none" w:sz="0" w:space="0" w:color="auto"/>
                    <w:left w:val="none" w:sz="0" w:space="0" w:color="auto"/>
                    <w:bottom w:val="none" w:sz="0" w:space="0" w:color="auto"/>
                    <w:right w:val="none" w:sz="0" w:space="0" w:color="auto"/>
                  </w:divBdr>
                </w:div>
                <w:div w:id="303969890">
                  <w:marLeft w:val="480"/>
                  <w:marRight w:val="0"/>
                  <w:marTop w:val="0"/>
                  <w:marBottom w:val="0"/>
                  <w:divBdr>
                    <w:top w:val="none" w:sz="0" w:space="0" w:color="auto"/>
                    <w:left w:val="none" w:sz="0" w:space="0" w:color="auto"/>
                    <w:bottom w:val="none" w:sz="0" w:space="0" w:color="auto"/>
                    <w:right w:val="none" w:sz="0" w:space="0" w:color="auto"/>
                  </w:divBdr>
                </w:div>
                <w:div w:id="1778601149">
                  <w:marLeft w:val="480"/>
                  <w:marRight w:val="0"/>
                  <w:marTop w:val="0"/>
                  <w:marBottom w:val="0"/>
                  <w:divBdr>
                    <w:top w:val="none" w:sz="0" w:space="0" w:color="auto"/>
                    <w:left w:val="none" w:sz="0" w:space="0" w:color="auto"/>
                    <w:bottom w:val="none" w:sz="0" w:space="0" w:color="auto"/>
                    <w:right w:val="none" w:sz="0" w:space="0" w:color="auto"/>
                  </w:divBdr>
                </w:div>
                <w:div w:id="76170756">
                  <w:marLeft w:val="480"/>
                  <w:marRight w:val="0"/>
                  <w:marTop w:val="0"/>
                  <w:marBottom w:val="0"/>
                  <w:divBdr>
                    <w:top w:val="none" w:sz="0" w:space="0" w:color="auto"/>
                    <w:left w:val="none" w:sz="0" w:space="0" w:color="auto"/>
                    <w:bottom w:val="none" w:sz="0" w:space="0" w:color="auto"/>
                    <w:right w:val="none" w:sz="0" w:space="0" w:color="auto"/>
                  </w:divBdr>
                </w:div>
                <w:div w:id="455491840">
                  <w:marLeft w:val="480"/>
                  <w:marRight w:val="0"/>
                  <w:marTop w:val="0"/>
                  <w:marBottom w:val="0"/>
                  <w:divBdr>
                    <w:top w:val="none" w:sz="0" w:space="0" w:color="auto"/>
                    <w:left w:val="none" w:sz="0" w:space="0" w:color="auto"/>
                    <w:bottom w:val="none" w:sz="0" w:space="0" w:color="auto"/>
                    <w:right w:val="none" w:sz="0" w:space="0" w:color="auto"/>
                  </w:divBdr>
                </w:div>
                <w:div w:id="1014920663">
                  <w:marLeft w:val="480"/>
                  <w:marRight w:val="0"/>
                  <w:marTop w:val="0"/>
                  <w:marBottom w:val="0"/>
                  <w:divBdr>
                    <w:top w:val="none" w:sz="0" w:space="0" w:color="auto"/>
                    <w:left w:val="none" w:sz="0" w:space="0" w:color="auto"/>
                    <w:bottom w:val="none" w:sz="0" w:space="0" w:color="auto"/>
                    <w:right w:val="none" w:sz="0" w:space="0" w:color="auto"/>
                  </w:divBdr>
                </w:div>
                <w:div w:id="1415665556">
                  <w:marLeft w:val="480"/>
                  <w:marRight w:val="0"/>
                  <w:marTop w:val="0"/>
                  <w:marBottom w:val="0"/>
                  <w:divBdr>
                    <w:top w:val="none" w:sz="0" w:space="0" w:color="auto"/>
                    <w:left w:val="none" w:sz="0" w:space="0" w:color="auto"/>
                    <w:bottom w:val="none" w:sz="0" w:space="0" w:color="auto"/>
                    <w:right w:val="none" w:sz="0" w:space="0" w:color="auto"/>
                  </w:divBdr>
                </w:div>
                <w:div w:id="1500274629">
                  <w:marLeft w:val="480"/>
                  <w:marRight w:val="0"/>
                  <w:marTop w:val="0"/>
                  <w:marBottom w:val="0"/>
                  <w:divBdr>
                    <w:top w:val="none" w:sz="0" w:space="0" w:color="auto"/>
                    <w:left w:val="none" w:sz="0" w:space="0" w:color="auto"/>
                    <w:bottom w:val="none" w:sz="0" w:space="0" w:color="auto"/>
                    <w:right w:val="none" w:sz="0" w:space="0" w:color="auto"/>
                  </w:divBdr>
                </w:div>
                <w:div w:id="1054545252">
                  <w:marLeft w:val="480"/>
                  <w:marRight w:val="0"/>
                  <w:marTop w:val="0"/>
                  <w:marBottom w:val="0"/>
                  <w:divBdr>
                    <w:top w:val="none" w:sz="0" w:space="0" w:color="auto"/>
                    <w:left w:val="none" w:sz="0" w:space="0" w:color="auto"/>
                    <w:bottom w:val="none" w:sz="0" w:space="0" w:color="auto"/>
                    <w:right w:val="none" w:sz="0" w:space="0" w:color="auto"/>
                  </w:divBdr>
                </w:div>
                <w:div w:id="661204205">
                  <w:marLeft w:val="480"/>
                  <w:marRight w:val="0"/>
                  <w:marTop w:val="0"/>
                  <w:marBottom w:val="0"/>
                  <w:divBdr>
                    <w:top w:val="none" w:sz="0" w:space="0" w:color="auto"/>
                    <w:left w:val="none" w:sz="0" w:space="0" w:color="auto"/>
                    <w:bottom w:val="none" w:sz="0" w:space="0" w:color="auto"/>
                    <w:right w:val="none" w:sz="0" w:space="0" w:color="auto"/>
                  </w:divBdr>
                </w:div>
                <w:div w:id="480581956">
                  <w:marLeft w:val="480"/>
                  <w:marRight w:val="0"/>
                  <w:marTop w:val="0"/>
                  <w:marBottom w:val="0"/>
                  <w:divBdr>
                    <w:top w:val="none" w:sz="0" w:space="0" w:color="auto"/>
                    <w:left w:val="none" w:sz="0" w:space="0" w:color="auto"/>
                    <w:bottom w:val="none" w:sz="0" w:space="0" w:color="auto"/>
                    <w:right w:val="none" w:sz="0" w:space="0" w:color="auto"/>
                  </w:divBdr>
                </w:div>
                <w:div w:id="1520001817">
                  <w:marLeft w:val="480"/>
                  <w:marRight w:val="0"/>
                  <w:marTop w:val="0"/>
                  <w:marBottom w:val="0"/>
                  <w:divBdr>
                    <w:top w:val="none" w:sz="0" w:space="0" w:color="auto"/>
                    <w:left w:val="none" w:sz="0" w:space="0" w:color="auto"/>
                    <w:bottom w:val="none" w:sz="0" w:space="0" w:color="auto"/>
                    <w:right w:val="none" w:sz="0" w:space="0" w:color="auto"/>
                  </w:divBdr>
                </w:div>
                <w:div w:id="1416437751">
                  <w:marLeft w:val="480"/>
                  <w:marRight w:val="0"/>
                  <w:marTop w:val="0"/>
                  <w:marBottom w:val="0"/>
                  <w:divBdr>
                    <w:top w:val="none" w:sz="0" w:space="0" w:color="auto"/>
                    <w:left w:val="none" w:sz="0" w:space="0" w:color="auto"/>
                    <w:bottom w:val="none" w:sz="0" w:space="0" w:color="auto"/>
                    <w:right w:val="none" w:sz="0" w:space="0" w:color="auto"/>
                  </w:divBdr>
                </w:div>
                <w:div w:id="1334795621">
                  <w:marLeft w:val="480"/>
                  <w:marRight w:val="0"/>
                  <w:marTop w:val="0"/>
                  <w:marBottom w:val="0"/>
                  <w:divBdr>
                    <w:top w:val="none" w:sz="0" w:space="0" w:color="auto"/>
                    <w:left w:val="none" w:sz="0" w:space="0" w:color="auto"/>
                    <w:bottom w:val="none" w:sz="0" w:space="0" w:color="auto"/>
                    <w:right w:val="none" w:sz="0" w:space="0" w:color="auto"/>
                  </w:divBdr>
                </w:div>
                <w:div w:id="437144310">
                  <w:marLeft w:val="480"/>
                  <w:marRight w:val="0"/>
                  <w:marTop w:val="0"/>
                  <w:marBottom w:val="0"/>
                  <w:divBdr>
                    <w:top w:val="none" w:sz="0" w:space="0" w:color="auto"/>
                    <w:left w:val="none" w:sz="0" w:space="0" w:color="auto"/>
                    <w:bottom w:val="none" w:sz="0" w:space="0" w:color="auto"/>
                    <w:right w:val="none" w:sz="0" w:space="0" w:color="auto"/>
                  </w:divBdr>
                </w:div>
                <w:div w:id="1523547617">
                  <w:marLeft w:val="480"/>
                  <w:marRight w:val="0"/>
                  <w:marTop w:val="0"/>
                  <w:marBottom w:val="0"/>
                  <w:divBdr>
                    <w:top w:val="none" w:sz="0" w:space="0" w:color="auto"/>
                    <w:left w:val="none" w:sz="0" w:space="0" w:color="auto"/>
                    <w:bottom w:val="none" w:sz="0" w:space="0" w:color="auto"/>
                    <w:right w:val="none" w:sz="0" w:space="0" w:color="auto"/>
                  </w:divBdr>
                </w:div>
                <w:div w:id="1115947069">
                  <w:marLeft w:val="480"/>
                  <w:marRight w:val="0"/>
                  <w:marTop w:val="0"/>
                  <w:marBottom w:val="0"/>
                  <w:divBdr>
                    <w:top w:val="none" w:sz="0" w:space="0" w:color="auto"/>
                    <w:left w:val="none" w:sz="0" w:space="0" w:color="auto"/>
                    <w:bottom w:val="none" w:sz="0" w:space="0" w:color="auto"/>
                    <w:right w:val="none" w:sz="0" w:space="0" w:color="auto"/>
                  </w:divBdr>
                </w:div>
                <w:div w:id="892347384">
                  <w:marLeft w:val="480"/>
                  <w:marRight w:val="0"/>
                  <w:marTop w:val="0"/>
                  <w:marBottom w:val="0"/>
                  <w:divBdr>
                    <w:top w:val="none" w:sz="0" w:space="0" w:color="auto"/>
                    <w:left w:val="none" w:sz="0" w:space="0" w:color="auto"/>
                    <w:bottom w:val="none" w:sz="0" w:space="0" w:color="auto"/>
                    <w:right w:val="none" w:sz="0" w:space="0" w:color="auto"/>
                  </w:divBdr>
                </w:div>
                <w:div w:id="19279192">
                  <w:marLeft w:val="480"/>
                  <w:marRight w:val="0"/>
                  <w:marTop w:val="0"/>
                  <w:marBottom w:val="0"/>
                  <w:divBdr>
                    <w:top w:val="none" w:sz="0" w:space="0" w:color="auto"/>
                    <w:left w:val="none" w:sz="0" w:space="0" w:color="auto"/>
                    <w:bottom w:val="none" w:sz="0" w:space="0" w:color="auto"/>
                    <w:right w:val="none" w:sz="0" w:space="0" w:color="auto"/>
                  </w:divBdr>
                </w:div>
                <w:div w:id="495464270">
                  <w:marLeft w:val="480"/>
                  <w:marRight w:val="0"/>
                  <w:marTop w:val="0"/>
                  <w:marBottom w:val="0"/>
                  <w:divBdr>
                    <w:top w:val="none" w:sz="0" w:space="0" w:color="auto"/>
                    <w:left w:val="none" w:sz="0" w:space="0" w:color="auto"/>
                    <w:bottom w:val="none" w:sz="0" w:space="0" w:color="auto"/>
                    <w:right w:val="none" w:sz="0" w:space="0" w:color="auto"/>
                  </w:divBdr>
                </w:div>
                <w:div w:id="1440831746">
                  <w:marLeft w:val="480"/>
                  <w:marRight w:val="0"/>
                  <w:marTop w:val="0"/>
                  <w:marBottom w:val="0"/>
                  <w:divBdr>
                    <w:top w:val="none" w:sz="0" w:space="0" w:color="auto"/>
                    <w:left w:val="none" w:sz="0" w:space="0" w:color="auto"/>
                    <w:bottom w:val="none" w:sz="0" w:space="0" w:color="auto"/>
                    <w:right w:val="none" w:sz="0" w:space="0" w:color="auto"/>
                  </w:divBdr>
                </w:div>
                <w:div w:id="1079908049">
                  <w:marLeft w:val="480"/>
                  <w:marRight w:val="0"/>
                  <w:marTop w:val="0"/>
                  <w:marBottom w:val="0"/>
                  <w:divBdr>
                    <w:top w:val="none" w:sz="0" w:space="0" w:color="auto"/>
                    <w:left w:val="none" w:sz="0" w:space="0" w:color="auto"/>
                    <w:bottom w:val="none" w:sz="0" w:space="0" w:color="auto"/>
                    <w:right w:val="none" w:sz="0" w:space="0" w:color="auto"/>
                  </w:divBdr>
                </w:div>
                <w:div w:id="1380129566">
                  <w:marLeft w:val="480"/>
                  <w:marRight w:val="0"/>
                  <w:marTop w:val="0"/>
                  <w:marBottom w:val="0"/>
                  <w:divBdr>
                    <w:top w:val="none" w:sz="0" w:space="0" w:color="auto"/>
                    <w:left w:val="none" w:sz="0" w:space="0" w:color="auto"/>
                    <w:bottom w:val="none" w:sz="0" w:space="0" w:color="auto"/>
                    <w:right w:val="none" w:sz="0" w:space="0" w:color="auto"/>
                  </w:divBdr>
                </w:div>
                <w:div w:id="1370034166">
                  <w:marLeft w:val="480"/>
                  <w:marRight w:val="0"/>
                  <w:marTop w:val="0"/>
                  <w:marBottom w:val="0"/>
                  <w:divBdr>
                    <w:top w:val="none" w:sz="0" w:space="0" w:color="auto"/>
                    <w:left w:val="none" w:sz="0" w:space="0" w:color="auto"/>
                    <w:bottom w:val="none" w:sz="0" w:space="0" w:color="auto"/>
                    <w:right w:val="none" w:sz="0" w:space="0" w:color="auto"/>
                  </w:divBdr>
                </w:div>
                <w:div w:id="1647198214">
                  <w:marLeft w:val="480"/>
                  <w:marRight w:val="0"/>
                  <w:marTop w:val="0"/>
                  <w:marBottom w:val="0"/>
                  <w:divBdr>
                    <w:top w:val="none" w:sz="0" w:space="0" w:color="auto"/>
                    <w:left w:val="none" w:sz="0" w:space="0" w:color="auto"/>
                    <w:bottom w:val="none" w:sz="0" w:space="0" w:color="auto"/>
                    <w:right w:val="none" w:sz="0" w:space="0" w:color="auto"/>
                  </w:divBdr>
                </w:div>
                <w:div w:id="930506886">
                  <w:marLeft w:val="480"/>
                  <w:marRight w:val="0"/>
                  <w:marTop w:val="0"/>
                  <w:marBottom w:val="0"/>
                  <w:divBdr>
                    <w:top w:val="none" w:sz="0" w:space="0" w:color="auto"/>
                    <w:left w:val="none" w:sz="0" w:space="0" w:color="auto"/>
                    <w:bottom w:val="none" w:sz="0" w:space="0" w:color="auto"/>
                    <w:right w:val="none" w:sz="0" w:space="0" w:color="auto"/>
                  </w:divBdr>
                </w:div>
                <w:div w:id="86655807">
                  <w:marLeft w:val="480"/>
                  <w:marRight w:val="0"/>
                  <w:marTop w:val="0"/>
                  <w:marBottom w:val="0"/>
                  <w:divBdr>
                    <w:top w:val="none" w:sz="0" w:space="0" w:color="auto"/>
                    <w:left w:val="none" w:sz="0" w:space="0" w:color="auto"/>
                    <w:bottom w:val="none" w:sz="0" w:space="0" w:color="auto"/>
                    <w:right w:val="none" w:sz="0" w:space="0" w:color="auto"/>
                  </w:divBdr>
                </w:div>
                <w:div w:id="1500846845">
                  <w:marLeft w:val="480"/>
                  <w:marRight w:val="0"/>
                  <w:marTop w:val="0"/>
                  <w:marBottom w:val="0"/>
                  <w:divBdr>
                    <w:top w:val="none" w:sz="0" w:space="0" w:color="auto"/>
                    <w:left w:val="none" w:sz="0" w:space="0" w:color="auto"/>
                    <w:bottom w:val="none" w:sz="0" w:space="0" w:color="auto"/>
                    <w:right w:val="none" w:sz="0" w:space="0" w:color="auto"/>
                  </w:divBdr>
                </w:div>
                <w:div w:id="2111125632">
                  <w:marLeft w:val="480"/>
                  <w:marRight w:val="0"/>
                  <w:marTop w:val="0"/>
                  <w:marBottom w:val="0"/>
                  <w:divBdr>
                    <w:top w:val="none" w:sz="0" w:space="0" w:color="auto"/>
                    <w:left w:val="none" w:sz="0" w:space="0" w:color="auto"/>
                    <w:bottom w:val="none" w:sz="0" w:space="0" w:color="auto"/>
                    <w:right w:val="none" w:sz="0" w:space="0" w:color="auto"/>
                  </w:divBdr>
                </w:div>
                <w:div w:id="675230795">
                  <w:marLeft w:val="480"/>
                  <w:marRight w:val="0"/>
                  <w:marTop w:val="0"/>
                  <w:marBottom w:val="0"/>
                  <w:divBdr>
                    <w:top w:val="none" w:sz="0" w:space="0" w:color="auto"/>
                    <w:left w:val="none" w:sz="0" w:space="0" w:color="auto"/>
                    <w:bottom w:val="none" w:sz="0" w:space="0" w:color="auto"/>
                    <w:right w:val="none" w:sz="0" w:space="0" w:color="auto"/>
                  </w:divBdr>
                </w:div>
              </w:divsChild>
            </w:div>
            <w:div w:id="1105274907">
              <w:marLeft w:val="0"/>
              <w:marRight w:val="0"/>
              <w:marTop w:val="0"/>
              <w:marBottom w:val="0"/>
              <w:divBdr>
                <w:top w:val="none" w:sz="0" w:space="0" w:color="auto"/>
                <w:left w:val="none" w:sz="0" w:space="0" w:color="auto"/>
                <w:bottom w:val="none" w:sz="0" w:space="0" w:color="auto"/>
                <w:right w:val="none" w:sz="0" w:space="0" w:color="auto"/>
              </w:divBdr>
              <w:divsChild>
                <w:div w:id="45565176">
                  <w:marLeft w:val="480"/>
                  <w:marRight w:val="0"/>
                  <w:marTop w:val="0"/>
                  <w:marBottom w:val="0"/>
                  <w:divBdr>
                    <w:top w:val="none" w:sz="0" w:space="0" w:color="auto"/>
                    <w:left w:val="none" w:sz="0" w:space="0" w:color="auto"/>
                    <w:bottom w:val="none" w:sz="0" w:space="0" w:color="auto"/>
                    <w:right w:val="none" w:sz="0" w:space="0" w:color="auto"/>
                  </w:divBdr>
                </w:div>
                <w:div w:id="187567895">
                  <w:marLeft w:val="480"/>
                  <w:marRight w:val="0"/>
                  <w:marTop w:val="0"/>
                  <w:marBottom w:val="0"/>
                  <w:divBdr>
                    <w:top w:val="none" w:sz="0" w:space="0" w:color="auto"/>
                    <w:left w:val="none" w:sz="0" w:space="0" w:color="auto"/>
                    <w:bottom w:val="none" w:sz="0" w:space="0" w:color="auto"/>
                    <w:right w:val="none" w:sz="0" w:space="0" w:color="auto"/>
                  </w:divBdr>
                </w:div>
                <w:div w:id="1621914030">
                  <w:marLeft w:val="480"/>
                  <w:marRight w:val="0"/>
                  <w:marTop w:val="0"/>
                  <w:marBottom w:val="0"/>
                  <w:divBdr>
                    <w:top w:val="none" w:sz="0" w:space="0" w:color="auto"/>
                    <w:left w:val="none" w:sz="0" w:space="0" w:color="auto"/>
                    <w:bottom w:val="none" w:sz="0" w:space="0" w:color="auto"/>
                    <w:right w:val="none" w:sz="0" w:space="0" w:color="auto"/>
                  </w:divBdr>
                </w:div>
                <w:div w:id="1272735985">
                  <w:marLeft w:val="480"/>
                  <w:marRight w:val="0"/>
                  <w:marTop w:val="0"/>
                  <w:marBottom w:val="0"/>
                  <w:divBdr>
                    <w:top w:val="none" w:sz="0" w:space="0" w:color="auto"/>
                    <w:left w:val="none" w:sz="0" w:space="0" w:color="auto"/>
                    <w:bottom w:val="none" w:sz="0" w:space="0" w:color="auto"/>
                    <w:right w:val="none" w:sz="0" w:space="0" w:color="auto"/>
                  </w:divBdr>
                </w:div>
                <w:div w:id="380523334">
                  <w:marLeft w:val="480"/>
                  <w:marRight w:val="0"/>
                  <w:marTop w:val="0"/>
                  <w:marBottom w:val="0"/>
                  <w:divBdr>
                    <w:top w:val="none" w:sz="0" w:space="0" w:color="auto"/>
                    <w:left w:val="none" w:sz="0" w:space="0" w:color="auto"/>
                    <w:bottom w:val="none" w:sz="0" w:space="0" w:color="auto"/>
                    <w:right w:val="none" w:sz="0" w:space="0" w:color="auto"/>
                  </w:divBdr>
                </w:div>
                <w:div w:id="1326980169">
                  <w:marLeft w:val="480"/>
                  <w:marRight w:val="0"/>
                  <w:marTop w:val="0"/>
                  <w:marBottom w:val="0"/>
                  <w:divBdr>
                    <w:top w:val="none" w:sz="0" w:space="0" w:color="auto"/>
                    <w:left w:val="none" w:sz="0" w:space="0" w:color="auto"/>
                    <w:bottom w:val="none" w:sz="0" w:space="0" w:color="auto"/>
                    <w:right w:val="none" w:sz="0" w:space="0" w:color="auto"/>
                  </w:divBdr>
                </w:div>
                <w:div w:id="949554669">
                  <w:marLeft w:val="480"/>
                  <w:marRight w:val="0"/>
                  <w:marTop w:val="0"/>
                  <w:marBottom w:val="0"/>
                  <w:divBdr>
                    <w:top w:val="none" w:sz="0" w:space="0" w:color="auto"/>
                    <w:left w:val="none" w:sz="0" w:space="0" w:color="auto"/>
                    <w:bottom w:val="none" w:sz="0" w:space="0" w:color="auto"/>
                    <w:right w:val="none" w:sz="0" w:space="0" w:color="auto"/>
                  </w:divBdr>
                </w:div>
                <w:div w:id="1487432992">
                  <w:marLeft w:val="480"/>
                  <w:marRight w:val="0"/>
                  <w:marTop w:val="0"/>
                  <w:marBottom w:val="0"/>
                  <w:divBdr>
                    <w:top w:val="none" w:sz="0" w:space="0" w:color="auto"/>
                    <w:left w:val="none" w:sz="0" w:space="0" w:color="auto"/>
                    <w:bottom w:val="none" w:sz="0" w:space="0" w:color="auto"/>
                    <w:right w:val="none" w:sz="0" w:space="0" w:color="auto"/>
                  </w:divBdr>
                </w:div>
                <w:div w:id="208153851">
                  <w:marLeft w:val="480"/>
                  <w:marRight w:val="0"/>
                  <w:marTop w:val="0"/>
                  <w:marBottom w:val="0"/>
                  <w:divBdr>
                    <w:top w:val="none" w:sz="0" w:space="0" w:color="auto"/>
                    <w:left w:val="none" w:sz="0" w:space="0" w:color="auto"/>
                    <w:bottom w:val="none" w:sz="0" w:space="0" w:color="auto"/>
                    <w:right w:val="none" w:sz="0" w:space="0" w:color="auto"/>
                  </w:divBdr>
                </w:div>
                <w:div w:id="890961949">
                  <w:marLeft w:val="480"/>
                  <w:marRight w:val="0"/>
                  <w:marTop w:val="0"/>
                  <w:marBottom w:val="0"/>
                  <w:divBdr>
                    <w:top w:val="none" w:sz="0" w:space="0" w:color="auto"/>
                    <w:left w:val="none" w:sz="0" w:space="0" w:color="auto"/>
                    <w:bottom w:val="none" w:sz="0" w:space="0" w:color="auto"/>
                    <w:right w:val="none" w:sz="0" w:space="0" w:color="auto"/>
                  </w:divBdr>
                </w:div>
                <w:div w:id="1456364655">
                  <w:marLeft w:val="480"/>
                  <w:marRight w:val="0"/>
                  <w:marTop w:val="0"/>
                  <w:marBottom w:val="0"/>
                  <w:divBdr>
                    <w:top w:val="none" w:sz="0" w:space="0" w:color="auto"/>
                    <w:left w:val="none" w:sz="0" w:space="0" w:color="auto"/>
                    <w:bottom w:val="none" w:sz="0" w:space="0" w:color="auto"/>
                    <w:right w:val="none" w:sz="0" w:space="0" w:color="auto"/>
                  </w:divBdr>
                </w:div>
                <w:div w:id="1001157721">
                  <w:marLeft w:val="480"/>
                  <w:marRight w:val="0"/>
                  <w:marTop w:val="0"/>
                  <w:marBottom w:val="0"/>
                  <w:divBdr>
                    <w:top w:val="none" w:sz="0" w:space="0" w:color="auto"/>
                    <w:left w:val="none" w:sz="0" w:space="0" w:color="auto"/>
                    <w:bottom w:val="none" w:sz="0" w:space="0" w:color="auto"/>
                    <w:right w:val="none" w:sz="0" w:space="0" w:color="auto"/>
                  </w:divBdr>
                </w:div>
                <w:div w:id="722024521">
                  <w:marLeft w:val="480"/>
                  <w:marRight w:val="0"/>
                  <w:marTop w:val="0"/>
                  <w:marBottom w:val="0"/>
                  <w:divBdr>
                    <w:top w:val="none" w:sz="0" w:space="0" w:color="auto"/>
                    <w:left w:val="none" w:sz="0" w:space="0" w:color="auto"/>
                    <w:bottom w:val="none" w:sz="0" w:space="0" w:color="auto"/>
                    <w:right w:val="none" w:sz="0" w:space="0" w:color="auto"/>
                  </w:divBdr>
                </w:div>
                <w:div w:id="1434130167">
                  <w:marLeft w:val="480"/>
                  <w:marRight w:val="0"/>
                  <w:marTop w:val="0"/>
                  <w:marBottom w:val="0"/>
                  <w:divBdr>
                    <w:top w:val="none" w:sz="0" w:space="0" w:color="auto"/>
                    <w:left w:val="none" w:sz="0" w:space="0" w:color="auto"/>
                    <w:bottom w:val="none" w:sz="0" w:space="0" w:color="auto"/>
                    <w:right w:val="none" w:sz="0" w:space="0" w:color="auto"/>
                  </w:divBdr>
                </w:div>
                <w:div w:id="426854419">
                  <w:marLeft w:val="480"/>
                  <w:marRight w:val="0"/>
                  <w:marTop w:val="0"/>
                  <w:marBottom w:val="0"/>
                  <w:divBdr>
                    <w:top w:val="none" w:sz="0" w:space="0" w:color="auto"/>
                    <w:left w:val="none" w:sz="0" w:space="0" w:color="auto"/>
                    <w:bottom w:val="none" w:sz="0" w:space="0" w:color="auto"/>
                    <w:right w:val="none" w:sz="0" w:space="0" w:color="auto"/>
                  </w:divBdr>
                </w:div>
                <w:div w:id="385641177">
                  <w:marLeft w:val="480"/>
                  <w:marRight w:val="0"/>
                  <w:marTop w:val="0"/>
                  <w:marBottom w:val="0"/>
                  <w:divBdr>
                    <w:top w:val="none" w:sz="0" w:space="0" w:color="auto"/>
                    <w:left w:val="none" w:sz="0" w:space="0" w:color="auto"/>
                    <w:bottom w:val="none" w:sz="0" w:space="0" w:color="auto"/>
                    <w:right w:val="none" w:sz="0" w:space="0" w:color="auto"/>
                  </w:divBdr>
                </w:div>
                <w:div w:id="930620242">
                  <w:marLeft w:val="480"/>
                  <w:marRight w:val="0"/>
                  <w:marTop w:val="0"/>
                  <w:marBottom w:val="0"/>
                  <w:divBdr>
                    <w:top w:val="none" w:sz="0" w:space="0" w:color="auto"/>
                    <w:left w:val="none" w:sz="0" w:space="0" w:color="auto"/>
                    <w:bottom w:val="none" w:sz="0" w:space="0" w:color="auto"/>
                    <w:right w:val="none" w:sz="0" w:space="0" w:color="auto"/>
                  </w:divBdr>
                </w:div>
                <w:div w:id="365718312">
                  <w:marLeft w:val="480"/>
                  <w:marRight w:val="0"/>
                  <w:marTop w:val="0"/>
                  <w:marBottom w:val="0"/>
                  <w:divBdr>
                    <w:top w:val="none" w:sz="0" w:space="0" w:color="auto"/>
                    <w:left w:val="none" w:sz="0" w:space="0" w:color="auto"/>
                    <w:bottom w:val="none" w:sz="0" w:space="0" w:color="auto"/>
                    <w:right w:val="none" w:sz="0" w:space="0" w:color="auto"/>
                  </w:divBdr>
                </w:div>
                <w:div w:id="2053917430">
                  <w:marLeft w:val="480"/>
                  <w:marRight w:val="0"/>
                  <w:marTop w:val="0"/>
                  <w:marBottom w:val="0"/>
                  <w:divBdr>
                    <w:top w:val="none" w:sz="0" w:space="0" w:color="auto"/>
                    <w:left w:val="none" w:sz="0" w:space="0" w:color="auto"/>
                    <w:bottom w:val="none" w:sz="0" w:space="0" w:color="auto"/>
                    <w:right w:val="none" w:sz="0" w:space="0" w:color="auto"/>
                  </w:divBdr>
                </w:div>
                <w:div w:id="1480924075">
                  <w:marLeft w:val="480"/>
                  <w:marRight w:val="0"/>
                  <w:marTop w:val="0"/>
                  <w:marBottom w:val="0"/>
                  <w:divBdr>
                    <w:top w:val="none" w:sz="0" w:space="0" w:color="auto"/>
                    <w:left w:val="none" w:sz="0" w:space="0" w:color="auto"/>
                    <w:bottom w:val="none" w:sz="0" w:space="0" w:color="auto"/>
                    <w:right w:val="none" w:sz="0" w:space="0" w:color="auto"/>
                  </w:divBdr>
                </w:div>
                <w:div w:id="2112776578">
                  <w:marLeft w:val="480"/>
                  <w:marRight w:val="0"/>
                  <w:marTop w:val="0"/>
                  <w:marBottom w:val="0"/>
                  <w:divBdr>
                    <w:top w:val="none" w:sz="0" w:space="0" w:color="auto"/>
                    <w:left w:val="none" w:sz="0" w:space="0" w:color="auto"/>
                    <w:bottom w:val="none" w:sz="0" w:space="0" w:color="auto"/>
                    <w:right w:val="none" w:sz="0" w:space="0" w:color="auto"/>
                  </w:divBdr>
                </w:div>
                <w:div w:id="980235581">
                  <w:marLeft w:val="480"/>
                  <w:marRight w:val="0"/>
                  <w:marTop w:val="0"/>
                  <w:marBottom w:val="0"/>
                  <w:divBdr>
                    <w:top w:val="none" w:sz="0" w:space="0" w:color="auto"/>
                    <w:left w:val="none" w:sz="0" w:space="0" w:color="auto"/>
                    <w:bottom w:val="none" w:sz="0" w:space="0" w:color="auto"/>
                    <w:right w:val="none" w:sz="0" w:space="0" w:color="auto"/>
                  </w:divBdr>
                </w:div>
                <w:div w:id="70348357">
                  <w:marLeft w:val="480"/>
                  <w:marRight w:val="0"/>
                  <w:marTop w:val="0"/>
                  <w:marBottom w:val="0"/>
                  <w:divBdr>
                    <w:top w:val="none" w:sz="0" w:space="0" w:color="auto"/>
                    <w:left w:val="none" w:sz="0" w:space="0" w:color="auto"/>
                    <w:bottom w:val="none" w:sz="0" w:space="0" w:color="auto"/>
                    <w:right w:val="none" w:sz="0" w:space="0" w:color="auto"/>
                  </w:divBdr>
                </w:div>
                <w:div w:id="75443233">
                  <w:marLeft w:val="480"/>
                  <w:marRight w:val="0"/>
                  <w:marTop w:val="0"/>
                  <w:marBottom w:val="0"/>
                  <w:divBdr>
                    <w:top w:val="none" w:sz="0" w:space="0" w:color="auto"/>
                    <w:left w:val="none" w:sz="0" w:space="0" w:color="auto"/>
                    <w:bottom w:val="none" w:sz="0" w:space="0" w:color="auto"/>
                    <w:right w:val="none" w:sz="0" w:space="0" w:color="auto"/>
                  </w:divBdr>
                </w:div>
                <w:div w:id="354383056">
                  <w:marLeft w:val="480"/>
                  <w:marRight w:val="0"/>
                  <w:marTop w:val="0"/>
                  <w:marBottom w:val="0"/>
                  <w:divBdr>
                    <w:top w:val="none" w:sz="0" w:space="0" w:color="auto"/>
                    <w:left w:val="none" w:sz="0" w:space="0" w:color="auto"/>
                    <w:bottom w:val="none" w:sz="0" w:space="0" w:color="auto"/>
                    <w:right w:val="none" w:sz="0" w:space="0" w:color="auto"/>
                  </w:divBdr>
                </w:div>
                <w:div w:id="2018380991">
                  <w:marLeft w:val="480"/>
                  <w:marRight w:val="0"/>
                  <w:marTop w:val="0"/>
                  <w:marBottom w:val="0"/>
                  <w:divBdr>
                    <w:top w:val="none" w:sz="0" w:space="0" w:color="auto"/>
                    <w:left w:val="none" w:sz="0" w:space="0" w:color="auto"/>
                    <w:bottom w:val="none" w:sz="0" w:space="0" w:color="auto"/>
                    <w:right w:val="none" w:sz="0" w:space="0" w:color="auto"/>
                  </w:divBdr>
                </w:div>
                <w:div w:id="385107589">
                  <w:marLeft w:val="480"/>
                  <w:marRight w:val="0"/>
                  <w:marTop w:val="0"/>
                  <w:marBottom w:val="0"/>
                  <w:divBdr>
                    <w:top w:val="none" w:sz="0" w:space="0" w:color="auto"/>
                    <w:left w:val="none" w:sz="0" w:space="0" w:color="auto"/>
                    <w:bottom w:val="none" w:sz="0" w:space="0" w:color="auto"/>
                    <w:right w:val="none" w:sz="0" w:space="0" w:color="auto"/>
                  </w:divBdr>
                </w:div>
                <w:div w:id="1992565218">
                  <w:marLeft w:val="480"/>
                  <w:marRight w:val="0"/>
                  <w:marTop w:val="0"/>
                  <w:marBottom w:val="0"/>
                  <w:divBdr>
                    <w:top w:val="none" w:sz="0" w:space="0" w:color="auto"/>
                    <w:left w:val="none" w:sz="0" w:space="0" w:color="auto"/>
                    <w:bottom w:val="none" w:sz="0" w:space="0" w:color="auto"/>
                    <w:right w:val="none" w:sz="0" w:space="0" w:color="auto"/>
                  </w:divBdr>
                </w:div>
                <w:div w:id="1566184269">
                  <w:marLeft w:val="480"/>
                  <w:marRight w:val="0"/>
                  <w:marTop w:val="0"/>
                  <w:marBottom w:val="0"/>
                  <w:divBdr>
                    <w:top w:val="none" w:sz="0" w:space="0" w:color="auto"/>
                    <w:left w:val="none" w:sz="0" w:space="0" w:color="auto"/>
                    <w:bottom w:val="none" w:sz="0" w:space="0" w:color="auto"/>
                    <w:right w:val="none" w:sz="0" w:space="0" w:color="auto"/>
                  </w:divBdr>
                </w:div>
                <w:div w:id="2144888700">
                  <w:marLeft w:val="480"/>
                  <w:marRight w:val="0"/>
                  <w:marTop w:val="0"/>
                  <w:marBottom w:val="0"/>
                  <w:divBdr>
                    <w:top w:val="none" w:sz="0" w:space="0" w:color="auto"/>
                    <w:left w:val="none" w:sz="0" w:space="0" w:color="auto"/>
                    <w:bottom w:val="none" w:sz="0" w:space="0" w:color="auto"/>
                    <w:right w:val="none" w:sz="0" w:space="0" w:color="auto"/>
                  </w:divBdr>
                </w:div>
                <w:div w:id="868689475">
                  <w:marLeft w:val="480"/>
                  <w:marRight w:val="0"/>
                  <w:marTop w:val="0"/>
                  <w:marBottom w:val="0"/>
                  <w:divBdr>
                    <w:top w:val="none" w:sz="0" w:space="0" w:color="auto"/>
                    <w:left w:val="none" w:sz="0" w:space="0" w:color="auto"/>
                    <w:bottom w:val="none" w:sz="0" w:space="0" w:color="auto"/>
                    <w:right w:val="none" w:sz="0" w:space="0" w:color="auto"/>
                  </w:divBdr>
                </w:div>
                <w:div w:id="1954284011">
                  <w:marLeft w:val="480"/>
                  <w:marRight w:val="0"/>
                  <w:marTop w:val="0"/>
                  <w:marBottom w:val="0"/>
                  <w:divBdr>
                    <w:top w:val="none" w:sz="0" w:space="0" w:color="auto"/>
                    <w:left w:val="none" w:sz="0" w:space="0" w:color="auto"/>
                    <w:bottom w:val="none" w:sz="0" w:space="0" w:color="auto"/>
                    <w:right w:val="none" w:sz="0" w:space="0" w:color="auto"/>
                  </w:divBdr>
                </w:div>
                <w:div w:id="488442730">
                  <w:marLeft w:val="480"/>
                  <w:marRight w:val="0"/>
                  <w:marTop w:val="0"/>
                  <w:marBottom w:val="0"/>
                  <w:divBdr>
                    <w:top w:val="none" w:sz="0" w:space="0" w:color="auto"/>
                    <w:left w:val="none" w:sz="0" w:space="0" w:color="auto"/>
                    <w:bottom w:val="none" w:sz="0" w:space="0" w:color="auto"/>
                    <w:right w:val="none" w:sz="0" w:space="0" w:color="auto"/>
                  </w:divBdr>
                </w:div>
                <w:div w:id="1887520246">
                  <w:marLeft w:val="480"/>
                  <w:marRight w:val="0"/>
                  <w:marTop w:val="0"/>
                  <w:marBottom w:val="0"/>
                  <w:divBdr>
                    <w:top w:val="none" w:sz="0" w:space="0" w:color="auto"/>
                    <w:left w:val="none" w:sz="0" w:space="0" w:color="auto"/>
                    <w:bottom w:val="none" w:sz="0" w:space="0" w:color="auto"/>
                    <w:right w:val="none" w:sz="0" w:space="0" w:color="auto"/>
                  </w:divBdr>
                </w:div>
                <w:div w:id="2110852414">
                  <w:marLeft w:val="480"/>
                  <w:marRight w:val="0"/>
                  <w:marTop w:val="0"/>
                  <w:marBottom w:val="0"/>
                  <w:divBdr>
                    <w:top w:val="none" w:sz="0" w:space="0" w:color="auto"/>
                    <w:left w:val="none" w:sz="0" w:space="0" w:color="auto"/>
                    <w:bottom w:val="none" w:sz="0" w:space="0" w:color="auto"/>
                    <w:right w:val="none" w:sz="0" w:space="0" w:color="auto"/>
                  </w:divBdr>
                </w:div>
                <w:div w:id="83386326">
                  <w:marLeft w:val="480"/>
                  <w:marRight w:val="0"/>
                  <w:marTop w:val="0"/>
                  <w:marBottom w:val="0"/>
                  <w:divBdr>
                    <w:top w:val="none" w:sz="0" w:space="0" w:color="auto"/>
                    <w:left w:val="none" w:sz="0" w:space="0" w:color="auto"/>
                    <w:bottom w:val="none" w:sz="0" w:space="0" w:color="auto"/>
                    <w:right w:val="none" w:sz="0" w:space="0" w:color="auto"/>
                  </w:divBdr>
                </w:div>
                <w:div w:id="976421609">
                  <w:marLeft w:val="480"/>
                  <w:marRight w:val="0"/>
                  <w:marTop w:val="0"/>
                  <w:marBottom w:val="0"/>
                  <w:divBdr>
                    <w:top w:val="none" w:sz="0" w:space="0" w:color="auto"/>
                    <w:left w:val="none" w:sz="0" w:space="0" w:color="auto"/>
                    <w:bottom w:val="none" w:sz="0" w:space="0" w:color="auto"/>
                    <w:right w:val="none" w:sz="0" w:space="0" w:color="auto"/>
                  </w:divBdr>
                </w:div>
                <w:div w:id="805970330">
                  <w:marLeft w:val="480"/>
                  <w:marRight w:val="0"/>
                  <w:marTop w:val="0"/>
                  <w:marBottom w:val="0"/>
                  <w:divBdr>
                    <w:top w:val="none" w:sz="0" w:space="0" w:color="auto"/>
                    <w:left w:val="none" w:sz="0" w:space="0" w:color="auto"/>
                    <w:bottom w:val="none" w:sz="0" w:space="0" w:color="auto"/>
                    <w:right w:val="none" w:sz="0" w:space="0" w:color="auto"/>
                  </w:divBdr>
                </w:div>
                <w:div w:id="333344002">
                  <w:marLeft w:val="480"/>
                  <w:marRight w:val="0"/>
                  <w:marTop w:val="0"/>
                  <w:marBottom w:val="0"/>
                  <w:divBdr>
                    <w:top w:val="none" w:sz="0" w:space="0" w:color="auto"/>
                    <w:left w:val="none" w:sz="0" w:space="0" w:color="auto"/>
                    <w:bottom w:val="none" w:sz="0" w:space="0" w:color="auto"/>
                    <w:right w:val="none" w:sz="0" w:space="0" w:color="auto"/>
                  </w:divBdr>
                </w:div>
                <w:div w:id="487524871">
                  <w:marLeft w:val="480"/>
                  <w:marRight w:val="0"/>
                  <w:marTop w:val="0"/>
                  <w:marBottom w:val="0"/>
                  <w:divBdr>
                    <w:top w:val="none" w:sz="0" w:space="0" w:color="auto"/>
                    <w:left w:val="none" w:sz="0" w:space="0" w:color="auto"/>
                    <w:bottom w:val="none" w:sz="0" w:space="0" w:color="auto"/>
                    <w:right w:val="none" w:sz="0" w:space="0" w:color="auto"/>
                  </w:divBdr>
                </w:div>
              </w:divsChild>
            </w:div>
            <w:div w:id="1947541111">
              <w:marLeft w:val="0"/>
              <w:marRight w:val="0"/>
              <w:marTop w:val="0"/>
              <w:marBottom w:val="0"/>
              <w:divBdr>
                <w:top w:val="none" w:sz="0" w:space="0" w:color="auto"/>
                <w:left w:val="none" w:sz="0" w:space="0" w:color="auto"/>
                <w:bottom w:val="none" w:sz="0" w:space="0" w:color="auto"/>
                <w:right w:val="none" w:sz="0" w:space="0" w:color="auto"/>
              </w:divBdr>
              <w:divsChild>
                <w:div w:id="470682669">
                  <w:marLeft w:val="480"/>
                  <w:marRight w:val="0"/>
                  <w:marTop w:val="0"/>
                  <w:marBottom w:val="0"/>
                  <w:divBdr>
                    <w:top w:val="none" w:sz="0" w:space="0" w:color="auto"/>
                    <w:left w:val="none" w:sz="0" w:space="0" w:color="auto"/>
                    <w:bottom w:val="none" w:sz="0" w:space="0" w:color="auto"/>
                    <w:right w:val="none" w:sz="0" w:space="0" w:color="auto"/>
                  </w:divBdr>
                </w:div>
                <w:div w:id="407074657">
                  <w:marLeft w:val="480"/>
                  <w:marRight w:val="0"/>
                  <w:marTop w:val="0"/>
                  <w:marBottom w:val="0"/>
                  <w:divBdr>
                    <w:top w:val="none" w:sz="0" w:space="0" w:color="auto"/>
                    <w:left w:val="none" w:sz="0" w:space="0" w:color="auto"/>
                    <w:bottom w:val="none" w:sz="0" w:space="0" w:color="auto"/>
                    <w:right w:val="none" w:sz="0" w:space="0" w:color="auto"/>
                  </w:divBdr>
                </w:div>
                <w:div w:id="1851332570">
                  <w:marLeft w:val="480"/>
                  <w:marRight w:val="0"/>
                  <w:marTop w:val="0"/>
                  <w:marBottom w:val="0"/>
                  <w:divBdr>
                    <w:top w:val="none" w:sz="0" w:space="0" w:color="auto"/>
                    <w:left w:val="none" w:sz="0" w:space="0" w:color="auto"/>
                    <w:bottom w:val="none" w:sz="0" w:space="0" w:color="auto"/>
                    <w:right w:val="none" w:sz="0" w:space="0" w:color="auto"/>
                  </w:divBdr>
                </w:div>
                <w:div w:id="56174437">
                  <w:marLeft w:val="480"/>
                  <w:marRight w:val="0"/>
                  <w:marTop w:val="0"/>
                  <w:marBottom w:val="0"/>
                  <w:divBdr>
                    <w:top w:val="none" w:sz="0" w:space="0" w:color="auto"/>
                    <w:left w:val="none" w:sz="0" w:space="0" w:color="auto"/>
                    <w:bottom w:val="none" w:sz="0" w:space="0" w:color="auto"/>
                    <w:right w:val="none" w:sz="0" w:space="0" w:color="auto"/>
                  </w:divBdr>
                </w:div>
                <w:div w:id="1426340324">
                  <w:marLeft w:val="480"/>
                  <w:marRight w:val="0"/>
                  <w:marTop w:val="0"/>
                  <w:marBottom w:val="0"/>
                  <w:divBdr>
                    <w:top w:val="none" w:sz="0" w:space="0" w:color="auto"/>
                    <w:left w:val="none" w:sz="0" w:space="0" w:color="auto"/>
                    <w:bottom w:val="none" w:sz="0" w:space="0" w:color="auto"/>
                    <w:right w:val="none" w:sz="0" w:space="0" w:color="auto"/>
                  </w:divBdr>
                </w:div>
                <w:div w:id="1741101462">
                  <w:marLeft w:val="480"/>
                  <w:marRight w:val="0"/>
                  <w:marTop w:val="0"/>
                  <w:marBottom w:val="0"/>
                  <w:divBdr>
                    <w:top w:val="none" w:sz="0" w:space="0" w:color="auto"/>
                    <w:left w:val="none" w:sz="0" w:space="0" w:color="auto"/>
                    <w:bottom w:val="none" w:sz="0" w:space="0" w:color="auto"/>
                    <w:right w:val="none" w:sz="0" w:space="0" w:color="auto"/>
                  </w:divBdr>
                </w:div>
                <w:div w:id="581572065">
                  <w:marLeft w:val="480"/>
                  <w:marRight w:val="0"/>
                  <w:marTop w:val="0"/>
                  <w:marBottom w:val="0"/>
                  <w:divBdr>
                    <w:top w:val="none" w:sz="0" w:space="0" w:color="auto"/>
                    <w:left w:val="none" w:sz="0" w:space="0" w:color="auto"/>
                    <w:bottom w:val="none" w:sz="0" w:space="0" w:color="auto"/>
                    <w:right w:val="none" w:sz="0" w:space="0" w:color="auto"/>
                  </w:divBdr>
                </w:div>
                <w:div w:id="1902404922">
                  <w:marLeft w:val="480"/>
                  <w:marRight w:val="0"/>
                  <w:marTop w:val="0"/>
                  <w:marBottom w:val="0"/>
                  <w:divBdr>
                    <w:top w:val="none" w:sz="0" w:space="0" w:color="auto"/>
                    <w:left w:val="none" w:sz="0" w:space="0" w:color="auto"/>
                    <w:bottom w:val="none" w:sz="0" w:space="0" w:color="auto"/>
                    <w:right w:val="none" w:sz="0" w:space="0" w:color="auto"/>
                  </w:divBdr>
                </w:div>
                <w:div w:id="2071075717">
                  <w:marLeft w:val="480"/>
                  <w:marRight w:val="0"/>
                  <w:marTop w:val="0"/>
                  <w:marBottom w:val="0"/>
                  <w:divBdr>
                    <w:top w:val="none" w:sz="0" w:space="0" w:color="auto"/>
                    <w:left w:val="none" w:sz="0" w:space="0" w:color="auto"/>
                    <w:bottom w:val="none" w:sz="0" w:space="0" w:color="auto"/>
                    <w:right w:val="none" w:sz="0" w:space="0" w:color="auto"/>
                  </w:divBdr>
                </w:div>
                <w:div w:id="1072581246">
                  <w:marLeft w:val="480"/>
                  <w:marRight w:val="0"/>
                  <w:marTop w:val="0"/>
                  <w:marBottom w:val="0"/>
                  <w:divBdr>
                    <w:top w:val="none" w:sz="0" w:space="0" w:color="auto"/>
                    <w:left w:val="none" w:sz="0" w:space="0" w:color="auto"/>
                    <w:bottom w:val="none" w:sz="0" w:space="0" w:color="auto"/>
                    <w:right w:val="none" w:sz="0" w:space="0" w:color="auto"/>
                  </w:divBdr>
                </w:div>
                <w:div w:id="1855149484">
                  <w:marLeft w:val="480"/>
                  <w:marRight w:val="0"/>
                  <w:marTop w:val="0"/>
                  <w:marBottom w:val="0"/>
                  <w:divBdr>
                    <w:top w:val="none" w:sz="0" w:space="0" w:color="auto"/>
                    <w:left w:val="none" w:sz="0" w:space="0" w:color="auto"/>
                    <w:bottom w:val="none" w:sz="0" w:space="0" w:color="auto"/>
                    <w:right w:val="none" w:sz="0" w:space="0" w:color="auto"/>
                  </w:divBdr>
                </w:div>
                <w:div w:id="1048991512">
                  <w:marLeft w:val="480"/>
                  <w:marRight w:val="0"/>
                  <w:marTop w:val="0"/>
                  <w:marBottom w:val="0"/>
                  <w:divBdr>
                    <w:top w:val="none" w:sz="0" w:space="0" w:color="auto"/>
                    <w:left w:val="none" w:sz="0" w:space="0" w:color="auto"/>
                    <w:bottom w:val="none" w:sz="0" w:space="0" w:color="auto"/>
                    <w:right w:val="none" w:sz="0" w:space="0" w:color="auto"/>
                  </w:divBdr>
                </w:div>
                <w:div w:id="1134252866">
                  <w:marLeft w:val="480"/>
                  <w:marRight w:val="0"/>
                  <w:marTop w:val="0"/>
                  <w:marBottom w:val="0"/>
                  <w:divBdr>
                    <w:top w:val="none" w:sz="0" w:space="0" w:color="auto"/>
                    <w:left w:val="none" w:sz="0" w:space="0" w:color="auto"/>
                    <w:bottom w:val="none" w:sz="0" w:space="0" w:color="auto"/>
                    <w:right w:val="none" w:sz="0" w:space="0" w:color="auto"/>
                  </w:divBdr>
                </w:div>
                <w:div w:id="964502638">
                  <w:marLeft w:val="480"/>
                  <w:marRight w:val="0"/>
                  <w:marTop w:val="0"/>
                  <w:marBottom w:val="0"/>
                  <w:divBdr>
                    <w:top w:val="none" w:sz="0" w:space="0" w:color="auto"/>
                    <w:left w:val="none" w:sz="0" w:space="0" w:color="auto"/>
                    <w:bottom w:val="none" w:sz="0" w:space="0" w:color="auto"/>
                    <w:right w:val="none" w:sz="0" w:space="0" w:color="auto"/>
                  </w:divBdr>
                </w:div>
                <w:div w:id="773597947">
                  <w:marLeft w:val="480"/>
                  <w:marRight w:val="0"/>
                  <w:marTop w:val="0"/>
                  <w:marBottom w:val="0"/>
                  <w:divBdr>
                    <w:top w:val="none" w:sz="0" w:space="0" w:color="auto"/>
                    <w:left w:val="none" w:sz="0" w:space="0" w:color="auto"/>
                    <w:bottom w:val="none" w:sz="0" w:space="0" w:color="auto"/>
                    <w:right w:val="none" w:sz="0" w:space="0" w:color="auto"/>
                  </w:divBdr>
                </w:div>
                <w:div w:id="1638759187">
                  <w:marLeft w:val="480"/>
                  <w:marRight w:val="0"/>
                  <w:marTop w:val="0"/>
                  <w:marBottom w:val="0"/>
                  <w:divBdr>
                    <w:top w:val="none" w:sz="0" w:space="0" w:color="auto"/>
                    <w:left w:val="none" w:sz="0" w:space="0" w:color="auto"/>
                    <w:bottom w:val="none" w:sz="0" w:space="0" w:color="auto"/>
                    <w:right w:val="none" w:sz="0" w:space="0" w:color="auto"/>
                  </w:divBdr>
                </w:div>
                <w:div w:id="913315368">
                  <w:marLeft w:val="480"/>
                  <w:marRight w:val="0"/>
                  <w:marTop w:val="0"/>
                  <w:marBottom w:val="0"/>
                  <w:divBdr>
                    <w:top w:val="none" w:sz="0" w:space="0" w:color="auto"/>
                    <w:left w:val="none" w:sz="0" w:space="0" w:color="auto"/>
                    <w:bottom w:val="none" w:sz="0" w:space="0" w:color="auto"/>
                    <w:right w:val="none" w:sz="0" w:space="0" w:color="auto"/>
                  </w:divBdr>
                </w:div>
                <w:div w:id="2015302113">
                  <w:marLeft w:val="480"/>
                  <w:marRight w:val="0"/>
                  <w:marTop w:val="0"/>
                  <w:marBottom w:val="0"/>
                  <w:divBdr>
                    <w:top w:val="none" w:sz="0" w:space="0" w:color="auto"/>
                    <w:left w:val="none" w:sz="0" w:space="0" w:color="auto"/>
                    <w:bottom w:val="none" w:sz="0" w:space="0" w:color="auto"/>
                    <w:right w:val="none" w:sz="0" w:space="0" w:color="auto"/>
                  </w:divBdr>
                </w:div>
                <w:div w:id="37781463">
                  <w:marLeft w:val="480"/>
                  <w:marRight w:val="0"/>
                  <w:marTop w:val="0"/>
                  <w:marBottom w:val="0"/>
                  <w:divBdr>
                    <w:top w:val="none" w:sz="0" w:space="0" w:color="auto"/>
                    <w:left w:val="none" w:sz="0" w:space="0" w:color="auto"/>
                    <w:bottom w:val="none" w:sz="0" w:space="0" w:color="auto"/>
                    <w:right w:val="none" w:sz="0" w:space="0" w:color="auto"/>
                  </w:divBdr>
                </w:div>
                <w:div w:id="386150241">
                  <w:marLeft w:val="480"/>
                  <w:marRight w:val="0"/>
                  <w:marTop w:val="0"/>
                  <w:marBottom w:val="0"/>
                  <w:divBdr>
                    <w:top w:val="none" w:sz="0" w:space="0" w:color="auto"/>
                    <w:left w:val="none" w:sz="0" w:space="0" w:color="auto"/>
                    <w:bottom w:val="none" w:sz="0" w:space="0" w:color="auto"/>
                    <w:right w:val="none" w:sz="0" w:space="0" w:color="auto"/>
                  </w:divBdr>
                </w:div>
                <w:div w:id="571087108">
                  <w:marLeft w:val="480"/>
                  <w:marRight w:val="0"/>
                  <w:marTop w:val="0"/>
                  <w:marBottom w:val="0"/>
                  <w:divBdr>
                    <w:top w:val="none" w:sz="0" w:space="0" w:color="auto"/>
                    <w:left w:val="none" w:sz="0" w:space="0" w:color="auto"/>
                    <w:bottom w:val="none" w:sz="0" w:space="0" w:color="auto"/>
                    <w:right w:val="none" w:sz="0" w:space="0" w:color="auto"/>
                  </w:divBdr>
                </w:div>
                <w:div w:id="922839790">
                  <w:marLeft w:val="480"/>
                  <w:marRight w:val="0"/>
                  <w:marTop w:val="0"/>
                  <w:marBottom w:val="0"/>
                  <w:divBdr>
                    <w:top w:val="none" w:sz="0" w:space="0" w:color="auto"/>
                    <w:left w:val="none" w:sz="0" w:space="0" w:color="auto"/>
                    <w:bottom w:val="none" w:sz="0" w:space="0" w:color="auto"/>
                    <w:right w:val="none" w:sz="0" w:space="0" w:color="auto"/>
                  </w:divBdr>
                </w:div>
                <w:div w:id="1655912331">
                  <w:marLeft w:val="480"/>
                  <w:marRight w:val="0"/>
                  <w:marTop w:val="0"/>
                  <w:marBottom w:val="0"/>
                  <w:divBdr>
                    <w:top w:val="none" w:sz="0" w:space="0" w:color="auto"/>
                    <w:left w:val="none" w:sz="0" w:space="0" w:color="auto"/>
                    <w:bottom w:val="none" w:sz="0" w:space="0" w:color="auto"/>
                    <w:right w:val="none" w:sz="0" w:space="0" w:color="auto"/>
                  </w:divBdr>
                </w:div>
                <w:div w:id="1900510065">
                  <w:marLeft w:val="480"/>
                  <w:marRight w:val="0"/>
                  <w:marTop w:val="0"/>
                  <w:marBottom w:val="0"/>
                  <w:divBdr>
                    <w:top w:val="none" w:sz="0" w:space="0" w:color="auto"/>
                    <w:left w:val="none" w:sz="0" w:space="0" w:color="auto"/>
                    <w:bottom w:val="none" w:sz="0" w:space="0" w:color="auto"/>
                    <w:right w:val="none" w:sz="0" w:space="0" w:color="auto"/>
                  </w:divBdr>
                </w:div>
                <w:div w:id="1412584084">
                  <w:marLeft w:val="480"/>
                  <w:marRight w:val="0"/>
                  <w:marTop w:val="0"/>
                  <w:marBottom w:val="0"/>
                  <w:divBdr>
                    <w:top w:val="none" w:sz="0" w:space="0" w:color="auto"/>
                    <w:left w:val="none" w:sz="0" w:space="0" w:color="auto"/>
                    <w:bottom w:val="none" w:sz="0" w:space="0" w:color="auto"/>
                    <w:right w:val="none" w:sz="0" w:space="0" w:color="auto"/>
                  </w:divBdr>
                </w:div>
                <w:div w:id="610867998">
                  <w:marLeft w:val="480"/>
                  <w:marRight w:val="0"/>
                  <w:marTop w:val="0"/>
                  <w:marBottom w:val="0"/>
                  <w:divBdr>
                    <w:top w:val="none" w:sz="0" w:space="0" w:color="auto"/>
                    <w:left w:val="none" w:sz="0" w:space="0" w:color="auto"/>
                    <w:bottom w:val="none" w:sz="0" w:space="0" w:color="auto"/>
                    <w:right w:val="none" w:sz="0" w:space="0" w:color="auto"/>
                  </w:divBdr>
                </w:div>
                <w:div w:id="1406103464">
                  <w:marLeft w:val="480"/>
                  <w:marRight w:val="0"/>
                  <w:marTop w:val="0"/>
                  <w:marBottom w:val="0"/>
                  <w:divBdr>
                    <w:top w:val="none" w:sz="0" w:space="0" w:color="auto"/>
                    <w:left w:val="none" w:sz="0" w:space="0" w:color="auto"/>
                    <w:bottom w:val="none" w:sz="0" w:space="0" w:color="auto"/>
                    <w:right w:val="none" w:sz="0" w:space="0" w:color="auto"/>
                  </w:divBdr>
                </w:div>
                <w:div w:id="780341521">
                  <w:marLeft w:val="480"/>
                  <w:marRight w:val="0"/>
                  <w:marTop w:val="0"/>
                  <w:marBottom w:val="0"/>
                  <w:divBdr>
                    <w:top w:val="none" w:sz="0" w:space="0" w:color="auto"/>
                    <w:left w:val="none" w:sz="0" w:space="0" w:color="auto"/>
                    <w:bottom w:val="none" w:sz="0" w:space="0" w:color="auto"/>
                    <w:right w:val="none" w:sz="0" w:space="0" w:color="auto"/>
                  </w:divBdr>
                </w:div>
                <w:div w:id="1103037490">
                  <w:marLeft w:val="480"/>
                  <w:marRight w:val="0"/>
                  <w:marTop w:val="0"/>
                  <w:marBottom w:val="0"/>
                  <w:divBdr>
                    <w:top w:val="none" w:sz="0" w:space="0" w:color="auto"/>
                    <w:left w:val="none" w:sz="0" w:space="0" w:color="auto"/>
                    <w:bottom w:val="none" w:sz="0" w:space="0" w:color="auto"/>
                    <w:right w:val="none" w:sz="0" w:space="0" w:color="auto"/>
                  </w:divBdr>
                </w:div>
                <w:div w:id="1988166855">
                  <w:marLeft w:val="480"/>
                  <w:marRight w:val="0"/>
                  <w:marTop w:val="0"/>
                  <w:marBottom w:val="0"/>
                  <w:divBdr>
                    <w:top w:val="none" w:sz="0" w:space="0" w:color="auto"/>
                    <w:left w:val="none" w:sz="0" w:space="0" w:color="auto"/>
                    <w:bottom w:val="none" w:sz="0" w:space="0" w:color="auto"/>
                    <w:right w:val="none" w:sz="0" w:space="0" w:color="auto"/>
                  </w:divBdr>
                </w:div>
                <w:div w:id="1604993384">
                  <w:marLeft w:val="480"/>
                  <w:marRight w:val="0"/>
                  <w:marTop w:val="0"/>
                  <w:marBottom w:val="0"/>
                  <w:divBdr>
                    <w:top w:val="none" w:sz="0" w:space="0" w:color="auto"/>
                    <w:left w:val="none" w:sz="0" w:space="0" w:color="auto"/>
                    <w:bottom w:val="none" w:sz="0" w:space="0" w:color="auto"/>
                    <w:right w:val="none" w:sz="0" w:space="0" w:color="auto"/>
                  </w:divBdr>
                </w:div>
                <w:div w:id="1575622453">
                  <w:marLeft w:val="480"/>
                  <w:marRight w:val="0"/>
                  <w:marTop w:val="0"/>
                  <w:marBottom w:val="0"/>
                  <w:divBdr>
                    <w:top w:val="none" w:sz="0" w:space="0" w:color="auto"/>
                    <w:left w:val="none" w:sz="0" w:space="0" w:color="auto"/>
                    <w:bottom w:val="none" w:sz="0" w:space="0" w:color="auto"/>
                    <w:right w:val="none" w:sz="0" w:space="0" w:color="auto"/>
                  </w:divBdr>
                </w:div>
                <w:div w:id="1349480085">
                  <w:marLeft w:val="480"/>
                  <w:marRight w:val="0"/>
                  <w:marTop w:val="0"/>
                  <w:marBottom w:val="0"/>
                  <w:divBdr>
                    <w:top w:val="none" w:sz="0" w:space="0" w:color="auto"/>
                    <w:left w:val="none" w:sz="0" w:space="0" w:color="auto"/>
                    <w:bottom w:val="none" w:sz="0" w:space="0" w:color="auto"/>
                    <w:right w:val="none" w:sz="0" w:space="0" w:color="auto"/>
                  </w:divBdr>
                </w:div>
                <w:div w:id="78672930">
                  <w:marLeft w:val="480"/>
                  <w:marRight w:val="0"/>
                  <w:marTop w:val="0"/>
                  <w:marBottom w:val="0"/>
                  <w:divBdr>
                    <w:top w:val="none" w:sz="0" w:space="0" w:color="auto"/>
                    <w:left w:val="none" w:sz="0" w:space="0" w:color="auto"/>
                    <w:bottom w:val="none" w:sz="0" w:space="0" w:color="auto"/>
                    <w:right w:val="none" w:sz="0" w:space="0" w:color="auto"/>
                  </w:divBdr>
                </w:div>
                <w:div w:id="1629433545">
                  <w:marLeft w:val="480"/>
                  <w:marRight w:val="0"/>
                  <w:marTop w:val="0"/>
                  <w:marBottom w:val="0"/>
                  <w:divBdr>
                    <w:top w:val="none" w:sz="0" w:space="0" w:color="auto"/>
                    <w:left w:val="none" w:sz="0" w:space="0" w:color="auto"/>
                    <w:bottom w:val="none" w:sz="0" w:space="0" w:color="auto"/>
                    <w:right w:val="none" w:sz="0" w:space="0" w:color="auto"/>
                  </w:divBdr>
                </w:div>
                <w:div w:id="1871019816">
                  <w:marLeft w:val="480"/>
                  <w:marRight w:val="0"/>
                  <w:marTop w:val="0"/>
                  <w:marBottom w:val="0"/>
                  <w:divBdr>
                    <w:top w:val="none" w:sz="0" w:space="0" w:color="auto"/>
                    <w:left w:val="none" w:sz="0" w:space="0" w:color="auto"/>
                    <w:bottom w:val="none" w:sz="0" w:space="0" w:color="auto"/>
                    <w:right w:val="none" w:sz="0" w:space="0" w:color="auto"/>
                  </w:divBdr>
                </w:div>
                <w:div w:id="1040856847">
                  <w:marLeft w:val="480"/>
                  <w:marRight w:val="0"/>
                  <w:marTop w:val="0"/>
                  <w:marBottom w:val="0"/>
                  <w:divBdr>
                    <w:top w:val="none" w:sz="0" w:space="0" w:color="auto"/>
                    <w:left w:val="none" w:sz="0" w:space="0" w:color="auto"/>
                    <w:bottom w:val="none" w:sz="0" w:space="0" w:color="auto"/>
                    <w:right w:val="none" w:sz="0" w:space="0" w:color="auto"/>
                  </w:divBdr>
                </w:div>
                <w:div w:id="1473206353">
                  <w:marLeft w:val="480"/>
                  <w:marRight w:val="0"/>
                  <w:marTop w:val="0"/>
                  <w:marBottom w:val="0"/>
                  <w:divBdr>
                    <w:top w:val="none" w:sz="0" w:space="0" w:color="auto"/>
                    <w:left w:val="none" w:sz="0" w:space="0" w:color="auto"/>
                    <w:bottom w:val="none" w:sz="0" w:space="0" w:color="auto"/>
                    <w:right w:val="none" w:sz="0" w:space="0" w:color="auto"/>
                  </w:divBdr>
                </w:div>
                <w:div w:id="1310937843">
                  <w:marLeft w:val="480"/>
                  <w:marRight w:val="0"/>
                  <w:marTop w:val="0"/>
                  <w:marBottom w:val="0"/>
                  <w:divBdr>
                    <w:top w:val="none" w:sz="0" w:space="0" w:color="auto"/>
                    <w:left w:val="none" w:sz="0" w:space="0" w:color="auto"/>
                    <w:bottom w:val="none" w:sz="0" w:space="0" w:color="auto"/>
                    <w:right w:val="none" w:sz="0" w:space="0" w:color="auto"/>
                  </w:divBdr>
                </w:div>
                <w:div w:id="1202981932">
                  <w:marLeft w:val="480"/>
                  <w:marRight w:val="0"/>
                  <w:marTop w:val="0"/>
                  <w:marBottom w:val="0"/>
                  <w:divBdr>
                    <w:top w:val="none" w:sz="0" w:space="0" w:color="auto"/>
                    <w:left w:val="none" w:sz="0" w:space="0" w:color="auto"/>
                    <w:bottom w:val="none" w:sz="0" w:space="0" w:color="auto"/>
                    <w:right w:val="none" w:sz="0" w:space="0" w:color="auto"/>
                  </w:divBdr>
                </w:div>
                <w:div w:id="6568416">
                  <w:marLeft w:val="480"/>
                  <w:marRight w:val="0"/>
                  <w:marTop w:val="0"/>
                  <w:marBottom w:val="0"/>
                  <w:divBdr>
                    <w:top w:val="none" w:sz="0" w:space="0" w:color="auto"/>
                    <w:left w:val="none" w:sz="0" w:space="0" w:color="auto"/>
                    <w:bottom w:val="none" w:sz="0" w:space="0" w:color="auto"/>
                    <w:right w:val="none" w:sz="0" w:space="0" w:color="auto"/>
                  </w:divBdr>
                </w:div>
                <w:div w:id="1919094331">
                  <w:marLeft w:val="480"/>
                  <w:marRight w:val="0"/>
                  <w:marTop w:val="0"/>
                  <w:marBottom w:val="0"/>
                  <w:divBdr>
                    <w:top w:val="none" w:sz="0" w:space="0" w:color="auto"/>
                    <w:left w:val="none" w:sz="0" w:space="0" w:color="auto"/>
                    <w:bottom w:val="none" w:sz="0" w:space="0" w:color="auto"/>
                    <w:right w:val="none" w:sz="0" w:space="0" w:color="auto"/>
                  </w:divBdr>
                </w:div>
              </w:divsChild>
            </w:div>
            <w:div w:id="445661346">
              <w:marLeft w:val="0"/>
              <w:marRight w:val="0"/>
              <w:marTop w:val="0"/>
              <w:marBottom w:val="0"/>
              <w:divBdr>
                <w:top w:val="none" w:sz="0" w:space="0" w:color="auto"/>
                <w:left w:val="none" w:sz="0" w:space="0" w:color="auto"/>
                <w:bottom w:val="none" w:sz="0" w:space="0" w:color="auto"/>
                <w:right w:val="none" w:sz="0" w:space="0" w:color="auto"/>
              </w:divBdr>
              <w:divsChild>
                <w:div w:id="355497951">
                  <w:marLeft w:val="480"/>
                  <w:marRight w:val="0"/>
                  <w:marTop w:val="0"/>
                  <w:marBottom w:val="0"/>
                  <w:divBdr>
                    <w:top w:val="none" w:sz="0" w:space="0" w:color="auto"/>
                    <w:left w:val="none" w:sz="0" w:space="0" w:color="auto"/>
                    <w:bottom w:val="none" w:sz="0" w:space="0" w:color="auto"/>
                    <w:right w:val="none" w:sz="0" w:space="0" w:color="auto"/>
                  </w:divBdr>
                </w:div>
                <w:div w:id="1612710137">
                  <w:marLeft w:val="480"/>
                  <w:marRight w:val="0"/>
                  <w:marTop w:val="0"/>
                  <w:marBottom w:val="0"/>
                  <w:divBdr>
                    <w:top w:val="none" w:sz="0" w:space="0" w:color="auto"/>
                    <w:left w:val="none" w:sz="0" w:space="0" w:color="auto"/>
                    <w:bottom w:val="none" w:sz="0" w:space="0" w:color="auto"/>
                    <w:right w:val="none" w:sz="0" w:space="0" w:color="auto"/>
                  </w:divBdr>
                </w:div>
                <w:div w:id="1482427208">
                  <w:marLeft w:val="480"/>
                  <w:marRight w:val="0"/>
                  <w:marTop w:val="0"/>
                  <w:marBottom w:val="0"/>
                  <w:divBdr>
                    <w:top w:val="none" w:sz="0" w:space="0" w:color="auto"/>
                    <w:left w:val="none" w:sz="0" w:space="0" w:color="auto"/>
                    <w:bottom w:val="none" w:sz="0" w:space="0" w:color="auto"/>
                    <w:right w:val="none" w:sz="0" w:space="0" w:color="auto"/>
                  </w:divBdr>
                </w:div>
                <w:div w:id="1334261891">
                  <w:marLeft w:val="480"/>
                  <w:marRight w:val="0"/>
                  <w:marTop w:val="0"/>
                  <w:marBottom w:val="0"/>
                  <w:divBdr>
                    <w:top w:val="none" w:sz="0" w:space="0" w:color="auto"/>
                    <w:left w:val="none" w:sz="0" w:space="0" w:color="auto"/>
                    <w:bottom w:val="none" w:sz="0" w:space="0" w:color="auto"/>
                    <w:right w:val="none" w:sz="0" w:space="0" w:color="auto"/>
                  </w:divBdr>
                </w:div>
                <w:div w:id="120196501">
                  <w:marLeft w:val="480"/>
                  <w:marRight w:val="0"/>
                  <w:marTop w:val="0"/>
                  <w:marBottom w:val="0"/>
                  <w:divBdr>
                    <w:top w:val="none" w:sz="0" w:space="0" w:color="auto"/>
                    <w:left w:val="none" w:sz="0" w:space="0" w:color="auto"/>
                    <w:bottom w:val="none" w:sz="0" w:space="0" w:color="auto"/>
                    <w:right w:val="none" w:sz="0" w:space="0" w:color="auto"/>
                  </w:divBdr>
                </w:div>
                <w:div w:id="368189136">
                  <w:marLeft w:val="480"/>
                  <w:marRight w:val="0"/>
                  <w:marTop w:val="0"/>
                  <w:marBottom w:val="0"/>
                  <w:divBdr>
                    <w:top w:val="none" w:sz="0" w:space="0" w:color="auto"/>
                    <w:left w:val="none" w:sz="0" w:space="0" w:color="auto"/>
                    <w:bottom w:val="none" w:sz="0" w:space="0" w:color="auto"/>
                    <w:right w:val="none" w:sz="0" w:space="0" w:color="auto"/>
                  </w:divBdr>
                </w:div>
                <w:div w:id="376004805">
                  <w:marLeft w:val="480"/>
                  <w:marRight w:val="0"/>
                  <w:marTop w:val="0"/>
                  <w:marBottom w:val="0"/>
                  <w:divBdr>
                    <w:top w:val="none" w:sz="0" w:space="0" w:color="auto"/>
                    <w:left w:val="none" w:sz="0" w:space="0" w:color="auto"/>
                    <w:bottom w:val="none" w:sz="0" w:space="0" w:color="auto"/>
                    <w:right w:val="none" w:sz="0" w:space="0" w:color="auto"/>
                  </w:divBdr>
                </w:div>
                <w:div w:id="428282159">
                  <w:marLeft w:val="480"/>
                  <w:marRight w:val="0"/>
                  <w:marTop w:val="0"/>
                  <w:marBottom w:val="0"/>
                  <w:divBdr>
                    <w:top w:val="none" w:sz="0" w:space="0" w:color="auto"/>
                    <w:left w:val="none" w:sz="0" w:space="0" w:color="auto"/>
                    <w:bottom w:val="none" w:sz="0" w:space="0" w:color="auto"/>
                    <w:right w:val="none" w:sz="0" w:space="0" w:color="auto"/>
                  </w:divBdr>
                </w:div>
                <w:div w:id="1379815443">
                  <w:marLeft w:val="480"/>
                  <w:marRight w:val="0"/>
                  <w:marTop w:val="0"/>
                  <w:marBottom w:val="0"/>
                  <w:divBdr>
                    <w:top w:val="none" w:sz="0" w:space="0" w:color="auto"/>
                    <w:left w:val="none" w:sz="0" w:space="0" w:color="auto"/>
                    <w:bottom w:val="none" w:sz="0" w:space="0" w:color="auto"/>
                    <w:right w:val="none" w:sz="0" w:space="0" w:color="auto"/>
                  </w:divBdr>
                </w:div>
                <w:div w:id="2037123415">
                  <w:marLeft w:val="480"/>
                  <w:marRight w:val="0"/>
                  <w:marTop w:val="0"/>
                  <w:marBottom w:val="0"/>
                  <w:divBdr>
                    <w:top w:val="none" w:sz="0" w:space="0" w:color="auto"/>
                    <w:left w:val="none" w:sz="0" w:space="0" w:color="auto"/>
                    <w:bottom w:val="none" w:sz="0" w:space="0" w:color="auto"/>
                    <w:right w:val="none" w:sz="0" w:space="0" w:color="auto"/>
                  </w:divBdr>
                </w:div>
                <w:div w:id="1653174809">
                  <w:marLeft w:val="480"/>
                  <w:marRight w:val="0"/>
                  <w:marTop w:val="0"/>
                  <w:marBottom w:val="0"/>
                  <w:divBdr>
                    <w:top w:val="none" w:sz="0" w:space="0" w:color="auto"/>
                    <w:left w:val="none" w:sz="0" w:space="0" w:color="auto"/>
                    <w:bottom w:val="none" w:sz="0" w:space="0" w:color="auto"/>
                    <w:right w:val="none" w:sz="0" w:space="0" w:color="auto"/>
                  </w:divBdr>
                </w:div>
                <w:div w:id="1596937736">
                  <w:marLeft w:val="480"/>
                  <w:marRight w:val="0"/>
                  <w:marTop w:val="0"/>
                  <w:marBottom w:val="0"/>
                  <w:divBdr>
                    <w:top w:val="none" w:sz="0" w:space="0" w:color="auto"/>
                    <w:left w:val="none" w:sz="0" w:space="0" w:color="auto"/>
                    <w:bottom w:val="none" w:sz="0" w:space="0" w:color="auto"/>
                    <w:right w:val="none" w:sz="0" w:space="0" w:color="auto"/>
                  </w:divBdr>
                </w:div>
                <w:div w:id="88157787">
                  <w:marLeft w:val="480"/>
                  <w:marRight w:val="0"/>
                  <w:marTop w:val="0"/>
                  <w:marBottom w:val="0"/>
                  <w:divBdr>
                    <w:top w:val="none" w:sz="0" w:space="0" w:color="auto"/>
                    <w:left w:val="none" w:sz="0" w:space="0" w:color="auto"/>
                    <w:bottom w:val="none" w:sz="0" w:space="0" w:color="auto"/>
                    <w:right w:val="none" w:sz="0" w:space="0" w:color="auto"/>
                  </w:divBdr>
                </w:div>
                <w:div w:id="2002465901">
                  <w:marLeft w:val="480"/>
                  <w:marRight w:val="0"/>
                  <w:marTop w:val="0"/>
                  <w:marBottom w:val="0"/>
                  <w:divBdr>
                    <w:top w:val="none" w:sz="0" w:space="0" w:color="auto"/>
                    <w:left w:val="none" w:sz="0" w:space="0" w:color="auto"/>
                    <w:bottom w:val="none" w:sz="0" w:space="0" w:color="auto"/>
                    <w:right w:val="none" w:sz="0" w:space="0" w:color="auto"/>
                  </w:divBdr>
                </w:div>
                <w:div w:id="1591936341">
                  <w:marLeft w:val="480"/>
                  <w:marRight w:val="0"/>
                  <w:marTop w:val="0"/>
                  <w:marBottom w:val="0"/>
                  <w:divBdr>
                    <w:top w:val="none" w:sz="0" w:space="0" w:color="auto"/>
                    <w:left w:val="none" w:sz="0" w:space="0" w:color="auto"/>
                    <w:bottom w:val="none" w:sz="0" w:space="0" w:color="auto"/>
                    <w:right w:val="none" w:sz="0" w:space="0" w:color="auto"/>
                  </w:divBdr>
                </w:div>
                <w:div w:id="144856969">
                  <w:marLeft w:val="480"/>
                  <w:marRight w:val="0"/>
                  <w:marTop w:val="0"/>
                  <w:marBottom w:val="0"/>
                  <w:divBdr>
                    <w:top w:val="none" w:sz="0" w:space="0" w:color="auto"/>
                    <w:left w:val="none" w:sz="0" w:space="0" w:color="auto"/>
                    <w:bottom w:val="none" w:sz="0" w:space="0" w:color="auto"/>
                    <w:right w:val="none" w:sz="0" w:space="0" w:color="auto"/>
                  </w:divBdr>
                </w:div>
                <w:div w:id="1377395092">
                  <w:marLeft w:val="480"/>
                  <w:marRight w:val="0"/>
                  <w:marTop w:val="0"/>
                  <w:marBottom w:val="0"/>
                  <w:divBdr>
                    <w:top w:val="none" w:sz="0" w:space="0" w:color="auto"/>
                    <w:left w:val="none" w:sz="0" w:space="0" w:color="auto"/>
                    <w:bottom w:val="none" w:sz="0" w:space="0" w:color="auto"/>
                    <w:right w:val="none" w:sz="0" w:space="0" w:color="auto"/>
                  </w:divBdr>
                </w:div>
                <w:div w:id="69735316">
                  <w:marLeft w:val="480"/>
                  <w:marRight w:val="0"/>
                  <w:marTop w:val="0"/>
                  <w:marBottom w:val="0"/>
                  <w:divBdr>
                    <w:top w:val="none" w:sz="0" w:space="0" w:color="auto"/>
                    <w:left w:val="none" w:sz="0" w:space="0" w:color="auto"/>
                    <w:bottom w:val="none" w:sz="0" w:space="0" w:color="auto"/>
                    <w:right w:val="none" w:sz="0" w:space="0" w:color="auto"/>
                  </w:divBdr>
                </w:div>
                <w:div w:id="410390712">
                  <w:marLeft w:val="480"/>
                  <w:marRight w:val="0"/>
                  <w:marTop w:val="0"/>
                  <w:marBottom w:val="0"/>
                  <w:divBdr>
                    <w:top w:val="none" w:sz="0" w:space="0" w:color="auto"/>
                    <w:left w:val="none" w:sz="0" w:space="0" w:color="auto"/>
                    <w:bottom w:val="none" w:sz="0" w:space="0" w:color="auto"/>
                    <w:right w:val="none" w:sz="0" w:space="0" w:color="auto"/>
                  </w:divBdr>
                </w:div>
                <w:div w:id="2062484447">
                  <w:marLeft w:val="480"/>
                  <w:marRight w:val="0"/>
                  <w:marTop w:val="0"/>
                  <w:marBottom w:val="0"/>
                  <w:divBdr>
                    <w:top w:val="none" w:sz="0" w:space="0" w:color="auto"/>
                    <w:left w:val="none" w:sz="0" w:space="0" w:color="auto"/>
                    <w:bottom w:val="none" w:sz="0" w:space="0" w:color="auto"/>
                    <w:right w:val="none" w:sz="0" w:space="0" w:color="auto"/>
                  </w:divBdr>
                </w:div>
                <w:div w:id="338388210">
                  <w:marLeft w:val="480"/>
                  <w:marRight w:val="0"/>
                  <w:marTop w:val="0"/>
                  <w:marBottom w:val="0"/>
                  <w:divBdr>
                    <w:top w:val="none" w:sz="0" w:space="0" w:color="auto"/>
                    <w:left w:val="none" w:sz="0" w:space="0" w:color="auto"/>
                    <w:bottom w:val="none" w:sz="0" w:space="0" w:color="auto"/>
                    <w:right w:val="none" w:sz="0" w:space="0" w:color="auto"/>
                  </w:divBdr>
                </w:div>
                <w:div w:id="1042947808">
                  <w:marLeft w:val="480"/>
                  <w:marRight w:val="0"/>
                  <w:marTop w:val="0"/>
                  <w:marBottom w:val="0"/>
                  <w:divBdr>
                    <w:top w:val="none" w:sz="0" w:space="0" w:color="auto"/>
                    <w:left w:val="none" w:sz="0" w:space="0" w:color="auto"/>
                    <w:bottom w:val="none" w:sz="0" w:space="0" w:color="auto"/>
                    <w:right w:val="none" w:sz="0" w:space="0" w:color="auto"/>
                  </w:divBdr>
                </w:div>
                <w:div w:id="411656866">
                  <w:marLeft w:val="480"/>
                  <w:marRight w:val="0"/>
                  <w:marTop w:val="0"/>
                  <w:marBottom w:val="0"/>
                  <w:divBdr>
                    <w:top w:val="none" w:sz="0" w:space="0" w:color="auto"/>
                    <w:left w:val="none" w:sz="0" w:space="0" w:color="auto"/>
                    <w:bottom w:val="none" w:sz="0" w:space="0" w:color="auto"/>
                    <w:right w:val="none" w:sz="0" w:space="0" w:color="auto"/>
                  </w:divBdr>
                </w:div>
                <w:div w:id="1952977308">
                  <w:marLeft w:val="480"/>
                  <w:marRight w:val="0"/>
                  <w:marTop w:val="0"/>
                  <w:marBottom w:val="0"/>
                  <w:divBdr>
                    <w:top w:val="none" w:sz="0" w:space="0" w:color="auto"/>
                    <w:left w:val="none" w:sz="0" w:space="0" w:color="auto"/>
                    <w:bottom w:val="none" w:sz="0" w:space="0" w:color="auto"/>
                    <w:right w:val="none" w:sz="0" w:space="0" w:color="auto"/>
                  </w:divBdr>
                </w:div>
                <w:div w:id="563177414">
                  <w:marLeft w:val="480"/>
                  <w:marRight w:val="0"/>
                  <w:marTop w:val="0"/>
                  <w:marBottom w:val="0"/>
                  <w:divBdr>
                    <w:top w:val="none" w:sz="0" w:space="0" w:color="auto"/>
                    <w:left w:val="none" w:sz="0" w:space="0" w:color="auto"/>
                    <w:bottom w:val="none" w:sz="0" w:space="0" w:color="auto"/>
                    <w:right w:val="none" w:sz="0" w:space="0" w:color="auto"/>
                  </w:divBdr>
                </w:div>
                <w:div w:id="960378696">
                  <w:marLeft w:val="480"/>
                  <w:marRight w:val="0"/>
                  <w:marTop w:val="0"/>
                  <w:marBottom w:val="0"/>
                  <w:divBdr>
                    <w:top w:val="none" w:sz="0" w:space="0" w:color="auto"/>
                    <w:left w:val="none" w:sz="0" w:space="0" w:color="auto"/>
                    <w:bottom w:val="none" w:sz="0" w:space="0" w:color="auto"/>
                    <w:right w:val="none" w:sz="0" w:space="0" w:color="auto"/>
                  </w:divBdr>
                </w:div>
                <w:div w:id="1579288839">
                  <w:marLeft w:val="480"/>
                  <w:marRight w:val="0"/>
                  <w:marTop w:val="0"/>
                  <w:marBottom w:val="0"/>
                  <w:divBdr>
                    <w:top w:val="none" w:sz="0" w:space="0" w:color="auto"/>
                    <w:left w:val="none" w:sz="0" w:space="0" w:color="auto"/>
                    <w:bottom w:val="none" w:sz="0" w:space="0" w:color="auto"/>
                    <w:right w:val="none" w:sz="0" w:space="0" w:color="auto"/>
                  </w:divBdr>
                </w:div>
                <w:div w:id="1804956303">
                  <w:marLeft w:val="480"/>
                  <w:marRight w:val="0"/>
                  <w:marTop w:val="0"/>
                  <w:marBottom w:val="0"/>
                  <w:divBdr>
                    <w:top w:val="none" w:sz="0" w:space="0" w:color="auto"/>
                    <w:left w:val="none" w:sz="0" w:space="0" w:color="auto"/>
                    <w:bottom w:val="none" w:sz="0" w:space="0" w:color="auto"/>
                    <w:right w:val="none" w:sz="0" w:space="0" w:color="auto"/>
                  </w:divBdr>
                </w:div>
                <w:div w:id="270282696">
                  <w:marLeft w:val="480"/>
                  <w:marRight w:val="0"/>
                  <w:marTop w:val="0"/>
                  <w:marBottom w:val="0"/>
                  <w:divBdr>
                    <w:top w:val="none" w:sz="0" w:space="0" w:color="auto"/>
                    <w:left w:val="none" w:sz="0" w:space="0" w:color="auto"/>
                    <w:bottom w:val="none" w:sz="0" w:space="0" w:color="auto"/>
                    <w:right w:val="none" w:sz="0" w:space="0" w:color="auto"/>
                  </w:divBdr>
                </w:div>
                <w:div w:id="753016972">
                  <w:marLeft w:val="480"/>
                  <w:marRight w:val="0"/>
                  <w:marTop w:val="0"/>
                  <w:marBottom w:val="0"/>
                  <w:divBdr>
                    <w:top w:val="none" w:sz="0" w:space="0" w:color="auto"/>
                    <w:left w:val="none" w:sz="0" w:space="0" w:color="auto"/>
                    <w:bottom w:val="none" w:sz="0" w:space="0" w:color="auto"/>
                    <w:right w:val="none" w:sz="0" w:space="0" w:color="auto"/>
                  </w:divBdr>
                </w:div>
                <w:div w:id="574247645">
                  <w:marLeft w:val="480"/>
                  <w:marRight w:val="0"/>
                  <w:marTop w:val="0"/>
                  <w:marBottom w:val="0"/>
                  <w:divBdr>
                    <w:top w:val="none" w:sz="0" w:space="0" w:color="auto"/>
                    <w:left w:val="none" w:sz="0" w:space="0" w:color="auto"/>
                    <w:bottom w:val="none" w:sz="0" w:space="0" w:color="auto"/>
                    <w:right w:val="none" w:sz="0" w:space="0" w:color="auto"/>
                  </w:divBdr>
                </w:div>
                <w:div w:id="226654632">
                  <w:marLeft w:val="480"/>
                  <w:marRight w:val="0"/>
                  <w:marTop w:val="0"/>
                  <w:marBottom w:val="0"/>
                  <w:divBdr>
                    <w:top w:val="none" w:sz="0" w:space="0" w:color="auto"/>
                    <w:left w:val="none" w:sz="0" w:space="0" w:color="auto"/>
                    <w:bottom w:val="none" w:sz="0" w:space="0" w:color="auto"/>
                    <w:right w:val="none" w:sz="0" w:space="0" w:color="auto"/>
                  </w:divBdr>
                </w:div>
                <w:div w:id="1243177147">
                  <w:marLeft w:val="480"/>
                  <w:marRight w:val="0"/>
                  <w:marTop w:val="0"/>
                  <w:marBottom w:val="0"/>
                  <w:divBdr>
                    <w:top w:val="none" w:sz="0" w:space="0" w:color="auto"/>
                    <w:left w:val="none" w:sz="0" w:space="0" w:color="auto"/>
                    <w:bottom w:val="none" w:sz="0" w:space="0" w:color="auto"/>
                    <w:right w:val="none" w:sz="0" w:space="0" w:color="auto"/>
                  </w:divBdr>
                </w:div>
                <w:div w:id="2051294875">
                  <w:marLeft w:val="480"/>
                  <w:marRight w:val="0"/>
                  <w:marTop w:val="0"/>
                  <w:marBottom w:val="0"/>
                  <w:divBdr>
                    <w:top w:val="none" w:sz="0" w:space="0" w:color="auto"/>
                    <w:left w:val="none" w:sz="0" w:space="0" w:color="auto"/>
                    <w:bottom w:val="none" w:sz="0" w:space="0" w:color="auto"/>
                    <w:right w:val="none" w:sz="0" w:space="0" w:color="auto"/>
                  </w:divBdr>
                </w:div>
                <w:div w:id="1202086306">
                  <w:marLeft w:val="480"/>
                  <w:marRight w:val="0"/>
                  <w:marTop w:val="0"/>
                  <w:marBottom w:val="0"/>
                  <w:divBdr>
                    <w:top w:val="none" w:sz="0" w:space="0" w:color="auto"/>
                    <w:left w:val="none" w:sz="0" w:space="0" w:color="auto"/>
                    <w:bottom w:val="none" w:sz="0" w:space="0" w:color="auto"/>
                    <w:right w:val="none" w:sz="0" w:space="0" w:color="auto"/>
                  </w:divBdr>
                </w:div>
                <w:div w:id="835536730">
                  <w:marLeft w:val="480"/>
                  <w:marRight w:val="0"/>
                  <w:marTop w:val="0"/>
                  <w:marBottom w:val="0"/>
                  <w:divBdr>
                    <w:top w:val="none" w:sz="0" w:space="0" w:color="auto"/>
                    <w:left w:val="none" w:sz="0" w:space="0" w:color="auto"/>
                    <w:bottom w:val="none" w:sz="0" w:space="0" w:color="auto"/>
                    <w:right w:val="none" w:sz="0" w:space="0" w:color="auto"/>
                  </w:divBdr>
                </w:div>
                <w:div w:id="1978795413">
                  <w:marLeft w:val="480"/>
                  <w:marRight w:val="0"/>
                  <w:marTop w:val="0"/>
                  <w:marBottom w:val="0"/>
                  <w:divBdr>
                    <w:top w:val="none" w:sz="0" w:space="0" w:color="auto"/>
                    <w:left w:val="none" w:sz="0" w:space="0" w:color="auto"/>
                    <w:bottom w:val="none" w:sz="0" w:space="0" w:color="auto"/>
                    <w:right w:val="none" w:sz="0" w:space="0" w:color="auto"/>
                  </w:divBdr>
                </w:div>
                <w:div w:id="692878806">
                  <w:marLeft w:val="480"/>
                  <w:marRight w:val="0"/>
                  <w:marTop w:val="0"/>
                  <w:marBottom w:val="0"/>
                  <w:divBdr>
                    <w:top w:val="none" w:sz="0" w:space="0" w:color="auto"/>
                    <w:left w:val="none" w:sz="0" w:space="0" w:color="auto"/>
                    <w:bottom w:val="none" w:sz="0" w:space="0" w:color="auto"/>
                    <w:right w:val="none" w:sz="0" w:space="0" w:color="auto"/>
                  </w:divBdr>
                </w:div>
                <w:div w:id="890573411">
                  <w:marLeft w:val="480"/>
                  <w:marRight w:val="0"/>
                  <w:marTop w:val="0"/>
                  <w:marBottom w:val="0"/>
                  <w:divBdr>
                    <w:top w:val="none" w:sz="0" w:space="0" w:color="auto"/>
                    <w:left w:val="none" w:sz="0" w:space="0" w:color="auto"/>
                    <w:bottom w:val="none" w:sz="0" w:space="0" w:color="auto"/>
                    <w:right w:val="none" w:sz="0" w:space="0" w:color="auto"/>
                  </w:divBdr>
                </w:div>
                <w:div w:id="1992367527">
                  <w:marLeft w:val="480"/>
                  <w:marRight w:val="0"/>
                  <w:marTop w:val="0"/>
                  <w:marBottom w:val="0"/>
                  <w:divBdr>
                    <w:top w:val="none" w:sz="0" w:space="0" w:color="auto"/>
                    <w:left w:val="none" w:sz="0" w:space="0" w:color="auto"/>
                    <w:bottom w:val="none" w:sz="0" w:space="0" w:color="auto"/>
                    <w:right w:val="none" w:sz="0" w:space="0" w:color="auto"/>
                  </w:divBdr>
                </w:div>
                <w:div w:id="399670164">
                  <w:marLeft w:val="480"/>
                  <w:marRight w:val="0"/>
                  <w:marTop w:val="0"/>
                  <w:marBottom w:val="0"/>
                  <w:divBdr>
                    <w:top w:val="none" w:sz="0" w:space="0" w:color="auto"/>
                    <w:left w:val="none" w:sz="0" w:space="0" w:color="auto"/>
                    <w:bottom w:val="none" w:sz="0" w:space="0" w:color="auto"/>
                    <w:right w:val="none" w:sz="0" w:space="0" w:color="auto"/>
                  </w:divBdr>
                </w:div>
                <w:div w:id="108933558">
                  <w:marLeft w:val="480"/>
                  <w:marRight w:val="0"/>
                  <w:marTop w:val="0"/>
                  <w:marBottom w:val="0"/>
                  <w:divBdr>
                    <w:top w:val="none" w:sz="0" w:space="0" w:color="auto"/>
                    <w:left w:val="none" w:sz="0" w:space="0" w:color="auto"/>
                    <w:bottom w:val="none" w:sz="0" w:space="0" w:color="auto"/>
                    <w:right w:val="none" w:sz="0" w:space="0" w:color="auto"/>
                  </w:divBdr>
                </w:div>
              </w:divsChild>
            </w:div>
            <w:div w:id="535697136">
              <w:marLeft w:val="0"/>
              <w:marRight w:val="0"/>
              <w:marTop w:val="0"/>
              <w:marBottom w:val="0"/>
              <w:divBdr>
                <w:top w:val="none" w:sz="0" w:space="0" w:color="auto"/>
                <w:left w:val="none" w:sz="0" w:space="0" w:color="auto"/>
                <w:bottom w:val="none" w:sz="0" w:space="0" w:color="auto"/>
                <w:right w:val="none" w:sz="0" w:space="0" w:color="auto"/>
              </w:divBdr>
              <w:divsChild>
                <w:div w:id="2060736708">
                  <w:marLeft w:val="480"/>
                  <w:marRight w:val="0"/>
                  <w:marTop w:val="0"/>
                  <w:marBottom w:val="0"/>
                  <w:divBdr>
                    <w:top w:val="none" w:sz="0" w:space="0" w:color="auto"/>
                    <w:left w:val="none" w:sz="0" w:space="0" w:color="auto"/>
                    <w:bottom w:val="none" w:sz="0" w:space="0" w:color="auto"/>
                    <w:right w:val="none" w:sz="0" w:space="0" w:color="auto"/>
                  </w:divBdr>
                </w:div>
                <w:div w:id="146867169">
                  <w:marLeft w:val="480"/>
                  <w:marRight w:val="0"/>
                  <w:marTop w:val="0"/>
                  <w:marBottom w:val="0"/>
                  <w:divBdr>
                    <w:top w:val="none" w:sz="0" w:space="0" w:color="auto"/>
                    <w:left w:val="none" w:sz="0" w:space="0" w:color="auto"/>
                    <w:bottom w:val="none" w:sz="0" w:space="0" w:color="auto"/>
                    <w:right w:val="none" w:sz="0" w:space="0" w:color="auto"/>
                  </w:divBdr>
                </w:div>
                <w:div w:id="1419516932">
                  <w:marLeft w:val="480"/>
                  <w:marRight w:val="0"/>
                  <w:marTop w:val="0"/>
                  <w:marBottom w:val="0"/>
                  <w:divBdr>
                    <w:top w:val="none" w:sz="0" w:space="0" w:color="auto"/>
                    <w:left w:val="none" w:sz="0" w:space="0" w:color="auto"/>
                    <w:bottom w:val="none" w:sz="0" w:space="0" w:color="auto"/>
                    <w:right w:val="none" w:sz="0" w:space="0" w:color="auto"/>
                  </w:divBdr>
                </w:div>
                <w:div w:id="1578204101">
                  <w:marLeft w:val="480"/>
                  <w:marRight w:val="0"/>
                  <w:marTop w:val="0"/>
                  <w:marBottom w:val="0"/>
                  <w:divBdr>
                    <w:top w:val="none" w:sz="0" w:space="0" w:color="auto"/>
                    <w:left w:val="none" w:sz="0" w:space="0" w:color="auto"/>
                    <w:bottom w:val="none" w:sz="0" w:space="0" w:color="auto"/>
                    <w:right w:val="none" w:sz="0" w:space="0" w:color="auto"/>
                  </w:divBdr>
                </w:div>
                <w:div w:id="1683163219">
                  <w:marLeft w:val="480"/>
                  <w:marRight w:val="0"/>
                  <w:marTop w:val="0"/>
                  <w:marBottom w:val="0"/>
                  <w:divBdr>
                    <w:top w:val="none" w:sz="0" w:space="0" w:color="auto"/>
                    <w:left w:val="none" w:sz="0" w:space="0" w:color="auto"/>
                    <w:bottom w:val="none" w:sz="0" w:space="0" w:color="auto"/>
                    <w:right w:val="none" w:sz="0" w:space="0" w:color="auto"/>
                  </w:divBdr>
                </w:div>
                <w:div w:id="1940406414">
                  <w:marLeft w:val="480"/>
                  <w:marRight w:val="0"/>
                  <w:marTop w:val="0"/>
                  <w:marBottom w:val="0"/>
                  <w:divBdr>
                    <w:top w:val="none" w:sz="0" w:space="0" w:color="auto"/>
                    <w:left w:val="none" w:sz="0" w:space="0" w:color="auto"/>
                    <w:bottom w:val="none" w:sz="0" w:space="0" w:color="auto"/>
                    <w:right w:val="none" w:sz="0" w:space="0" w:color="auto"/>
                  </w:divBdr>
                </w:div>
                <w:div w:id="611089677">
                  <w:marLeft w:val="480"/>
                  <w:marRight w:val="0"/>
                  <w:marTop w:val="0"/>
                  <w:marBottom w:val="0"/>
                  <w:divBdr>
                    <w:top w:val="none" w:sz="0" w:space="0" w:color="auto"/>
                    <w:left w:val="none" w:sz="0" w:space="0" w:color="auto"/>
                    <w:bottom w:val="none" w:sz="0" w:space="0" w:color="auto"/>
                    <w:right w:val="none" w:sz="0" w:space="0" w:color="auto"/>
                  </w:divBdr>
                </w:div>
                <w:div w:id="455762396">
                  <w:marLeft w:val="480"/>
                  <w:marRight w:val="0"/>
                  <w:marTop w:val="0"/>
                  <w:marBottom w:val="0"/>
                  <w:divBdr>
                    <w:top w:val="none" w:sz="0" w:space="0" w:color="auto"/>
                    <w:left w:val="none" w:sz="0" w:space="0" w:color="auto"/>
                    <w:bottom w:val="none" w:sz="0" w:space="0" w:color="auto"/>
                    <w:right w:val="none" w:sz="0" w:space="0" w:color="auto"/>
                  </w:divBdr>
                </w:div>
                <w:div w:id="1654680196">
                  <w:marLeft w:val="480"/>
                  <w:marRight w:val="0"/>
                  <w:marTop w:val="0"/>
                  <w:marBottom w:val="0"/>
                  <w:divBdr>
                    <w:top w:val="none" w:sz="0" w:space="0" w:color="auto"/>
                    <w:left w:val="none" w:sz="0" w:space="0" w:color="auto"/>
                    <w:bottom w:val="none" w:sz="0" w:space="0" w:color="auto"/>
                    <w:right w:val="none" w:sz="0" w:space="0" w:color="auto"/>
                  </w:divBdr>
                </w:div>
                <w:div w:id="2138834428">
                  <w:marLeft w:val="480"/>
                  <w:marRight w:val="0"/>
                  <w:marTop w:val="0"/>
                  <w:marBottom w:val="0"/>
                  <w:divBdr>
                    <w:top w:val="none" w:sz="0" w:space="0" w:color="auto"/>
                    <w:left w:val="none" w:sz="0" w:space="0" w:color="auto"/>
                    <w:bottom w:val="none" w:sz="0" w:space="0" w:color="auto"/>
                    <w:right w:val="none" w:sz="0" w:space="0" w:color="auto"/>
                  </w:divBdr>
                </w:div>
                <w:div w:id="751044480">
                  <w:marLeft w:val="480"/>
                  <w:marRight w:val="0"/>
                  <w:marTop w:val="0"/>
                  <w:marBottom w:val="0"/>
                  <w:divBdr>
                    <w:top w:val="none" w:sz="0" w:space="0" w:color="auto"/>
                    <w:left w:val="none" w:sz="0" w:space="0" w:color="auto"/>
                    <w:bottom w:val="none" w:sz="0" w:space="0" w:color="auto"/>
                    <w:right w:val="none" w:sz="0" w:space="0" w:color="auto"/>
                  </w:divBdr>
                </w:div>
                <w:div w:id="1375732996">
                  <w:marLeft w:val="480"/>
                  <w:marRight w:val="0"/>
                  <w:marTop w:val="0"/>
                  <w:marBottom w:val="0"/>
                  <w:divBdr>
                    <w:top w:val="none" w:sz="0" w:space="0" w:color="auto"/>
                    <w:left w:val="none" w:sz="0" w:space="0" w:color="auto"/>
                    <w:bottom w:val="none" w:sz="0" w:space="0" w:color="auto"/>
                    <w:right w:val="none" w:sz="0" w:space="0" w:color="auto"/>
                  </w:divBdr>
                </w:div>
                <w:div w:id="2078700902">
                  <w:marLeft w:val="480"/>
                  <w:marRight w:val="0"/>
                  <w:marTop w:val="0"/>
                  <w:marBottom w:val="0"/>
                  <w:divBdr>
                    <w:top w:val="none" w:sz="0" w:space="0" w:color="auto"/>
                    <w:left w:val="none" w:sz="0" w:space="0" w:color="auto"/>
                    <w:bottom w:val="none" w:sz="0" w:space="0" w:color="auto"/>
                    <w:right w:val="none" w:sz="0" w:space="0" w:color="auto"/>
                  </w:divBdr>
                </w:div>
                <w:div w:id="34738113">
                  <w:marLeft w:val="480"/>
                  <w:marRight w:val="0"/>
                  <w:marTop w:val="0"/>
                  <w:marBottom w:val="0"/>
                  <w:divBdr>
                    <w:top w:val="none" w:sz="0" w:space="0" w:color="auto"/>
                    <w:left w:val="none" w:sz="0" w:space="0" w:color="auto"/>
                    <w:bottom w:val="none" w:sz="0" w:space="0" w:color="auto"/>
                    <w:right w:val="none" w:sz="0" w:space="0" w:color="auto"/>
                  </w:divBdr>
                </w:div>
                <w:div w:id="2043438892">
                  <w:marLeft w:val="480"/>
                  <w:marRight w:val="0"/>
                  <w:marTop w:val="0"/>
                  <w:marBottom w:val="0"/>
                  <w:divBdr>
                    <w:top w:val="none" w:sz="0" w:space="0" w:color="auto"/>
                    <w:left w:val="none" w:sz="0" w:space="0" w:color="auto"/>
                    <w:bottom w:val="none" w:sz="0" w:space="0" w:color="auto"/>
                    <w:right w:val="none" w:sz="0" w:space="0" w:color="auto"/>
                  </w:divBdr>
                </w:div>
                <w:div w:id="482309444">
                  <w:marLeft w:val="480"/>
                  <w:marRight w:val="0"/>
                  <w:marTop w:val="0"/>
                  <w:marBottom w:val="0"/>
                  <w:divBdr>
                    <w:top w:val="none" w:sz="0" w:space="0" w:color="auto"/>
                    <w:left w:val="none" w:sz="0" w:space="0" w:color="auto"/>
                    <w:bottom w:val="none" w:sz="0" w:space="0" w:color="auto"/>
                    <w:right w:val="none" w:sz="0" w:space="0" w:color="auto"/>
                  </w:divBdr>
                </w:div>
                <w:div w:id="1624966254">
                  <w:marLeft w:val="480"/>
                  <w:marRight w:val="0"/>
                  <w:marTop w:val="0"/>
                  <w:marBottom w:val="0"/>
                  <w:divBdr>
                    <w:top w:val="none" w:sz="0" w:space="0" w:color="auto"/>
                    <w:left w:val="none" w:sz="0" w:space="0" w:color="auto"/>
                    <w:bottom w:val="none" w:sz="0" w:space="0" w:color="auto"/>
                    <w:right w:val="none" w:sz="0" w:space="0" w:color="auto"/>
                  </w:divBdr>
                </w:div>
                <w:div w:id="107433824">
                  <w:marLeft w:val="480"/>
                  <w:marRight w:val="0"/>
                  <w:marTop w:val="0"/>
                  <w:marBottom w:val="0"/>
                  <w:divBdr>
                    <w:top w:val="none" w:sz="0" w:space="0" w:color="auto"/>
                    <w:left w:val="none" w:sz="0" w:space="0" w:color="auto"/>
                    <w:bottom w:val="none" w:sz="0" w:space="0" w:color="auto"/>
                    <w:right w:val="none" w:sz="0" w:space="0" w:color="auto"/>
                  </w:divBdr>
                </w:div>
                <w:div w:id="905608946">
                  <w:marLeft w:val="480"/>
                  <w:marRight w:val="0"/>
                  <w:marTop w:val="0"/>
                  <w:marBottom w:val="0"/>
                  <w:divBdr>
                    <w:top w:val="none" w:sz="0" w:space="0" w:color="auto"/>
                    <w:left w:val="none" w:sz="0" w:space="0" w:color="auto"/>
                    <w:bottom w:val="none" w:sz="0" w:space="0" w:color="auto"/>
                    <w:right w:val="none" w:sz="0" w:space="0" w:color="auto"/>
                  </w:divBdr>
                </w:div>
                <w:div w:id="969555095">
                  <w:marLeft w:val="480"/>
                  <w:marRight w:val="0"/>
                  <w:marTop w:val="0"/>
                  <w:marBottom w:val="0"/>
                  <w:divBdr>
                    <w:top w:val="none" w:sz="0" w:space="0" w:color="auto"/>
                    <w:left w:val="none" w:sz="0" w:space="0" w:color="auto"/>
                    <w:bottom w:val="none" w:sz="0" w:space="0" w:color="auto"/>
                    <w:right w:val="none" w:sz="0" w:space="0" w:color="auto"/>
                  </w:divBdr>
                </w:div>
                <w:div w:id="97338466">
                  <w:marLeft w:val="480"/>
                  <w:marRight w:val="0"/>
                  <w:marTop w:val="0"/>
                  <w:marBottom w:val="0"/>
                  <w:divBdr>
                    <w:top w:val="none" w:sz="0" w:space="0" w:color="auto"/>
                    <w:left w:val="none" w:sz="0" w:space="0" w:color="auto"/>
                    <w:bottom w:val="none" w:sz="0" w:space="0" w:color="auto"/>
                    <w:right w:val="none" w:sz="0" w:space="0" w:color="auto"/>
                  </w:divBdr>
                </w:div>
                <w:div w:id="1877694360">
                  <w:marLeft w:val="480"/>
                  <w:marRight w:val="0"/>
                  <w:marTop w:val="0"/>
                  <w:marBottom w:val="0"/>
                  <w:divBdr>
                    <w:top w:val="none" w:sz="0" w:space="0" w:color="auto"/>
                    <w:left w:val="none" w:sz="0" w:space="0" w:color="auto"/>
                    <w:bottom w:val="none" w:sz="0" w:space="0" w:color="auto"/>
                    <w:right w:val="none" w:sz="0" w:space="0" w:color="auto"/>
                  </w:divBdr>
                </w:div>
                <w:div w:id="1898857797">
                  <w:marLeft w:val="480"/>
                  <w:marRight w:val="0"/>
                  <w:marTop w:val="0"/>
                  <w:marBottom w:val="0"/>
                  <w:divBdr>
                    <w:top w:val="none" w:sz="0" w:space="0" w:color="auto"/>
                    <w:left w:val="none" w:sz="0" w:space="0" w:color="auto"/>
                    <w:bottom w:val="none" w:sz="0" w:space="0" w:color="auto"/>
                    <w:right w:val="none" w:sz="0" w:space="0" w:color="auto"/>
                  </w:divBdr>
                </w:div>
                <w:div w:id="390810020">
                  <w:marLeft w:val="480"/>
                  <w:marRight w:val="0"/>
                  <w:marTop w:val="0"/>
                  <w:marBottom w:val="0"/>
                  <w:divBdr>
                    <w:top w:val="none" w:sz="0" w:space="0" w:color="auto"/>
                    <w:left w:val="none" w:sz="0" w:space="0" w:color="auto"/>
                    <w:bottom w:val="none" w:sz="0" w:space="0" w:color="auto"/>
                    <w:right w:val="none" w:sz="0" w:space="0" w:color="auto"/>
                  </w:divBdr>
                </w:div>
                <w:div w:id="764346719">
                  <w:marLeft w:val="480"/>
                  <w:marRight w:val="0"/>
                  <w:marTop w:val="0"/>
                  <w:marBottom w:val="0"/>
                  <w:divBdr>
                    <w:top w:val="none" w:sz="0" w:space="0" w:color="auto"/>
                    <w:left w:val="none" w:sz="0" w:space="0" w:color="auto"/>
                    <w:bottom w:val="none" w:sz="0" w:space="0" w:color="auto"/>
                    <w:right w:val="none" w:sz="0" w:space="0" w:color="auto"/>
                  </w:divBdr>
                </w:div>
                <w:div w:id="333655162">
                  <w:marLeft w:val="480"/>
                  <w:marRight w:val="0"/>
                  <w:marTop w:val="0"/>
                  <w:marBottom w:val="0"/>
                  <w:divBdr>
                    <w:top w:val="none" w:sz="0" w:space="0" w:color="auto"/>
                    <w:left w:val="none" w:sz="0" w:space="0" w:color="auto"/>
                    <w:bottom w:val="none" w:sz="0" w:space="0" w:color="auto"/>
                    <w:right w:val="none" w:sz="0" w:space="0" w:color="auto"/>
                  </w:divBdr>
                </w:div>
                <w:div w:id="1185510969">
                  <w:marLeft w:val="480"/>
                  <w:marRight w:val="0"/>
                  <w:marTop w:val="0"/>
                  <w:marBottom w:val="0"/>
                  <w:divBdr>
                    <w:top w:val="none" w:sz="0" w:space="0" w:color="auto"/>
                    <w:left w:val="none" w:sz="0" w:space="0" w:color="auto"/>
                    <w:bottom w:val="none" w:sz="0" w:space="0" w:color="auto"/>
                    <w:right w:val="none" w:sz="0" w:space="0" w:color="auto"/>
                  </w:divBdr>
                </w:div>
                <w:div w:id="489057157">
                  <w:marLeft w:val="480"/>
                  <w:marRight w:val="0"/>
                  <w:marTop w:val="0"/>
                  <w:marBottom w:val="0"/>
                  <w:divBdr>
                    <w:top w:val="none" w:sz="0" w:space="0" w:color="auto"/>
                    <w:left w:val="none" w:sz="0" w:space="0" w:color="auto"/>
                    <w:bottom w:val="none" w:sz="0" w:space="0" w:color="auto"/>
                    <w:right w:val="none" w:sz="0" w:space="0" w:color="auto"/>
                  </w:divBdr>
                </w:div>
                <w:div w:id="1778988619">
                  <w:marLeft w:val="480"/>
                  <w:marRight w:val="0"/>
                  <w:marTop w:val="0"/>
                  <w:marBottom w:val="0"/>
                  <w:divBdr>
                    <w:top w:val="none" w:sz="0" w:space="0" w:color="auto"/>
                    <w:left w:val="none" w:sz="0" w:space="0" w:color="auto"/>
                    <w:bottom w:val="none" w:sz="0" w:space="0" w:color="auto"/>
                    <w:right w:val="none" w:sz="0" w:space="0" w:color="auto"/>
                  </w:divBdr>
                </w:div>
                <w:div w:id="1894730499">
                  <w:marLeft w:val="480"/>
                  <w:marRight w:val="0"/>
                  <w:marTop w:val="0"/>
                  <w:marBottom w:val="0"/>
                  <w:divBdr>
                    <w:top w:val="none" w:sz="0" w:space="0" w:color="auto"/>
                    <w:left w:val="none" w:sz="0" w:space="0" w:color="auto"/>
                    <w:bottom w:val="none" w:sz="0" w:space="0" w:color="auto"/>
                    <w:right w:val="none" w:sz="0" w:space="0" w:color="auto"/>
                  </w:divBdr>
                </w:div>
                <w:div w:id="1235431717">
                  <w:marLeft w:val="480"/>
                  <w:marRight w:val="0"/>
                  <w:marTop w:val="0"/>
                  <w:marBottom w:val="0"/>
                  <w:divBdr>
                    <w:top w:val="none" w:sz="0" w:space="0" w:color="auto"/>
                    <w:left w:val="none" w:sz="0" w:space="0" w:color="auto"/>
                    <w:bottom w:val="none" w:sz="0" w:space="0" w:color="auto"/>
                    <w:right w:val="none" w:sz="0" w:space="0" w:color="auto"/>
                  </w:divBdr>
                </w:div>
                <w:div w:id="1594241031">
                  <w:marLeft w:val="480"/>
                  <w:marRight w:val="0"/>
                  <w:marTop w:val="0"/>
                  <w:marBottom w:val="0"/>
                  <w:divBdr>
                    <w:top w:val="none" w:sz="0" w:space="0" w:color="auto"/>
                    <w:left w:val="none" w:sz="0" w:space="0" w:color="auto"/>
                    <w:bottom w:val="none" w:sz="0" w:space="0" w:color="auto"/>
                    <w:right w:val="none" w:sz="0" w:space="0" w:color="auto"/>
                  </w:divBdr>
                </w:div>
                <w:div w:id="304357902">
                  <w:marLeft w:val="480"/>
                  <w:marRight w:val="0"/>
                  <w:marTop w:val="0"/>
                  <w:marBottom w:val="0"/>
                  <w:divBdr>
                    <w:top w:val="none" w:sz="0" w:space="0" w:color="auto"/>
                    <w:left w:val="none" w:sz="0" w:space="0" w:color="auto"/>
                    <w:bottom w:val="none" w:sz="0" w:space="0" w:color="auto"/>
                    <w:right w:val="none" w:sz="0" w:space="0" w:color="auto"/>
                  </w:divBdr>
                </w:div>
                <w:div w:id="92943167">
                  <w:marLeft w:val="480"/>
                  <w:marRight w:val="0"/>
                  <w:marTop w:val="0"/>
                  <w:marBottom w:val="0"/>
                  <w:divBdr>
                    <w:top w:val="none" w:sz="0" w:space="0" w:color="auto"/>
                    <w:left w:val="none" w:sz="0" w:space="0" w:color="auto"/>
                    <w:bottom w:val="none" w:sz="0" w:space="0" w:color="auto"/>
                    <w:right w:val="none" w:sz="0" w:space="0" w:color="auto"/>
                  </w:divBdr>
                </w:div>
                <w:div w:id="253980714">
                  <w:marLeft w:val="480"/>
                  <w:marRight w:val="0"/>
                  <w:marTop w:val="0"/>
                  <w:marBottom w:val="0"/>
                  <w:divBdr>
                    <w:top w:val="none" w:sz="0" w:space="0" w:color="auto"/>
                    <w:left w:val="none" w:sz="0" w:space="0" w:color="auto"/>
                    <w:bottom w:val="none" w:sz="0" w:space="0" w:color="auto"/>
                    <w:right w:val="none" w:sz="0" w:space="0" w:color="auto"/>
                  </w:divBdr>
                </w:div>
                <w:div w:id="801315728">
                  <w:marLeft w:val="480"/>
                  <w:marRight w:val="0"/>
                  <w:marTop w:val="0"/>
                  <w:marBottom w:val="0"/>
                  <w:divBdr>
                    <w:top w:val="none" w:sz="0" w:space="0" w:color="auto"/>
                    <w:left w:val="none" w:sz="0" w:space="0" w:color="auto"/>
                    <w:bottom w:val="none" w:sz="0" w:space="0" w:color="auto"/>
                    <w:right w:val="none" w:sz="0" w:space="0" w:color="auto"/>
                  </w:divBdr>
                </w:div>
                <w:div w:id="1899823422">
                  <w:marLeft w:val="480"/>
                  <w:marRight w:val="0"/>
                  <w:marTop w:val="0"/>
                  <w:marBottom w:val="0"/>
                  <w:divBdr>
                    <w:top w:val="none" w:sz="0" w:space="0" w:color="auto"/>
                    <w:left w:val="none" w:sz="0" w:space="0" w:color="auto"/>
                    <w:bottom w:val="none" w:sz="0" w:space="0" w:color="auto"/>
                    <w:right w:val="none" w:sz="0" w:space="0" w:color="auto"/>
                  </w:divBdr>
                </w:div>
                <w:div w:id="921379158">
                  <w:marLeft w:val="480"/>
                  <w:marRight w:val="0"/>
                  <w:marTop w:val="0"/>
                  <w:marBottom w:val="0"/>
                  <w:divBdr>
                    <w:top w:val="none" w:sz="0" w:space="0" w:color="auto"/>
                    <w:left w:val="none" w:sz="0" w:space="0" w:color="auto"/>
                    <w:bottom w:val="none" w:sz="0" w:space="0" w:color="auto"/>
                    <w:right w:val="none" w:sz="0" w:space="0" w:color="auto"/>
                  </w:divBdr>
                </w:div>
                <w:div w:id="1767455214">
                  <w:marLeft w:val="480"/>
                  <w:marRight w:val="0"/>
                  <w:marTop w:val="0"/>
                  <w:marBottom w:val="0"/>
                  <w:divBdr>
                    <w:top w:val="none" w:sz="0" w:space="0" w:color="auto"/>
                    <w:left w:val="none" w:sz="0" w:space="0" w:color="auto"/>
                    <w:bottom w:val="none" w:sz="0" w:space="0" w:color="auto"/>
                    <w:right w:val="none" w:sz="0" w:space="0" w:color="auto"/>
                  </w:divBdr>
                </w:div>
                <w:div w:id="1805076983">
                  <w:marLeft w:val="480"/>
                  <w:marRight w:val="0"/>
                  <w:marTop w:val="0"/>
                  <w:marBottom w:val="0"/>
                  <w:divBdr>
                    <w:top w:val="none" w:sz="0" w:space="0" w:color="auto"/>
                    <w:left w:val="none" w:sz="0" w:space="0" w:color="auto"/>
                    <w:bottom w:val="none" w:sz="0" w:space="0" w:color="auto"/>
                    <w:right w:val="none" w:sz="0" w:space="0" w:color="auto"/>
                  </w:divBdr>
                </w:div>
                <w:div w:id="550580400">
                  <w:marLeft w:val="480"/>
                  <w:marRight w:val="0"/>
                  <w:marTop w:val="0"/>
                  <w:marBottom w:val="0"/>
                  <w:divBdr>
                    <w:top w:val="none" w:sz="0" w:space="0" w:color="auto"/>
                    <w:left w:val="none" w:sz="0" w:space="0" w:color="auto"/>
                    <w:bottom w:val="none" w:sz="0" w:space="0" w:color="auto"/>
                    <w:right w:val="none" w:sz="0" w:space="0" w:color="auto"/>
                  </w:divBdr>
                </w:div>
                <w:div w:id="1657610153">
                  <w:marLeft w:val="480"/>
                  <w:marRight w:val="0"/>
                  <w:marTop w:val="0"/>
                  <w:marBottom w:val="0"/>
                  <w:divBdr>
                    <w:top w:val="none" w:sz="0" w:space="0" w:color="auto"/>
                    <w:left w:val="none" w:sz="0" w:space="0" w:color="auto"/>
                    <w:bottom w:val="none" w:sz="0" w:space="0" w:color="auto"/>
                    <w:right w:val="none" w:sz="0" w:space="0" w:color="auto"/>
                  </w:divBdr>
                </w:div>
              </w:divsChild>
            </w:div>
            <w:div w:id="535243703">
              <w:marLeft w:val="0"/>
              <w:marRight w:val="0"/>
              <w:marTop w:val="0"/>
              <w:marBottom w:val="0"/>
              <w:divBdr>
                <w:top w:val="none" w:sz="0" w:space="0" w:color="auto"/>
                <w:left w:val="none" w:sz="0" w:space="0" w:color="auto"/>
                <w:bottom w:val="none" w:sz="0" w:space="0" w:color="auto"/>
                <w:right w:val="none" w:sz="0" w:space="0" w:color="auto"/>
              </w:divBdr>
              <w:divsChild>
                <w:div w:id="1582524436">
                  <w:marLeft w:val="480"/>
                  <w:marRight w:val="0"/>
                  <w:marTop w:val="0"/>
                  <w:marBottom w:val="0"/>
                  <w:divBdr>
                    <w:top w:val="none" w:sz="0" w:space="0" w:color="auto"/>
                    <w:left w:val="none" w:sz="0" w:space="0" w:color="auto"/>
                    <w:bottom w:val="none" w:sz="0" w:space="0" w:color="auto"/>
                    <w:right w:val="none" w:sz="0" w:space="0" w:color="auto"/>
                  </w:divBdr>
                </w:div>
                <w:div w:id="1546527897">
                  <w:marLeft w:val="480"/>
                  <w:marRight w:val="0"/>
                  <w:marTop w:val="0"/>
                  <w:marBottom w:val="0"/>
                  <w:divBdr>
                    <w:top w:val="none" w:sz="0" w:space="0" w:color="auto"/>
                    <w:left w:val="none" w:sz="0" w:space="0" w:color="auto"/>
                    <w:bottom w:val="none" w:sz="0" w:space="0" w:color="auto"/>
                    <w:right w:val="none" w:sz="0" w:space="0" w:color="auto"/>
                  </w:divBdr>
                </w:div>
                <w:div w:id="541132244">
                  <w:marLeft w:val="480"/>
                  <w:marRight w:val="0"/>
                  <w:marTop w:val="0"/>
                  <w:marBottom w:val="0"/>
                  <w:divBdr>
                    <w:top w:val="none" w:sz="0" w:space="0" w:color="auto"/>
                    <w:left w:val="none" w:sz="0" w:space="0" w:color="auto"/>
                    <w:bottom w:val="none" w:sz="0" w:space="0" w:color="auto"/>
                    <w:right w:val="none" w:sz="0" w:space="0" w:color="auto"/>
                  </w:divBdr>
                </w:div>
                <w:div w:id="355280401">
                  <w:marLeft w:val="480"/>
                  <w:marRight w:val="0"/>
                  <w:marTop w:val="0"/>
                  <w:marBottom w:val="0"/>
                  <w:divBdr>
                    <w:top w:val="none" w:sz="0" w:space="0" w:color="auto"/>
                    <w:left w:val="none" w:sz="0" w:space="0" w:color="auto"/>
                    <w:bottom w:val="none" w:sz="0" w:space="0" w:color="auto"/>
                    <w:right w:val="none" w:sz="0" w:space="0" w:color="auto"/>
                  </w:divBdr>
                </w:div>
                <w:div w:id="2130590229">
                  <w:marLeft w:val="480"/>
                  <w:marRight w:val="0"/>
                  <w:marTop w:val="0"/>
                  <w:marBottom w:val="0"/>
                  <w:divBdr>
                    <w:top w:val="none" w:sz="0" w:space="0" w:color="auto"/>
                    <w:left w:val="none" w:sz="0" w:space="0" w:color="auto"/>
                    <w:bottom w:val="none" w:sz="0" w:space="0" w:color="auto"/>
                    <w:right w:val="none" w:sz="0" w:space="0" w:color="auto"/>
                  </w:divBdr>
                </w:div>
                <w:div w:id="1452169033">
                  <w:marLeft w:val="480"/>
                  <w:marRight w:val="0"/>
                  <w:marTop w:val="0"/>
                  <w:marBottom w:val="0"/>
                  <w:divBdr>
                    <w:top w:val="none" w:sz="0" w:space="0" w:color="auto"/>
                    <w:left w:val="none" w:sz="0" w:space="0" w:color="auto"/>
                    <w:bottom w:val="none" w:sz="0" w:space="0" w:color="auto"/>
                    <w:right w:val="none" w:sz="0" w:space="0" w:color="auto"/>
                  </w:divBdr>
                </w:div>
                <w:div w:id="947471682">
                  <w:marLeft w:val="480"/>
                  <w:marRight w:val="0"/>
                  <w:marTop w:val="0"/>
                  <w:marBottom w:val="0"/>
                  <w:divBdr>
                    <w:top w:val="none" w:sz="0" w:space="0" w:color="auto"/>
                    <w:left w:val="none" w:sz="0" w:space="0" w:color="auto"/>
                    <w:bottom w:val="none" w:sz="0" w:space="0" w:color="auto"/>
                    <w:right w:val="none" w:sz="0" w:space="0" w:color="auto"/>
                  </w:divBdr>
                </w:div>
                <w:div w:id="561991300">
                  <w:marLeft w:val="480"/>
                  <w:marRight w:val="0"/>
                  <w:marTop w:val="0"/>
                  <w:marBottom w:val="0"/>
                  <w:divBdr>
                    <w:top w:val="none" w:sz="0" w:space="0" w:color="auto"/>
                    <w:left w:val="none" w:sz="0" w:space="0" w:color="auto"/>
                    <w:bottom w:val="none" w:sz="0" w:space="0" w:color="auto"/>
                    <w:right w:val="none" w:sz="0" w:space="0" w:color="auto"/>
                  </w:divBdr>
                </w:div>
                <w:div w:id="877475058">
                  <w:marLeft w:val="480"/>
                  <w:marRight w:val="0"/>
                  <w:marTop w:val="0"/>
                  <w:marBottom w:val="0"/>
                  <w:divBdr>
                    <w:top w:val="none" w:sz="0" w:space="0" w:color="auto"/>
                    <w:left w:val="none" w:sz="0" w:space="0" w:color="auto"/>
                    <w:bottom w:val="none" w:sz="0" w:space="0" w:color="auto"/>
                    <w:right w:val="none" w:sz="0" w:space="0" w:color="auto"/>
                  </w:divBdr>
                </w:div>
                <w:div w:id="792136230">
                  <w:marLeft w:val="480"/>
                  <w:marRight w:val="0"/>
                  <w:marTop w:val="0"/>
                  <w:marBottom w:val="0"/>
                  <w:divBdr>
                    <w:top w:val="none" w:sz="0" w:space="0" w:color="auto"/>
                    <w:left w:val="none" w:sz="0" w:space="0" w:color="auto"/>
                    <w:bottom w:val="none" w:sz="0" w:space="0" w:color="auto"/>
                    <w:right w:val="none" w:sz="0" w:space="0" w:color="auto"/>
                  </w:divBdr>
                </w:div>
                <w:div w:id="1467357526">
                  <w:marLeft w:val="480"/>
                  <w:marRight w:val="0"/>
                  <w:marTop w:val="0"/>
                  <w:marBottom w:val="0"/>
                  <w:divBdr>
                    <w:top w:val="none" w:sz="0" w:space="0" w:color="auto"/>
                    <w:left w:val="none" w:sz="0" w:space="0" w:color="auto"/>
                    <w:bottom w:val="none" w:sz="0" w:space="0" w:color="auto"/>
                    <w:right w:val="none" w:sz="0" w:space="0" w:color="auto"/>
                  </w:divBdr>
                </w:div>
                <w:div w:id="2143227099">
                  <w:marLeft w:val="480"/>
                  <w:marRight w:val="0"/>
                  <w:marTop w:val="0"/>
                  <w:marBottom w:val="0"/>
                  <w:divBdr>
                    <w:top w:val="none" w:sz="0" w:space="0" w:color="auto"/>
                    <w:left w:val="none" w:sz="0" w:space="0" w:color="auto"/>
                    <w:bottom w:val="none" w:sz="0" w:space="0" w:color="auto"/>
                    <w:right w:val="none" w:sz="0" w:space="0" w:color="auto"/>
                  </w:divBdr>
                </w:div>
                <w:div w:id="806355839">
                  <w:marLeft w:val="480"/>
                  <w:marRight w:val="0"/>
                  <w:marTop w:val="0"/>
                  <w:marBottom w:val="0"/>
                  <w:divBdr>
                    <w:top w:val="none" w:sz="0" w:space="0" w:color="auto"/>
                    <w:left w:val="none" w:sz="0" w:space="0" w:color="auto"/>
                    <w:bottom w:val="none" w:sz="0" w:space="0" w:color="auto"/>
                    <w:right w:val="none" w:sz="0" w:space="0" w:color="auto"/>
                  </w:divBdr>
                </w:div>
                <w:div w:id="608854466">
                  <w:marLeft w:val="480"/>
                  <w:marRight w:val="0"/>
                  <w:marTop w:val="0"/>
                  <w:marBottom w:val="0"/>
                  <w:divBdr>
                    <w:top w:val="none" w:sz="0" w:space="0" w:color="auto"/>
                    <w:left w:val="none" w:sz="0" w:space="0" w:color="auto"/>
                    <w:bottom w:val="none" w:sz="0" w:space="0" w:color="auto"/>
                    <w:right w:val="none" w:sz="0" w:space="0" w:color="auto"/>
                  </w:divBdr>
                </w:div>
                <w:div w:id="2135171134">
                  <w:marLeft w:val="480"/>
                  <w:marRight w:val="0"/>
                  <w:marTop w:val="0"/>
                  <w:marBottom w:val="0"/>
                  <w:divBdr>
                    <w:top w:val="none" w:sz="0" w:space="0" w:color="auto"/>
                    <w:left w:val="none" w:sz="0" w:space="0" w:color="auto"/>
                    <w:bottom w:val="none" w:sz="0" w:space="0" w:color="auto"/>
                    <w:right w:val="none" w:sz="0" w:space="0" w:color="auto"/>
                  </w:divBdr>
                </w:div>
                <w:div w:id="143203551">
                  <w:marLeft w:val="480"/>
                  <w:marRight w:val="0"/>
                  <w:marTop w:val="0"/>
                  <w:marBottom w:val="0"/>
                  <w:divBdr>
                    <w:top w:val="none" w:sz="0" w:space="0" w:color="auto"/>
                    <w:left w:val="none" w:sz="0" w:space="0" w:color="auto"/>
                    <w:bottom w:val="none" w:sz="0" w:space="0" w:color="auto"/>
                    <w:right w:val="none" w:sz="0" w:space="0" w:color="auto"/>
                  </w:divBdr>
                </w:div>
                <w:div w:id="837501622">
                  <w:marLeft w:val="480"/>
                  <w:marRight w:val="0"/>
                  <w:marTop w:val="0"/>
                  <w:marBottom w:val="0"/>
                  <w:divBdr>
                    <w:top w:val="none" w:sz="0" w:space="0" w:color="auto"/>
                    <w:left w:val="none" w:sz="0" w:space="0" w:color="auto"/>
                    <w:bottom w:val="none" w:sz="0" w:space="0" w:color="auto"/>
                    <w:right w:val="none" w:sz="0" w:space="0" w:color="auto"/>
                  </w:divBdr>
                </w:div>
                <w:div w:id="1617641901">
                  <w:marLeft w:val="480"/>
                  <w:marRight w:val="0"/>
                  <w:marTop w:val="0"/>
                  <w:marBottom w:val="0"/>
                  <w:divBdr>
                    <w:top w:val="none" w:sz="0" w:space="0" w:color="auto"/>
                    <w:left w:val="none" w:sz="0" w:space="0" w:color="auto"/>
                    <w:bottom w:val="none" w:sz="0" w:space="0" w:color="auto"/>
                    <w:right w:val="none" w:sz="0" w:space="0" w:color="auto"/>
                  </w:divBdr>
                </w:div>
                <w:div w:id="681321172">
                  <w:marLeft w:val="480"/>
                  <w:marRight w:val="0"/>
                  <w:marTop w:val="0"/>
                  <w:marBottom w:val="0"/>
                  <w:divBdr>
                    <w:top w:val="none" w:sz="0" w:space="0" w:color="auto"/>
                    <w:left w:val="none" w:sz="0" w:space="0" w:color="auto"/>
                    <w:bottom w:val="none" w:sz="0" w:space="0" w:color="auto"/>
                    <w:right w:val="none" w:sz="0" w:space="0" w:color="auto"/>
                  </w:divBdr>
                </w:div>
                <w:div w:id="1146513653">
                  <w:marLeft w:val="480"/>
                  <w:marRight w:val="0"/>
                  <w:marTop w:val="0"/>
                  <w:marBottom w:val="0"/>
                  <w:divBdr>
                    <w:top w:val="none" w:sz="0" w:space="0" w:color="auto"/>
                    <w:left w:val="none" w:sz="0" w:space="0" w:color="auto"/>
                    <w:bottom w:val="none" w:sz="0" w:space="0" w:color="auto"/>
                    <w:right w:val="none" w:sz="0" w:space="0" w:color="auto"/>
                  </w:divBdr>
                </w:div>
                <w:div w:id="444665245">
                  <w:marLeft w:val="480"/>
                  <w:marRight w:val="0"/>
                  <w:marTop w:val="0"/>
                  <w:marBottom w:val="0"/>
                  <w:divBdr>
                    <w:top w:val="none" w:sz="0" w:space="0" w:color="auto"/>
                    <w:left w:val="none" w:sz="0" w:space="0" w:color="auto"/>
                    <w:bottom w:val="none" w:sz="0" w:space="0" w:color="auto"/>
                    <w:right w:val="none" w:sz="0" w:space="0" w:color="auto"/>
                  </w:divBdr>
                </w:div>
                <w:div w:id="1146776185">
                  <w:marLeft w:val="480"/>
                  <w:marRight w:val="0"/>
                  <w:marTop w:val="0"/>
                  <w:marBottom w:val="0"/>
                  <w:divBdr>
                    <w:top w:val="none" w:sz="0" w:space="0" w:color="auto"/>
                    <w:left w:val="none" w:sz="0" w:space="0" w:color="auto"/>
                    <w:bottom w:val="none" w:sz="0" w:space="0" w:color="auto"/>
                    <w:right w:val="none" w:sz="0" w:space="0" w:color="auto"/>
                  </w:divBdr>
                </w:div>
                <w:div w:id="1393767453">
                  <w:marLeft w:val="480"/>
                  <w:marRight w:val="0"/>
                  <w:marTop w:val="0"/>
                  <w:marBottom w:val="0"/>
                  <w:divBdr>
                    <w:top w:val="none" w:sz="0" w:space="0" w:color="auto"/>
                    <w:left w:val="none" w:sz="0" w:space="0" w:color="auto"/>
                    <w:bottom w:val="none" w:sz="0" w:space="0" w:color="auto"/>
                    <w:right w:val="none" w:sz="0" w:space="0" w:color="auto"/>
                  </w:divBdr>
                </w:div>
                <w:div w:id="1336152070">
                  <w:marLeft w:val="480"/>
                  <w:marRight w:val="0"/>
                  <w:marTop w:val="0"/>
                  <w:marBottom w:val="0"/>
                  <w:divBdr>
                    <w:top w:val="none" w:sz="0" w:space="0" w:color="auto"/>
                    <w:left w:val="none" w:sz="0" w:space="0" w:color="auto"/>
                    <w:bottom w:val="none" w:sz="0" w:space="0" w:color="auto"/>
                    <w:right w:val="none" w:sz="0" w:space="0" w:color="auto"/>
                  </w:divBdr>
                </w:div>
                <w:div w:id="1169783968">
                  <w:marLeft w:val="480"/>
                  <w:marRight w:val="0"/>
                  <w:marTop w:val="0"/>
                  <w:marBottom w:val="0"/>
                  <w:divBdr>
                    <w:top w:val="none" w:sz="0" w:space="0" w:color="auto"/>
                    <w:left w:val="none" w:sz="0" w:space="0" w:color="auto"/>
                    <w:bottom w:val="none" w:sz="0" w:space="0" w:color="auto"/>
                    <w:right w:val="none" w:sz="0" w:space="0" w:color="auto"/>
                  </w:divBdr>
                </w:div>
                <w:div w:id="938677704">
                  <w:marLeft w:val="480"/>
                  <w:marRight w:val="0"/>
                  <w:marTop w:val="0"/>
                  <w:marBottom w:val="0"/>
                  <w:divBdr>
                    <w:top w:val="none" w:sz="0" w:space="0" w:color="auto"/>
                    <w:left w:val="none" w:sz="0" w:space="0" w:color="auto"/>
                    <w:bottom w:val="none" w:sz="0" w:space="0" w:color="auto"/>
                    <w:right w:val="none" w:sz="0" w:space="0" w:color="auto"/>
                  </w:divBdr>
                </w:div>
                <w:div w:id="945576570">
                  <w:marLeft w:val="480"/>
                  <w:marRight w:val="0"/>
                  <w:marTop w:val="0"/>
                  <w:marBottom w:val="0"/>
                  <w:divBdr>
                    <w:top w:val="none" w:sz="0" w:space="0" w:color="auto"/>
                    <w:left w:val="none" w:sz="0" w:space="0" w:color="auto"/>
                    <w:bottom w:val="none" w:sz="0" w:space="0" w:color="auto"/>
                    <w:right w:val="none" w:sz="0" w:space="0" w:color="auto"/>
                  </w:divBdr>
                </w:div>
                <w:div w:id="733310085">
                  <w:marLeft w:val="480"/>
                  <w:marRight w:val="0"/>
                  <w:marTop w:val="0"/>
                  <w:marBottom w:val="0"/>
                  <w:divBdr>
                    <w:top w:val="none" w:sz="0" w:space="0" w:color="auto"/>
                    <w:left w:val="none" w:sz="0" w:space="0" w:color="auto"/>
                    <w:bottom w:val="none" w:sz="0" w:space="0" w:color="auto"/>
                    <w:right w:val="none" w:sz="0" w:space="0" w:color="auto"/>
                  </w:divBdr>
                </w:div>
                <w:div w:id="1424178498">
                  <w:marLeft w:val="480"/>
                  <w:marRight w:val="0"/>
                  <w:marTop w:val="0"/>
                  <w:marBottom w:val="0"/>
                  <w:divBdr>
                    <w:top w:val="none" w:sz="0" w:space="0" w:color="auto"/>
                    <w:left w:val="none" w:sz="0" w:space="0" w:color="auto"/>
                    <w:bottom w:val="none" w:sz="0" w:space="0" w:color="auto"/>
                    <w:right w:val="none" w:sz="0" w:space="0" w:color="auto"/>
                  </w:divBdr>
                </w:div>
                <w:div w:id="479075049">
                  <w:marLeft w:val="480"/>
                  <w:marRight w:val="0"/>
                  <w:marTop w:val="0"/>
                  <w:marBottom w:val="0"/>
                  <w:divBdr>
                    <w:top w:val="none" w:sz="0" w:space="0" w:color="auto"/>
                    <w:left w:val="none" w:sz="0" w:space="0" w:color="auto"/>
                    <w:bottom w:val="none" w:sz="0" w:space="0" w:color="auto"/>
                    <w:right w:val="none" w:sz="0" w:space="0" w:color="auto"/>
                  </w:divBdr>
                </w:div>
                <w:div w:id="1643778684">
                  <w:marLeft w:val="480"/>
                  <w:marRight w:val="0"/>
                  <w:marTop w:val="0"/>
                  <w:marBottom w:val="0"/>
                  <w:divBdr>
                    <w:top w:val="none" w:sz="0" w:space="0" w:color="auto"/>
                    <w:left w:val="none" w:sz="0" w:space="0" w:color="auto"/>
                    <w:bottom w:val="none" w:sz="0" w:space="0" w:color="auto"/>
                    <w:right w:val="none" w:sz="0" w:space="0" w:color="auto"/>
                  </w:divBdr>
                </w:div>
                <w:div w:id="961695576">
                  <w:marLeft w:val="480"/>
                  <w:marRight w:val="0"/>
                  <w:marTop w:val="0"/>
                  <w:marBottom w:val="0"/>
                  <w:divBdr>
                    <w:top w:val="none" w:sz="0" w:space="0" w:color="auto"/>
                    <w:left w:val="none" w:sz="0" w:space="0" w:color="auto"/>
                    <w:bottom w:val="none" w:sz="0" w:space="0" w:color="auto"/>
                    <w:right w:val="none" w:sz="0" w:space="0" w:color="auto"/>
                  </w:divBdr>
                </w:div>
                <w:div w:id="162210295">
                  <w:marLeft w:val="480"/>
                  <w:marRight w:val="0"/>
                  <w:marTop w:val="0"/>
                  <w:marBottom w:val="0"/>
                  <w:divBdr>
                    <w:top w:val="none" w:sz="0" w:space="0" w:color="auto"/>
                    <w:left w:val="none" w:sz="0" w:space="0" w:color="auto"/>
                    <w:bottom w:val="none" w:sz="0" w:space="0" w:color="auto"/>
                    <w:right w:val="none" w:sz="0" w:space="0" w:color="auto"/>
                  </w:divBdr>
                </w:div>
                <w:div w:id="176191295">
                  <w:marLeft w:val="480"/>
                  <w:marRight w:val="0"/>
                  <w:marTop w:val="0"/>
                  <w:marBottom w:val="0"/>
                  <w:divBdr>
                    <w:top w:val="none" w:sz="0" w:space="0" w:color="auto"/>
                    <w:left w:val="none" w:sz="0" w:space="0" w:color="auto"/>
                    <w:bottom w:val="none" w:sz="0" w:space="0" w:color="auto"/>
                    <w:right w:val="none" w:sz="0" w:space="0" w:color="auto"/>
                  </w:divBdr>
                </w:div>
                <w:div w:id="1199706006">
                  <w:marLeft w:val="480"/>
                  <w:marRight w:val="0"/>
                  <w:marTop w:val="0"/>
                  <w:marBottom w:val="0"/>
                  <w:divBdr>
                    <w:top w:val="none" w:sz="0" w:space="0" w:color="auto"/>
                    <w:left w:val="none" w:sz="0" w:space="0" w:color="auto"/>
                    <w:bottom w:val="none" w:sz="0" w:space="0" w:color="auto"/>
                    <w:right w:val="none" w:sz="0" w:space="0" w:color="auto"/>
                  </w:divBdr>
                </w:div>
                <w:div w:id="1910529582">
                  <w:marLeft w:val="480"/>
                  <w:marRight w:val="0"/>
                  <w:marTop w:val="0"/>
                  <w:marBottom w:val="0"/>
                  <w:divBdr>
                    <w:top w:val="none" w:sz="0" w:space="0" w:color="auto"/>
                    <w:left w:val="none" w:sz="0" w:space="0" w:color="auto"/>
                    <w:bottom w:val="none" w:sz="0" w:space="0" w:color="auto"/>
                    <w:right w:val="none" w:sz="0" w:space="0" w:color="auto"/>
                  </w:divBdr>
                </w:div>
                <w:div w:id="977875626">
                  <w:marLeft w:val="480"/>
                  <w:marRight w:val="0"/>
                  <w:marTop w:val="0"/>
                  <w:marBottom w:val="0"/>
                  <w:divBdr>
                    <w:top w:val="none" w:sz="0" w:space="0" w:color="auto"/>
                    <w:left w:val="none" w:sz="0" w:space="0" w:color="auto"/>
                    <w:bottom w:val="none" w:sz="0" w:space="0" w:color="auto"/>
                    <w:right w:val="none" w:sz="0" w:space="0" w:color="auto"/>
                  </w:divBdr>
                </w:div>
                <w:div w:id="754132093">
                  <w:marLeft w:val="480"/>
                  <w:marRight w:val="0"/>
                  <w:marTop w:val="0"/>
                  <w:marBottom w:val="0"/>
                  <w:divBdr>
                    <w:top w:val="none" w:sz="0" w:space="0" w:color="auto"/>
                    <w:left w:val="none" w:sz="0" w:space="0" w:color="auto"/>
                    <w:bottom w:val="none" w:sz="0" w:space="0" w:color="auto"/>
                    <w:right w:val="none" w:sz="0" w:space="0" w:color="auto"/>
                  </w:divBdr>
                </w:div>
                <w:div w:id="1967270145">
                  <w:marLeft w:val="480"/>
                  <w:marRight w:val="0"/>
                  <w:marTop w:val="0"/>
                  <w:marBottom w:val="0"/>
                  <w:divBdr>
                    <w:top w:val="none" w:sz="0" w:space="0" w:color="auto"/>
                    <w:left w:val="none" w:sz="0" w:space="0" w:color="auto"/>
                    <w:bottom w:val="none" w:sz="0" w:space="0" w:color="auto"/>
                    <w:right w:val="none" w:sz="0" w:space="0" w:color="auto"/>
                  </w:divBdr>
                </w:div>
                <w:div w:id="559707542">
                  <w:marLeft w:val="480"/>
                  <w:marRight w:val="0"/>
                  <w:marTop w:val="0"/>
                  <w:marBottom w:val="0"/>
                  <w:divBdr>
                    <w:top w:val="none" w:sz="0" w:space="0" w:color="auto"/>
                    <w:left w:val="none" w:sz="0" w:space="0" w:color="auto"/>
                    <w:bottom w:val="none" w:sz="0" w:space="0" w:color="auto"/>
                    <w:right w:val="none" w:sz="0" w:space="0" w:color="auto"/>
                  </w:divBdr>
                </w:div>
                <w:div w:id="793863075">
                  <w:marLeft w:val="480"/>
                  <w:marRight w:val="0"/>
                  <w:marTop w:val="0"/>
                  <w:marBottom w:val="0"/>
                  <w:divBdr>
                    <w:top w:val="none" w:sz="0" w:space="0" w:color="auto"/>
                    <w:left w:val="none" w:sz="0" w:space="0" w:color="auto"/>
                    <w:bottom w:val="none" w:sz="0" w:space="0" w:color="auto"/>
                    <w:right w:val="none" w:sz="0" w:space="0" w:color="auto"/>
                  </w:divBdr>
                </w:div>
                <w:div w:id="1995988966">
                  <w:marLeft w:val="480"/>
                  <w:marRight w:val="0"/>
                  <w:marTop w:val="0"/>
                  <w:marBottom w:val="0"/>
                  <w:divBdr>
                    <w:top w:val="none" w:sz="0" w:space="0" w:color="auto"/>
                    <w:left w:val="none" w:sz="0" w:space="0" w:color="auto"/>
                    <w:bottom w:val="none" w:sz="0" w:space="0" w:color="auto"/>
                    <w:right w:val="none" w:sz="0" w:space="0" w:color="auto"/>
                  </w:divBdr>
                </w:div>
              </w:divsChild>
            </w:div>
            <w:div w:id="676688205">
              <w:marLeft w:val="0"/>
              <w:marRight w:val="0"/>
              <w:marTop w:val="0"/>
              <w:marBottom w:val="0"/>
              <w:divBdr>
                <w:top w:val="none" w:sz="0" w:space="0" w:color="auto"/>
                <w:left w:val="none" w:sz="0" w:space="0" w:color="auto"/>
                <w:bottom w:val="none" w:sz="0" w:space="0" w:color="auto"/>
                <w:right w:val="none" w:sz="0" w:space="0" w:color="auto"/>
              </w:divBdr>
              <w:divsChild>
                <w:div w:id="1146162859">
                  <w:marLeft w:val="480"/>
                  <w:marRight w:val="0"/>
                  <w:marTop w:val="0"/>
                  <w:marBottom w:val="0"/>
                  <w:divBdr>
                    <w:top w:val="none" w:sz="0" w:space="0" w:color="auto"/>
                    <w:left w:val="none" w:sz="0" w:space="0" w:color="auto"/>
                    <w:bottom w:val="none" w:sz="0" w:space="0" w:color="auto"/>
                    <w:right w:val="none" w:sz="0" w:space="0" w:color="auto"/>
                  </w:divBdr>
                </w:div>
                <w:div w:id="1191841374">
                  <w:marLeft w:val="480"/>
                  <w:marRight w:val="0"/>
                  <w:marTop w:val="0"/>
                  <w:marBottom w:val="0"/>
                  <w:divBdr>
                    <w:top w:val="none" w:sz="0" w:space="0" w:color="auto"/>
                    <w:left w:val="none" w:sz="0" w:space="0" w:color="auto"/>
                    <w:bottom w:val="none" w:sz="0" w:space="0" w:color="auto"/>
                    <w:right w:val="none" w:sz="0" w:space="0" w:color="auto"/>
                  </w:divBdr>
                </w:div>
                <w:div w:id="640622231">
                  <w:marLeft w:val="480"/>
                  <w:marRight w:val="0"/>
                  <w:marTop w:val="0"/>
                  <w:marBottom w:val="0"/>
                  <w:divBdr>
                    <w:top w:val="none" w:sz="0" w:space="0" w:color="auto"/>
                    <w:left w:val="none" w:sz="0" w:space="0" w:color="auto"/>
                    <w:bottom w:val="none" w:sz="0" w:space="0" w:color="auto"/>
                    <w:right w:val="none" w:sz="0" w:space="0" w:color="auto"/>
                  </w:divBdr>
                </w:div>
                <w:div w:id="369188901">
                  <w:marLeft w:val="480"/>
                  <w:marRight w:val="0"/>
                  <w:marTop w:val="0"/>
                  <w:marBottom w:val="0"/>
                  <w:divBdr>
                    <w:top w:val="none" w:sz="0" w:space="0" w:color="auto"/>
                    <w:left w:val="none" w:sz="0" w:space="0" w:color="auto"/>
                    <w:bottom w:val="none" w:sz="0" w:space="0" w:color="auto"/>
                    <w:right w:val="none" w:sz="0" w:space="0" w:color="auto"/>
                  </w:divBdr>
                </w:div>
                <w:div w:id="27221436">
                  <w:marLeft w:val="480"/>
                  <w:marRight w:val="0"/>
                  <w:marTop w:val="0"/>
                  <w:marBottom w:val="0"/>
                  <w:divBdr>
                    <w:top w:val="none" w:sz="0" w:space="0" w:color="auto"/>
                    <w:left w:val="none" w:sz="0" w:space="0" w:color="auto"/>
                    <w:bottom w:val="none" w:sz="0" w:space="0" w:color="auto"/>
                    <w:right w:val="none" w:sz="0" w:space="0" w:color="auto"/>
                  </w:divBdr>
                </w:div>
                <w:div w:id="594553242">
                  <w:marLeft w:val="480"/>
                  <w:marRight w:val="0"/>
                  <w:marTop w:val="0"/>
                  <w:marBottom w:val="0"/>
                  <w:divBdr>
                    <w:top w:val="none" w:sz="0" w:space="0" w:color="auto"/>
                    <w:left w:val="none" w:sz="0" w:space="0" w:color="auto"/>
                    <w:bottom w:val="none" w:sz="0" w:space="0" w:color="auto"/>
                    <w:right w:val="none" w:sz="0" w:space="0" w:color="auto"/>
                  </w:divBdr>
                </w:div>
                <w:div w:id="447940445">
                  <w:marLeft w:val="480"/>
                  <w:marRight w:val="0"/>
                  <w:marTop w:val="0"/>
                  <w:marBottom w:val="0"/>
                  <w:divBdr>
                    <w:top w:val="none" w:sz="0" w:space="0" w:color="auto"/>
                    <w:left w:val="none" w:sz="0" w:space="0" w:color="auto"/>
                    <w:bottom w:val="none" w:sz="0" w:space="0" w:color="auto"/>
                    <w:right w:val="none" w:sz="0" w:space="0" w:color="auto"/>
                  </w:divBdr>
                </w:div>
                <w:div w:id="2055229592">
                  <w:marLeft w:val="480"/>
                  <w:marRight w:val="0"/>
                  <w:marTop w:val="0"/>
                  <w:marBottom w:val="0"/>
                  <w:divBdr>
                    <w:top w:val="none" w:sz="0" w:space="0" w:color="auto"/>
                    <w:left w:val="none" w:sz="0" w:space="0" w:color="auto"/>
                    <w:bottom w:val="none" w:sz="0" w:space="0" w:color="auto"/>
                    <w:right w:val="none" w:sz="0" w:space="0" w:color="auto"/>
                  </w:divBdr>
                </w:div>
                <w:div w:id="1750809493">
                  <w:marLeft w:val="480"/>
                  <w:marRight w:val="0"/>
                  <w:marTop w:val="0"/>
                  <w:marBottom w:val="0"/>
                  <w:divBdr>
                    <w:top w:val="none" w:sz="0" w:space="0" w:color="auto"/>
                    <w:left w:val="none" w:sz="0" w:space="0" w:color="auto"/>
                    <w:bottom w:val="none" w:sz="0" w:space="0" w:color="auto"/>
                    <w:right w:val="none" w:sz="0" w:space="0" w:color="auto"/>
                  </w:divBdr>
                </w:div>
                <w:div w:id="1762290138">
                  <w:marLeft w:val="480"/>
                  <w:marRight w:val="0"/>
                  <w:marTop w:val="0"/>
                  <w:marBottom w:val="0"/>
                  <w:divBdr>
                    <w:top w:val="none" w:sz="0" w:space="0" w:color="auto"/>
                    <w:left w:val="none" w:sz="0" w:space="0" w:color="auto"/>
                    <w:bottom w:val="none" w:sz="0" w:space="0" w:color="auto"/>
                    <w:right w:val="none" w:sz="0" w:space="0" w:color="auto"/>
                  </w:divBdr>
                </w:div>
                <w:div w:id="101456807">
                  <w:marLeft w:val="480"/>
                  <w:marRight w:val="0"/>
                  <w:marTop w:val="0"/>
                  <w:marBottom w:val="0"/>
                  <w:divBdr>
                    <w:top w:val="none" w:sz="0" w:space="0" w:color="auto"/>
                    <w:left w:val="none" w:sz="0" w:space="0" w:color="auto"/>
                    <w:bottom w:val="none" w:sz="0" w:space="0" w:color="auto"/>
                    <w:right w:val="none" w:sz="0" w:space="0" w:color="auto"/>
                  </w:divBdr>
                </w:div>
                <w:div w:id="1426537502">
                  <w:marLeft w:val="480"/>
                  <w:marRight w:val="0"/>
                  <w:marTop w:val="0"/>
                  <w:marBottom w:val="0"/>
                  <w:divBdr>
                    <w:top w:val="none" w:sz="0" w:space="0" w:color="auto"/>
                    <w:left w:val="none" w:sz="0" w:space="0" w:color="auto"/>
                    <w:bottom w:val="none" w:sz="0" w:space="0" w:color="auto"/>
                    <w:right w:val="none" w:sz="0" w:space="0" w:color="auto"/>
                  </w:divBdr>
                </w:div>
                <w:div w:id="1469468041">
                  <w:marLeft w:val="480"/>
                  <w:marRight w:val="0"/>
                  <w:marTop w:val="0"/>
                  <w:marBottom w:val="0"/>
                  <w:divBdr>
                    <w:top w:val="none" w:sz="0" w:space="0" w:color="auto"/>
                    <w:left w:val="none" w:sz="0" w:space="0" w:color="auto"/>
                    <w:bottom w:val="none" w:sz="0" w:space="0" w:color="auto"/>
                    <w:right w:val="none" w:sz="0" w:space="0" w:color="auto"/>
                  </w:divBdr>
                </w:div>
                <w:div w:id="655455371">
                  <w:marLeft w:val="480"/>
                  <w:marRight w:val="0"/>
                  <w:marTop w:val="0"/>
                  <w:marBottom w:val="0"/>
                  <w:divBdr>
                    <w:top w:val="none" w:sz="0" w:space="0" w:color="auto"/>
                    <w:left w:val="none" w:sz="0" w:space="0" w:color="auto"/>
                    <w:bottom w:val="none" w:sz="0" w:space="0" w:color="auto"/>
                    <w:right w:val="none" w:sz="0" w:space="0" w:color="auto"/>
                  </w:divBdr>
                </w:div>
                <w:div w:id="442766672">
                  <w:marLeft w:val="480"/>
                  <w:marRight w:val="0"/>
                  <w:marTop w:val="0"/>
                  <w:marBottom w:val="0"/>
                  <w:divBdr>
                    <w:top w:val="none" w:sz="0" w:space="0" w:color="auto"/>
                    <w:left w:val="none" w:sz="0" w:space="0" w:color="auto"/>
                    <w:bottom w:val="none" w:sz="0" w:space="0" w:color="auto"/>
                    <w:right w:val="none" w:sz="0" w:space="0" w:color="auto"/>
                  </w:divBdr>
                </w:div>
                <w:div w:id="1043406339">
                  <w:marLeft w:val="480"/>
                  <w:marRight w:val="0"/>
                  <w:marTop w:val="0"/>
                  <w:marBottom w:val="0"/>
                  <w:divBdr>
                    <w:top w:val="none" w:sz="0" w:space="0" w:color="auto"/>
                    <w:left w:val="none" w:sz="0" w:space="0" w:color="auto"/>
                    <w:bottom w:val="none" w:sz="0" w:space="0" w:color="auto"/>
                    <w:right w:val="none" w:sz="0" w:space="0" w:color="auto"/>
                  </w:divBdr>
                </w:div>
                <w:div w:id="1480069947">
                  <w:marLeft w:val="480"/>
                  <w:marRight w:val="0"/>
                  <w:marTop w:val="0"/>
                  <w:marBottom w:val="0"/>
                  <w:divBdr>
                    <w:top w:val="none" w:sz="0" w:space="0" w:color="auto"/>
                    <w:left w:val="none" w:sz="0" w:space="0" w:color="auto"/>
                    <w:bottom w:val="none" w:sz="0" w:space="0" w:color="auto"/>
                    <w:right w:val="none" w:sz="0" w:space="0" w:color="auto"/>
                  </w:divBdr>
                </w:div>
                <w:div w:id="1276056627">
                  <w:marLeft w:val="480"/>
                  <w:marRight w:val="0"/>
                  <w:marTop w:val="0"/>
                  <w:marBottom w:val="0"/>
                  <w:divBdr>
                    <w:top w:val="none" w:sz="0" w:space="0" w:color="auto"/>
                    <w:left w:val="none" w:sz="0" w:space="0" w:color="auto"/>
                    <w:bottom w:val="none" w:sz="0" w:space="0" w:color="auto"/>
                    <w:right w:val="none" w:sz="0" w:space="0" w:color="auto"/>
                  </w:divBdr>
                </w:div>
                <w:div w:id="154997311">
                  <w:marLeft w:val="480"/>
                  <w:marRight w:val="0"/>
                  <w:marTop w:val="0"/>
                  <w:marBottom w:val="0"/>
                  <w:divBdr>
                    <w:top w:val="none" w:sz="0" w:space="0" w:color="auto"/>
                    <w:left w:val="none" w:sz="0" w:space="0" w:color="auto"/>
                    <w:bottom w:val="none" w:sz="0" w:space="0" w:color="auto"/>
                    <w:right w:val="none" w:sz="0" w:space="0" w:color="auto"/>
                  </w:divBdr>
                </w:div>
                <w:div w:id="2122413521">
                  <w:marLeft w:val="480"/>
                  <w:marRight w:val="0"/>
                  <w:marTop w:val="0"/>
                  <w:marBottom w:val="0"/>
                  <w:divBdr>
                    <w:top w:val="none" w:sz="0" w:space="0" w:color="auto"/>
                    <w:left w:val="none" w:sz="0" w:space="0" w:color="auto"/>
                    <w:bottom w:val="none" w:sz="0" w:space="0" w:color="auto"/>
                    <w:right w:val="none" w:sz="0" w:space="0" w:color="auto"/>
                  </w:divBdr>
                </w:div>
                <w:div w:id="1915042659">
                  <w:marLeft w:val="480"/>
                  <w:marRight w:val="0"/>
                  <w:marTop w:val="0"/>
                  <w:marBottom w:val="0"/>
                  <w:divBdr>
                    <w:top w:val="none" w:sz="0" w:space="0" w:color="auto"/>
                    <w:left w:val="none" w:sz="0" w:space="0" w:color="auto"/>
                    <w:bottom w:val="none" w:sz="0" w:space="0" w:color="auto"/>
                    <w:right w:val="none" w:sz="0" w:space="0" w:color="auto"/>
                  </w:divBdr>
                </w:div>
                <w:div w:id="1479761983">
                  <w:marLeft w:val="480"/>
                  <w:marRight w:val="0"/>
                  <w:marTop w:val="0"/>
                  <w:marBottom w:val="0"/>
                  <w:divBdr>
                    <w:top w:val="none" w:sz="0" w:space="0" w:color="auto"/>
                    <w:left w:val="none" w:sz="0" w:space="0" w:color="auto"/>
                    <w:bottom w:val="none" w:sz="0" w:space="0" w:color="auto"/>
                    <w:right w:val="none" w:sz="0" w:space="0" w:color="auto"/>
                  </w:divBdr>
                </w:div>
                <w:div w:id="1971589834">
                  <w:marLeft w:val="480"/>
                  <w:marRight w:val="0"/>
                  <w:marTop w:val="0"/>
                  <w:marBottom w:val="0"/>
                  <w:divBdr>
                    <w:top w:val="none" w:sz="0" w:space="0" w:color="auto"/>
                    <w:left w:val="none" w:sz="0" w:space="0" w:color="auto"/>
                    <w:bottom w:val="none" w:sz="0" w:space="0" w:color="auto"/>
                    <w:right w:val="none" w:sz="0" w:space="0" w:color="auto"/>
                  </w:divBdr>
                </w:div>
                <w:div w:id="1700281870">
                  <w:marLeft w:val="480"/>
                  <w:marRight w:val="0"/>
                  <w:marTop w:val="0"/>
                  <w:marBottom w:val="0"/>
                  <w:divBdr>
                    <w:top w:val="none" w:sz="0" w:space="0" w:color="auto"/>
                    <w:left w:val="none" w:sz="0" w:space="0" w:color="auto"/>
                    <w:bottom w:val="none" w:sz="0" w:space="0" w:color="auto"/>
                    <w:right w:val="none" w:sz="0" w:space="0" w:color="auto"/>
                  </w:divBdr>
                </w:div>
                <w:div w:id="726804588">
                  <w:marLeft w:val="480"/>
                  <w:marRight w:val="0"/>
                  <w:marTop w:val="0"/>
                  <w:marBottom w:val="0"/>
                  <w:divBdr>
                    <w:top w:val="none" w:sz="0" w:space="0" w:color="auto"/>
                    <w:left w:val="none" w:sz="0" w:space="0" w:color="auto"/>
                    <w:bottom w:val="none" w:sz="0" w:space="0" w:color="auto"/>
                    <w:right w:val="none" w:sz="0" w:space="0" w:color="auto"/>
                  </w:divBdr>
                </w:div>
                <w:div w:id="1005477041">
                  <w:marLeft w:val="480"/>
                  <w:marRight w:val="0"/>
                  <w:marTop w:val="0"/>
                  <w:marBottom w:val="0"/>
                  <w:divBdr>
                    <w:top w:val="none" w:sz="0" w:space="0" w:color="auto"/>
                    <w:left w:val="none" w:sz="0" w:space="0" w:color="auto"/>
                    <w:bottom w:val="none" w:sz="0" w:space="0" w:color="auto"/>
                    <w:right w:val="none" w:sz="0" w:space="0" w:color="auto"/>
                  </w:divBdr>
                </w:div>
                <w:div w:id="337467400">
                  <w:marLeft w:val="480"/>
                  <w:marRight w:val="0"/>
                  <w:marTop w:val="0"/>
                  <w:marBottom w:val="0"/>
                  <w:divBdr>
                    <w:top w:val="none" w:sz="0" w:space="0" w:color="auto"/>
                    <w:left w:val="none" w:sz="0" w:space="0" w:color="auto"/>
                    <w:bottom w:val="none" w:sz="0" w:space="0" w:color="auto"/>
                    <w:right w:val="none" w:sz="0" w:space="0" w:color="auto"/>
                  </w:divBdr>
                </w:div>
                <w:div w:id="983969560">
                  <w:marLeft w:val="480"/>
                  <w:marRight w:val="0"/>
                  <w:marTop w:val="0"/>
                  <w:marBottom w:val="0"/>
                  <w:divBdr>
                    <w:top w:val="none" w:sz="0" w:space="0" w:color="auto"/>
                    <w:left w:val="none" w:sz="0" w:space="0" w:color="auto"/>
                    <w:bottom w:val="none" w:sz="0" w:space="0" w:color="auto"/>
                    <w:right w:val="none" w:sz="0" w:space="0" w:color="auto"/>
                  </w:divBdr>
                </w:div>
                <w:div w:id="1091661153">
                  <w:marLeft w:val="480"/>
                  <w:marRight w:val="0"/>
                  <w:marTop w:val="0"/>
                  <w:marBottom w:val="0"/>
                  <w:divBdr>
                    <w:top w:val="none" w:sz="0" w:space="0" w:color="auto"/>
                    <w:left w:val="none" w:sz="0" w:space="0" w:color="auto"/>
                    <w:bottom w:val="none" w:sz="0" w:space="0" w:color="auto"/>
                    <w:right w:val="none" w:sz="0" w:space="0" w:color="auto"/>
                  </w:divBdr>
                </w:div>
                <w:div w:id="1327200647">
                  <w:marLeft w:val="480"/>
                  <w:marRight w:val="0"/>
                  <w:marTop w:val="0"/>
                  <w:marBottom w:val="0"/>
                  <w:divBdr>
                    <w:top w:val="none" w:sz="0" w:space="0" w:color="auto"/>
                    <w:left w:val="none" w:sz="0" w:space="0" w:color="auto"/>
                    <w:bottom w:val="none" w:sz="0" w:space="0" w:color="auto"/>
                    <w:right w:val="none" w:sz="0" w:space="0" w:color="auto"/>
                  </w:divBdr>
                </w:div>
                <w:div w:id="1532496255">
                  <w:marLeft w:val="480"/>
                  <w:marRight w:val="0"/>
                  <w:marTop w:val="0"/>
                  <w:marBottom w:val="0"/>
                  <w:divBdr>
                    <w:top w:val="none" w:sz="0" w:space="0" w:color="auto"/>
                    <w:left w:val="none" w:sz="0" w:space="0" w:color="auto"/>
                    <w:bottom w:val="none" w:sz="0" w:space="0" w:color="auto"/>
                    <w:right w:val="none" w:sz="0" w:space="0" w:color="auto"/>
                  </w:divBdr>
                </w:div>
                <w:div w:id="1723406637">
                  <w:marLeft w:val="480"/>
                  <w:marRight w:val="0"/>
                  <w:marTop w:val="0"/>
                  <w:marBottom w:val="0"/>
                  <w:divBdr>
                    <w:top w:val="none" w:sz="0" w:space="0" w:color="auto"/>
                    <w:left w:val="none" w:sz="0" w:space="0" w:color="auto"/>
                    <w:bottom w:val="none" w:sz="0" w:space="0" w:color="auto"/>
                    <w:right w:val="none" w:sz="0" w:space="0" w:color="auto"/>
                  </w:divBdr>
                </w:div>
                <w:div w:id="1540238492">
                  <w:marLeft w:val="480"/>
                  <w:marRight w:val="0"/>
                  <w:marTop w:val="0"/>
                  <w:marBottom w:val="0"/>
                  <w:divBdr>
                    <w:top w:val="none" w:sz="0" w:space="0" w:color="auto"/>
                    <w:left w:val="none" w:sz="0" w:space="0" w:color="auto"/>
                    <w:bottom w:val="none" w:sz="0" w:space="0" w:color="auto"/>
                    <w:right w:val="none" w:sz="0" w:space="0" w:color="auto"/>
                  </w:divBdr>
                </w:div>
                <w:div w:id="1762987454">
                  <w:marLeft w:val="480"/>
                  <w:marRight w:val="0"/>
                  <w:marTop w:val="0"/>
                  <w:marBottom w:val="0"/>
                  <w:divBdr>
                    <w:top w:val="none" w:sz="0" w:space="0" w:color="auto"/>
                    <w:left w:val="none" w:sz="0" w:space="0" w:color="auto"/>
                    <w:bottom w:val="none" w:sz="0" w:space="0" w:color="auto"/>
                    <w:right w:val="none" w:sz="0" w:space="0" w:color="auto"/>
                  </w:divBdr>
                </w:div>
                <w:div w:id="949387220">
                  <w:marLeft w:val="480"/>
                  <w:marRight w:val="0"/>
                  <w:marTop w:val="0"/>
                  <w:marBottom w:val="0"/>
                  <w:divBdr>
                    <w:top w:val="none" w:sz="0" w:space="0" w:color="auto"/>
                    <w:left w:val="none" w:sz="0" w:space="0" w:color="auto"/>
                    <w:bottom w:val="none" w:sz="0" w:space="0" w:color="auto"/>
                    <w:right w:val="none" w:sz="0" w:space="0" w:color="auto"/>
                  </w:divBdr>
                </w:div>
                <w:div w:id="58289987">
                  <w:marLeft w:val="480"/>
                  <w:marRight w:val="0"/>
                  <w:marTop w:val="0"/>
                  <w:marBottom w:val="0"/>
                  <w:divBdr>
                    <w:top w:val="none" w:sz="0" w:space="0" w:color="auto"/>
                    <w:left w:val="none" w:sz="0" w:space="0" w:color="auto"/>
                    <w:bottom w:val="none" w:sz="0" w:space="0" w:color="auto"/>
                    <w:right w:val="none" w:sz="0" w:space="0" w:color="auto"/>
                  </w:divBdr>
                </w:div>
                <w:div w:id="2025398072">
                  <w:marLeft w:val="480"/>
                  <w:marRight w:val="0"/>
                  <w:marTop w:val="0"/>
                  <w:marBottom w:val="0"/>
                  <w:divBdr>
                    <w:top w:val="none" w:sz="0" w:space="0" w:color="auto"/>
                    <w:left w:val="none" w:sz="0" w:space="0" w:color="auto"/>
                    <w:bottom w:val="none" w:sz="0" w:space="0" w:color="auto"/>
                    <w:right w:val="none" w:sz="0" w:space="0" w:color="auto"/>
                  </w:divBdr>
                </w:div>
                <w:div w:id="1265771534">
                  <w:marLeft w:val="480"/>
                  <w:marRight w:val="0"/>
                  <w:marTop w:val="0"/>
                  <w:marBottom w:val="0"/>
                  <w:divBdr>
                    <w:top w:val="none" w:sz="0" w:space="0" w:color="auto"/>
                    <w:left w:val="none" w:sz="0" w:space="0" w:color="auto"/>
                    <w:bottom w:val="none" w:sz="0" w:space="0" w:color="auto"/>
                    <w:right w:val="none" w:sz="0" w:space="0" w:color="auto"/>
                  </w:divBdr>
                </w:div>
                <w:div w:id="1284652300">
                  <w:marLeft w:val="480"/>
                  <w:marRight w:val="0"/>
                  <w:marTop w:val="0"/>
                  <w:marBottom w:val="0"/>
                  <w:divBdr>
                    <w:top w:val="none" w:sz="0" w:space="0" w:color="auto"/>
                    <w:left w:val="none" w:sz="0" w:space="0" w:color="auto"/>
                    <w:bottom w:val="none" w:sz="0" w:space="0" w:color="auto"/>
                    <w:right w:val="none" w:sz="0" w:space="0" w:color="auto"/>
                  </w:divBdr>
                </w:div>
                <w:div w:id="79302672">
                  <w:marLeft w:val="480"/>
                  <w:marRight w:val="0"/>
                  <w:marTop w:val="0"/>
                  <w:marBottom w:val="0"/>
                  <w:divBdr>
                    <w:top w:val="none" w:sz="0" w:space="0" w:color="auto"/>
                    <w:left w:val="none" w:sz="0" w:space="0" w:color="auto"/>
                    <w:bottom w:val="none" w:sz="0" w:space="0" w:color="auto"/>
                    <w:right w:val="none" w:sz="0" w:space="0" w:color="auto"/>
                  </w:divBdr>
                </w:div>
                <w:div w:id="1395396424">
                  <w:marLeft w:val="480"/>
                  <w:marRight w:val="0"/>
                  <w:marTop w:val="0"/>
                  <w:marBottom w:val="0"/>
                  <w:divBdr>
                    <w:top w:val="none" w:sz="0" w:space="0" w:color="auto"/>
                    <w:left w:val="none" w:sz="0" w:space="0" w:color="auto"/>
                    <w:bottom w:val="none" w:sz="0" w:space="0" w:color="auto"/>
                    <w:right w:val="none" w:sz="0" w:space="0" w:color="auto"/>
                  </w:divBdr>
                </w:div>
                <w:div w:id="1096294547">
                  <w:marLeft w:val="480"/>
                  <w:marRight w:val="0"/>
                  <w:marTop w:val="0"/>
                  <w:marBottom w:val="0"/>
                  <w:divBdr>
                    <w:top w:val="none" w:sz="0" w:space="0" w:color="auto"/>
                    <w:left w:val="none" w:sz="0" w:space="0" w:color="auto"/>
                    <w:bottom w:val="none" w:sz="0" w:space="0" w:color="auto"/>
                    <w:right w:val="none" w:sz="0" w:space="0" w:color="auto"/>
                  </w:divBdr>
                </w:div>
              </w:divsChild>
            </w:div>
            <w:div w:id="886374610">
              <w:marLeft w:val="0"/>
              <w:marRight w:val="0"/>
              <w:marTop w:val="0"/>
              <w:marBottom w:val="0"/>
              <w:divBdr>
                <w:top w:val="none" w:sz="0" w:space="0" w:color="auto"/>
                <w:left w:val="none" w:sz="0" w:space="0" w:color="auto"/>
                <w:bottom w:val="none" w:sz="0" w:space="0" w:color="auto"/>
                <w:right w:val="none" w:sz="0" w:space="0" w:color="auto"/>
              </w:divBdr>
              <w:divsChild>
                <w:div w:id="2028212939">
                  <w:marLeft w:val="480"/>
                  <w:marRight w:val="0"/>
                  <w:marTop w:val="0"/>
                  <w:marBottom w:val="0"/>
                  <w:divBdr>
                    <w:top w:val="none" w:sz="0" w:space="0" w:color="auto"/>
                    <w:left w:val="none" w:sz="0" w:space="0" w:color="auto"/>
                    <w:bottom w:val="none" w:sz="0" w:space="0" w:color="auto"/>
                    <w:right w:val="none" w:sz="0" w:space="0" w:color="auto"/>
                  </w:divBdr>
                </w:div>
                <w:div w:id="2108427850">
                  <w:marLeft w:val="480"/>
                  <w:marRight w:val="0"/>
                  <w:marTop w:val="0"/>
                  <w:marBottom w:val="0"/>
                  <w:divBdr>
                    <w:top w:val="none" w:sz="0" w:space="0" w:color="auto"/>
                    <w:left w:val="none" w:sz="0" w:space="0" w:color="auto"/>
                    <w:bottom w:val="none" w:sz="0" w:space="0" w:color="auto"/>
                    <w:right w:val="none" w:sz="0" w:space="0" w:color="auto"/>
                  </w:divBdr>
                </w:div>
                <w:div w:id="909271869">
                  <w:marLeft w:val="480"/>
                  <w:marRight w:val="0"/>
                  <w:marTop w:val="0"/>
                  <w:marBottom w:val="0"/>
                  <w:divBdr>
                    <w:top w:val="none" w:sz="0" w:space="0" w:color="auto"/>
                    <w:left w:val="none" w:sz="0" w:space="0" w:color="auto"/>
                    <w:bottom w:val="none" w:sz="0" w:space="0" w:color="auto"/>
                    <w:right w:val="none" w:sz="0" w:space="0" w:color="auto"/>
                  </w:divBdr>
                </w:div>
                <w:div w:id="1152059127">
                  <w:marLeft w:val="480"/>
                  <w:marRight w:val="0"/>
                  <w:marTop w:val="0"/>
                  <w:marBottom w:val="0"/>
                  <w:divBdr>
                    <w:top w:val="none" w:sz="0" w:space="0" w:color="auto"/>
                    <w:left w:val="none" w:sz="0" w:space="0" w:color="auto"/>
                    <w:bottom w:val="none" w:sz="0" w:space="0" w:color="auto"/>
                    <w:right w:val="none" w:sz="0" w:space="0" w:color="auto"/>
                  </w:divBdr>
                </w:div>
                <w:div w:id="891578374">
                  <w:marLeft w:val="480"/>
                  <w:marRight w:val="0"/>
                  <w:marTop w:val="0"/>
                  <w:marBottom w:val="0"/>
                  <w:divBdr>
                    <w:top w:val="none" w:sz="0" w:space="0" w:color="auto"/>
                    <w:left w:val="none" w:sz="0" w:space="0" w:color="auto"/>
                    <w:bottom w:val="none" w:sz="0" w:space="0" w:color="auto"/>
                    <w:right w:val="none" w:sz="0" w:space="0" w:color="auto"/>
                  </w:divBdr>
                </w:div>
                <w:div w:id="1284339967">
                  <w:marLeft w:val="480"/>
                  <w:marRight w:val="0"/>
                  <w:marTop w:val="0"/>
                  <w:marBottom w:val="0"/>
                  <w:divBdr>
                    <w:top w:val="none" w:sz="0" w:space="0" w:color="auto"/>
                    <w:left w:val="none" w:sz="0" w:space="0" w:color="auto"/>
                    <w:bottom w:val="none" w:sz="0" w:space="0" w:color="auto"/>
                    <w:right w:val="none" w:sz="0" w:space="0" w:color="auto"/>
                  </w:divBdr>
                </w:div>
                <w:div w:id="1962685724">
                  <w:marLeft w:val="480"/>
                  <w:marRight w:val="0"/>
                  <w:marTop w:val="0"/>
                  <w:marBottom w:val="0"/>
                  <w:divBdr>
                    <w:top w:val="none" w:sz="0" w:space="0" w:color="auto"/>
                    <w:left w:val="none" w:sz="0" w:space="0" w:color="auto"/>
                    <w:bottom w:val="none" w:sz="0" w:space="0" w:color="auto"/>
                    <w:right w:val="none" w:sz="0" w:space="0" w:color="auto"/>
                  </w:divBdr>
                </w:div>
                <w:div w:id="85542182">
                  <w:marLeft w:val="480"/>
                  <w:marRight w:val="0"/>
                  <w:marTop w:val="0"/>
                  <w:marBottom w:val="0"/>
                  <w:divBdr>
                    <w:top w:val="none" w:sz="0" w:space="0" w:color="auto"/>
                    <w:left w:val="none" w:sz="0" w:space="0" w:color="auto"/>
                    <w:bottom w:val="none" w:sz="0" w:space="0" w:color="auto"/>
                    <w:right w:val="none" w:sz="0" w:space="0" w:color="auto"/>
                  </w:divBdr>
                </w:div>
                <w:div w:id="1811052172">
                  <w:marLeft w:val="480"/>
                  <w:marRight w:val="0"/>
                  <w:marTop w:val="0"/>
                  <w:marBottom w:val="0"/>
                  <w:divBdr>
                    <w:top w:val="none" w:sz="0" w:space="0" w:color="auto"/>
                    <w:left w:val="none" w:sz="0" w:space="0" w:color="auto"/>
                    <w:bottom w:val="none" w:sz="0" w:space="0" w:color="auto"/>
                    <w:right w:val="none" w:sz="0" w:space="0" w:color="auto"/>
                  </w:divBdr>
                </w:div>
                <w:div w:id="2042438473">
                  <w:marLeft w:val="480"/>
                  <w:marRight w:val="0"/>
                  <w:marTop w:val="0"/>
                  <w:marBottom w:val="0"/>
                  <w:divBdr>
                    <w:top w:val="none" w:sz="0" w:space="0" w:color="auto"/>
                    <w:left w:val="none" w:sz="0" w:space="0" w:color="auto"/>
                    <w:bottom w:val="none" w:sz="0" w:space="0" w:color="auto"/>
                    <w:right w:val="none" w:sz="0" w:space="0" w:color="auto"/>
                  </w:divBdr>
                </w:div>
                <w:div w:id="1131557733">
                  <w:marLeft w:val="480"/>
                  <w:marRight w:val="0"/>
                  <w:marTop w:val="0"/>
                  <w:marBottom w:val="0"/>
                  <w:divBdr>
                    <w:top w:val="none" w:sz="0" w:space="0" w:color="auto"/>
                    <w:left w:val="none" w:sz="0" w:space="0" w:color="auto"/>
                    <w:bottom w:val="none" w:sz="0" w:space="0" w:color="auto"/>
                    <w:right w:val="none" w:sz="0" w:space="0" w:color="auto"/>
                  </w:divBdr>
                </w:div>
                <w:div w:id="840199165">
                  <w:marLeft w:val="480"/>
                  <w:marRight w:val="0"/>
                  <w:marTop w:val="0"/>
                  <w:marBottom w:val="0"/>
                  <w:divBdr>
                    <w:top w:val="none" w:sz="0" w:space="0" w:color="auto"/>
                    <w:left w:val="none" w:sz="0" w:space="0" w:color="auto"/>
                    <w:bottom w:val="none" w:sz="0" w:space="0" w:color="auto"/>
                    <w:right w:val="none" w:sz="0" w:space="0" w:color="auto"/>
                  </w:divBdr>
                </w:div>
                <w:div w:id="1602107549">
                  <w:marLeft w:val="480"/>
                  <w:marRight w:val="0"/>
                  <w:marTop w:val="0"/>
                  <w:marBottom w:val="0"/>
                  <w:divBdr>
                    <w:top w:val="none" w:sz="0" w:space="0" w:color="auto"/>
                    <w:left w:val="none" w:sz="0" w:space="0" w:color="auto"/>
                    <w:bottom w:val="none" w:sz="0" w:space="0" w:color="auto"/>
                    <w:right w:val="none" w:sz="0" w:space="0" w:color="auto"/>
                  </w:divBdr>
                </w:div>
                <w:div w:id="1788771299">
                  <w:marLeft w:val="480"/>
                  <w:marRight w:val="0"/>
                  <w:marTop w:val="0"/>
                  <w:marBottom w:val="0"/>
                  <w:divBdr>
                    <w:top w:val="none" w:sz="0" w:space="0" w:color="auto"/>
                    <w:left w:val="none" w:sz="0" w:space="0" w:color="auto"/>
                    <w:bottom w:val="none" w:sz="0" w:space="0" w:color="auto"/>
                    <w:right w:val="none" w:sz="0" w:space="0" w:color="auto"/>
                  </w:divBdr>
                </w:div>
                <w:div w:id="1610115567">
                  <w:marLeft w:val="480"/>
                  <w:marRight w:val="0"/>
                  <w:marTop w:val="0"/>
                  <w:marBottom w:val="0"/>
                  <w:divBdr>
                    <w:top w:val="none" w:sz="0" w:space="0" w:color="auto"/>
                    <w:left w:val="none" w:sz="0" w:space="0" w:color="auto"/>
                    <w:bottom w:val="none" w:sz="0" w:space="0" w:color="auto"/>
                    <w:right w:val="none" w:sz="0" w:space="0" w:color="auto"/>
                  </w:divBdr>
                </w:div>
                <w:div w:id="425075095">
                  <w:marLeft w:val="480"/>
                  <w:marRight w:val="0"/>
                  <w:marTop w:val="0"/>
                  <w:marBottom w:val="0"/>
                  <w:divBdr>
                    <w:top w:val="none" w:sz="0" w:space="0" w:color="auto"/>
                    <w:left w:val="none" w:sz="0" w:space="0" w:color="auto"/>
                    <w:bottom w:val="none" w:sz="0" w:space="0" w:color="auto"/>
                    <w:right w:val="none" w:sz="0" w:space="0" w:color="auto"/>
                  </w:divBdr>
                </w:div>
                <w:div w:id="1011836589">
                  <w:marLeft w:val="480"/>
                  <w:marRight w:val="0"/>
                  <w:marTop w:val="0"/>
                  <w:marBottom w:val="0"/>
                  <w:divBdr>
                    <w:top w:val="none" w:sz="0" w:space="0" w:color="auto"/>
                    <w:left w:val="none" w:sz="0" w:space="0" w:color="auto"/>
                    <w:bottom w:val="none" w:sz="0" w:space="0" w:color="auto"/>
                    <w:right w:val="none" w:sz="0" w:space="0" w:color="auto"/>
                  </w:divBdr>
                </w:div>
                <w:div w:id="241716836">
                  <w:marLeft w:val="480"/>
                  <w:marRight w:val="0"/>
                  <w:marTop w:val="0"/>
                  <w:marBottom w:val="0"/>
                  <w:divBdr>
                    <w:top w:val="none" w:sz="0" w:space="0" w:color="auto"/>
                    <w:left w:val="none" w:sz="0" w:space="0" w:color="auto"/>
                    <w:bottom w:val="none" w:sz="0" w:space="0" w:color="auto"/>
                    <w:right w:val="none" w:sz="0" w:space="0" w:color="auto"/>
                  </w:divBdr>
                </w:div>
                <w:div w:id="1742870111">
                  <w:marLeft w:val="480"/>
                  <w:marRight w:val="0"/>
                  <w:marTop w:val="0"/>
                  <w:marBottom w:val="0"/>
                  <w:divBdr>
                    <w:top w:val="none" w:sz="0" w:space="0" w:color="auto"/>
                    <w:left w:val="none" w:sz="0" w:space="0" w:color="auto"/>
                    <w:bottom w:val="none" w:sz="0" w:space="0" w:color="auto"/>
                    <w:right w:val="none" w:sz="0" w:space="0" w:color="auto"/>
                  </w:divBdr>
                </w:div>
                <w:div w:id="1244947423">
                  <w:marLeft w:val="480"/>
                  <w:marRight w:val="0"/>
                  <w:marTop w:val="0"/>
                  <w:marBottom w:val="0"/>
                  <w:divBdr>
                    <w:top w:val="none" w:sz="0" w:space="0" w:color="auto"/>
                    <w:left w:val="none" w:sz="0" w:space="0" w:color="auto"/>
                    <w:bottom w:val="none" w:sz="0" w:space="0" w:color="auto"/>
                    <w:right w:val="none" w:sz="0" w:space="0" w:color="auto"/>
                  </w:divBdr>
                </w:div>
                <w:div w:id="63795695">
                  <w:marLeft w:val="480"/>
                  <w:marRight w:val="0"/>
                  <w:marTop w:val="0"/>
                  <w:marBottom w:val="0"/>
                  <w:divBdr>
                    <w:top w:val="none" w:sz="0" w:space="0" w:color="auto"/>
                    <w:left w:val="none" w:sz="0" w:space="0" w:color="auto"/>
                    <w:bottom w:val="none" w:sz="0" w:space="0" w:color="auto"/>
                    <w:right w:val="none" w:sz="0" w:space="0" w:color="auto"/>
                  </w:divBdr>
                </w:div>
                <w:div w:id="81607465">
                  <w:marLeft w:val="480"/>
                  <w:marRight w:val="0"/>
                  <w:marTop w:val="0"/>
                  <w:marBottom w:val="0"/>
                  <w:divBdr>
                    <w:top w:val="none" w:sz="0" w:space="0" w:color="auto"/>
                    <w:left w:val="none" w:sz="0" w:space="0" w:color="auto"/>
                    <w:bottom w:val="none" w:sz="0" w:space="0" w:color="auto"/>
                    <w:right w:val="none" w:sz="0" w:space="0" w:color="auto"/>
                  </w:divBdr>
                </w:div>
                <w:div w:id="811294242">
                  <w:marLeft w:val="480"/>
                  <w:marRight w:val="0"/>
                  <w:marTop w:val="0"/>
                  <w:marBottom w:val="0"/>
                  <w:divBdr>
                    <w:top w:val="none" w:sz="0" w:space="0" w:color="auto"/>
                    <w:left w:val="none" w:sz="0" w:space="0" w:color="auto"/>
                    <w:bottom w:val="none" w:sz="0" w:space="0" w:color="auto"/>
                    <w:right w:val="none" w:sz="0" w:space="0" w:color="auto"/>
                  </w:divBdr>
                </w:div>
                <w:div w:id="1495336952">
                  <w:marLeft w:val="480"/>
                  <w:marRight w:val="0"/>
                  <w:marTop w:val="0"/>
                  <w:marBottom w:val="0"/>
                  <w:divBdr>
                    <w:top w:val="none" w:sz="0" w:space="0" w:color="auto"/>
                    <w:left w:val="none" w:sz="0" w:space="0" w:color="auto"/>
                    <w:bottom w:val="none" w:sz="0" w:space="0" w:color="auto"/>
                    <w:right w:val="none" w:sz="0" w:space="0" w:color="auto"/>
                  </w:divBdr>
                </w:div>
                <w:div w:id="766080866">
                  <w:marLeft w:val="480"/>
                  <w:marRight w:val="0"/>
                  <w:marTop w:val="0"/>
                  <w:marBottom w:val="0"/>
                  <w:divBdr>
                    <w:top w:val="none" w:sz="0" w:space="0" w:color="auto"/>
                    <w:left w:val="none" w:sz="0" w:space="0" w:color="auto"/>
                    <w:bottom w:val="none" w:sz="0" w:space="0" w:color="auto"/>
                    <w:right w:val="none" w:sz="0" w:space="0" w:color="auto"/>
                  </w:divBdr>
                </w:div>
                <w:div w:id="524556828">
                  <w:marLeft w:val="480"/>
                  <w:marRight w:val="0"/>
                  <w:marTop w:val="0"/>
                  <w:marBottom w:val="0"/>
                  <w:divBdr>
                    <w:top w:val="none" w:sz="0" w:space="0" w:color="auto"/>
                    <w:left w:val="none" w:sz="0" w:space="0" w:color="auto"/>
                    <w:bottom w:val="none" w:sz="0" w:space="0" w:color="auto"/>
                    <w:right w:val="none" w:sz="0" w:space="0" w:color="auto"/>
                  </w:divBdr>
                </w:div>
                <w:div w:id="819808169">
                  <w:marLeft w:val="480"/>
                  <w:marRight w:val="0"/>
                  <w:marTop w:val="0"/>
                  <w:marBottom w:val="0"/>
                  <w:divBdr>
                    <w:top w:val="none" w:sz="0" w:space="0" w:color="auto"/>
                    <w:left w:val="none" w:sz="0" w:space="0" w:color="auto"/>
                    <w:bottom w:val="none" w:sz="0" w:space="0" w:color="auto"/>
                    <w:right w:val="none" w:sz="0" w:space="0" w:color="auto"/>
                  </w:divBdr>
                </w:div>
                <w:div w:id="727150000">
                  <w:marLeft w:val="480"/>
                  <w:marRight w:val="0"/>
                  <w:marTop w:val="0"/>
                  <w:marBottom w:val="0"/>
                  <w:divBdr>
                    <w:top w:val="none" w:sz="0" w:space="0" w:color="auto"/>
                    <w:left w:val="none" w:sz="0" w:space="0" w:color="auto"/>
                    <w:bottom w:val="none" w:sz="0" w:space="0" w:color="auto"/>
                    <w:right w:val="none" w:sz="0" w:space="0" w:color="auto"/>
                  </w:divBdr>
                </w:div>
                <w:div w:id="763846452">
                  <w:marLeft w:val="480"/>
                  <w:marRight w:val="0"/>
                  <w:marTop w:val="0"/>
                  <w:marBottom w:val="0"/>
                  <w:divBdr>
                    <w:top w:val="none" w:sz="0" w:space="0" w:color="auto"/>
                    <w:left w:val="none" w:sz="0" w:space="0" w:color="auto"/>
                    <w:bottom w:val="none" w:sz="0" w:space="0" w:color="auto"/>
                    <w:right w:val="none" w:sz="0" w:space="0" w:color="auto"/>
                  </w:divBdr>
                </w:div>
                <w:div w:id="1771271803">
                  <w:marLeft w:val="480"/>
                  <w:marRight w:val="0"/>
                  <w:marTop w:val="0"/>
                  <w:marBottom w:val="0"/>
                  <w:divBdr>
                    <w:top w:val="none" w:sz="0" w:space="0" w:color="auto"/>
                    <w:left w:val="none" w:sz="0" w:space="0" w:color="auto"/>
                    <w:bottom w:val="none" w:sz="0" w:space="0" w:color="auto"/>
                    <w:right w:val="none" w:sz="0" w:space="0" w:color="auto"/>
                  </w:divBdr>
                </w:div>
                <w:div w:id="2069063974">
                  <w:marLeft w:val="480"/>
                  <w:marRight w:val="0"/>
                  <w:marTop w:val="0"/>
                  <w:marBottom w:val="0"/>
                  <w:divBdr>
                    <w:top w:val="none" w:sz="0" w:space="0" w:color="auto"/>
                    <w:left w:val="none" w:sz="0" w:space="0" w:color="auto"/>
                    <w:bottom w:val="none" w:sz="0" w:space="0" w:color="auto"/>
                    <w:right w:val="none" w:sz="0" w:space="0" w:color="auto"/>
                  </w:divBdr>
                </w:div>
                <w:div w:id="1916084211">
                  <w:marLeft w:val="480"/>
                  <w:marRight w:val="0"/>
                  <w:marTop w:val="0"/>
                  <w:marBottom w:val="0"/>
                  <w:divBdr>
                    <w:top w:val="none" w:sz="0" w:space="0" w:color="auto"/>
                    <w:left w:val="none" w:sz="0" w:space="0" w:color="auto"/>
                    <w:bottom w:val="none" w:sz="0" w:space="0" w:color="auto"/>
                    <w:right w:val="none" w:sz="0" w:space="0" w:color="auto"/>
                  </w:divBdr>
                </w:div>
                <w:div w:id="827130584">
                  <w:marLeft w:val="480"/>
                  <w:marRight w:val="0"/>
                  <w:marTop w:val="0"/>
                  <w:marBottom w:val="0"/>
                  <w:divBdr>
                    <w:top w:val="none" w:sz="0" w:space="0" w:color="auto"/>
                    <w:left w:val="none" w:sz="0" w:space="0" w:color="auto"/>
                    <w:bottom w:val="none" w:sz="0" w:space="0" w:color="auto"/>
                    <w:right w:val="none" w:sz="0" w:space="0" w:color="auto"/>
                  </w:divBdr>
                </w:div>
                <w:div w:id="284233383">
                  <w:marLeft w:val="480"/>
                  <w:marRight w:val="0"/>
                  <w:marTop w:val="0"/>
                  <w:marBottom w:val="0"/>
                  <w:divBdr>
                    <w:top w:val="none" w:sz="0" w:space="0" w:color="auto"/>
                    <w:left w:val="none" w:sz="0" w:space="0" w:color="auto"/>
                    <w:bottom w:val="none" w:sz="0" w:space="0" w:color="auto"/>
                    <w:right w:val="none" w:sz="0" w:space="0" w:color="auto"/>
                  </w:divBdr>
                </w:div>
                <w:div w:id="999888824">
                  <w:marLeft w:val="480"/>
                  <w:marRight w:val="0"/>
                  <w:marTop w:val="0"/>
                  <w:marBottom w:val="0"/>
                  <w:divBdr>
                    <w:top w:val="none" w:sz="0" w:space="0" w:color="auto"/>
                    <w:left w:val="none" w:sz="0" w:space="0" w:color="auto"/>
                    <w:bottom w:val="none" w:sz="0" w:space="0" w:color="auto"/>
                    <w:right w:val="none" w:sz="0" w:space="0" w:color="auto"/>
                  </w:divBdr>
                </w:div>
                <w:div w:id="72625889">
                  <w:marLeft w:val="480"/>
                  <w:marRight w:val="0"/>
                  <w:marTop w:val="0"/>
                  <w:marBottom w:val="0"/>
                  <w:divBdr>
                    <w:top w:val="none" w:sz="0" w:space="0" w:color="auto"/>
                    <w:left w:val="none" w:sz="0" w:space="0" w:color="auto"/>
                    <w:bottom w:val="none" w:sz="0" w:space="0" w:color="auto"/>
                    <w:right w:val="none" w:sz="0" w:space="0" w:color="auto"/>
                  </w:divBdr>
                </w:div>
                <w:div w:id="313072336">
                  <w:marLeft w:val="480"/>
                  <w:marRight w:val="0"/>
                  <w:marTop w:val="0"/>
                  <w:marBottom w:val="0"/>
                  <w:divBdr>
                    <w:top w:val="none" w:sz="0" w:space="0" w:color="auto"/>
                    <w:left w:val="none" w:sz="0" w:space="0" w:color="auto"/>
                    <w:bottom w:val="none" w:sz="0" w:space="0" w:color="auto"/>
                    <w:right w:val="none" w:sz="0" w:space="0" w:color="auto"/>
                  </w:divBdr>
                </w:div>
                <w:div w:id="693313515">
                  <w:marLeft w:val="480"/>
                  <w:marRight w:val="0"/>
                  <w:marTop w:val="0"/>
                  <w:marBottom w:val="0"/>
                  <w:divBdr>
                    <w:top w:val="none" w:sz="0" w:space="0" w:color="auto"/>
                    <w:left w:val="none" w:sz="0" w:space="0" w:color="auto"/>
                    <w:bottom w:val="none" w:sz="0" w:space="0" w:color="auto"/>
                    <w:right w:val="none" w:sz="0" w:space="0" w:color="auto"/>
                  </w:divBdr>
                </w:div>
                <w:div w:id="286549264">
                  <w:marLeft w:val="480"/>
                  <w:marRight w:val="0"/>
                  <w:marTop w:val="0"/>
                  <w:marBottom w:val="0"/>
                  <w:divBdr>
                    <w:top w:val="none" w:sz="0" w:space="0" w:color="auto"/>
                    <w:left w:val="none" w:sz="0" w:space="0" w:color="auto"/>
                    <w:bottom w:val="none" w:sz="0" w:space="0" w:color="auto"/>
                    <w:right w:val="none" w:sz="0" w:space="0" w:color="auto"/>
                  </w:divBdr>
                </w:div>
                <w:div w:id="969357193">
                  <w:marLeft w:val="480"/>
                  <w:marRight w:val="0"/>
                  <w:marTop w:val="0"/>
                  <w:marBottom w:val="0"/>
                  <w:divBdr>
                    <w:top w:val="none" w:sz="0" w:space="0" w:color="auto"/>
                    <w:left w:val="none" w:sz="0" w:space="0" w:color="auto"/>
                    <w:bottom w:val="none" w:sz="0" w:space="0" w:color="auto"/>
                    <w:right w:val="none" w:sz="0" w:space="0" w:color="auto"/>
                  </w:divBdr>
                </w:div>
                <w:div w:id="608388311">
                  <w:marLeft w:val="480"/>
                  <w:marRight w:val="0"/>
                  <w:marTop w:val="0"/>
                  <w:marBottom w:val="0"/>
                  <w:divBdr>
                    <w:top w:val="none" w:sz="0" w:space="0" w:color="auto"/>
                    <w:left w:val="none" w:sz="0" w:space="0" w:color="auto"/>
                    <w:bottom w:val="none" w:sz="0" w:space="0" w:color="auto"/>
                    <w:right w:val="none" w:sz="0" w:space="0" w:color="auto"/>
                  </w:divBdr>
                </w:div>
                <w:div w:id="156388182">
                  <w:marLeft w:val="480"/>
                  <w:marRight w:val="0"/>
                  <w:marTop w:val="0"/>
                  <w:marBottom w:val="0"/>
                  <w:divBdr>
                    <w:top w:val="none" w:sz="0" w:space="0" w:color="auto"/>
                    <w:left w:val="none" w:sz="0" w:space="0" w:color="auto"/>
                    <w:bottom w:val="none" w:sz="0" w:space="0" w:color="auto"/>
                    <w:right w:val="none" w:sz="0" w:space="0" w:color="auto"/>
                  </w:divBdr>
                </w:div>
              </w:divsChild>
            </w:div>
            <w:div w:id="118960626">
              <w:marLeft w:val="0"/>
              <w:marRight w:val="0"/>
              <w:marTop w:val="0"/>
              <w:marBottom w:val="0"/>
              <w:divBdr>
                <w:top w:val="none" w:sz="0" w:space="0" w:color="auto"/>
                <w:left w:val="none" w:sz="0" w:space="0" w:color="auto"/>
                <w:bottom w:val="none" w:sz="0" w:space="0" w:color="auto"/>
                <w:right w:val="none" w:sz="0" w:space="0" w:color="auto"/>
              </w:divBdr>
              <w:divsChild>
                <w:div w:id="222103711">
                  <w:marLeft w:val="480"/>
                  <w:marRight w:val="0"/>
                  <w:marTop w:val="0"/>
                  <w:marBottom w:val="0"/>
                  <w:divBdr>
                    <w:top w:val="none" w:sz="0" w:space="0" w:color="auto"/>
                    <w:left w:val="none" w:sz="0" w:space="0" w:color="auto"/>
                    <w:bottom w:val="none" w:sz="0" w:space="0" w:color="auto"/>
                    <w:right w:val="none" w:sz="0" w:space="0" w:color="auto"/>
                  </w:divBdr>
                </w:div>
                <w:div w:id="959990024">
                  <w:marLeft w:val="480"/>
                  <w:marRight w:val="0"/>
                  <w:marTop w:val="0"/>
                  <w:marBottom w:val="0"/>
                  <w:divBdr>
                    <w:top w:val="none" w:sz="0" w:space="0" w:color="auto"/>
                    <w:left w:val="none" w:sz="0" w:space="0" w:color="auto"/>
                    <w:bottom w:val="none" w:sz="0" w:space="0" w:color="auto"/>
                    <w:right w:val="none" w:sz="0" w:space="0" w:color="auto"/>
                  </w:divBdr>
                </w:div>
                <w:div w:id="1359508765">
                  <w:marLeft w:val="480"/>
                  <w:marRight w:val="0"/>
                  <w:marTop w:val="0"/>
                  <w:marBottom w:val="0"/>
                  <w:divBdr>
                    <w:top w:val="none" w:sz="0" w:space="0" w:color="auto"/>
                    <w:left w:val="none" w:sz="0" w:space="0" w:color="auto"/>
                    <w:bottom w:val="none" w:sz="0" w:space="0" w:color="auto"/>
                    <w:right w:val="none" w:sz="0" w:space="0" w:color="auto"/>
                  </w:divBdr>
                </w:div>
                <w:div w:id="314992996">
                  <w:marLeft w:val="480"/>
                  <w:marRight w:val="0"/>
                  <w:marTop w:val="0"/>
                  <w:marBottom w:val="0"/>
                  <w:divBdr>
                    <w:top w:val="none" w:sz="0" w:space="0" w:color="auto"/>
                    <w:left w:val="none" w:sz="0" w:space="0" w:color="auto"/>
                    <w:bottom w:val="none" w:sz="0" w:space="0" w:color="auto"/>
                    <w:right w:val="none" w:sz="0" w:space="0" w:color="auto"/>
                  </w:divBdr>
                </w:div>
                <w:div w:id="1430199516">
                  <w:marLeft w:val="480"/>
                  <w:marRight w:val="0"/>
                  <w:marTop w:val="0"/>
                  <w:marBottom w:val="0"/>
                  <w:divBdr>
                    <w:top w:val="none" w:sz="0" w:space="0" w:color="auto"/>
                    <w:left w:val="none" w:sz="0" w:space="0" w:color="auto"/>
                    <w:bottom w:val="none" w:sz="0" w:space="0" w:color="auto"/>
                    <w:right w:val="none" w:sz="0" w:space="0" w:color="auto"/>
                  </w:divBdr>
                </w:div>
                <w:div w:id="989358993">
                  <w:marLeft w:val="480"/>
                  <w:marRight w:val="0"/>
                  <w:marTop w:val="0"/>
                  <w:marBottom w:val="0"/>
                  <w:divBdr>
                    <w:top w:val="none" w:sz="0" w:space="0" w:color="auto"/>
                    <w:left w:val="none" w:sz="0" w:space="0" w:color="auto"/>
                    <w:bottom w:val="none" w:sz="0" w:space="0" w:color="auto"/>
                    <w:right w:val="none" w:sz="0" w:space="0" w:color="auto"/>
                  </w:divBdr>
                </w:div>
                <w:div w:id="1344238066">
                  <w:marLeft w:val="480"/>
                  <w:marRight w:val="0"/>
                  <w:marTop w:val="0"/>
                  <w:marBottom w:val="0"/>
                  <w:divBdr>
                    <w:top w:val="none" w:sz="0" w:space="0" w:color="auto"/>
                    <w:left w:val="none" w:sz="0" w:space="0" w:color="auto"/>
                    <w:bottom w:val="none" w:sz="0" w:space="0" w:color="auto"/>
                    <w:right w:val="none" w:sz="0" w:space="0" w:color="auto"/>
                  </w:divBdr>
                </w:div>
                <w:div w:id="2017270270">
                  <w:marLeft w:val="480"/>
                  <w:marRight w:val="0"/>
                  <w:marTop w:val="0"/>
                  <w:marBottom w:val="0"/>
                  <w:divBdr>
                    <w:top w:val="none" w:sz="0" w:space="0" w:color="auto"/>
                    <w:left w:val="none" w:sz="0" w:space="0" w:color="auto"/>
                    <w:bottom w:val="none" w:sz="0" w:space="0" w:color="auto"/>
                    <w:right w:val="none" w:sz="0" w:space="0" w:color="auto"/>
                  </w:divBdr>
                </w:div>
                <w:div w:id="858198233">
                  <w:marLeft w:val="480"/>
                  <w:marRight w:val="0"/>
                  <w:marTop w:val="0"/>
                  <w:marBottom w:val="0"/>
                  <w:divBdr>
                    <w:top w:val="none" w:sz="0" w:space="0" w:color="auto"/>
                    <w:left w:val="none" w:sz="0" w:space="0" w:color="auto"/>
                    <w:bottom w:val="none" w:sz="0" w:space="0" w:color="auto"/>
                    <w:right w:val="none" w:sz="0" w:space="0" w:color="auto"/>
                  </w:divBdr>
                </w:div>
                <w:div w:id="1330644256">
                  <w:marLeft w:val="480"/>
                  <w:marRight w:val="0"/>
                  <w:marTop w:val="0"/>
                  <w:marBottom w:val="0"/>
                  <w:divBdr>
                    <w:top w:val="none" w:sz="0" w:space="0" w:color="auto"/>
                    <w:left w:val="none" w:sz="0" w:space="0" w:color="auto"/>
                    <w:bottom w:val="none" w:sz="0" w:space="0" w:color="auto"/>
                    <w:right w:val="none" w:sz="0" w:space="0" w:color="auto"/>
                  </w:divBdr>
                </w:div>
                <w:div w:id="677847687">
                  <w:marLeft w:val="480"/>
                  <w:marRight w:val="0"/>
                  <w:marTop w:val="0"/>
                  <w:marBottom w:val="0"/>
                  <w:divBdr>
                    <w:top w:val="none" w:sz="0" w:space="0" w:color="auto"/>
                    <w:left w:val="none" w:sz="0" w:space="0" w:color="auto"/>
                    <w:bottom w:val="none" w:sz="0" w:space="0" w:color="auto"/>
                    <w:right w:val="none" w:sz="0" w:space="0" w:color="auto"/>
                  </w:divBdr>
                </w:div>
                <w:div w:id="505749211">
                  <w:marLeft w:val="480"/>
                  <w:marRight w:val="0"/>
                  <w:marTop w:val="0"/>
                  <w:marBottom w:val="0"/>
                  <w:divBdr>
                    <w:top w:val="none" w:sz="0" w:space="0" w:color="auto"/>
                    <w:left w:val="none" w:sz="0" w:space="0" w:color="auto"/>
                    <w:bottom w:val="none" w:sz="0" w:space="0" w:color="auto"/>
                    <w:right w:val="none" w:sz="0" w:space="0" w:color="auto"/>
                  </w:divBdr>
                </w:div>
                <w:div w:id="1054621254">
                  <w:marLeft w:val="480"/>
                  <w:marRight w:val="0"/>
                  <w:marTop w:val="0"/>
                  <w:marBottom w:val="0"/>
                  <w:divBdr>
                    <w:top w:val="none" w:sz="0" w:space="0" w:color="auto"/>
                    <w:left w:val="none" w:sz="0" w:space="0" w:color="auto"/>
                    <w:bottom w:val="none" w:sz="0" w:space="0" w:color="auto"/>
                    <w:right w:val="none" w:sz="0" w:space="0" w:color="auto"/>
                  </w:divBdr>
                </w:div>
                <w:div w:id="554438231">
                  <w:marLeft w:val="480"/>
                  <w:marRight w:val="0"/>
                  <w:marTop w:val="0"/>
                  <w:marBottom w:val="0"/>
                  <w:divBdr>
                    <w:top w:val="none" w:sz="0" w:space="0" w:color="auto"/>
                    <w:left w:val="none" w:sz="0" w:space="0" w:color="auto"/>
                    <w:bottom w:val="none" w:sz="0" w:space="0" w:color="auto"/>
                    <w:right w:val="none" w:sz="0" w:space="0" w:color="auto"/>
                  </w:divBdr>
                </w:div>
                <w:div w:id="982463555">
                  <w:marLeft w:val="480"/>
                  <w:marRight w:val="0"/>
                  <w:marTop w:val="0"/>
                  <w:marBottom w:val="0"/>
                  <w:divBdr>
                    <w:top w:val="none" w:sz="0" w:space="0" w:color="auto"/>
                    <w:left w:val="none" w:sz="0" w:space="0" w:color="auto"/>
                    <w:bottom w:val="none" w:sz="0" w:space="0" w:color="auto"/>
                    <w:right w:val="none" w:sz="0" w:space="0" w:color="auto"/>
                  </w:divBdr>
                </w:div>
                <w:div w:id="2064408114">
                  <w:marLeft w:val="480"/>
                  <w:marRight w:val="0"/>
                  <w:marTop w:val="0"/>
                  <w:marBottom w:val="0"/>
                  <w:divBdr>
                    <w:top w:val="none" w:sz="0" w:space="0" w:color="auto"/>
                    <w:left w:val="none" w:sz="0" w:space="0" w:color="auto"/>
                    <w:bottom w:val="none" w:sz="0" w:space="0" w:color="auto"/>
                    <w:right w:val="none" w:sz="0" w:space="0" w:color="auto"/>
                  </w:divBdr>
                </w:div>
                <w:div w:id="1052777530">
                  <w:marLeft w:val="480"/>
                  <w:marRight w:val="0"/>
                  <w:marTop w:val="0"/>
                  <w:marBottom w:val="0"/>
                  <w:divBdr>
                    <w:top w:val="none" w:sz="0" w:space="0" w:color="auto"/>
                    <w:left w:val="none" w:sz="0" w:space="0" w:color="auto"/>
                    <w:bottom w:val="none" w:sz="0" w:space="0" w:color="auto"/>
                    <w:right w:val="none" w:sz="0" w:space="0" w:color="auto"/>
                  </w:divBdr>
                </w:div>
                <w:div w:id="2081319734">
                  <w:marLeft w:val="480"/>
                  <w:marRight w:val="0"/>
                  <w:marTop w:val="0"/>
                  <w:marBottom w:val="0"/>
                  <w:divBdr>
                    <w:top w:val="none" w:sz="0" w:space="0" w:color="auto"/>
                    <w:left w:val="none" w:sz="0" w:space="0" w:color="auto"/>
                    <w:bottom w:val="none" w:sz="0" w:space="0" w:color="auto"/>
                    <w:right w:val="none" w:sz="0" w:space="0" w:color="auto"/>
                  </w:divBdr>
                </w:div>
                <w:div w:id="198393956">
                  <w:marLeft w:val="480"/>
                  <w:marRight w:val="0"/>
                  <w:marTop w:val="0"/>
                  <w:marBottom w:val="0"/>
                  <w:divBdr>
                    <w:top w:val="none" w:sz="0" w:space="0" w:color="auto"/>
                    <w:left w:val="none" w:sz="0" w:space="0" w:color="auto"/>
                    <w:bottom w:val="none" w:sz="0" w:space="0" w:color="auto"/>
                    <w:right w:val="none" w:sz="0" w:space="0" w:color="auto"/>
                  </w:divBdr>
                </w:div>
                <w:div w:id="1695157864">
                  <w:marLeft w:val="480"/>
                  <w:marRight w:val="0"/>
                  <w:marTop w:val="0"/>
                  <w:marBottom w:val="0"/>
                  <w:divBdr>
                    <w:top w:val="none" w:sz="0" w:space="0" w:color="auto"/>
                    <w:left w:val="none" w:sz="0" w:space="0" w:color="auto"/>
                    <w:bottom w:val="none" w:sz="0" w:space="0" w:color="auto"/>
                    <w:right w:val="none" w:sz="0" w:space="0" w:color="auto"/>
                  </w:divBdr>
                </w:div>
                <w:div w:id="1143504334">
                  <w:marLeft w:val="480"/>
                  <w:marRight w:val="0"/>
                  <w:marTop w:val="0"/>
                  <w:marBottom w:val="0"/>
                  <w:divBdr>
                    <w:top w:val="none" w:sz="0" w:space="0" w:color="auto"/>
                    <w:left w:val="none" w:sz="0" w:space="0" w:color="auto"/>
                    <w:bottom w:val="none" w:sz="0" w:space="0" w:color="auto"/>
                    <w:right w:val="none" w:sz="0" w:space="0" w:color="auto"/>
                  </w:divBdr>
                </w:div>
                <w:div w:id="2061242372">
                  <w:marLeft w:val="480"/>
                  <w:marRight w:val="0"/>
                  <w:marTop w:val="0"/>
                  <w:marBottom w:val="0"/>
                  <w:divBdr>
                    <w:top w:val="none" w:sz="0" w:space="0" w:color="auto"/>
                    <w:left w:val="none" w:sz="0" w:space="0" w:color="auto"/>
                    <w:bottom w:val="none" w:sz="0" w:space="0" w:color="auto"/>
                    <w:right w:val="none" w:sz="0" w:space="0" w:color="auto"/>
                  </w:divBdr>
                </w:div>
                <w:div w:id="2138450483">
                  <w:marLeft w:val="480"/>
                  <w:marRight w:val="0"/>
                  <w:marTop w:val="0"/>
                  <w:marBottom w:val="0"/>
                  <w:divBdr>
                    <w:top w:val="none" w:sz="0" w:space="0" w:color="auto"/>
                    <w:left w:val="none" w:sz="0" w:space="0" w:color="auto"/>
                    <w:bottom w:val="none" w:sz="0" w:space="0" w:color="auto"/>
                    <w:right w:val="none" w:sz="0" w:space="0" w:color="auto"/>
                  </w:divBdr>
                </w:div>
                <w:div w:id="100956787">
                  <w:marLeft w:val="480"/>
                  <w:marRight w:val="0"/>
                  <w:marTop w:val="0"/>
                  <w:marBottom w:val="0"/>
                  <w:divBdr>
                    <w:top w:val="none" w:sz="0" w:space="0" w:color="auto"/>
                    <w:left w:val="none" w:sz="0" w:space="0" w:color="auto"/>
                    <w:bottom w:val="none" w:sz="0" w:space="0" w:color="auto"/>
                    <w:right w:val="none" w:sz="0" w:space="0" w:color="auto"/>
                  </w:divBdr>
                </w:div>
                <w:div w:id="881135201">
                  <w:marLeft w:val="480"/>
                  <w:marRight w:val="0"/>
                  <w:marTop w:val="0"/>
                  <w:marBottom w:val="0"/>
                  <w:divBdr>
                    <w:top w:val="none" w:sz="0" w:space="0" w:color="auto"/>
                    <w:left w:val="none" w:sz="0" w:space="0" w:color="auto"/>
                    <w:bottom w:val="none" w:sz="0" w:space="0" w:color="auto"/>
                    <w:right w:val="none" w:sz="0" w:space="0" w:color="auto"/>
                  </w:divBdr>
                </w:div>
                <w:div w:id="639384869">
                  <w:marLeft w:val="480"/>
                  <w:marRight w:val="0"/>
                  <w:marTop w:val="0"/>
                  <w:marBottom w:val="0"/>
                  <w:divBdr>
                    <w:top w:val="none" w:sz="0" w:space="0" w:color="auto"/>
                    <w:left w:val="none" w:sz="0" w:space="0" w:color="auto"/>
                    <w:bottom w:val="none" w:sz="0" w:space="0" w:color="auto"/>
                    <w:right w:val="none" w:sz="0" w:space="0" w:color="auto"/>
                  </w:divBdr>
                </w:div>
                <w:div w:id="1303727291">
                  <w:marLeft w:val="480"/>
                  <w:marRight w:val="0"/>
                  <w:marTop w:val="0"/>
                  <w:marBottom w:val="0"/>
                  <w:divBdr>
                    <w:top w:val="none" w:sz="0" w:space="0" w:color="auto"/>
                    <w:left w:val="none" w:sz="0" w:space="0" w:color="auto"/>
                    <w:bottom w:val="none" w:sz="0" w:space="0" w:color="auto"/>
                    <w:right w:val="none" w:sz="0" w:space="0" w:color="auto"/>
                  </w:divBdr>
                </w:div>
                <w:div w:id="1278171456">
                  <w:marLeft w:val="480"/>
                  <w:marRight w:val="0"/>
                  <w:marTop w:val="0"/>
                  <w:marBottom w:val="0"/>
                  <w:divBdr>
                    <w:top w:val="none" w:sz="0" w:space="0" w:color="auto"/>
                    <w:left w:val="none" w:sz="0" w:space="0" w:color="auto"/>
                    <w:bottom w:val="none" w:sz="0" w:space="0" w:color="auto"/>
                    <w:right w:val="none" w:sz="0" w:space="0" w:color="auto"/>
                  </w:divBdr>
                </w:div>
                <w:div w:id="508372309">
                  <w:marLeft w:val="480"/>
                  <w:marRight w:val="0"/>
                  <w:marTop w:val="0"/>
                  <w:marBottom w:val="0"/>
                  <w:divBdr>
                    <w:top w:val="none" w:sz="0" w:space="0" w:color="auto"/>
                    <w:left w:val="none" w:sz="0" w:space="0" w:color="auto"/>
                    <w:bottom w:val="none" w:sz="0" w:space="0" w:color="auto"/>
                    <w:right w:val="none" w:sz="0" w:space="0" w:color="auto"/>
                  </w:divBdr>
                </w:div>
                <w:div w:id="833451202">
                  <w:marLeft w:val="480"/>
                  <w:marRight w:val="0"/>
                  <w:marTop w:val="0"/>
                  <w:marBottom w:val="0"/>
                  <w:divBdr>
                    <w:top w:val="none" w:sz="0" w:space="0" w:color="auto"/>
                    <w:left w:val="none" w:sz="0" w:space="0" w:color="auto"/>
                    <w:bottom w:val="none" w:sz="0" w:space="0" w:color="auto"/>
                    <w:right w:val="none" w:sz="0" w:space="0" w:color="auto"/>
                  </w:divBdr>
                </w:div>
                <w:div w:id="1628122102">
                  <w:marLeft w:val="480"/>
                  <w:marRight w:val="0"/>
                  <w:marTop w:val="0"/>
                  <w:marBottom w:val="0"/>
                  <w:divBdr>
                    <w:top w:val="none" w:sz="0" w:space="0" w:color="auto"/>
                    <w:left w:val="none" w:sz="0" w:space="0" w:color="auto"/>
                    <w:bottom w:val="none" w:sz="0" w:space="0" w:color="auto"/>
                    <w:right w:val="none" w:sz="0" w:space="0" w:color="auto"/>
                  </w:divBdr>
                </w:div>
                <w:div w:id="405340362">
                  <w:marLeft w:val="480"/>
                  <w:marRight w:val="0"/>
                  <w:marTop w:val="0"/>
                  <w:marBottom w:val="0"/>
                  <w:divBdr>
                    <w:top w:val="none" w:sz="0" w:space="0" w:color="auto"/>
                    <w:left w:val="none" w:sz="0" w:space="0" w:color="auto"/>
                    <w:bottom w:val="none" w:sz="0" w:space="0" w:color="auto"/>
                    <w:right w:val="none" w:sz="0" w:space="0" w:color="auto"/>
                  </w:divBdr>
                </w:div>
                <w:div w:id="1554073938">
                  <w:marLeft w:val="480"/>
                  <w:marRight w:val="0"/>
                  <w:marTop w:val="0"/>
                  <w:marBottom w:val="0"/>
                  <w:divBdr>
                    <w:top w:val="none" w:sz="0" w:space="0" w:color="auto"/>
                    <w:left w:val="none" w:sz="0" w:space="0" w:color="auto"/>
                    <w:bottom w:val="none" w:sz="0" w:space="0" w:color="auto"/>
                    <w:right w:val="none" w:sz="0" w:space="0" w:color="auto"/>
                  </w:divBdr>
                </w:div>
                <w:div w:id="1510176826">
                  <w:marLeft w:val="480"/>
                  <w:marRight w:val="0"/>
                  <w:marTop w:val="0"/>
                  <w:marBottom w:val="0"/>
                  <w:divBdr>
                    <w:top w:val="none" w:sz="0" w:space="0" w:color="auto"/>
                    <w:left w:val="none" w:sz="0" w:space="0" w:color="auto"/>
                    <w:bottom w:val="none" w:sz="0" w:space="0" w:color="auto"/>
                    <w:right w:val="none" w:sz="0" w:space="0" w:color="auto"/>
                  </w:divBdr>
                </w:div>
                <w:div w:id="61568941">
                  <w:marLeft w:val="480"/>
                  <w:marRight w:val="0"/>
                  <w:marTop w:val="0"/>
                  <w:marBottom w:val="0"/>
                  <w:divBdr>
                    <w:top w:val="none" w:sz="0" w:space="0" w:color="auto"/>
                    <w:left w:val="none" w:sz="0" w:space="0" w:color="auto"/>
                    <w:bottom w:val="none" w:sz="0" w:space="0" w:color="auto"/>
                    <w:right w:val="none" w:sz="0" w:space="0" w:color="auto"/>
                  </w:divBdr>
                </w:div>
                <w:div w:id="1468284277">
                  <w:marLeft w:val="480"/>
                  <w:marRight w:val="0"/>
                  <w:marTop w:val="0"/>
                  <w:marBottom w:val="0"/>
                  <w:divBdr>
                    <w:top w:val="none" w:sz="0" w:space="0" w:color="auto"/>
                    <w:left w:val="none" w:sz="0" w:space="0" w:color="auto"/>
                    <w:bottom w:val="none" w:sz="0" w:space="0" w:color="auto"/>
                    <w:right w:val="none" w:sz="0" w:space="0" w:color="auto"/>
                  </w:divBdr>
                </w:div>
                <w:div w:id="1174802280">
                  <w:marLeft w:val="480"/>
                  <w:marRight w:val="0"/>
                  <w:marTop w:val="0"/>
                  <w:marBottom w:val="0"/>
                  <w:divBdr>
                    <w:top w:val="none" w:sz="0" w:space="0" w:color="auto"/>
                    <w:left w:val="none" w:sz="0" w:space="0" w:color="auto"/>
                    <w:bottom w:val="none" w:sz="0" w:space="0" w:color="auto"/>
                    <w:right w:val="none" w:sz="0" w:space="0" w:color="auto"/>
                  </w:divBdr>
                </w:div>
                <w:div w:id="378750042">
                  <w:marLeft w:val="480"/>
                  <w:marRight w:val="0"/>
                  <w:marTop w:val="0"/>
                  <w:marBottom w:val="0"/>
                  <w:divBdr>
                    <w:top w:val="none" w:sz="0" w:space="0" w:color="auto"/>
                    <w:left w:val="none" w:sz="0" w:space="0" w:color="auto"/>
                    <w:bottom w:val="none" w:sz="0" w:space="0" w:color="auto"/>
                    <w:right w:val="none" w:sz="0" w:space="0" w:color="auto"/>
                  </w:divBdr>
                </w:div>
                <w:div w:id="1528718187">
                  <w:marLeft w:val="480"/>
                  <w:marRight w:val="0"/>
                  <w:marTop w:val="0"/>
                  <w:marBottom w:val="0"/>
                  <w:divBdr>
                    <w:top w:val="none" w:sz="0" w:space="0" w:color="auto"/>
                    <w:left w:val="none" w:sz="0" w:space="0" w:color="auto"/>
                    <w:bottom w:val="none" w:sz="0" w:space="0" w:color="auto"/>
                    <w:right w:val="none" w:sz="0" w:space="0" w:color="auto"/>
                  </w:divBdr>
                </w:div>
                <w:div w:id="654839999">
                  <w:marLeft w:val="480"/>
                  <w:marRight w:val="0"/>
                  <w:marTop w:val="0"/>
                  <w:marBottom w:val="0"/>
                  <w:divBdr>
                    <w:top w:val="none" w:sz="0" w:space="0" w:color="auto"/>
                    <w:left w:val="none" w:sz="0" w:space="0" w:color="auto"/>
                    <w:bottom w:val="none" w:sz="0" w:space="0" w:color="auto"/>
                    <w:right w:val="none" w:sz="0" w:space="0" w:color="auto"/>
                  </w:divBdr>
                </w:div>
                <w:div w:id="67075933">
                  <w:marLeft w:val="480"/>
                  <w:marRight w:val="0"/>
                  <w:marTop w:val="0"/>
                  <w:marBottom w:val="0"/>
                  <w:divBdr>
                    <w:top w:val="none" w:sz="0" w:space="0" w:color="auto"/>
                    <w:left w:val="none" w:sz="0" w:space="0" w:color="auto"/>
                    <w:bottom w:val="none" w:sz="0" w:space="0" w:color="auto"/>
                    <w:right w:val="none" w:sz="0" w:space="0" w:color="auto"/>
                  </w:divBdr>
                </w:div>
                <w:div w:id="1016006343">
                  <w:marLeft w:val="480"/>
                  <w:marRight w:val="0"/>
                  <w:marTop w:val="0"/>
                  <w:marBottom w:val="0"/>
                  <w:divBdr>
                    <w:top w:val="none" w:sz="0" w:space="0" w:color="auto"/>
                    <w:left w:val="none" w:sz="0" w:space="0" w:color="auto"/>
                    <w:bottom w:val="none" w:sz="0" w:space="0" w:color="auto"/>
                    <w:right w:val="none" w:sz="0" w:space="0" w:color="auto"/>
                  </w:divBdr>
                </w:div>
              </w:divsChild>
            </w:div>
            <w:div w:id="1165437716">
              <w:marLeft w:val="0"/>
              <w:marRight w:val="0"/>
              <w:marTop w:val="0"/>
              <w:marBottom w:val="0"/>
              <w:divBdr>
                <w:top w:val="none" w:sz="0" w:space="0" w:color="auto"/>
                <w:left w:val="none" w:sz="0" w:space="0" w:color="auto"/>
                <w:bottom w:val="none" w:sz="0" w:space="0" w:color="auto"/>
                <w:right w:val="none" w:sz="0" w:space="0" w:color="auto"/>
              </w:divBdr>
              <w:divsChild>
                <w:div w:id="1222254950">
                  <w:marLeft w:val="480"/>
                  <w:marRight w:val="0"/>
                  <w:marTop w:val="0"/>
                  <w:marBottom w:val="0"/>
                  <w:divBdr>
                    <w:top w:val="none" w:sz="0" w:space="0" w:color="auto"/>
                    <w:left w:val="none" w:sz="0" w:space="0" w:color="auto"/>
                    <w:bottom w:val="none" w:sz="0" w:space="0" w:color="auto"/>
                    <w:right w:val="none" w:sz="0" w:space="0" w:color="auto"/>
                  </w:divBdr>
                </w:div>
                <w:div w:id="1184904170">
                  <w:marLeft w:val="480"/>
                  <w:marRight w:val="0"/>
                  <w:marTop w:val="0"/>
                  <w:marBottom w:val="0"/>
                  <w:divBdr>
                    <w:top w:val="none" w:sz="0" w:space="0" w:color="auto"/>
                    <w:left w:val="none" w:sz="0" w:space="0" w:color="auto"/>
                    <w:bottom w:val="none" w:sz="0" w:space="0" w:color="auto"/>
                    <w:right w:val="none" w:sz="0" w:space="0" w:color="auto"/>
                  </w:divBdr>
                </w:div>
                <w:div w:id="497767856">
                  <w:marLeft w:val="480"/>
                  <w:marRight w:val="0"/>
                  <w:marTop w:val="0"/>
                  <w:marBottom w:val="0"/>
                  <w:divBdr>
                    <w:top w:val="none" w:sz="0" w:space="0" w:color="auto"/>
                    <w:left w:val="none" w:sz="0" w:space="0" w:color="auto"/>
                    <w:bottom w:val="none" w:sz="0" w:space="0" w:color="auto"/>
                    <w:right w:val="none" w:sz="0" w:space="0" w:color="auto"/>
                  </w:divBdr>
                </w:div>
                <w:div w:id="1945570793">
                  <w:marLeft w:val="480"/>
                  <w:marRight w:val="0"/>
                  <w:marTop w:val="0"/>
                  <w:marBottom w:val="0"/>
                  <w:divBdr>
                    <w:top w:val="none" w:sz="0" w:space="0" w:color="auto"/>
                    <w:left w:val="none" w:sz="0" w:space="0" w:color="auto"/>
                    <w:bottom w:val="none" w:sz="0" w:space="0" w:color="auto"/>
                    <w:right w:val="none" w:sz="0" w:space="0" w:color="auto"/>
                  </w:divBdr>
                </w:div>
                <w:div w:id="825435972">
                  <w:marLeft w:val="480"/>
                  <w:marRight w:val="0"/>
                  <w:marTop w:val="0"/>
                  <w:marBottom w:val="0"/>
                  <w:divBdr>
                    <w:top w:val="none" w:sz="0" w:space="0" w:color="auto"/>
                    <w:left w:val="none" w:sz="0" w:space="0" w:color="auto"/>
                    <w:bottom w:val="none" w:sz="0" w:space="0" w:color="auto"/>
                    <w:right w:val="none" w:sz="0" w:space="0" w:color="auto"/>
                  </w:divBdr>
                </w:div>
                <w:div w:id="2137750177">
                  <w:marLeft w:val="480"/>
                  <w:marRight w:val="0"/>
                  <w:marTop w:val="0"/>
                  <w:marBottom w:val="0"/>
                  <w:divBdr>
                    <w:top w:val="none" w:sz="0" w:space="0" w:color="auto"/>
                    <w:left w:val="none" w:sz="0" w:space="0" w:color="auto"/>
                    <w:bottom w:val="none" w:sz="0" w:space="0" w:color="auto"/>
                    <w:right w:val="none" w:sz="0" w:space="0" w:color="auto"/>
                  </w:divBdr>
                </w:div>
                <w:div w:id="406615926">
                  <w:marLeft w:val="480"/>
                  <w:marRight w:val="0"/>
                  <w:marTop w:val="0"/>
                  <w:marBottom w:val="0"/>
                  <w:divBdr>
                    <w:top w:val="none" w:sz="0" w:space="0" w:color="auto"/>
                    <w:left w:val="none" w:sz="0" w:space="0" w:color="auto"/>
                    <w:bottom w:val="none" w:sz="0" w:space="0" w:color="auto"/>
                    <w:right w:val="none" w:sz="0" w:space="0" w:color="auto"/>
                  </w:divBdr>
                </w:div>
                <w:div w:id="147328497">
                  <w:marLeft w:val="480"/>
                  <w:marRight w:val="0"/>
                  <w:marTop w:val="0"/>
                  <w:marBottom w:val="0"/>
                  <w:divBdr>
                    <w:top w:val="none" w:sz="0" w:space="0" w:color="auto"/>
                    <w:left w:val="none" w:sz="0" w:space="0" w:color="auto"/>
                    <w:bottom w:val="none" w:sz="0" w:space="0" w:color="auto"/>
                    <w:right w:val="none" w:sz="0" w:space="0" w:color="auto"/>
                  </w:divBdr>
                </w:div>
                <w:div w:id="1847095233">
                  <w:marLeft w:val="480"/>
                  <w:marRight w:val="0"/>
                  <w:marTop w:val="0"/>
                  <w:marBottom w:val="0"/>
                  <w:divBdr>
                    <w:top w:val="none" w:sz="0" w:space="0" w:color="auto"/>
                    <w:left w:val="none" w:sz="0" w:space="0" w:color="auto"/>
                    <w:bottom w:val="none" w:sz="0" w:space="0" w:color="auto"/>
                    <w:right w:val="none" w:sz="0" w:space="0" w:color="auto"/>
                  </w:divBdr>
                </w:div>
                <w:div w:id="1533883485">
                  <w:marLeft w:val="480"/>
                  <w:marRight w:val="0"/>
                  <w:marTop w:val="0"/>
                  <w:marBottom w:val="0"/>
                  <w:divBdr>
                    <w:top w:val="none" w:sz="0" w:space="0" w:color="auto"/>
                    <w:left w:val="none" w:sz="0" w:space="0" w:color="auto"/>
                    <w:bottom w:val="none" w:sz="0" w:space="0" w:color="auto"/>
                    <w:right w:val="none" w:sz="0" w:space="0" w:color="auto"/>
                  </w:divBdr>
                </w:div>
                <w:div w:id="1856261497">
                  <w:marLeft w:val="480"/>
                  <w:marRight w:val="0"/>
                  <w:marTop w:val="0"/>
                  <w:marBottom w:val="0"/>
                  <w:divBdr>
                    <w:top w:val="none" w:sz="0" w:space="0" w:color="auto"/>
                    <w:left w:val="none" w:sz="0" w:space="0" w:color="auto"/>
                    <w:bottom w:val="none" w:sz="0" w:space="0" w:color="auto"/>
                    <w:right w:val="none" w:sz="0" w:space="0" w:color="auto"/>
                  </w:divBdr>
                </w:div>
                <w:div w:id="1195657666">
                  <w:marLeft w:val="480"/>
                  <w:marRight w:val="0"/>
                  <w:marTop w:val="0"/>
                  <w:marBottom w:val="0"/>
                  <w:divBdr>
                    <w:top w:val="none" w:sz="0" w:space="0" w:color="auto"/>
                    <w:left w:val="none" w:sz="0" w:space="0" w:color="auto"/>
                    <w:bottom w:val="none" w:sz="0" w:space="0" w:color="auto"/>
                    <w:right w:val="none" w:sz="0" w:space="0" w:color="auto"/>
                  </w:divBdr>
                </w:div>
                <w:div w:id="764543186">
                  <w:marLeft w:val="480"/>
                  <w:marRight w:val="0"/>
                  <w:marTop w:val="0"/>
                  <w:marBottom w:val="0"/>
                  <w:divBdr>
                    <w:top w:val="none" w:sz="0" w:space="0" w:color="auto"/>
                    <w:left w:val="none" w:sz="0" w:space="0" w:color="auto"/>
                    <w:bottom w:val="none" w:sz="0" w:space="0" w:color="auto"/>
                    <w:right w:val="none" w:sz="0" w:space="0" w:color="auto"/>
                  </w:divBdr>
                </w:div>
                <w:div w:id="120736566">
                  <w:marLeft w:val="480"/>
                  <w:marRight w:val="0"/>
                  <w:marTop w:val="0"/>
                  <w:marBottom w:val="0"/>
                  <w:divBdr>
                    <w:top w:val="none" w:sz="0" w:space="0" w:color="auto"/>
                    <w:left w:val="none" w:sz="0" w:space="0" w:color="auto"/>
                    <w:bottom w:val="none" w:sz="0" w:space="0" w:color="auto"/>
                    <w:right w:val="none" w:sz="0" w:space="0" w:color="auto"/>
                  </w:divBdr>
                </w:div>
                <w:div w:id="67073535">
                  <w:marLeft w:val="480"/>
                  <w:marRight w:val="0"/>
                  <w:marTop w:val="0"/>
                  <w:marBottom w:val="0"/>
                  <w:divBdr>
                    <w:top w:val="none" w:sz="0" w:space="0" w:color="auto"/>
                    <w:left w:val="none" w:sz="0" w:space="0" w:color="auto"/>
                    <w:bottom w:val="none" w:sz="0" w:space="0" w:color="auto"/>
                    <w:right w:val="none" w:sz="0" w:space="0" w:color="auto"/>
                  </w:divBdr>
                </w:div>
                <w:div w:id="1520238793">
                  <w:marLeft w:val="480"/>
                  <w:marRight w:val="0"/>
                  <w:marTop w:val="0"/>
                  <w:marBottom w:val="0"/>
                  <w:divBdr>
                    <w:top w:val="none" w:sz="0" w:space="0" w:color="auto"/>
                    <w:left w:val="none" w:sz="0" w:space="0" w:color="auto"/>
                    <w:bottom w:val="none" w:sz="0" w:space="0" w:color="auto"/>
                    <w:right w:val="none" w:sz="0" w:space="0" w:color="auto"/>
                  </w:divBdr>
                </w:div>
                <w:div w:id="367801260">
                  <w:marLeft w:val="480"/>
                  <w:marRight w:val="0"/>
                  <w:marTop w:val="0"/>
                  <w:marBottom w:val="0"/>
                  <w:divBdr>
                    <w:top w:val="none" w:sz="0" w:space="0" w:color="auto"/>
                    <w:left w:val="none" w:sz="0" w:space="0" w:color="auto"/>
                    <w:bottom w:val="none" w:sz="0" w:space="0" w:color="auto"/>
                    <w:right w:val="none" w:sz="0" w:space="0" w:color="auto"/>
                  </w:divBdr>
                </w:div>
                <w:div w:id="1389454730">
                  <w:marLeft w:val="480"/>
                  <w:marRight w:val="0"/>
                  <w:marTop w:val="0"/>
                  <w:marBottom w:val="0"/>
                  <w:divBdr>
                    <w:top w:val="none" w:sz="0" w:space="0" w:color="auto"/>
                    <w:left w:val="none" w:sz="0" w:space="0" w:color="auto"/>
                    <w:bottom w:val="none" w:sz="0" w:space="0" w:color="auto"/>
                    <w:right w:val="none" w:sz="0" w:space="0" w:color="auto"/>
                  </w:divBdr>
                </w:div>
                <w:div w:id="378213700">
                  <w:marLeft w:val="480"/>
                  <w:marRight w:val="0"/>
                  <w:marTop w:val="0"/>
                  <w:marBottom w:val="0"/>
                  <w:divBdr>
                    <w:top w:val="none" w:sz="0" w:space="0" w:color="auto"/>
                    <w:left w:val="none" w:sz="0" w:space="0" w:color="auto"/>
                    <w:bottom w:val="none" w:sz="0" w:space="0" w:color="auto"/>
                    <w:right w:val="none" w:sz="0" w:space="0" w:color="auto"/>
                  </w:divBdr>
                </w:div>
                <w:div w:id="1486626271">
                  <w:marLeft w:val="480"/>
                  <w:marRight w:val="0"/>
                  <w:marTop w:val="0"/>
                  <w:marBottom w:val="0"/>
                  <w:divBdr>
                    <w:top w:val="none" w:sz="0" w:space="0" w:color="auto"/>
                    <w:left w:val="none" w:sz="0" w:space="0" w:color="auto"/>
                    <w:bottom w:val="none" w:sz="0" w:space="0" w:color="auto"/>
                    <w:right w:val="none" w:sz="0" w:space="0" w:color="auto"/>
                  </w:divBdr>
                </w:div>
                <w:div w:id="123623373">
                  <w:marLeft w:val="480"/>
                  <w:marRight w:val="0"/>
                  <w:marTop w:val="0"/>
                  <w:marBottom w:val="0"/>
                  <w:divBdr>
                    <w:top w:val="none" w:sz="0" w:space="0" w:color="auto"/>
                    <w:left w:val="none" w:sz="0" w:space="0" w:color="auto"/>
                    <w:bottom w:val="none" w:sz="0" w:space="0" w:color="auto"/>
                    <w:right w:val="none" w:sz="0" w:space="0" w:color="auto"/>
                  </w:divBdr>
                </w:div>
                <w:div w:id="746795">
                  <w:marLeft w:val="480"/>
                  <w:marRight w:val="0"/>
                  <w:marTop w:val="0"/>
                  <w:marBottom w:val="0"/>
                  <w:divBdr>
                    <w:top w:val="none" w:sz="0" w:space="0" w:color="auto"/>
                    <w:left w:val="none" w:sz="0" w:space="0" w:color="auto"/>
                    <w:bottom w:val="none" w:sz="0" w:space="0" w:color="auto"/>
                    <w:right w:val="none" w:sz="0" w:space="0" w:color="auto"/>
                  </w:divBdr>
                </w:div>
                <w:div w:id="1371686863">
                  <w:marLeft w:val="480"/>
                  <w:marRight w:val="0"/>
                  <w:marTop w:val="0"/>
                  <w:marBottom w:val="0"/>
                  <w:divBdr>
                    <w:top w:val="none" w:sz="0" w:space="0" w:color="auto"/>
                    <w:left w:val="none" w:sz="0" w:space="0" w:color="auto"/>
                    <w:bottom w:val="none" w:sz="0" w:space="0" w:color="auto"/>
                    <w:right w:val="none" w:sz="0" w:space="0" w:color="auto"/>
                  </w:divBdr>
                </w:div>
                <w:div w:id="1758096132">
                  <w:marLeft w:val="480"/>
                  <w:marRight w:val="0"/>
                  <w:marTop w:val="0"/>
                  <w:marBottom w:val="0"/>
                  <w:divBdr>
                    <w:top w:val="none" w:sz="0" w:space="0" w:color="auto"/>
                    <w:left w:val="none" w:sz="0" w:space="0" w:color="auto"/>
                    <w:bottom w:val="none" w:sz="0" w:space="0" w:color="auto"/>
                    <w:right w:val="none" w:sz="0" w:space="0" w:color="auto"/>
                  </w:divBdr>
                </w:div>
                <w:div w:id="564877859">
                  <w:marLeft w:val="480"/>
                  <w:marRight w:val="0"/>
                  <w:marTop w:val="0"/>
                  <w:marBottom w:val="0"/>
                  <w:divBdr>
                    <w:top w:val="none" w:sz="0" w:space="0" w:color="auto"/>
                    <w:left w:val="none" w:sz="0" w:space="0" w:color="auto"/>
                    <w:bottom w:val="none" w:sz="0" w:space="0" w:color="auto"/>
                    <w:right w:val="none" w:sz="0" w:space="0" w:color="auto"/>
                  </w:divBdr>
                </w:div>
                <w:div w:id="37362123">
                  <w:marLeft w:val="480"/>
                  <w:marRight w:val="0"/>
                  <w:marTop w:val="0"/>
                  <w:marBottom w:val="0"/>
                  <w:divBdr>
                    <w:top w:val="none" w:sz="0" w:space="0" w:color="auto"/>
                    <w:left w:val="none" w:sz="0" w:space="0" w:color="auto"/>
                    <w:bottom w:val="none" w:sz="0" w:space="0" w:color="auto"/>
                    <w:right w:val="none" w:sz="0" w:space="0" w:color="auto"/>
                  </w:divBdr>
                </w:div>
                <w:div w:id="2120446816">
                  <w:marLeft w:val="480"/>
                  <w:marRight w:val="0"/>
                  <w:marTop w:val="0"/>
                  <w:marBottom w:val="0"/>
                  <w:divBdr>
                    <w:top w:val="none" w:sz="0" w:space="0" w:color="auto"/>
                    <w:left w:val="none" w:sz="0" w:space="0" w:color="auto"/>
                    <w:bottom w:val="none" w:sz="0" w:space="0" w:color="auto"/>
                    <w:right w:val="none" w:sz="0" w:space="0" w:color="auto"/>
                  </w:divBdr>
                </w:div>
                <w:div w:id="1401440737">
                  <w:marLeft w:val="480"/>
                  <w:marRight w:val="0"/>
                  <w:marTop w:val="0"/>
                  <w:marBottom w:val="0"/>
                  <w:divBdr>
                    <w:top w:val="none" w:sz="0" w:space="0" w:color="auto"/>
                    <w:left w:val="none" w:sz="0" w:space="0" w:color="auto"/>
                    <w:bottom w:val="none" w:sz="0" w:space="0" w:color="auto"/>
                    <w:right w:val="none" w:sz="0" w:space="0" w:color="auto"/>
                  </w:divBdr>
                </w:div>
                <w:div w:id="1722483907">
                  <w:marLeft w:val="480"/>
                  <w:marRight w:val="0"/>
                  <w:marTop w:val="0"/>
                  <w:marBottom w:val="0"/>
                  <w:divBdr>
                    <w:top w:val="none" w:sz="0" w:space="0" w:color="auto"/>
                    <w:left w:val="none" w:sz="0" w:space="0" w:color="auto"/>
                    <w:bottom w:val="none" w:sz="0" w:space="0" w:color="auto"/>
                    <w:right w:val="none" w:sz="0" w:space="0" w:color="auto"/>
                  </w:divBdr>
                </w:div>
                <w:div w:id="1039208864">
                  <w:marLeft w:val="480"/>
                  <w:marRight w:val="0"/>
                  <w:marTop w:val="0"/>
                  <w:marBottom w:val="0"/>
                  <w:divBdr>
                    <w:top w:val="none" w:sz="0" w:space="0" w:color="auto"/>
                    <w:left w:val="none" w:sz="0" w:space="0" w:color="auto"/>
                    <w:bottom w:val="none" w:sz="0" w:space="0" w:color="auto"/>
                    <w:right w:val="none" w:sz="0" w:space="0" w:color="auto"/>
                  </w:divBdr>
                </w:div>
                <w:div w:id="748119512">
                  <w:marLeft w:val="480"/>
                  <w:marRight w:val="0"/>
                  <w:marTop w:val="0"/>
                  <w:marBottom w:val="0"/>
                  <w:divBdr>
                    <w:top w:val="none" w:sz="0" w:space="0" w:color="auto"/>
                    <w:left w:val="none" w:sz="0" w:space="0" w:color="auto"/>
                    <w:bottom w:val="none" w:sz="0" w:space="0" w:color="auto"/>
                    <w:right w:val="none" w:sz="0" w:space="0" w:color="auto"/>
                  </w:divBdr>
                </w:div>
                <w:div w:id="726994628">
                  <w:marLeft w:val="480"/>
                  <w:marRight w:val="0"/>
                  <w:marTop w:val="0"/>
                  <w:marBottom w:val="0"/>
                  <w:divBdr>
                    <w:top w:val="none" w:sz="0" w:space="0" w:color="auto"/>
                    <w:left w:val="none" w:sz="0" w:space="0" w:color="auto"/>
                    <w:bottom w:val="none" w:sz="0" w:space="0" w:color="auto"/>
                    <w:right w:val="none" w:sz="0" w:space="0" w:color="auto"/>
                  </w:divBdr>
                </w:div>
                <w:div w:id="213809553">
                  <w:marLeft w:val="480"/>
                  <w:marRight w:val="0"/>
                  <w:marTop w:val="0"/>
                  <w:marBottom w:val="0"/>
                  <w:divBdr>
                    <w:top w:val="none" w:sz="0" w:space="0" w:color="auto"/>
                    <w:left w:val="none" w:sz="0" w:space="0" w:color="auto"/>
                    <w:bottom w:val="none" w:sz="0" w:space="0" w:color="auto"/>
                    <w:right w:val="none" w:sz="0" w:space="0" w:color="auto"/>
                  </w:divBdr>
                </w:div>
                <w:div w:id="1241209127">
                  <w:marLeft w:val="480"/>
                  <w:marRight w:val="0"/>
                  <w:marTop w:val="0"/>
                  <w:marBottom w:val="0"/>
                  <w:divBdr>
                    <w:top w:val="none" w:sz="0" w:space="0" w:color="auto"/>
                    <w:left w:val="none" w:sz="0" w:space="0" w:color="auto"/>
                    <w:bottom w:val="none" w:sz="0" w:space="0" w:color="auto"/>
                    <w:right w:val="none" w:sz="0" w:space="0" w:color="auto"/>
                  </w:divBdr>
                </w:div>
                <w:div w:id="1145242541">
                  <w:marLeft w:val="480"/>
                  <w:marRight w:val="0"/>
                  <w:marTop w:val="0"/>
                  <w:marBottom w:val="0"/>
                  <w:divBdr>
                    <w:top w:val="none" w:sz="0" w:space="0" w:color="auto"/>
                    <w:left w:val="none" w:sz="0" w:space="0" w:color="auto"/>
                    <w:bottom w:val="none" w:sz="0" w:space="0" w:color="auto"/>
                    <w:right w:val="none" w:sz="0" w:space="0" w:color="auto"/>
                  </w:divBdr>
                </w:div>
                <w:div w:id="369500244">
                  <w:marLeft w:val="480"/>
                  <w:marRight w:val="0"/>
                  <w:marTop w:val="0"/>
                  <w:marBottom w:val="0"/>
                  <w:divBdr>
                    <w:top w:val="none" w:sz="0" w:space="0" w:color="auto"/>
                    <w:left w:val="none" w:sz="0" w:space="0" w:color="auto"/>
                    <w:bottom w:val="none" w:sz="0" w:space="0" w:color="auto"/>
                    <w:right w:val="none" w:sz="0" w:space="0" w:color="auto"/>
                  </w:divBdr>
                </w:div>
                <w:div w:id="1342776296">
                  <w:marLeft w:val="480"/>
                  <w:marRight w:val="0"/>
                  <w:marTop w:val="0"/>
                  <w:marBottom w:val="0"/>
                  <w:divBdr>
                    <w:top w:val="none" w:sz="0" w:space="0" w:color="auto"/>
                    <w:left w:val="none" w:sz="0" w:space="0" w:color="auto"/>
                    <w:bottom w:val="none" w:sz="0" w:space="0" w:color="auto"/>
                    <w:right w:val="none" w:sz="0" w:space="0" w:color="auto"/>
                  </w:divBdr>
                </w:div>
                <w:div w:id="314799585">
                  <w:marLeft w:val="480"/>
                  <w:marRight w:val="0"/>
                  <w:marTop w:val="0"/>
                  <w:marBottom w:val="0"/>
                  <w:divBdr>
                    <w:top w:val="none" w:sz="0" w:space="0" w:color="auto"/>
                    <w:left w:val="none" w:sz="0" w:space="0" w:color="auto"/>
                    <w:bottom w:val="none" w:sz="0" w:space="0" w:color="auto"/>
                    <w:right w:val="none" w:sz="0" w:space="0" w:color="auto"/>
                  </w:divBdr>
                </w:div>
                <w:div w:id="1385330975">
                  <w:marLeft w:val="480"/>
                  <w:marRight w:val="0"/>
                  <w:marTop w:val="0"/>
                  <w:marBottom w:val="0"/>
                  <w:divBdr>
                    <w:top w:val="none" w:sz="0" w:space="0" w:color="auto"/>
                    <w:left w:val="none" w:sz="0" w:space="0" w:color="auto"/>
                    <w:bottom w:val="none" w:sz="0" w:space="0" w:color="auto"/>
                    <w:right w:val="none" w:sz="0" w:space="0" w:color="auto"/>
                  </w:divBdr>
                </w:div>
                <w:div w:id="1185942681">
                  <w:marLeft w:val="480"/>
                  <w:marRight w:val="0"/>
                  <w:marTop w:val="0"/>
                  <w:marBottom w:val="0"/>
                  <w:divBdr>
                    <w:top w:val="none" w:sz="0" w:space="0" w:color="auto"/>
                    <w:left w:val="none" w:sz="0" w:space="0" w:color="auto"/>
                    <w:bottom w:val="none" w:sz="0" w:space="0" w:color="auto"/>
                    <w:right w:val="none" w:sz="0" w:space="0" w:color="auto"/>
                  </w:divBdr>
                </w:div>
                <w:div w:id="1629823163">
                  <w:marLeft w:val="480"/>
                  <w:marRight w:val="0"/>
                  <w:marTop w:val="0"/>
                  <w:marBottom w:val="0"/>
                  <w:divBdr>
                    <w:top w:val="none" w:sz="0" w:space="0" w:color="auto"/>
                    <w:left w:val="none" w:sz="0" w:space="0" w:color="auto"/>
                    <w:bottom w:val="none" w:sz="0" w:space="0" w:color="auto"/>
                    <w:right w:val="none" w:sz="0" w:space="0" w:color="auto"/>
                  </w:divBdr>
                </w:div>
                <w:div w:id="959266742">
                  <w:marLeft w:val="480"/>
                  <w:marRight w:val="0"/>
                  <w:marTop w:val="0"/>
                  <w:marBottom w:val="0"/>
                  <w:divBdr>
                    <w:top w:val="none" w:sz="0" w:space="0" w:color="auto"/>
                    <w:left w:val="none" w:sz="0" w:space="0" w:color="auto"/>
                    <w:bottom w:val="none" w:sz="0" w:space="0" w:color="auto"/>
                    <w:right w:val="none" w:sz="0" w:space="0" w:color="auto"/>
                  </w:divBdr>
                </w:div>
              </w:divsChild>
            </w:div>
            <w:div w:id="2030594624">
              <w:marLeft w:val="0"/>
              <w:marRight w:val="0"/>
              <w:marTop w:val="0"/>
              <w:marBottom w:val="0"/>
              <w:divBdr>
                <w:top w:val="none" w:sz="0" w:space="0" w:color="auto"/>
                <w:left w:val="none" w:sz="0" w:space="0" w:color="auto"/>
                <w:bottom w:val="none" w:sz="0" w:space="0" w:color="auto"/>
                <w:right w:val="none" w:sz="0" w:space="0" w:color="auto"/>
              </w:divBdr>
              <w:divsChild>
                <w:div w:id="1419407128">
                  <w:marLeft w:val="480"/>
                  <w:marRight w:val="0"/>
                  <w:marTop w:val="0"/>
                  <w:marBottom w:val="0"/>
                  <w:divBdr>
                    <w:top w:val="none" w:sz="0" w:space="0" w:color="auto"/>
                    <w:left w:val="none" w:sz="0" w:space="0" w:color="auto"/>
                    <w:bottom w:val="none" w:sz="0" w:space="0" w:color="auto"/>
                    <w:right w:val="none" w:sz="0" w:space="0" w:color="auto"/>
                  </w:divBdr>
                </w:div>
                <w:div w:id="154880085">
                  <w:marLeft w:val="480"/>
                  <w:marRight w:val="0"/>
                  <w:marTop w:val="0"/>
                  <w:marBottom w:val="0"/>
                  <w:divBdr>
                    <w:top w:val="none" w:sz="0" w:space="0" w:color="auto"/>
                    <w:left w:val="none" w:sz="0" w:space="0" w:color="auto"/>
                    <w:bottom w:val="none" w:sz="0" w:space="0" w:color="auto"/>
                    <w:right w:val="none" w:sz="0" w:space="0" w:color="auto"/>
                  </w:divBdr>
                </w:div>
                <w:div w:id="2132164867">
                  <w:marLeft w:val="480"/>
                  <w:marRight w:val="0"/>
                  <w:marTop w:val="0"/>
                  <w:marBottom w:val="0"/>
                  <w:divBdr>
                    <w:top w:val="none" w:sz="0" w:space="0" w:color="auto"/>
                    <w:left w:val="none" w:sz="0" w:space="0" w:color="auto"/>
                    <w:bottom w:val="none" w:sz="0" w:space="0" w:color="auto"/>
                    <w:right w:val="none" w:sz="0" w:space="0" w:color="auto"/>
                  </w:divBdr>
                </w:div>
                <w:div w:id="453331894">
                  <w:marLeft w:val="480"/>
                  <w:marRight w:val="0"/>
                  <w:marTop w:val="0"/>
                  <w:marBottom w:val="0"/>
                  <w:divBdr>
                    <w:top w:val="none" w:sz="0" w:space="0" w:color="auto"/>
                    <w:left w:val="none" w:sz="0" w:space="0" w:color="auto"/>
                    <w:bottom w:val="none" w:sz="0" w:space="0" w:color="auto"/>
                    <w:right w:val="none" w:sz="0" w:space="0" w:color="auto"/>
                  </w:divBdr>
                </w:div>
                <w:div w:id="876158803">
                  <w:marLeft w:val="480"/>
                  <w:marRight w:val="0"/>
                  <w:marTop w:val="0"/>
                  <w:marBottom w:val="0"/>
                  <w:divBdr>
                    <w:top w:val="none" w:sz="0" w:space="0" w:color="auto"/>
                    <w:left w:val="none" w:sz="0" w:space="0" w:color="auto"/>
                    <w:bottom w:val="none" w:sz="0" w:space="0" w:color="auto"/>
                    <w:right w:val="none" w:sz="0" w:space="0" w:color="auto"/>
                  </w:divBdr>
                </w:div>
                <w:div w:id="914706667">
                  <w:marLeft w:val="480"/>
                  <w:marRight w:val="0"/>
                  <w:marTop w:val="0"/>
                  <w:marBottom w:val="0"/>
                  <w:divBdr>
                    <w:top w:val="none" w:sz="0" w:space="0" w:color="auto"/>
                    <w:left w:val="none" w:sz="0" w:space="0" w:color="auto"/>
                    <w:bottom w:val="none" w:sz="0" w:space="0" w:color="auto"/>
                    <w:right w:val="none" w:sz="0" w:space="0" w:color="auto"/>
                  </w:divBdr>
                </w:div>
                <w:div w:id="1781873999">
                  <w:marLeft w:val="480"/>
                  <w:marRight w:val="0"/>
                  <w:marTop w:val="0"/>
                  <w:marBottom w:val="0"/>
                  <w:divBdr>
                    <w:top w:val="none" w:sz="0" w:space="0" w:color="auto"/>
                    <w:left w:val="none" w:sz="0" w:space="0" w:color="auto"/>
                    <w:bottom w:val="none" w:sz="0" w:space="0" w:color="auto"/>
                    <w:right w:val="none" w:sz="0" w:space="0" w:color="auto"/>
                  </w:divBdr>
                </w:div>
                <w:div w:id="506363883">
                  <w:marLeft w:val="480"/>
                  <w:marRight w:val="0"/>
                  <w:marTop w:val="0"/>
                  <w:marBottom w:val="0"/>
                  <w:divBdr>
                    <w:top w:val="none" w:sz="0" w:space="0" w:color="auto"/>
                    <w:left w:val="none" w:sz="0" w:space="0" w:color="auto"/>
                    <w:bottom w:val="none" w:sz="0" w:space="0" w:color="auto"/>
                    <w:right w:val="none" w:sz="0" w:space="0" w:color="auto"/>
                  </w:divBdr>
                </w:div>
                <w:div w:id="2138645489">
                  <w:marLeft w:val="480"/>
                  <w:marRight w:val="0"/>
                  <w:marTop w:val="0"/>
                  <w:marBottom w:val="0"/>
                  <w:divBdr>
                    <w:top w:val="none" w:sz="0" w:space="0" w:color="auto"/>
                    <w:left w:val="none" w:sz="0" w:space="0" w:color="auto"/>
                    <w:bottom w:val="none" w:sz="0" w:space="0" w:color="auto"/>
                    <w:right w:val="none" w:sz="0" w:space="0" w:color="auto"/>
                  </w:divBdr>
                </w:div>
                <w:div w:id="1596130761">
                  <w:marLeft w:val="480"/>
                  <w:marRight w:val="0"/>
                  <w:marTop w:val="0"/>
                  <w:marBottom w:val="0"/>
                  <w:divBdr>
                    <w:top w:val="none" w:sz="0" w:space="0" w:color="auto"/>
                    <w:left w:val="none" w:sz="0" w:space="0" w:color="auto"/>
                    <w:bottom w:val="none" w:sz="0" w:space="0" w:color="auto"/>
                    <w:right w:val="none" w:sz="0" w:space="0" w:color="auto"/>
                  </w:divBdr>
                </w:div>
                <w:div w:id="81225582">
                  <w:marLeft w:val="480"/>
                  <w:marRight w:val="0"/>
                  <w:marTop w:val="0"/>
                  <w:marBottom w:val="0"/>
                  <w:divBdr>
                    <w:top w:val="none" w:sz="0" w:space="0" w:color="auto"/>
                    <w:left w:val="none" w:sz="0" w:space="0" w:color="auto"/>
                    <w:bottom w:val="none" w:sz="0" w:space="0" w:color="auto"/>
                    <w:right w:val="none" w:sz="0" w:space="0" w:color="auto"/>
                  </w:divBdr>
                </w:div>
                <w:div w:id="2099708890">
                  <w:marLeft w:val="480"/>
                  <w:marRight w:val="0"/>
                  <w:marTop w:val="0"/>
                  <w:marBottom w:val="0"/>
                  <w:divBdr>
                    <w:top w:val="none" w:sz="0" w:space="0" w:color="auto"/>
                    <w:left w:val="none" w:sz="0" w:space="0" w:color="auto"/>
                    <w:bottom w:val="none" w:sz="0" w:space="0" w:color="auto"/>
                    <w:right w:val="none" w:sz="0" w:space="0" w:color="auto"/>
                  </w:divBdr>
                </w:div>
                <w:div w:id="1222012917">
                  <w:marLeft w:val="480"/>
                  <w:marRight w:val="0"/>
                  <w:marTop w:val="0"/>
                  <w:marBottom w:val="0"/>
                  <w:divBdr>
                    <w:top w:val="none" w:sz="0" w:space="0" w:color="auto"/>
                    <w:left w:val="none" w:sz="0" w:space="0" w:color="auto"/>
                    <w:bottom w:val="none" w:sz="0" w:space="0" w:color="auto"/>
                    <w:right w:val="none" w:sz="0" w:space="0" w:color="auto"/>
                  </w:divBdr>
                </w:div>
                <w:div w:id="1082533531">
                  <w:marLeft w:val="480"/>
                  <w:marRight w:val="0"/>
                  <w:marTop w:val="0"/>
                  <w:marBottom w:val="0"/>
                  <w:divBdr>
                    <w:top w:val="none" w:sz="0" w:space="0" w:color="auto"/>
                    <w:left w:val="none" w:sz="0" w:space="0" w:color="auto"/>
                    <w:bottom w:val="none" w:sz="0" w:space="0" w:color="auto"/>
                    <w:right w:val="none" w:sz="0" w:space="0" w:color="auto"/>
                  </w:divBdr>
                </w:div>
                <w:div w:id="397094257">
                  <w:marLeft w:val="480"/>
                  <w:marRight w:val="0"/>
                  <w:marTop w:val="0"/>
                  <w:marBottom w:val="0"/>
                  <w:divBdr>
                    <w:top w:val="none" w:sz="0" w:space="0" w:color="auto"/>
                    <w:left w:val="none" w:sz="0" w:space="0" w:color="auto"/>
                    <w:bottom w:val="none" w:sz="0" w:space="0" w:color="auto"/>
                    <w:right w:val="none" w:sz="0" w:space="0" w:color="auto"/>
                  </w:divBdr>
                </w:div>
                <w:div w:id="1884557834">
                  <w:marLeft w:val="480"/>
                  <w:marRight w:val="0"/>
                  <w:marTop w:val="0"/>
                  <w:marBottom w:val="0"/>
                  <w:divBdr>
                    <w:top w:val="none" w:sz="0" w:space="0" w:color="auto"/>
                    <w:left w:val="none" w:sz="0" w:space="0" w:color="auto"/>
                    <w:bottom w:val="none" w:sz="0" w:space="0" w:color="auto"/>
                    <w:right w:val="none" w:sz="0" w:space="0" w:color="auto"/>
                  </w:divBdr>
                </w:div>
                <w:div w:id="510489635">
                  <w:marLeft w:val="480"/>
                  <w:marRight w:val="0"/>
                  <w:marTop w:val="0"/>
                  <w:marBottom w:val="0"/>
                  <w:divBdr>
                    <w:top w:val="none" w:sz="0" w:space="0" w:color="auto"/>
                    <w:left w:val="none" w:sz="0" w:space="0" w:color="auto"/>
                    <w:bottom w:val="none" w:sz="0" w:space="0" w:color="auto"/>
                    <w:right w:val="none" w:sz="0" w:space="0" w:color="auto"/>
                  </w:divBdr>
                </w:div>
                <w:div w:id="336157864">
                  <w:marLeft w:val="480"/>
                  <w:marRight w:val="0"/>
                  <w:marTop w:val="0"/>
                  <w:marBottom w:val="0"/>
                  <w:divBdr>
                    <w:top w:val="none" w:sz="0" w:space="0" w:color="auto"/>
                    <w:left w:val="none" w:sz="0" w:space="0" w:color="auto"/>
                    <w:bottom w:val="none" w:sz="0" w:space="0" w:color="auto"/>
                    <w:right w:val="none" w:sz="0" w:space="0" w:color="auto"/>
                  </w:divBdr>
                </w:div>
                <w:div w:id="924650508">
                  <w:marLeft w:val="480"/>
                  <w:marRight w:val="0"/>
                  <w:marTop w:val="0"/>
                  <w:marBottom w:val="0"/>
                  <w:divBdr>
                    <w:top w:val="none" w:sz="0" w:space="0" w:color="auto"/>
                    <w:left w:val="none" w:sz="0" w:space="0" w:color="auto"/>
                    <w:bottom w:val="none" w:sz="0" w:space="0" w:color="auto"/>
                    <w:right w:val="none" w:sz="0" w:space="0" w:color="auto"/>
                  </w:divBdr>
                </w:div>
                <w:div w:id="1156653030">
                  <w:marLeft w:val="480"/>
                  <w:marRight w:val="0"/>
                  <w:marTop w:val="0"/>
                  <w:marBottom w:val="0"/>
                  <w:divBdr>
                    <w:top w:val="none" w:sz="0" w:space="0" w:color="auto"/>
                    <w:left w:val="none" w:sz="0" w:space="0" w:color="auto"/>
                    <w:bottom w:val="none" w:sz="0" w:space="0" w:color="auto"/>
                    <w:right w:val="none" w:sz="0" w:space="0" w:color="auto"/>
                  </w:divBdr>
                </w:div>
                <w:div w:id="1172253740">
                  <w:marLeft w:val="480"/>
                  <w:marRight w:val="0"/>
                  <w:marTop w:val="0"/>
                  <w:marBottom w:val="0"/>
                  <w:divBdr>
                    <w:top w:val="none" w:sz="0" w:space="0" w:color="auto"/>
                    <w:left w:val="none" w:sz="0" w:space="0" w:color="auto"/>
                    <w:bottom w:val="none" w:sz="0" w:space="0" w:color="auto"/>
                    <w:right w:val="none" w:sz="0" w:space="0" w:color="auto"/>
                  </w:divBdr>
                </w:div>
                <w:div w:id="529954415">
                  <w:marLeft w:val="480"/>
                  <w:marRight w:val="0"/>
                  <w:marTop w:val="0"/>
                  <w:marBottom w:val="0"/>
                  <w:divBdr>
                    <w:top w:val="none" w:sz="0" w:space="0" w:color="auto"/>
                    <w:left w:val="none" w:sz="0" w:space="0" w:color="auto"/>
                    <w:bottom w:val="none" w:sz="0" w:space="0" w:color="auto"/>
                    <w:right w:val="none" w:sz="0" w:space="0" w:color="auto"/>
                  </w:divBdr>
                </w:div>
                <w:div w:id="430010908">
                  <w:marLeft w:val="480"/>
                  <w:marRight w:val="0"/>
                  <w:marTop w:val="0"/>
                  <w:marBottom w:val="0"/>
                  <w:divBdr>
                    <w:top w:val="none" w:sz="0" w:space="0" w:color="auto"/>
                    <w:left w:val="none" w:sz="0" w:space="0" w:color="auto"/>
                    <w:bottom w:val="none" w:sz="0" w:space="0" w:color="auto"/>
                    <w:right w:val="none" w:sz="0" w:space="0" w:color="auto"/>
                  </w:divBdr>
                </w:div>
                <w:div w:id="1407801240">
                  <w:marLeft w:val="480"/>
                  <w:marRight w:val="0"/>
                  <w:marTop w:val="0"/>
                  <w:marBottom w:val="0"/>
                  <w:divBdr>
                    <w:top w:val="none" w:sz="0" w:space="0" w:color="auto"/>
                    <w:left w:val="none" w:sz="0" w:space="0" w:color="auto"/>
                    <w:bottom w:val="none" w:sz="0" w:space="0" w:color="auto"/>
                    <w:right w:val="none" w:sz="0" w:space="0" w:color="auto"/>
                  </w:divBdr>
                </w:div>
                <w:div w:id="339544792">
                  <w:marLeft w:val="480"/>
                  <w:marRight w:val="0"/>
                  <w:marTop w:val="0"/>
                  <w:marBottom w:val="0"/>
                  <w:divBdr>
                    <w:top w:val="none" w:sz="0" w:space="0" w:color="auto"/>
                    <w:left w:val="none" w:sz="0" w:space="0" w:color="auto"/>
                    <w:bottom w:val="none" w:sz="0" w:space="0" w:color="auto"/>
                    <w:right w:val="none" w:sz="0" w:space="0" w:color="auto"/>
                  </w:divBdr>
                </w:div>
                <w:div w:id="166949614">
                  <w:marLeft w:val="480"/>
                  <w:marRight w:val="0"/>
                  <w:marTop w:val="0"/>
                  <w:marBottom w:val="0"/>
                  <w:divBdr>
                    <w:top w:val="none" w:sz="0" w:space="0" w:color="auto"/>
                    <w:left w:val="none" w:sz="0" w:space="0" w:color="auto"/>
                    <w:bottom w:val="none" w:sz="0" w:space="0" w:color="auto"/>
                    <w:right w:val="none" w:sz="0" w:space="0" w:color="auto"/>
                  </w:divBdr>
                </w:div>
                <w:div w:id="918103004">
                  <w:marLeft w:val="480"/>
                  <w:marRight w:val="0"/>
                  <w:marTop w:val="0"/>
                  <w:marBottom w:val="0"/>
                  <w:divBdr>
                    <w:top w:val="none" w:sz="0" w:space="0" w:color="auto"/>
                    <w:left w:val="none" w:sz="0" w:space="0" w:color="auto"/>
                    <w:bottom w:val="none" w:sz="0" w:space="0" w:color="auto"/>
                    <w:right w:val="none" w:sz="0" w:space="0" w:color="auto"/>
                  </w:divBdr>
                </w:div>
                <w:div w:id="1124883107">
                  <w:marLeft w:val="480"/>
                  <w:marRight w:val="0"/>
                  <w:marTop w:val="0"/>
                  <w:marBottom w:val="0"/>
                  <w:divBdr>
                    <w:top w:val="none" w:sz="0" w:space="0" w:color="auto"/>
                    <w:left w:val="none" w:sz="0" w:space="0" w:color="auto"/>
                    <w:bottom w:val="none" w:sz="0" w:space="0" w:color="auto"/>
                    <w:right w:val="none" w:sz="0" w:space="0" w:color="auto"/>
                  </w:divBdr>
                </w:div>
                <w:div w:id="1400707014">
                  <w:marLeft w:val="480"/>
                  <w:marRight w:val="0"/>
                  <w:marTop w:val="0"/>
                  <w:marBottom w:val="0"/>
                  <w:divBdr>
                    <w:top w:val="none" w:sz="0" w:space="0" w:color="auto"/>
                    <w:left w:val="none" w:sz="0" w:space="0" w:color="auto"/>
                    <w:bottom w:val="none" w:sz="0" w:space="0" w:color="auto"/>
                    <w:right w:val="none" w:sz="0" w:space="0" w:color="auto"/>
                  </w:divBdr>
                </w:div>
                <w:div w:id="281965403">
                  <w:marLeft w:val="480"/>
                  <w:marRight w:val="0"/>
                  <w:marTop w:val="0"/>
                  <w:marBottom w:val="0"/>
                  <w:divBdr>
                    <w:top w:val="none" w:sz="0" w:space="0" w:color="auto"/>
                    <w:left w:val="none" w:sz="0" w:space="0" w:color="auto"/>
                    <w:bottom w:val="none" w:sz="0" w:space="0" w:color="auto"/>
                    <w:right w:val="none" w:sz="0" w:space="0" w:color="auto"/>
                  </w:divBdr>
                </w:div>
                <w:div w:id="454763560">
                  <w:marLeft w:val="480"/>
                  <w:marRight w:val="0"/>
                  <w:marTop w:val="0"/>
                  <w:marBottom w:val="0"/>
                  <w:divBdr>
                    <w:top w:val="none" w:sz="0" w:space="0" w:color="auto"/>
                    <w:left w:val="none" w:sz="0" w:space="0" w:color="auto"/>
                    <w:bottom w:val="none" w:sz="0" w:space="0" w:color="auto"/>
                    <w:right w:val="none" w:sz="0" w:space="0" w:color="auto"/>
                  </w:divBdr>
                </w:div>
                <w:div w:id="652297216">
                  <w:marLeft w:val="480"/>
                  <w:marRight w:val="0"/>
                  <w:marTop w:val="0"/>
                  <w:marBottom w:val="0"/>
                  <w:divBdr>
                    <w:top w:val="none" w:sz="0" w:space="0" w:color="auto"/>
                    <w:left w:val="none" w:sz="0" w:space="0" w:color="auto"/>
                    <w:bottom w:val="none" w:sz="0" w:space="0" w:color="auto"/>
                    <w:right w:val="none" w:sz="0" w:space="0" w:color="auto"/>
                  </w:divBdr>
                </w:div>
                <w:div w:id="1301569737">
                  <w:marLeft w:val="480"/>
                  <w:marRight w:val="0"/>
                  <w:marTop w:val="0"/>
                  <w:marBottom w:val="0"/>
                  <w:divBdr>
                    <w:top w:val="none" w:sz="0" w:space="0" w:color="auto"/>
                    <w:left w:val="none" w:sz="0" w:space="0" w:color="auto"/>
                    <w:bottom w:val="none" w:sz="0" w:space="0" w:color="auto"/>
                    <w:right w:val="none" w:sz="0" w:space="0" w:color="auto"/>
                  </w:divBdr>
                </w:div>
                <w:div w:id="305353771">
                  <w:marLeft w:val="480"/>
                  <w:marRight w:val="0"/>
                  <w:marTop w:val="0"/>
                  <w:marBottom w:val="0"/>
                  <w:divBdr>
                    <w:top w:val="none" w:sz="0" w:space="0" w:color="auto"/>
                    <w:left w:val="none" w:sz="0" w:space="0" w:color="auto"/>
                    <w:bottom w:val="none" w:sz="0" w:space="0" w:color="auto"/>
                    <w:right w:val="none" w:sz="0" w:space="0" w:color="auto"/>
                  </w:divBdr>
                </w:div>
                <w:div w:id="692807371">
                  <w:marLeft w:val="480"/>
                  <w:marRight w:val="0"/>
                  <w:marTop w:val="0"/>
                  <w:marBottom w:val="0"/>
                  <w:divBdr>
                    <w:top w:val="none" w:sz="0" w:space="0" w:color="auto"/>
                    <w:left w:val="none" w:sz="0" w:space="0" w:color="auto"/>
                    <w:bottom w:val="none" w:sz="0" w:space="0" w:color="auto"/>
                    <w:right w:val="none" w:sz="0" w:space="0" w:color="auto"/>
                  </w:divBdr>
                </w:div>
                <w:div w:id="459881459">
                  <w:marLeft w:val="480"/>
                  <w:marRight w:val="0"/>
                  <w:marTop w:val="0"/>
                  <w:marBottom w:val="0"/>
                  <w:divBdr>
                    <w:top w:val="none" w:sz="0" w:space="0" w:color="auto"/>
                    <w:left w:val="none" w:sz="0" w:space="0" w:color="auto"/>
                    <w:bottom w:val="none" w:sz="0" w:space="0" w:color="auto"/>
                    <w:right w:val="none" w:sz="0" w:space="0" w:color="auto"/>
                  </w:divBdr>
                </w:div>
                <w:div w:id="1725791504">
                  <w:marLeft w:val="480"/>
                  <w:marRight w:val="0"/>
                  <w:marTop w:val="0"/>
                  <w:marBottom w:val="0"/>
                  <w:divBdr>
                    <w:top w:val="none" w:sz="0" w:space="0" w:color="auto"/>
                    <w:left w:val="none" w:sz="0" w:space="0" w:color="auto"/>
                    <w:bottom w:val="none" w:sz="0" w:space="0" w:color="auto"/>
                    <w:right w:val="none" w:sz="0" w:space="0" w:color="auto"/>
                  </w:divBdr>
                </w:div>
                <w:div w:id="2147041165">
                  <w:marLeft w:val="480"/>
                  <w:marRight w:val="0"/>
                  <w:marTop w:val="0"/>
                  <w:marBottom w:val="0"/>
                  <w:divBdr>
                    <w:top w:val="none" w:sz="0" w:space="0" w:color="auto"/>
                    <w:left w:val="none" w:sz="0" w:space="0" w:color="auto"/>
                    <w:bottom w:val="none" w:sz="0" w:space="0" w:color="auto"/>
                    <w:right w:val="none" w:sz="0" w:space="0" w:color="auto"/>
                  </w:divBdr>
                </w:div>
                <w:div w:id="459342667">
                  <w:marLeft w:val="480"/>
                  <w:marRight w:val="0"/>
                  <w:marTop w:val="0"/>
                  <w:marBottom w:val="0"/>
                  <w:divBdr>
                    <w:top w:val="none" w:sz="0" w:space="0" w:color="auto"/>
                    <w:left w:val="none" w:sz="0" w:space="0" w:color="auto"/>
                    <w:bottom w:val="none" w:sz="0" w:space="0" w:color="auto"/>
                    <w:right w:val="none" w:sz="0" w:space="0" w:color="auto"/>
                  </w:divBdr>
                </w:div>
                <w:div w:id="1680695455">
                  <w:marLeft w:val="480"/>
                  <w:marRight w:val="0"/>
                  <w:marTop w:val="0"/>
                  <w:marBottom w:val="0"/>
                  <w:divBdr>
                    <w:top w:val="none" w:sz="0" w:space="0" w:color="auto"/>
                    <w:left w:val="none" w:sz="0" w:space="0" w:color="auto"/>
                    <w:bottom w:val="none" w:sz="0" w:space="0" w:color="auto"/>
                    <w:right w:val="none" w:sz="0" w:space="0" w:color="auto"/>
                  </w:divBdr>
                </w:div>
                <w:div w:id="1300960506">
                  <w:marLeft w:val="480"/>
                  <w:marRight w:val="0"/>
                  <w:marTop w:val="0"/>
                  <w:marBottom w:val="0"/>
                  <w:divBdr>
                    <w:top w:val="none" w:sz="0" w:space="0" w:color="auto"/>
                    <w:left w:val="none" w:sz="0" w:space="0" w:color="auto"/>
                    <w:bottom w:val="none" w:sz="0" w:space="0" w:color="auto"/>
                    <w:right w:val="none" w:sz="0" w:space="0" w:color="auto"/>
                  </w:divBdr>
                </w:div>
                <w:div w:id="1239513990">
                  <w:marLeft w:val="480"/>
                  <w:marRight w:val="0"/>
                  <w:marTop w:val="0"/>
                  <w:marBottom w:val="0"/>
                  <w:divBdr>
                    <w:top w:val="none" w:sz="0" w:space="0" w:color="auto"/>
                    <w:left w:val="none" w:sz="0" w:space="0" w:color="auto"/>
                    <w:bottom w:val="none" w:sz="0" w:space="0" w:color="auto"/>
                    <w:right w:val="none" w:sz="0" w:space="0" w:color="auto"/>
                  </w:divBdr>
                </w:div>
              </w:divsChild>
            </w:div>
            <w:div w:id="67003571">
              <w:marLeft w:val="0"/>
              <w:marRight w:val="0"/>
              <w:marTop w:val="0"/>
              <w:marBottom w:val="0"/>
              <w:divBdr>
                <w:top w:val="none" w:sz="0" w:space="0" w:color="auto"/>
                <w:left w:val="none" w:sz="0" w:space="0" w:color="auto"/>
                <w:bottom w:val="none" w:sz="0" w:space="0" w:color="auto"/>
                <w:right w:val="none" w:sz="0" w:space="0" w:color="auto"/>
              </w:divBdr>
              <w:divsChild>
                <w:div w:id="523641928">
                  <w:marLeft w:val="480"/>
                  <w:marRight w:val="0"/>
                  <w:marTop w:val="0"/>
                  <w:marBottom w:val="0"/>
                  <w:divBdr>
                    <w:top w:val="none" w:sz="0" w:space="0" w:color="auto"/>
                    <w:left w:val="none" w:sz="0" w:space="0" w:color="auto"/>
                    <w:bottom w:val="none" w:sz="0" w:space="0" w:color="auto"/>
                    <w:right w:val="none" w:sz="0" w:space="0" w:color="auto"/>
                  </w:divBdr>
                </w:div>
                <w:div w:id="2020035724">
                  <w:marLeft w:val="480"/>
                  <w:marRight w:val="0"/>
                  <w:marTop w:val="0"/>
                  <w:marBottom w:val="0"/>
                  <w:divBdr>
                    <w:top w:val="none" w:sz="0" w:space="0" w:color="auto"/>
                    <w:left w:val="none" w:sz="0" w:space="0" w:color="auto"/>
                    <w:bottom w:val="none" w:sz="0" w:space="0" w:color="auto"/>
                    <w:right w:val="none" w:sz="0" w:space="0" w:color="auto"/>
                  </w:divBdr>
                </w:div>
                <w:div w:id="611975866">
                  <w:marLeft w:val="480"/>
                  <w:marRight w:val="0"/>
                  <w:marTop w:val="0"/>
                  <w:marBottom w:val="0"/>
                  <w:divBdr>
                    <w:top w:val="none" w:sz="0" w:space="0" w:color="auto"/>
                    <w:left w:val="none" w:sz="0" w:space="0" w:color="auto"/>
                    <w:bottom w:val="none" w:sz="0" w:space="0" w:color="auto"/>
                    <w:right w:val="none" w:sz="0" w:space="0" w:color="auto"/>
                  </w:divBdr>
                </w:div>
                <w:div w:id="754016095">
                  <w:marLeft w:val="480"/>
                  <w:marRight w:val="0"/>
                  <w:marTop w:val="0"/>
                  <w:marBottom w:val="0"/>
                  <w:divBdr>
                    <w:top w:val="none" w:sz="0" w:space="0" w:color="auto"/>
                    <w:left w:val="none" w:sz="0" w:space="0" w:color="auto"/>
                    <w:bottom w:val="none" w:sz="0" w:space="0" w:color="auto"/>
                    <w:right w:val="none" w:sz="0" w:space="0" w:color="auto"/>
                  </w:divBdr>
                </w:div>
                <w:div w:id="1355502582">
                  <w:marLeft w:val="480"/>
                  <w:marRight w:val="0"/>
                  <w:marTop w:val="0"/>
                  <w:marBottom w:val="0"/>
                  <w:divBdr>
                    <w:top w:val="none" w:sz="0" w:space="0" w:color="auto"/>
                    <w:left w:val="none" w:sz="0" w:space="0" w:color="auto"/>
                    <w:bottom w:val="none" w:sz="0" w:space="0" w:color="auto"/>
                    <w:right w:val="none" w:sz="0" w:space="0" w:color="auto"/>
                  </w:divBdr>
                </w:div>
                <w:div w:id="334265440">
                  <w:marLeft w:val="480"/>
                  <w:marRight w:val="0"/>
                  <w:marTop w:val="0"/>
                  <w:marBottom w:val="0"/>
                  <w:divBdr>
                    <w:top w:val="none" w:sz="0" w:space="0" w:color="auto"/>
                    <w:left w:val="none" w:sz="0" w:space="0" w:color="auto"/>
                    <w:bottom w:val="none" w:sz="0" w:space="0" w:color="auto"/>
                    <w:right w:val="none" w:sz="0" w:space="0" w:color="auto"/>
                  </w:divBdr>
                </w:div>
                <w:div w:id="685058009">
                  <w:marLeft w:val="480"/>
                  <w:marRight w:val="0"/>
                  <w:marTop w:val="0"/>
                  <w:marBottom w:val="0"/>
                  <w:divBdr>
                    <w:top w:val="none" w:sz="0" w:space="0" w:color="auto"/>
                    <w:left w:val="none" w:sz="0" w:space="0" w:color="auto"/>
                    <w:bottom w:val="none" w:sz="0" w:space="0" w:color="auto"/>
                    <w:right w:val="none" w:sz="0" w:space="0" w:color="auto"/>
                  </w:divBdr>
                </w:div>
                <w:div w:id="1269119843">
                  <w:marLeft w:val="480"/>
                  <w:marRight w:val="0"/>
                  <w:marTop w:val="0"/>
                  <w:marBottom w:val="0"/>
                  <w:divBdr>
                    <w:top w:val="none" w:sz="0" w:space="0" w:color="auto"/>
                    <w:left w:val="none" w:sz="0" w:space="0" w:color="auto"/>
                    <w:bottom w:val="none" w:sz="0" w:space="0" w:color="auto"/>
                    <w:right w:val="none" w:sz="0" w:space="0" w:color="auto"/>
                  </w:divBdr>
                </w:div>
                <w:div w:id="1865901617">
                  <w:marLeft w:val="480"/>
                  <w:marRight w:val="0"/>
                  <w:marTop w:val="0"/>
                  <w:marBottom w:val="0"/>
                  <w:divBdr>
                    <w:top w:val="none" w:sz="0" w:space="0" w:color="auto"/>
                    <w:left w:val="none" w:sz="0" w:space="0" w:color="auto"/>
                    <w:bottom w:val="none" w:sz="0" w:space="0" w:color="auto"/>
                    <w:right w:val="none" w:sz="0" w:space="0" w:color="auto"/>
                  </w:divBdr>
                </w:div>
                <w:div w:id="29378193">
                  <w:marLeft w:val="480"/>
                  <w:marRight w:val="0"/>
                  <w:marTop w:val="0"/>
                  <w:marBottom w:val="0"/>
                  <w:divBdr>
                    <w:top w:val="none" w:sz="0" w:space="0" w:color="auto"/>
                    <w:left w:val="none" w:sz="0" w:space="0" w:color="auto"/>
                    <w:bottom w:val="none" w:sz="0" w:space="0" w:color="auto"/>
                    <w:right w:val="none" w:sz="0" w:space="0" w:color="auto"/>
                  </w:divBdr>
                </w:div>
                <w:div w:id="968631494">
                  <w:marLeft w:val="480"/>
                  <w:marRight w:val="0"/>
                  <w:marTop w:val="0"/>
                  <w:marBottom w:val="0"/>
                  <w:divBdr>
                    <w:top w:val="none" w:sz="0" w:space="0" w:color="auto"/>
                    <w:left w:val="none" w:sz="0" w:space="0" w:color="auto"/>
                    <w:bottom w:val="none" w:sz="0" w:space="0" w:color="auto"/>
                    <w:right w:val="none" w:sz="0" w:space="0" w:color="auto"/>
                  </w:divBdr>
                </w:div>
                <w:div w:id="1674336641">
                  <w:marLeft w:val="480"/>
                  <w:marRight w:val="0"/>
                  <w:marTop w:val="0"/>
                  <w:marBottom w:val="0"/>
                  <w:divBdr>
                    <w:top w:val="none" w:sz="0" w:space="0" w:color="auto"/>
                    <w:left w:val="none" w:sz="0" w:space="0" w:color="auto"/>
                    <w:bottom w:val="none" w:sz="0" w:space="0" w:color="auto"/>
                    <w:right w:val="none" w:sz="0" w:space="0" w:color="auto"/>
                  </w:divBdr>
                </w:div>
                <w:div w:id="1005863907">
                  <w:marLeft w:val="480"/>
                  <w:marRight w:val="0"/>
                  <w:marTop w:val="0"/>
                  <w:marBottom w:val="0"/>
                  <w:divBdr>
                    <w:top w:val="none" w:sz="0" w:space="0" w:color="auto"/>
                    <w:left w:val="none" w:sz="0" w:space="0" w:color="auto"/>
                    <w:bottom w:val="none" w:sz="0" w:space="0" w:color="auto"/>
                    <w:right w:val="none" w:sz="0" w:space="0" w:color="auto"/>
                  </w:divBdr>
                </w:div>
                <w:div w:id="2031906385">
                  <w:marLeft w:val="480"/>
                  <w:marRight w:val="0"/>
                  <w:marTop w:val="0"/>
                  <w:marBottom w:val="0"/>
                  <w:divBdr>
                    <w:top w:val="none" w:sz="0" w:space="0" w:color="auto"/>
                    <w:left w:val="none" w:sz="0" w:space="0" w:color="auto"/>
                    <w:bottom w:val="none" w:sz="0" w:space="0" w:color="auto"/>
                    <w:right w:val="none" w:sz="0" w:space="0" w:color="auto"/>
                  </w:divBdr>
                </w:div>
                <w:div w:id="1004670544">
                  <w:marLeft w:val="480"/>
                  <w:marRight w:val="0"/>
                  <w:marTop w:val="0"/>
                  <w:marBottom w:val="0"/>
                  <w:divBdr>
                    <w:top w:val="none" w:sz="0" w:space="0" w:color="auto"/>
                    <w:left w:val="none" w:sz="0" w:space="0" w:color="auto"/>
                    <w:bottom w:val="none" w:sz="0" w:space="0" w:color="auto"/>
                    <w:right w:val="none" w:sz="0" w:space="0" w:color="auto"/>
                  </w:divBdr>
                </w:div>
                <w:div w:id="554316453">
                  <w:marLeft w:val="480"/>
                  <w:marRight w:val="0"/>
                  <w:marTop w:val="0"/>
                  <w:marBottom w:val="0"/>
                  <w:divBdr>
                    <w:top w:val="none" w:sz="0" w:space="0" w:color="auto"/>
                    <w:left w:val="none" w:sz="0" w:space="0" w:color="auto"/>
                    <w:bottom w:val="none" w:sz="0" w:space="0" w:color="auto"/>
                    <w:right w:val="none" w:sz="0" w:space="0" w:color="auto"/>
                  </w:divBdr>
                </w:div>
                <w:div w:id="1925340734">
                  <w:marLeft w:val="480"/>
                  <w:marRight w:val="0"/>
                  <w:marTop w:val="0"/>
                  <w:marBottom w:val="0"/>
                  <w:divBdr>
                    <w:top w:val="none" w:sz="0" w:space="0" w:color="auto"/>
                    <w:left w:val="none" w:sz="0" w:space="0" w:color="auto"/>
                    <w:bottom w:val="none" w:sz="0" w:space="0" w:color="auto"/>
                    <w:right w:val="none" w:sz="0" w:space="0" w:color="auto"/>
                  </w:divBdr>
                </w:div>
                <w:div w:id="434636922">
                  <w:marLeft w:val="480"/>
                  <w:marRight w:val="0"/>
                  <w:marTop w:val="0"/>
                  <w:marBottom w:val="0"/>
                  <w:divBdr>
                    <w:top w:val="none" w:sz="0" w:space="0" w:color="auto"/>
                    <w:left w:val="none" w:sz="0" w:space="0" w:color="auto"/>
                    <w:bottom w:val="none" w:sz="0" w:space="0" w:color="auto"/>
                    <w:right w:val="none" w:sz="0" w:space="0" w:color="auto"/>
                  </w:divBdr>
                </w:div>
                <w:div w:id="1122697861">
                  <w:marLeft w:val="480"/>
                  <w:marRight w:val="0"/>
                  <w:marTop w:val="0"/>
                  <w:marBottom w:val="0"/>
                  <w:divBdr>
                    <w:top w:val="none" w:sz="0" w:space="0" w:color="auto"/>
                    <w:left w:val="none" w:sz="0" w:space="0" w:color="auto"/>
                    <w:bottom w:val="none" w:sz="0" w:space="0" w:color="auto"/>
                    <w:right w:val="none" w:sz="0" w:space="0" w:color="auto"/>
                  </w:divBdr>
                </w:div>
                <w:div w:id="958296341">
                  <w:marLeft w:val="480"/>
                  <w:marRight w:val="0"/>
                  <w:marTop w:val="0"/>
                  <w:marBottom w:val="0"/>
                  <w:divBdr>
                    <w:top w:val="none" w:sz="0" w:space="0" w:color="auto"/>
                    <w:left w:val="none" w:sz="0" w:space="0" w:color="auto"/>
                    <w:bottom w:val="none" w:sz="0" w:space="0" w:color="auto"/>
                    <w:right w:val="none" w:sz="0" w:space="0" w:color="auto"/>
                  </w:divBdr>
                </w:div>
                <w:div w:id="1521314224">
                  <w:marLeft w:val="480"/>
                  <w:marRight w:val="0"/>
                  <w:marTop w:val="0"/>
                  <w:marBottom w:val="0"/>
                  <w:divBdr>
                    <w:top w:val="none" w:sz="0" w:space="0" w:color="auto"/>
                    <w:left w:val="none" w:sz="0" w:space="0" w:color="auto"/>
                    <w:bottom w:val="none" w:sz="0" w:space="0" w:color="auto"/>
                    <w:right w:val="none" w:sz="0" w:space="0" w:color="auto"/>
                  </w:divBdr>
                </w:div>
                <w:div w:id="988365037">
                  <w:marLeft w:val="480"/>
                  <w:marRight w:val="0"/>
                  <w:marTop w:val="0"/>
                  <w:marBottom w:val="0"/>
                  <w:divBdr>
                    <w:top w:val="none" w:sz="0" w:space="0" w:color="auto"/>
                    <w:left w:val="none" w:sz="0" w:space="0" w:color="auto"/>
                    <w:bottom w:val="none" w:sz="0" w:space="0" w:color="auto"/>
                    <w:right w:val="none" w:sz="0" w:space="0" w:color="auto"/>
                  </w:divBdr>
                </w:div>
                <w:div w:id="1804230358">
                  <w:marLeft w:val="480"/>
                  <w:marRight w:val="0"/>
                  <w:marTop w:val="0"/>
                  <w:marBottom w:val="0"/>
                  <w:divBdr>
                    <w:top w:val="none" w:sz="0" w:space="0" w:color="auto"/>
                    <w:left w:val="none" w:sz="0" w:space="0" w:color="auto"/>
                    <w:bottom w:val="none" w:sz="0" w:space="0" w:color="auto"/>
                    <w:right w:val="none" w:sz="0" w:space="0" w:color="auto"/>
                  </w:divBdr>
                </w:div>
                <w:div w:id="1499611852">
                  <w:marLeft w:val="480"/>
                  <w:marRight w:val="0"/>
                  <w:marTop w:val="0"/>
                  <w:marBottom w:val="0"/>
                  <w:divBdr>
                    <w:top w:val="none" w:sz="0" w:space="0" w:color="auto"/>
                    <w:left w:val="none" w:sz="0" w:space="0" w:color="auto"/>
                    <w:bottom w:val="none" w:sz="0" w:space="0" w:color="auto"/>
                    <w:right w:val="none" w:sz="0" w:space="0" w:color="auto"/>
                  </w:divBdr>
                </w:div>
                <w:div w:id="513879719">
                  <w:marLeft w:val="480"/>
                  <w:marRight w:val="0"/>
                  <w:marTop w:val="0"/>
                  <w:marBottom w:val="0"/>
                  <w:divBdr>
                    <w:top w:val="none" w:sz="0" w:space="0" w:color="auto"/>
                    <w:left w:val="none" w:sz="0" w:space="0" w:color="auto"/>
                    <w:bottom w:val="none" w:sz="0" w:space="0" w:color="auto"/>
                    <w:right w:val="none" w:sz="0" w:space="0" w:color="auto"/>
                  </w:divBdr>
                </w:div>
                <w:div w:id="1372926024">
                  <w:marLeft w:val="480"/>
                  <w:marRight w:val="0"/>
                  <w:marTop w:val="0"/>
                  <w:marBottom w:val="0"/>
                  <w:divBdr>
                    <w:top w:val="none" w:sz="0" w:space="0" w:color="auto"/>
                    <w:left w:val="none" w:sz="0" w:space="0" w:color="auto"/>
                    <w:bottom w:val="none" w:sz="0" w:space="0" w:color="auto"/>
                    <w:right w:val="none" w:sz="0" w:space="0" w:color="auto"/>
                  </w:divBdr>
                </w:div>
                <w:div w:id="1397388911">
                  <w:marLeft w:val="480"/>
                  <w:marRight w:val="0"/>
                  <w:marTop w:val="0"/>
                  <w:marBottom w:val="0"/>
                  <w:divBdr>
                    <w:top w:val="none" w:sz="0" w:space="0" w:color="auto"/>
                    <w:left w:val="none" w:sz="0" w:space="0" w:color="auto"/>
                    <w:bottom w:val="none" w:sz="0" w:space="0" w:color="auto"/>
                    <w:right w:val="none" w:sz="0" w:space="0" w:color="auto"/>
                  </w:divBdr>
                </w:div>
                <w:div w:id="780606414">
                  <w:marLeft w:val="480"/>
                  <w:marRight w:val="0"/>
                  <w:marTop w:val="0"/>
                  <w:marBottom w:val="0"/>
                  <w:divBdr>
                    <w:top w:val="none" w:sz="0" w:space="0" w:color="auto"/>
                    <w:left w:val="none" w:sz="0" w:space="0" w:color="auto"/>
                    <w:bottom w:val="none" w:sz="0" w:space="0" w:color="auto"/>
                    <w:right w:val="none" w:sz="0" w:space="0" w:color="auto"/>
                  </w:divBdr>
                </w:div>
                <w:div w:id="1127119338">
                  <w:marLeft w:val="480"/>
                  <w:marRight w:val="0"/>
                  <w:marTop w:val="0"/>
                  <w:marBottom w:val="0"/>
                  <w:divBdr>
                    <w:top w:val="none" w:sz="0" w:space="0" w:color="auto"/>
                    <w:left w:val="none" w:sz="0" w:space="0" w:color="auto"/>
                    <w:bottom w:val="none" w:sz="0" w:space="0" w:color="auto"/>
                    <w:right w:val="none" w:sz="0" w:space="0" w:color="auto"/>
                  </w:divBdr>
                </w:div>
                <w:div w:id="770510164">
                  <w:marLeft w:val="480"/>
                  <w:marRight w:val="0"/>
                  <w:marTop w:val="0"/>
                  <w:marBottom w:val="0"/>
                  <w:divBdr>
                    <w:top w:val="none" w:sz="0" w:space="0" w:color="auto"/>
                    <w:left w:val="none" w:sz="0" w:space="0" w:color="auto"/>
                    <w:bottom w:val="none" w:sz="0" w:space="0" w:color="auto"/>
                    <w:right w:val="none" w:sz="0" w:space="0" w:color="auto"/>
                  </w:divBdr>
                </w:div>
                <w:div w:id="1534539452">
                  <w:marLeft w:val="480"/>
                  <w:marRight w:val="0"/>
                  <w:marTop w:val="0"/>
                  <w:marBottom w:val="0"/>
                  <w:divBdr>
                    <w:top w:val="none" w:sz="0" w:space="0" w:color="auto"/>
                    <w:left w:val="none" w:sz="0" w:space="0" w:color="auto"/>
                    <w:bottom w:val="none" w:sz="0" w:space="0" w:color="auto"/>
                    <w:right w:val="none" w:sz="0" w:space="0" w:color="auto"/>
                  </w:divBdr>
                </w:div>
                <w:div w:id="1662201223">
                  <w:marLeft w:val="480"/>
                  <w:marRight w:val="0"/>
                  <w:marTop w:val="0"/>
                  <w:marBottom w:val="0"/>
                  <w:divBdr>
                    <w:top w:val="none" w:sz="0" w:space="0" w:color="auto"/>
                    <w:left w:val="none" w:sz="0" w:space="0" w:color="auto"/>
                    <w:bottom w:val="none" w:sz="0" w:space="0" w:color="auto"/>
                    <w:right w:val="none" w:sz="0" w:space="0" w:color="auto"/>
                  </w:divBdr>
                </w:div>
                <w:div w:id="804196259">
                  <w:marLeft w:val="480"/>
                  <w:marRight w:val="0"/>
                  <w:marTop w:val="0"/>
                  <w:marBottom w:val="0"/>
                  <w:divBdr>
                    <w:top w:val="none" w:sz="0" w:space="0" w:color="auto"/>
                    <w:left w:val="none" w:sz="0" w:space="0" w:color="auto"/>
                    <w:bottom w:val="none" w:sz="0" w:space="0" w:color="auto"/>
                    <w:right w:val="none" w:sz="0" w:space="0" w:color="auto"/>
                  </w:divBdr>
                </w:div>
                <w:div w:id="1678534647">
                  <w:marLeft w:val="480"/>
                  <w:marRight w:val="0"/>
                  <w:marTop w:val="0"/>
                  <w:marBottom w:val="0"/>
                  <w:divBdr>
                    <w:top w:val="none" w:sz="0" w:space="0" w:color="auto"/>
                    <w:left w:val="none" w:sz="0" w:space="0" w:color="auto"/>
                    <w:bottom w:val="none" w:sz="0" w:space="0" w:color="auto"/>
                    <w:right w:val="none" w:sz="0" w:space="0" w:color="auto"/>
                  </w:divBdr>
                </w:div>
                <w:div w:id="356781832">
                  <w:marLeft w:val="480"/>
                  <w:marRight w:val="0"/>
                  <w:marTop w:val="0"/>
                  <w:marBottom w:val="0"/>
                  <w:divBdr>
                    <w:top w:val="none" w:sz="0" w:space="0" w:color="auto"/>
                    <w:left w:val="none" w:sz="0" w:space="0" w:color="auto"/>
                    <w:bottom w:val="none" w:sz="0" w:space="0" w:color="auto"/>
                    <w:right w:val="none" w:sz="0" w:space="0" w:color="auto"/>
                  </w:divBdr>
                </w:div>
                <w:div w:id="941450391">
                  <w:marLeft w:val="480"/>
                  <w:marRight w:val="0"/>
                  <w:marTop w:val="0"/>
                  <w:marBottom w:val="0"/>
                  <w:divBdr>
                    <w:top w:val="none" w:sz="0" w:space="0" w:color="auto"/>
                    <w:left w:val="none" w:sz="0" w:space="0" w:color="auto"/>
                    <w:bottom w:val="none" w:sz="0" w:space="0" w:color="auto"/>
                    <w:right w:val="none" w:sz="0" w:space="0" w:color="auto"/>
                  </w:divBdr>
                </w:div>
                <w:div w:id="277372724">
                  <w:marLeft w:val="480"/>
                  <w:marRight w:val="0"/>
                  <w:marTop w:val="0"/>
                  <w:marBottom w:val="0"/>
                  <w:divBdr>
                    <w:top w:val="none" w:sz="0" w:space="0" w:color="auto"/>
                    <w:left w:val="none" w:sz="0" w:space="0" w:color="auto"/>
                    <w:bottom w:val="none" w:sz="0" w:space="0" w:color="auto"/>
                    <w:right w:val="none" w:sz="0" w:space="0" w:color="auto"/>
                  </w:divBdr>
                </w:div>
                <w:div w:id="1911957543">
                  <w:marLeft w:val="480"/>
                  <w:marRight w:val="0"/>
                  <w:marTop w:val="0"/>
                  <w:marBottom w:val="0"/>
                  <w:divBdr>
                    <w:top w:val="none" w:sz="0" w:space="0" w:color="auto"/>
                    <w:left w:val="none" w:sz="0" w:space="0" w:color="auto"/>
                    <w:bottom w:val="none" w:sz="0" w:space="0" w:color="auto"/>
                    <w:right w:val="none" w:sz="0" w:space="0" w:color="auto"/>
                  </w:divBdr>
                </w:div>
                <w:div w:id="2132819681">
                  <w:marLeft w:val="480"/>
                  <w:marRight w:val="0"/>
                  <w:marTop w:val="0"/>
                  <w:marBottom w:val="0"/>
                  <w:divBdr>
                    <w:top w:val="none" w:sz="0" w:space="0" w:color="auto"/>
                    <w:left w:val="none" w:sz="0" w:space="0" w:color="auto"/>
                    <w:bottom w:val="none" w:sz="0" w:space="0" w:color="auto"/>
                    <w:right w:val="none" w:sz="0" w:space="0" w:color="auto"/>
                  </w:divBdr>
                </w:div>
                <w:div w:id="1633704309">
                  <w:marLeft w:val="480"/>
                  <w:marRight w:val="0"/>
                  <w:marTop w:val="0"/>
                  <w:marBottom w:val="0"/>
                  <w:divBdr>
                    <w:top w:val="none" w:sz="0" w:space="0" w:color="auto"/>
                    <w:left w:val="none" w:sz="0" w:space="0" w:color="auto"/>
                    <w:bottom w:val="none" w:sz="0" w:space="0" w:color="auto"/>
                    <w:right w:val="none" w:sz="0" w:space="0" w:color="auto"/>
                  </w:divBdr>
                </w:div>
                <w:div w:id="2023507900">
                  <w:marLeft w:val="480"/>
                  <w:marRight w:val="0"/>
                  <w:marTop w:val="0"/>
                  <w:marBottom w:val="0"/>
                  <w:divBdr>
                    <w:top w:val="none" w:sz="0" w:space="0" w:color="auto"/>
                    <w:left w:val="none" w:sz="0" w:space="0" w:color="auto"/>
                    <w:bottom w:val="none" w:sz="0" w:space="0" w:color="auto"/>
                    <w:right w:val="none" w:sz="0" w:space="0" w:color="auto"/>
                  </w:divBdr>
                </w:div>
                <w:div w:id="538713300">
                  <w:marLeft w:val="480"/>
                  <w:marRight w:val="0"/>
                  <w:marTop w:val="0"/>
                  <w:marBottom w:val="0"/>
                  <w:divBdr>
                    <w:top w:val="none" w:sz="0" w:space="0" w:color="auto"/>
                    <w:left w:val="none" w:sz="0" w:space="0" w:color="auto"/>
                    <w:bottom w:val="none" w:sz="0" w:space="0" w:color="auto"/>
                    <w:right w:val="none" w:sz="0" w:space="0" w:color="auto"/>
                  </w:divBdr>
                </w:div>
              </w:divsChild>
            </w:div>
            <w:div w:id="1182353101">
              <w:marLeft w:val="0"/>
              <w:marRight w:val="0"/>
              <w:marTop w:val="0"/>
              <w:marBottom w:val="0"/>
              <w:divBdr>
                <w:top w:val="none" w:sz="0" w:space="0" w:color="auto"/>
                <w:left w:val="none" w:sz="0" w:space="0" w:color="auto"/>
                <w:bottom w:val="none" w:sz="0" w:space="0" w:color="auto"/>
                <w:right w:val="none" w:sz="0" w:space="0" w:color="auto"/>
              </w:divBdr>
              <w:divsChild>
                <w:div w:id="1821576996">
                  <w:marLeft w:val="480"/>
                  <w:marRight w:val="0"/>
                  <w:marTop w:val="0"/>
                  <w:marBottom w:val="0"/>
                  <w:divBdr>
                    <w:top w:val="none" w:sz="0" w:space="0" w:color="auto"/>
                    <w:left w:val="none" w:sz="0" w:space="0" w:color="auto"/>
                    <w:bottom w:val="none" w:sz="0" w:space="0" w:color="auto"/>
                    <w:right w:val="none" w:sz="0" w:space="0" w:color="auto"/>
                  </w:divBdr>
                </w:div>
                <w:div w:id="1583492768">
                  <w:marLeft w:val="480"/>
                  <w:marRight w:val="0"/>
                  <w:marTop w:val="0"/>
                  <w:marBottom w:val="0"/>
                  <w:divBdr>
                    <w:top w:val="none" w:sz="0" w:space="0" w:color="auto"/>
                    <w:left w:val="none" w:sz="0" w:space="0" w:color="auto"/>
                    <w:bottom w:val="none" w:sz="0" w:space="0" w:color="auto"/>
                    <w:right w:val="none" w:sz="0" w:space="0" w:color="auto"/>
                  </w:divBdr>
                </w:div>
                <w:div w:id="994648666">
                  <w:marLeft w:val="480"/>
                  <w:marRight w:val="0"/>
                  <w:marTop w:val="0"/>
                  <w:marBottom w:val="0"/>
                  <w:divBdr>
                    <w:top w:val="none" w:sz="0" w:space="0" w:color="auto"/>
                    <w:left w:val="none" w:sz="0" w:space="0" w:color="auto"/>
                    <w:bottom w:val="none" w:sz="0" w:space="0" w:color="auto"/>
                    <w:right w:val="none" w:sz="0" w:space="0" w:color="auto"/>
                  </w:divBdr>
                </w:div>
                <w:div w:id="1858081703">
                  <w:marLeft w:val="480"/>
                  <w:marRight w:val="0"/>
                  <w:marTop w:val="0"/>
                  <w:marBottom w:val="0"/>
                  <w:divBdr>
                    <w:top w:val="none" w:sz="0" w:space="0" w:color="auto"/>
                    <w:left w:val="none" w:sz="0" w:space="0" w:color="auto"/>
                    <w:bottom w:val="none" w:sz="0" w:space="0" w:color="auto"/>
                    <w:right w:val="none" w:sz="0" w:space="0" w:color="auto"/>
                  </w:divBdr>
                </w:div>
                <w:div w:id="1787581187">
                  <w:marLeft w:val="480"/>
                  <w:marRight w:val="0"/>
                  <w:marTop w:val="0"/>
                  <w:marBottom w:val="0"/>
                  <w:divBdr>
                    <w:top w:val="none" w:sz="0" w:space="0" w:color="auto"/>
                    <w:left w:val="none" w:sz="0" w:space="0" w:color="auto"/>
                    <w:bottom w:val="none" w:sz="0" w:space="0" w:color="auto"/>
                    <w:right w:val="none" w:sz="0" w:space="0" w:color="auto"/>
                  </w:divBdr>
                </w:div>
                <w:div w:id="1240094513">
                  <w:marLeft w:val="480"/>
                  <w:marRight w:val="0"/>
                  <w:marTop w:val="0"/>
                  <w:marBottom w:val="0"/>
                  <w:divBdr>
                    <w:top w:val="none" w:sz="0" w:space="0" w:color="auto"/>
                    <w:left w:val="none" w:sz="0" w:space="0" w:color="auto"/>
                    <w:bottom w:val="none" w:sz="0" w:space="0" w:color="auto"/>
                    <w:right w:val="none" w:sz="0" w:space="0" w:color="auto"/>
                  </w:divBdr>
                </w:div>
                <w:div w:id="106387655">
                  <w:marLeft w:val="480"/>
                  <w:marRight w:val="0"/>
                  <w:marTop w:val="0"/>
                  <w:marBottom w:val="0"/>
                  <w:divBdr>
                    <w:top w:val="none" w:sz="0" w:space="0" w:color="auto"/>
                    <w:left w:val="none" w:sz="0" w:space="0" w:color="auto"/>
                    <w:bottom w:val="none" w:sz="0" w:space="0" w:color="auto"/>
                    <w:right w:val="none" w:sz="0" w:space="0" w:color="auto"/>
                  </w:divBdr>
                </w:div>
                <w:div w:id="1652904590">
                  <w:marLeft w:val="480"/>
                  <w:marRight w:val="0"/>
                  <w:marTop w:val="0"/>
                  <w:marBottom w:val="0"/>
                  <w:divBdr>
                    <w:top w:val="none" w:sz="0" w:space="0" w:color="auto"/>
                    <w:left w:val="none" w:sz="0" w:space="0" w:color="auto"/>
                    <w:bottom w:val="none" w:sz="0" w:space="0" w:color="auto"/>
                    <w:right w:val="none" w:sz="0" w:space="0" w:color="auto"/>
                  </w:divBdr>
                </w:div>
                <w:div w:id="1157115311">
                  <w:marLeft w:val="480"/>
                  <w:marRight w:val="0"/>
                  <w:marTop w:val="0"/>
                  <w:marBottom w:val="0"/>
                  <w:divBdr>
                    <w:top w:val="none" w:sz="0" w:space="0" w:color="auto"/>
                    <w:left w:val="none" w:sz="0" w:space="0" w:color="auto"/>
                    <w:bottom w:val="none" w:sz="0" w:space="0" w:color="auto"/>
                    <w:right w:val="none" w:sz="0" w:space="0" w:color="auto"/>
                  </w:divBdr>
                </w:div>
                <w:div w:id="781069845">
                  <w:marLeft w:val="480"/>
                  <w:marRight w:val="0"/>
                  <w:marTop w:val="0"/>
                  <w:marBottom w:val="0"/>
                  <w:divBdr>
                    <w:top w:val="none" w:sz="0" w:space="0" w:color="auto"/>
                    <w:left w:val="none" w:sz="0" w:space="0" w:color="auto"/>
                    <w:bottom w:val="none" w:sz="0" w:space="0" w:color="auto"/>
                    <w:right w:val="none" w:sz="0" w:space="0" w:color="auto"/>
                  </w:divBdr>
                </w:div>
                <w:div w:id="1740858145">
                  <w:marLeft w:val="480"/>
                  <w:marRight w:val="0"/>
                  <w:marTop w:val="0"/>
                  <w:marBottom w:val="0"/>
                  <w:divBdr>
                    <w:top w:val="none" w:sz="0" w:space="0" w:color="auto"/>
                    <w:left w:val="none" w:sz="0" w:space="0" w:color="auto"/>
                    <w:bottom w:val="none" w:sz="0" w:space="0" w:color="auto"/>
                    <w:right w:val="none" w:sz="0" w:space="0" w:color="auto"/>
                  </w:divBdr>
                </w:div>
                <w:div w:id="105467840">
                  <w:marLeft w:val="480"/>
                  <w:marRight w:val="0"/>
                  <w:marTop w:val="0"/>
                  <w:marBottom w:val="0"/>
                  <w:divBdr>
                    <w:top w:val="none" w:sz="0" w:space="0" w:color="auto"/>
                    <w:left w:val="none" w:sz="0" w:space="0" w:color="auto"/>
                    <w:bottom w:val="none" w:sz="0" w:space="0" w:color="auto"/>
                    <w:right w:val="none" w:sz="0" w:space="0" w:color="auto"/>
                  </w:divBdr>
                </w:div>
                <w:div w:id="600989706">
                  <w:marLeft w:val="480"/>
                  <w:marRight w:val="0"/>
                  <w:marTop w:val="0"/>
                  <w:marBottom w:val="0"/>
                  <w:divBdr>
                    <w:top w:val="none" w:sz="0" w:space="0" w:color="auto"/>
                    <w:left w:val="none" w:sz="0" w:space="0" w:color="auto"/>
                    <w:bottom w:val="none" w:sz="0" w:space="0" w:color="auto"/>
                    <w:right w:val="none" w:sz="0" w:space="0" w:color="auto"/>
                  </w:divBdr>
                </w:div>
                <w:div w:id="123011141">
                  <w:marLeft w:val="480"/>
                  <w:marRight w:val="0"/>
                  <w:marTop w:val="0"/>
                  <w:marBottom w:val="0"/>
                  <w:divBdr>
                    <w:top w:val="none" w:sz="0" w:space="0" w:color="auto"/>
                    <w:left w:val="none" w:sz="0" w:space="0" w:color="auto"/>
                    <w:bottom w:val="none" w:sz="0" w:space="0" w:color="auto"/>
                    <w:right w:val="none" w:sz="0" w:space="0" w:color="auto"/>
                  </w:divBdr>
                </w:div>
                <w:div w:id="1444766549">
                  <w:marLeft w:val="480"/>
                  <w:marRight w:val="0"/>
                  <w:marTop w:val="0"/>
                  <w:marBottom w:val="0"/>
                  <w:divBdr>
                    <w:top w:val="none" w:sz="0" w:space="0" w:color="auto"/>
                    <w:left w:val="none" w:sz="0" w:space="0" w:color="auto"/>
                    <w:bottom w:val="none" w:sz="0" w:space="0" w:color="auto"/>
                    <w:right w:val="none" w:sz="0" w:space="0" w:color="auto"/>
                  </w:divBdr>
                </w:div>
                <w:div w:id="1668556502">
                  <w:marLeft w:val="480"/>
                  <w:marRight w:val="0"/>
                  <w:marTop w:val="0"/>
                  <w:marBottom w:val="0"/>
                  <w:divBdr>
                    <w:top w:val="none" w:sz="0" w:space="0" w:color="auto"/>
                    <w:left w:val="none" w:sz="0" w:space="0" w:color="auto"/>
                    <w:bottom w:val="none" w:sz="0" w:space="0" w:color="auto"/>
                    <w:right w:val="none" w:sz="0" w:space="0" w:color="auto"/>
                  </w:divBdr>
                </w:div>
                <w:div w:id="44528364">
                  <w:marLeft w:val="480"/>
                  <w:marRight w:val="0"/>
                  <w:marTop w:val="0"/>
                  <w:marBottom w:val="0"/>
                  <w:divBdr>
                    <w:top w:val="none" w:sz="0" w:space="0" w:color="auto"/>
                    <w:left w:val="none" w:sz="0" w:space="0" w:color="auto"/>
                    <w:bottom w:val="none" w:sz="0" w:space="0" w:color="auto"/>
                    <w:right w:val="none" w:sz="0" w:space="0" w:color="auto"/>
                  </w:divBdr>
                </w:div>
                <w:div w:id="67384624">
                  <w:marLeft w:val="480"/>
                  <w:marRight w:val="0"/>
                  <w:marTop w:val="0"/>
                  <w:marBottom w:val="0"/>
                  <w:divBdr>
                    <w:top w:val="none" w:sz="0" w:space="0" w:color="auto"/>
                    <w:left w:val="none" w:sz="0" w:space="0" w:color="auto"/>
                    <w:bottom w:val="none" w:sz="0" w:space="0" w:color="auto"/>
                    <w:right w:val="none" w:sz="0" w:space="0" w:color="auto"/>
                  </w:divBdr>
                </w:div>
                <w:div w:id="123278009">
                  <w:marLeft w:val="480"/>
                  <w:marRight w:val="0"/>
                  <w:marTop w:val="0"/>
                  <w:marBottom w:val="0"/>
                  <w:divBdr>
                    <w:top w:val="none" w:sz="0" w:space="0" w:color="auto"/>
                    <w:left w:val="none" w:sz="0" w:space="0" w:color="auto"/>
                    <w:bottom w:val="none" w:sz="0" w:space="0" w:color="auto"/>
                    <w:right w:val="none" w:sz="0" w:space="0" w:color="auto"/>
                  </w:divBdr>
                </w:div>
                <w:div w:id="1257907283">
                  <w:marLeft w:val="480"/>
                  <w:marRight w:val="0"/>
                  <w:marTop w:val="0"/>
                  <w:marBottom w:val="0"/>
                  <w:divBdr>
                    <w:top w:val="none" w:sz="0" w:space="0" w:color="auto"/>
                    <w:left w:val="none" w:sz="0" w:space="0" w:color="auto"/>
                    <w:bottom w:val="none" w:sz="0" w:space="0" w:color="auto"/>
                    <w:right w:val="none" w:sz="0" w:space="0" w:color="auto"/>
                  </w:divBdr>
                </w:div>
                <w:div w:id="86394295">
                  <w:marLeft w:val="480"/>
                  <w:marRight w:val="0"/>
                  <w:marTop w:val="0"/>
                  <w:marBottom w:val="0"/>
                  <w:divBdr>
                    <w:top w:val="none" w:sz="0" w:space="0" w:color="auto"/>
                    <w:left w:val="none" w:sz="0" w:space="0" w:color="auto"/>
                    <w:bottom w:val="none" w:sz="0" w:space="0" w:color="auto"/>
                    <w:right w:val="none" w:sz="0" w:space="0" w:color="auto"/>
                  </w:divBdr>
                </w:div>
                <w:div w:id="626014299">
                  <w:marLeft w:val="480"/>
                  <w:marRight w:val="0"/>
                  <w:marTop w:val="0"/>
                  <w:marBottom w:val="0"/>
                  <w:divBdr>
                    <w:top w:val="none" w:sz="0" w:space="0" w:color="auto"/>
                    <w:left w:val="none" w:sz="0" w:space="0" w:color="auto"/>
                    <w:bottom w:val="none" w:sz="0" w:space="0" w:color="auto"/>
                    <w:right w:val="none" w:sz="0" w:space="0" w:color="auto"/>
                  </w:divBdr>
                </w:div>
                <w:div w:id="310254948">
                  <w:marLeft w:val="480"/>
                  <w:marRight w:val="0"/>
                  <w:marTop w:val="0"/>
                  <w:marBottom w:val="0"/>
                  <w:divBdr>
                    <w:top w:val="none" w:sz="0" w:space="0" w:color="auto"/>
                    <w:left w:val="none" w:sz="0" w:space="0" w:color="auto"/>
                    <w:bottom w:val="none" w:sz="0" w:space="0" w:color="auto"/>
                    <w:right w:val="none" w:sz="0" w:space="0" w:color="auto"/>
                  </w:divBdr>
                </w:div>
                <w:div w:id="217782886">
                  <w:marLeft w:val="480"/>
                  <w:marRight w:val="0"/>
                  <w:marTop w:val="0"/>
                  <w:marBottom w:val="0"/>
                  <w:divBdr>
                    <w:top w:val="none" w:sz="0" w:space="0" w:color="auto"/>
                    <w:left w:val="none" w:sz="0" w:space="0" w:color="auto"/>
                    <w:bottom w:val="none" w:sz="0" w:space="0" w:color="auto"/>
                    <w:right w:val="none" w:sz="0" w:space="0" w:color="auto"/>
                  </w:divBdr>
                </w:div>
                <w:div w:id="1446658855">
                  <w:marLeft w:val="480"/>
                  <w:marRight w:val="0"/>
                  <w:marTop w:val="0"/>
                  <w:marBottom w:val="0"/>
                  <w:divBdr>
                    <w:top w:val="none" w:sz="0" w:space="0" w:color="auto"/>
                    <w:left w:val="none" w:sz="0" w:space="0" w:color="auto"/>
                    <w:bottom w:val="none" w:sz="0" w:space="0" w:color="auto"/>
                    <w:right w:val="none" w:sz="0" w:space="0" w:color="auto"/>
                  </w:divBdr>
                </w:div>
                <w:div w:id="1030300418">
                  <w:marLeft w:val="480"/>
                  <w:marRight w:val="0"/>
                  <w:marTop w:val="0"/>
                  <w:marBottom w:val="0"/>
                  <w:divBdr>
                    <w:top w:val="none" w:sz="0" w:space="0" w:color="auto"/>
                    <w:left w:val="none" w:sz="0" w:space="0" w:color="auto"/>
                    <w:bottom w:val="none" w:sz="0" w:space="0" w:color="auto"/>
                    <w:right w:val="none" w:sz="0" w:space="0" w:color="auto"/>
                  </w:divBdr>
                </w:div>
                <w:div w:id="169027619">
                  <w:marLeft w:val="480"/>
                  <w:marRight w:val="0"/>
                  <w:marTop w:val="0"/>
                  <w:marBottom w:val="0"/>
                  <w:divBdr>
                    <w:top w:val="none" w:sz="0" w:space="0" w:color="auto"/>
                    <w:left w:val="none" w:sz="0" w:space="0" w:color="auto"/>
                    <w:bottom w:val="none" w:sz="0" w:space="0" w:color="auto"/>
                    <w:right w:val="none" w:sz="0" w:space="0" w:color="auto"/>
                  </w:divBdr>
                </w:div>
                <w:div w:id="1765613173">
                  <w:marLeft w:val="480"/>
                  <w:marRight w:val="0"/>
                  <w:marTop w:val="0"/>
                  <w:marBottom w:val="0"/>
                  <w:divBdr>
                    <w:top w:val="none" w:sz="0" w:space="0" w:color="auto"/>
                    <w:left w:val="none" w:sz="0" w:space="0" w:color="auto"/>
                    <w:bottom w:val="none" w:sz="0" w:space="0" w:color="auto"/>
                    <w:right w:val="none" w:sz="0" w:space="0" w:color="auto"/>
                  </w:divBdr>
                </w:div>
                <w:div w:id="2010598217">
                  <w:marLeft w:val="480"/>
                  <w:marRight w:val="0"/>
                  <w:marTop w:val="0"/>
                  <w:marBottom w:val="0"/>
                  <w:divBdr>
                    <w:top w:val="none" w:sz="0" w:space="0" w:color="auto"/>
                    <w:left w:val="none" w:sz="0" w:space="0" w:color="auto"/>
                    <w:bottom w:val="none" w:sz="0" w:space="0" w:color="auto"/>
                    <w:right w:val="none" w:sz="0" w:space="0" w:color="auto"/>
                  </w:divBdr>
                </w:div>
                <w:div w:id="1493254428">
                  <w:marLeft w:val="480"/>
                  <w:marRight w:val="0"/>
                  <w:marTop w:val="0"/>
                  <w:marBottom w:val="0"/>
                  <w:divBdr>
                    <w:top w:val="none" w:sz="0" w:space="0" w:color="auto"/>
                    <w:left w:val="none" w:sz="0" w:space="0" w:color="auto"/>
                    <w:bottom w:val="none" w:sz="0" w:space="0" w:color="auto"/>
                    <w:right w:val="none" w:sz="0" w:space="0" w:color="auto"/>
                  </w:divBdr>
                </w:div>
                <w:div w:id="1710834891">
                  <w:marLeft w:val="480"/>
                  <w:marRight w:val="0"/>
                  <w:marTop w:val="0"/>
                  <w:marBottom w:val="0"/>
                  <w:divBdr>
                    <w:top w:val="none" w:sz="0" w:space="0" w:color="auto"/>
                    <w:left w:val="none" w:sz="0" w:space="0" w:color="auto"/>
                    <w:bottom w:val="none" w:sz="0" w:space="0" w:color="auto"/>
                    <w:right w:val="none" w:sz="0" w:space="0" w:color="auto"/>
                  </w:divBdr>
                </w:div>
                <w:div w:id="1104348662">
                  <w:marLeft w:val="480"/>
                  <w:marRight w:val="0"/>
                  <w:marTop w:val="0"/>
                  <w:marBottom w:val="0"/>
                  <w:divBdr>
                    <w:top w:val="none" w:sz="0" w:space="0" w:color="auto"/>
                    <w:left w:val="none" w:sz="0" w:space="0" w:color="auto"/>
                    <w:bottom w:val="none" w:sz="0" w:space="0" w:color="auto"/>
                    <w:right w:val="none" w:sz="0" w:space="0" w:color="auto"/>
                  </w:divBdr>
                </w:div>
                <w:div w:id="1020085378">
                  <w:marLeft w:val="480"/>
                  <w:marRight w:val="0"/>
                  <w:marTop w:val="0"/>
                  <w:marBottom w:val="0"/>
                  <w:divBdr>
                    <w:top w:val="none" w:sz="0" w:space="0" w:color="auto"/>
                    <w:left w:val="none" w:sz="0" w:space="0" w:color="auto"/>
                    <w:bottom w:val="none" w:sz="0" w:space="0" w:color="auto"/>
                    <w:right w:val="none" w:sz="0" w:space="0" w:color="auto"/>
                  </w:divBdr>
                </w:div>
                <w:div w:id="1190677652">
                  <w:marLeft w:val="480"/>
                  <w:marRight w:val="0"/>
                  <w:marTop w:val="0"/>
                  <w:marBottom w:val="0"/>
                  <w:divBdr>
                    <w:top w:val="none" w:sz="0" w:space="0" w:color="auto"/>
                    <w:left w:val="none" w:sz="0" w:space="0" w:color="auto"/>
                    <w:bottom w:val="none" w:sz="0" w:space="0" w:color="auto"/>
                    <w:right w:val="none" w:sz="0" w:space="0" w:color="auto"/>
                  </w:divBdr>
                </w:div>
                <w:div w:id="1779258546">
                  <w:marLeft w:val="480"/>
                  <w:marRight w:val="0"/>
                  <w:marTop w:val="0"/>
                  <w:marBottom w:val="0"/>
                  <w:divBdr>
                    <w:top w:val="none" w:sz="0" w:space="0" w:color="auto"/>
                    <w:left w:val="none" w:sz="0" w:space="0" w:color="auto"/>
                    <w:bottom w:val="none" w:sz="0" w:space="0" w:color="auto"/>
                    <w:right w:val="none" w:sz="0" w:space="0" w:color="auto"/>
                  </w:divBdr>
                </w:div>
                <w:div w:id="1384983409">
                  <w:marLeft w:val="480"/>
                  <w:marRight w:val="0"/>
                  <w:marTop w:val="0"/>
                  <w:marBottom w:val="0"/>
                  <w:divBdr>
                    <w:top w:val="none" w:sz="0" w:space="0" w:color="auto"/>
                    <w:left w:val="none" w:sz="0" w:space="0" w:color="auto"/>
                    <w:bottom w:val="none" w:sz="0" w:space="0" w:color="auto"/>
                    <w:right w:val="none" w:sz="0" w:space="0" w:color="auto"/>
                  </w:divBdr>
                </w:div>
                <w:div w:id="495733630">
                  <w:marLeft w:val="480"/>
                  <w:marRight w:val="0"/>
                  <w:marTop w:val="0"/>
                  <w:marBottom w:val="0"/>
                  <w:divBdr>
                    <w:top w:val="none" w:sz="0" w:space="0" w:color="auto"/>
                    <w:left w:val="none" w:sz="0" w:space="0" w:color="auto"/>
                    <w:bottom w:val="none" w:sz="0" w:space="0" w:color="auto"/>
                    <w:right w:val="none" w:sz="0" w:space="0" w:color="auto"/>
                  </w:divBdr>
                </w:div>
                <w:div w:id="1068771454">
                  <w:marLeft w:val="480"/>
                  <w:marRight w:val="0"/>
                  <w:marTop w:val="0"/>
                  <w:marBottom w:val="0"/>
                  <w:divBdr>
                    <w:top w:val="none" w:sz="0" w:space="0" w:color="auto"/>
                    <w:left w:val="none" w:sz="0" w:space="0" w:color="auto"/>
                    <w:bottom w:val="none" w:sz="0" w:space="0" w:color="auto"/>
                    <w:right w:val="none" w:sz="0" w:space="0" w:color="auto"/>
                  </w:divBdr>
                </w:div>
                <w:div w:id="237130453">
                  <w:marLeft w:val="480"/>
                  <w:marRight w:val="0"/>
                  <w:marTop w:val="0"/>
                  <w:marBottom w:val="0"/>
                  <w:divBdr>
                    <w:top w:val="none" w:sz="0" w:space="0" w:color="auto"/>
                    <w:left w:val="none" w:sz="0" w:space="0" w:color="auto"/>
                    <w:bottom w:val="none" w:sz="0" w:space="0" w:color="auto"/>
                    <w:right w:val="none" w:sz="0" w:space="0" w:color="auto"/>
                  </w:divBdr>
                </w:div>
                <w:div w:id="1762332516">
                  <w:marLeft w:val="480"/>
                  <w:marRight w:val="0"/>
                  <w:marTop w:val="0"/>
                  <w:marBottom w:val="0"/>
                  <w:divBdr>
                    <w:top w:val="none" w:sz="0" w:space="0" w:color="auto"/>
                    <w:left w:val="none" w:sz="0" w:space="0" w:color="auto"/>
                    <w:bottom w:val="none" w:sz="0" w:space="0" w:color="auto"/>
                    <w:right w:val="none" w:sz="0" w:space="0" w:color="auto"/>
                  </w:divBdr>
                </w:div>
                <w:div w:id="2003850407">
                  <w:marLeft w:val="480"/>
                  <w:marRight w:val="0"/>
                  <w:marTop w:val="0"/>
                  <w:marBottom w:val="0"/>
                  <w:divBdr>
                    <w:top w:val="none" w:sz="0" w:space="0" w:color="auto"/>
                    <w:left w:val="none" w:sz="0" w:space="0" w:color="auto"/>
                    <w:bottom w:val="none" w:sz="0" w:space="0" w:color="auto"/>
                    <w:right w:val="none" w:sz="0" w:space="0" w:color="auto"/>
                  </w:divBdr>
                </w:div>
                <w:div w:id="979309721">
                  <w:marLeft w:val="480"/>
                  <w:marRight w:val="0"/>
                  <w:marTop w:val="0"/>
                  <w:marBottom w:val="0"/>
                  <w:divBdr>
                    <w:top w:val="none" w:sz="0" w:space="0" w:color="auto"/>
                    <w:left w:val="none" w:sz="0" w:space="0" w:color="auto"/>
                    <w:bottom w:val="none" w:sz="0" w:space="0" w:color="auto"/>
                    <w:right w:val="none" w:sz="0" w:space="0" w:color="auto"/>
                  </w:divBdr>
                </w:div>
              </w:divsChild>
            </w:div>
            <w:div w:id="421493242">
              <w:marLeft w:val="0"/>
              <w:marRight w:val="0"/>
              <w:marTop w:val="0"/>
              <w:marBottom w:val="0"/>
              <w:divBdr>
                <w:top w:val="none" w:sz="0" w:space="0" w:color="auto"/>
                <w:left w:val="none" w:sz="0" w:space="0" w:color="auto"/>
                <w:bottom w:val="none" w:sz="0" w:space="0" w:color="auto"/>
                <w:right w:val="none" w:sz="0" w:space="0" w:color="auto"/>
              </w:divBdr>
              <w:divsChild>
                <w:div w:id="414864165">
                  <w:marLeft w:val="480"/>
                  <w:marRight w:val="0"/>
                  <w:marTop w:val="0"/>
                  <w:marBottom w:val="0"/>
                  <w:divBdr>
                    <w:top w:val="none" w:sz="0" w:space="0" w:color="auto"/>
                    <w:left w:val="none" w:sz="0" w:space="0" w:color="auto"/>
                    <w:bottom w:val="none" w:sz="0" w:space="0" w:color="auto"/>
                    <w:right w:val="none" w:sz="0" w:space="0" w:color="auto"/>
                  </w:divBdr>
                </w:div>
                <w:div w:id="1546258835">
                  <w:marLeft w:val="480"/>
                  <w:marRight w:val="0"/>
                  <w:marTop w:val="0"/>
                  <w:marBottom w:val="0"/>
                  <w:divBdr>
                    <w:top w:val="none" w:sz="0" w:space="0" w:color="auto"/>
                    <w:left w:val="none" w:sz="0" w:space="0" w:color="auto"/>
                    <w:bottom w:val="none" w:sz="0" w:space="0" w:color="auto"/>
                    <w:right w:val="none" w:sz="0" w:space="0" w:color="auto"/>
                  </w:divBdr>
                </w:div>
                <w:div w:id="1438327972">
                  <w:marLeft w:val="480"/>
                  <w:marRight w:val="0"/>
                  <w:marTop w:val="0"/>
                  <w:marBottom w:val="0"/>
                  <w:divBdr>
                    <w:top w:val="none" w:sz="0" w:space="0" w:color="auto"/>
                    <w:left w:val="none" w:sz="0" w:space="0" w:color="auto"/>
                    <w:bottom w:val="none" w:sz="0" w:space="0" w:color="auto"/>
                    <w:right w:val="none" w:sz="0" w:space="0" w:color="auto"/>
                  </w:divBdr>
                </w:div>
                <w:div w:id="1049845187">
                  <w:marLeft w:val="480"/>
                  <w:marRight w:val="0"/>
                  <w:marTop w:val="0"/>
                  <w:marBottom w:val="0"/>
                  <w:divBdr>
                    <w:top w:val="none" w:sz="0" w:space="0" w:color="auto"/>
                    <w:left w:val="none" w:sz="0" w:space="0" w:color="auto"/>
                    <w:bottom w:val="none" w:sz="0" w:space="0" w:color="auto"/>
                    <w:right w:val="none" w:sz="0" w:space="0" w:color="auto"/>
                  </w:divBdr>
                </w:div>
                <w:div w:id="837044225">
                  <w:marLeft w:val="480"/>
                  <w:marRight w:val="0"/>
                  <w:marTop w:val="0"/>
                  <w:marBottom w:val="0"/>
                  <w:divBdr>
                    <w:top w:val="none" w:sz="0" w:space="0" w:color="auto"/>
                    <w:left w:val="none" w:sz="0" w:space="0" w:color="auto"/>
                    <w:bottom w:val="none" w:sz="0" w:space="0" w:color="auto"/>
                    <w:right w:val="none" w:sz="0" w:space="0" w:color="auto"/>
                  </w:divBdr>
                </w:div>
                <w:div w:id="1621691300">
                  <w:marLeft w:val="480"/>
                  <w:marRight w:val="0"/>
                  <w:marTop w:val="0"/>
                  <w:marBottom w:val="0"/>
                  <w:divBdr>
                    <w:top w:val="none" w:sz="0" w:space="0" w:color="auto"/>
                    <w:left w:val="none" w:sz="0" w:space="0" w:color="auto"/>
                    <w:bottom w:val="none" w:sz="0" w:space="0" w:color="auto"/>
                    <w:right w:val="none" w:sz="0" w:space="0" w:color="auto"/>
                  </w:divBdr>
                </w:div>
                <w:div w:id="807434870">
                  <w:marLeft w:val="480"/>
                  <w:marRight w:val="0"/>
                  <w:marTop w:val="0"/>
                  <w:marBottom w:val="0"/>
                  <w:divBdr>
                    <w:top w:val="none" w:sz="0" w:space="0" w:color="auto"/>
                    <w:left w:val="none" w:sz="0" w:space="0" w:color="auto"/>
                    <w:bottom w:val="none" w:sz="0" w:space="0" w:color="auto"/>
                    <w:right w:val="none" w:sz="0" w:space="0" w:color="auto"/>
                  </w:divBdr>
                </w:div>
                <w:div w:id="527455786">
                  <w:marLeft w:val="480"/>
                  <w:marRight w:val="0"/>
                  <w:marTop w:val="0"/>
                  <w:marBottom w:val="0"/>
                  <w:divBdr>
                    <w:top w:val="none" w:sz="0" w:space="0" w:color="auto"/>
                    <w:left w:val="none" w:sz="0" w:space="0" w:color="auto"/>
                    <w:bottom w:val="none" w:sz="0" w:space="0" w:color="auto"/>
                    <w:right w:val="none" w:sz="0" w:space="0" w:color="auto"/>
                  </w:divBdr>
                </w:div>
                <w:div w:id="678459866">
                  <w:marLeft w:val="480"/>
                  <w:marRight w:val="0"/>
                  <w:marTop w:val="0"/>
                  <w:marBottom w:val="0"/>
                  <w:divBdr>
                    <w:top w:val="none" w:sz="0" w:space="0" w:color="auto"/>
                    <w:left w:val="none" w:sz="0" w:space="0" w:color="auto"/>
                    <w:bottom w:val="none" w:sz="0" w:space="0" w:color="auto"/>
                    <w:right w:val="none" w:sz="0" w:space="0" w:color="auto"/>
                  </w:divBdr>
                </w:div>
                <w:div w:id="1300183488">
                  <w:marLeft w:val="480"/>
                  <w:marRight w:val="0"/>
                  <w:marTop w:val="0"/>
                  <w:marBottom w:val="0"/>
                  <w:divBdr>
                    <w:top w:val="none" w:sz="0" w:space="0" w:color="auto"/>
                    <w:left w:val="none" w:sz="0" w:space="0" w:color="auto"/>
                    <w:bottom w:val="none" w:sz="0" w:space="0" w:color="auto"/>
                    <w:right w:val="none" w:sz="0" w:space="0" w:color="auto"/>
                  </w:divBdr>
                </w:div>
                <w:div w:id="403261029">
                  <w:marLeft w:val="480"/>
                  <w:marRight w:val="0"/>
                  <w:marTop w:val="0"/>
                  <w:marBottom w:val="0"/>
                  <w:divBdr>
                    <w:top w:val="none" w:sz="0" w:space="0" w:color="auto"/>
                    <w:left w:val="none" w:sz="0" w:space="0" w:color="auto"/>
                    <w:bottom w:val="none" w:sz="0" w:space="0" w:color="auto"/>
                    <w:right w:val="none" w:sz="0" w:space="0" w:color="auto"/>
                  </w:divBdr>
                </w:div>
                <w:div w:id="923958214">
                  <w:marLeft w:val="480"/>
                  <w:marRight w:val="0"/>
                  <w:marTop w:val="0"/>
                  <w:marBottom w:val="0"/>
                  <w:divBdr>
                    <w:top w:val="none" w:sz="0" w:space="0" w:color="auto"/>
                    <w:left w:val="none" w:sz="0" w:space="0" w:color="auto"/>
                    <w:bottom w:val="none" w:sz="0" w:space="0" w:color="auto"/>
                    <w:right w:val="none" w:sz="0" w:space="0" w:color="auto"/>
                  </w:divBdr>
                </w:div>
                <w:div w:id="345864693">
                  <w:marLeft w:val="480"/>
                  <w:marRight w:val="0"/>
                  <w:marTop w:val="0"/>
                  <w:marBottom w:val="0"/>
                  <w:divBdr>
                    <w:top w:val="none" w:sz="0" w:space="0" w:color="auto"/>
                    <w:left w:val="none" w:sz="0" w:space="0" w:color="auto"/>
                    <w:bottom w:val="none" w:sz="0" w:space="0" w:color="auto"/>
                    <w:right w:val="none" w:sz="0" w:space="0" w:color="auto"/>
                  </w:divBdr>
                </w:div>
                <w:div w:id="1249459839">
                  <w:marLeft w:val="480"/>
                  <w:marRight w:val="0"/>
                  <w:marTop w:val="0"/>
                  <w:marBottom w:val="0"/>
                  <w:divBdr>
                    <w:top w:val="none" w:sz="0" w:space="0" w:color="auto"/>
                    <w:left w:val="none" w:sz="0" w:space="0" w:color="auto"/>
                    <w:bottom w:val="none" w:sz="0" w:space="0" w:color="auto"/>
                    <w:right w:val="none" w:sz="0" w:space="0" w:color="auto"/>
                  </w:divBdr>
                </w:div>
                <w:div w:id="739794713">
                  <w:marLeft w:val="480"/>
                  <w:marRight w:val="0"/>
                  <w:marTop w:val="0"/>
                  <w:marBottom w:val="0"/>
                  <w:divBdr>
                    <w:top w:val="none" w:sz="0" w:space="0" w:color="auto"/>
                    <w:left w:val="none" w:sz="0" w:space="0" w:color="auto"/>
                    <w:bottom w:val="none" w:sz="0" w:space="0" w:color="auto"/>
                    <w:right w:val="none" w:sz="0" w:space="0" w:color="auto"/>
                  </w:divBdr>
                </w:div>
                <w:div w:id="1541896258">
                  <w:marLeft w:val="480"/>
                  <w:marRight w:val="0"/>
                  <w:marTop w:val="0"/>
                  <w:marBottom w:val="0"/>
                  <w:divBdr>
                    <w:top w:val="none" w:sz="0" w:space="0" w:color="auto"/>
                    <w:left w:val="none" w:sz="0" w:space="0" w:color="auto"/>
                    <w:bottom w:val="none" w:sz="0" w:space="0" w:color="auto"/>
                    <w:right w:val="none" w:sz="0" w:space="0" w:color="auto"/>
                  </w:divBdr>
                </w:div>
                <w:div w:id="710569092">
                  <w:marLeft w:val="480"/>
                  <w:marRight w:val="0"/>
                  <w:marTop w:val="0"/>
                  <w:marBottom w:val="0"/>
                  <w:divBdr>
                    <w:top w:val="none" w:sz="0" w:space="0" w:color="auto"/>
                    <w:left w:val="none" w:sz="0" w:space="0" w:color="auto"/>
                    <w:bottom w:val="none" w:sz="0" w:space="0" w:color="auto"/>
                    <w:right w:val="none" w:sz="0" w:space="0" w:color="auto"/>
                  </w:divBdr>
                </w:div>
                <w:div w:id="774441479">
                  <w:marLeft w:val="480"/>
                  <w:marRight w:val="0"/>
                  <w:marTop w:val="0"/>
                  <w:marBottom w:val="0"/>
                  <w:divBdr>
                    <w:top w:val="none" w:sz="0" w:space="0" w:color="auto"/>
                    <w:left w:val="none" w:sz="0" w:space="0" w:color="auto"/>
                    <w:bottom w:val="none" w:sz="0" w:space="0" w:color="auto"/>
                    <w:right w:val="none" w:sz="0" w:space="0" w:color="auto"/>
                  </w:divBdr>
                </w:div>
                <w:div w:id="895624639">
                  <w:marLeft w:val="480"/>
                  <w:marRight w:val="0"/>
                  <w:marTop w:val="0"/>
                  <w:marBottom w:val="0"/>
                  <w:divBdr>
                    <w:top w:val="none" w:sz="0" w:space="0" w:color="auto"/>
                    <w:left w:val="none" w:sz="0" w:space="0" w:color="auto"/>
                    <w:bottom w:val="none" w:sz="0" w:space="0" w:color="auto"/>
                    <w:right w:val="none" w:sz="0" w:space="0" w:color="auto"/>
                  </w:divBdr>
                </w:div>
                <w:div w:id="641035147">
                  <w:marLeft w:val="480"/>
                  <w:marRight w:val="0"/>
                  <w:marTop w:val="0"/>
                  <w:marBottom w:val="0"/>
                  <w:divBdr>
                    <w:top w:val="none" w:sz="0" w:space="0" w:color="auto"/>
                    <w:left w:val="none" w:sz="0" w:space="0" w:color="auto"/>
                    <w:bottom w:val="none" w:sz="0" w:space="0" w:color="auto"/>
                    <w:right w:val="none" w:sz="0" w:space="0" w:color="auto"/>
                  </w:divBdr>
                </w:div>
                <w:div w:id="1845436325">
                  <w:marLeft w:val="480"/>
                  <w:marRight w:val="0"/>
                  <w:marTop w:val="0"/>
                  <w:marBottom w:val="0"/>
                  <w:divBdr>
                    <w:top w:val="none" w:sz="0" w:space="0" w:color="auto"/>
                    <w:left w:val="none" w:sz="0" w:space="0" w:color="auto"/>
                    <w:bottom w:val="none" w:sz="0" w:space="0" w:color="auto"/>
                    <w:right w:val="none" w:sz="0" w:space="0" w:color="auto"/>
                  </w:divBdr>
                </w:div>
                <w:div w:id="317273842">
                  <w:marLeft w:val="480"/>
                  <w:marRight w:val="0"/>
                  <w:marTop w:val="0"/>
                  <w:marBottom w:val="0"/>
                  <w:divBdr>
                    <w:top w:val="none" w:sz="0" w:space="0" w:color="auto"/>
                    <w:left w:val="none" w:sz="0" w:space="0" w:color="auto"/>
                    <w:bottom w:val="none" w:sz="0" w:space="0" w:color="auto"/>
                    <w:right w:val="none" w:sz="0" w:space="0" w:color="auto"/>
                  </w:divBdr>
                </w:div>
                <w:div w:id="185143848">
                  <w:marLeft w:val="480"/>
                  <w:marRight w:val="0"/>
                  <w:marTop w:val="0"/>
                  <w:marBottom w:val="0"/>
                  <w:divBdr>
                    <w:top w:val="none" w:sz="0" w:space="0" w:color="auto"/>
                    <w:left w:val="none" w:sz="0" w:space="0" w:color="auto"/>
                    <w:bottom w:val="none" w:sz="0" w:space="0" w:color="auto"/>
                    <w:right w:val="none" w:sz="0" w:space="0" w:color="auto"/>
                  </w:divBdr>
                </w:div>
                <w:div w:id="558595806">
                  <w:marLeft w:val="480"/>
                  <w:marRight w:val="0"/>
                  <w:marTop w:val="0"/>
                  <w:marBottom w:val="0"/>
                  <w:divBdr>
                    <w:top w:val="none" w:sz="0" w:space="0" w:color="auto"/>
                    <w:left w:val="none" w:sz="0" w:space="0" w:color="auto"/>
                    <w:bottom w:val="none" w:sz="0" w:space="0" w:color="auto"/>
                    <w:right w:val="none" w:sz="0" w:space="0" w:color="auto"/>
                  </w:divBdr>
                </w:div>
                <w:div w:id="1067410975">
                  <w:marLeft w:val="480"/>
                  <w:marRight w:val="0"/>
                  <w:marTop w:val="0"/>
                  <w:marBottom w:val="0"/>
                  <w:divBdr>
                    <w:top w:val="none" w:sz="0" w:space="0" w:color="auto"/>
                    <w:left w:val="none" w:sz="0" w:space="0" w:color="auto"/>
                    <w:bottom w:val="none" w:sz="0" w:space="0" w:color="auto"/>
                    <w:right w:val="none" w:sz="0" w:space="0" w:color="auto"/>
                  </w:divBdr>
                </w:div>
                <w:div w:id="1471172402">
                  <w:marLeft w:val="480"/>
                  <w:marRight w:val="0"/>
                  <w:marTop w:val="0"/>
                  <w:marBottom w:val="0"/>
                  <w:divBdr>
                    <w:top w:val="none" w:sz="0" w:space="0" w:color="auto"/>
                    <w:left w:val="none" w:sz="0" w:space="0" w:color="auto"/>
                    <w:bottom w:val="none" w:sz="0" w:space="0" w:color="auto"/>
                    <w:right w:val="none" w:sz="0" w:space="0" w:color="auto"/>
                  </w:divBdr>
                </w:div>
                <w:div w:id="1294942314">
                  <w:marLeft w:val="480"/>
                  <w:marRight w:val="0"/>
                  <w:marTop w:val="0"/>
                  <w:marBottom w:val="0"/>
                  <w:divBdr>
                    <w:top w:val="none" w:sz="0" w:space="0" w:color="auto"/>
                    <w:left w:val="none" w:sz="0" w:space="0" w:color="auto"/>
                    <w:bottom w:val="none" w:sz="0" w:space="0" w:color="auto"/>
                    <w:right w:val="none" w:sz="0" w:space="0" w:color="auto"/>
                  </w:divBdr>
                </w:div>
                <w:div w:id="1157183083">
                  <w:marLeft w:val="480"/>
                  <w:marRight w:val="0"/>
                  <w:marTop w:val="0"/>
                  <w:marBottom w:val="0"/>
                  <w:divBdr>
                    <w:top w:val="none" w:sz="0" w:space="0" w:color="auto"/>
                    <w:left w:val="none" w:sz="0" w:space="0" w:color="auto"/>
                    <w:bottom w:val="none" w:sz="0" w:space="0" w:color="auto"/>
                    <w:right w:val="none" w:sz="0" w:space="0" w:color="auto"/>
                  </w:divBdr>
                </w:div>
                <w:div w:id="795828958">
                  <w:marLeft w:val="480"/>
                  <w:marRight w:val="0"/>
                  <w:marTop w:val="0"/>
                  <w:marBottom w:val="0"/>
                  <w:divBdr>
                    <w:top w:val="none" w:sz="0" w:space="0" w:color="auto"/>
                    <w:left w:val="none" w:sz="0" w:space="0" w:color="auto"/>
                    <w:bottom w:val="none" w:sz="0" w:space="0" w:color="auto"/>
                    <w:right w:val="none" w:sz="0" w:space="0" w:color="auto"/>
                  </w:divBdr>
                </w:div>
                <w:div w:id="242880280">
                  <w:marLeft w:val="480"/>
                  <w:marRight w:val="0"/>
                  <w:marTop w:val="0"/>
                  <w:marBottom w:val="0"/>
                  <w:divBdr>
                    <w:top w:val="none" w:sz="0" w:space="0" w:color="auto"/>
                    <w:left w:val="none" w:sz="0" w:space="0" w:color="auto"/>
                    <w:bottom w:val="none" w:sz="0" w:space="0" w:color="auto"/>
                    <w:right w:val="none" w:sz="0" w:space="0" w:color="auto"/>
                  </w:divBdr>
                </w:div>
                <w:div w:id="290985819">
                  <w:marLeft w:val="480"/>
                  <w:marRight w:val="0"/>
                  <w:marTop w:val="0"/>
                  <w:marBottom w:val="0"/>
                  <w:divBdr>
                    <w:top w:val="none" w:sz="0" w:space="0" w:color="auto"/>
                    <w:left w:val="none" w:sz="0" w:space="0" w:color="auto"/>
                    <w:bottom w:val="none" w:sz="0" w:space="0" w:color="auto"/>
                    <w:right w:val="none" w:sz="0" w:space="0" w:color="auto"/>
                  </w:divBdr>
                </w:div>
                <w:div w:id="43070435">
                  <w:marLeft w:val="480"/>
                  <w:marRight w:val="0"/>
                  <w:marTop w:val="0"/>
                  <w:marBottom w:val="0"/>
                  <w:divBdr>
                    <w:top w:val="none" w:sz="0" w:space="0" w:color="auto"/>
                    <w:left w:val="none" w:sz="0" w:space="0" w:color="auto"/>
                    <w:bottom w:val="none" w:sz="0" w:space="0" w:color="auto"/>
                    <w:right w:val="none" w:sz="0" w:space="0" w:color="auto"/>
                  </w:divBdr>
                </w:div>
                <w:div w:id="375858976">
                  <w:marLeft w:val="480"/>
                  <w:marRight w:val="0"/>
                  <w:marTop w:val="0"/>
                  <w:marBottom w:val="0"/>
                  <w:divBdr>
                    <w:top w:val="none" w:sz="0" w:space="0" w:color="auto"/>
                    <w:left w:val="none" w:sz="0" w:space="0" w:color="auto"/>
                    <w:bottom w:val="none" w:sz="0" w:space="0" w:color="auto"/>
                    <w:right w:val="none" w:sz="0" w:space="0" w:color="auto"/>
                  </w:divBdr>
                </w:div>
                <w:div w:id="90056163">
                  <w:marLeft w:val="480"/>
                  <w:marRight w:val="0"/>
                  <w:marTop w:val="0"/>
                  <w:marBottom w:val="0"/>
                  <w:divBdr>
                    <w:top w:val="none" w:sz="0" w:space="0" w:color="auto"/>
                    <w:left w:val="none" w:sz="0" w:space="0" w:color="auto"/>
                    <w:bottom w:val="none" w:sz="0" w:space="0" w:color="auto"/>
                    <w:right w:val="none" w:sz="0" w:space="0" w:color="auto"/>
                  </w:divBdr>
                </w:div>
                <w:div w:id="353311675">
                  <w:marLeft w:val="480"/>
                  <w:marRight w:val="0"/>
                  <w:marTop w:val="0"/>
                  <w:marBottom w:val="0"/>
                  <w:divBdr>
                    <w:top w:val="none" w:sz="0" w:space="0" w:color="auto"/>
                    <w:left w:val="none" w:sz="0" w:space="0" w:color="auto"/>
                    <w:bottom w:val="none" w:sz="0" w:space="0" w:color="auto"/>
                    <w:right w:val="none" w:sz="0" w:space="0" w:color="auto"/>
                  </w:divBdr>
                </w:div>
                <w:div w:id="1930382868">
                  <w:marLeft w:val="480"/>
                  <w:marRight w:val="0"/>
                  <w:marTop w:val="0"/>
                  <w:marBottom w:val="0"/>
                  <w:divBdr>
                    <w:top w:val="none" w:sz="0" w:space="0" w:color="auto"/>
                    <w:left w:val="none" w:sz="0" w:space="0" w:color="auto"/>
                    <w:bottom w:val="none" w:sz="0" w:space="0" w:color="auto"/>
                    <w:right w:val="none" w:sz="0" w:space="0" w:color="auto"/>
                  </w:divBdr>
                </w:div>
                <w:div w:id="2044480286">
                  <w:marLeft w:val="480"/>
                  <w:marRight w:val="0"/>
                  <w:marTop w:val="0"/>
                  <w:marBottom w:val="0"/>
                  <w:divBdr>
                    <w:top w:val="none" w:sz="0" w:space="0" w:color="auto"/>
                    <w:left w:val="none" w:sz="0" w:space="0" w:color="auto"/>
                    <w:bottom w:val="none" w:sz="0" w:space="0" w:color="auto"/>
                    <w:right w:val="none" w:sz="0" w:space="0" w:color="auto"/>
                  </w:divBdr>
                </w:div>
                <w:div w:id="1804620329">
                  <w:marLeft w:val="480"/>
                  <w:marRight w:val="0"/>
                  <w:marTop w:val="0"/>
                  <w:marBottom w:val="0"/>
                  <w:divBdr>
                    <w:top w:val="none" w:sz="0" w:space="0" w:color="auto"/>
                    <w:left w:val="none" w:sz="0" w:space="0" w:color="auto"/>
                    <w:bottom w:val="none" w:sz="0" w:space="0" w:color="auto"/>
                    <w:right w:val="none" w:sz="0" w:space="0" w:color="auto"/>
                  </w:divBdr>
                </w:div>
                <w:div w:id="292293508">
                  <w:marLeft w:val="480"/>
                  <w:marRight w:val="0"/>
                  <w:marTop w:val="0"/>
                  <w:marBottom w:val="0"/>
                  <w:divBdr>
                    <w:top w:val="none" w:sz="0" w:space="0" w:color="auto"/>
                    <w:left w:val="none" w:sz="0" w:space="0" w:color="auto"/>
                    <w:bottom w:val="none" w:sz="0" w:space="0" w:color="auto"/>
                    <w:right w:val="none" w:sz="0" w:space="0" w:color="auto"/>
                  </w:divBdr>
                </w:div>
                <w:div w:id="1417439853">
                  <w:marLeft w:val="480"/>
                  <w:marRight w:val="0"/>
                  <w:marTop w:val="0"/>
                  <w:marBottom w:val="0"/>
                  <w:divBdr>
                    <w:top w:val="none" w:sz="0" w:space="0" w:color="auto"/>
                    <w:left w:val="none" w:sz="0" w:space="0" w:color="auto"/>
                    <w:bottom w:val="none" w:sz="0" w:space="0" w:color="auto"/>
                    <w:right w:val="none" w:sz="0" w:space="0" w:color="auto"/>
                  </w:divBdr>
                </w:div>
                <w:div w:id="1980301330">
                  <w:marLeft w:val="480"/>
                  <w:marRight w:val="0"/>
                  <w:marTop w:val="0"/>
                  <w:marBottom w:val="0"/>
                  <w:divBdr>
                    <w:top w:val="none" w:sz="0" w:space="0" w:color="auto"/>
                    <w:left w:val="none" w:sz="0" w:space="0" w:color="auto"/>
                    <w:bottom w:val="none" w:sz="0" w:space="0" w:color="auto"/>
                    <w:right w:val="none" w:sz="0" w:space="0" w:color="auto"/>
                  </w:divBdr>
                </w:div>
                <w:div w:id="733238832">
                  <w:marLeft w:val="480"/>
                  <w:marRight w:val="0"/>
                  <w:marTop w:val="0"/>
                  <w:marBottom w:val="0"/>
                  <w:divBdr>
                    <w:top w:val="none" w:sz="0" w:space="0" w:color="auto"/>
                    <w:left w:val="none" w:sz="0" w:space="0" w:color="auto"/>
                    <w:bottom w:val="none" w:sz="0" w:space="0" w:color="auto"/>
                    <w:right w:val="none" w:sz="0" w:space="0" w:color="auto"/>
                  </w:divBdr>
                </w:div>
                <w:div w:id="535628871">
                  <w:marLeft w:val="480"/>
                  <w:marRight w:val="0"/>
                  <w:marTop w:val="0"/>
                  <w:marBottom w:val="0"/>
                  <w:divBdr>
                    <w:top w:val="none" w:sz="0" w:space="0" w:color="auto"/>
                    <w:left w:val="none" w:sz="0" w:space="0" w:color="auto"/>
                    <w:bottom w:val="none" w:sz="0" w:space="0" w:color="auto"/>
                    <w:right w:val="none" w:sz="0" w:space="0" w:color="auto"/>
                  </w:divBdr>
                </w:div>
              </w:divsChild>
            </w:div>
            <w:div w:id="1622374127">
              <w:marLeft w:val="0"/>
              <w:marRight w:val="0"/>
              <w:marTop w:val="0"/>
              <w:marBottom w:val="0"/>
              <w:divBdr>
                <w:top w:val="none" w:sz="0" w:space="0" w:color="auto"/>
                <w:left w:val="none" w:sz="0" w:space="0" w:color="auto"/>
                <w:bottom w:val="none" w:sz="0" w:space="0" w:color="auto"/>
                <w:right w:val="none" w:sz="0" w:space="0" w:color="auto"/>
              </w:divBdr>
              <w:divsChild>
                <w:div w:id="748387139">
                  <w:marLeft w:val="480"/>
                  <w:marRight w:val="0"/>
                  <w:marTop w:val="0"/>
                  <w:marBottom w:val="0"/>
                  <w:divBdr>
                    <w:top w:val="none" w:sz="0" w:space="0" w:color="auto"/>
                    <w:left w:val="none" w:sz="0" w:space="0" w:color="auto"/>
                    <w:bottom w:val="none" w:sz="0" w:space="0" w:color="auto"/>
                    <w:right w:val="none" w:sz="0" w:space="0" w:color="auto"/>
                  </w:divBdr>
                </w:div>
                <w:div w:id="2013482195">
                  <w:marLeft w:val="480"/>
                  <w:marRight w:val="0"/>
                  <w:marTop w:val="0"/>
                  <w:marBottom w:val="0"/>
                  <w:divBdr>
                    <w:top w:val="none" w:sz="0" w:space="0" w:color="auto"/>
                    <w:left w:val="none" w:sz="0" w:space="0" w:color="auto"/>
                    <w:bottom w:val="none" w:sz="0" w:space="0" w:color="auto"/>
                    <w:right w:val="none" w:sz="0" w:space="0" w:color="auto"/>
                  </w:divBdr>
                </w:div>
                <w:div w:id="1371027476">
                  <w:marLeft w:val="480"/>
                  <w:marRight w:val="0"/>
                  <w:marTop w:val="0"/>
                  <w:marBottom w:val="0"/>
                  <w:divBdr>
                    <w:top w:val="none" w:sz="0" w:space="0" w:color="auto"/>
                    <w:left w:val="none" w:sz="0" w:space="0" w:color="auto"/>
                    <w:bottom w:val="none" w:sz="0" w:space="0" w:color="auto"/>
                    <w:right w:val="none" w:sz="0" w:space="0" w:color="auto"/>
                  </w:divBdr>
                </w:div>
                <w:div w:id="1798839690">
                  <w:marLeft w:val="480"/>
                  <w:marRight w:val="0"/>
                  <w:marTop w:val="0"/>
                  <w:marBottom w:val="0"/>
                  <w:divBdr>
                    <w:top w:val="none" w:sz="0" w:space="0" w:color="auto"/>
                    <w:left w:val="none" w:sz="0" w:space="0" w:color="auto"/>
                    <w:bottom w:val="none" w:sz="0" w:space="0" w:color="auto"/>
                    <w:right w:val="none" w:sz="0" w:space="0" w:color="auto"/>
                  </w:divBdr>
                </w:div>
                <w:div w:id="1157067798">
                  <w:marLeft w:val="480"/>
                  <w:marRight w:val="0"/>
                  <w:marTop w:val="0"/>
                  <w:marBottom w:val="0"/>
                  <w:divBdr>
                    <w:top w:val="none" w:sz="0" w:space="0" w:color="auto"/>
                    <w:left w:val="none" w:sz="0" w:space="0" w:color="auto"/>
                    <w:bottom w:val="none" w:sz="0" w:space="0" w:color="auto"/>
                    <w:right w:val="none" w:sz="0" w:space="0" w:color="auto"/>
                  </w:divBdr>
                </w:div>
                <w:div w:id="431508521">
                  <w:marLeft w:val="480"/>
                  <w:marRight w:val="0"/>
                  <w:marTop w:val="0"/>
                  <w:marBottom w:val="0"/>
                  <w:divBdr>
                    <w:top w:val="none" w:sz="0" w:space="0" w:color="auto"/>
                    <w:left w:val="none" w:sz="0" w:space="0" w:color="auto"/>
                    <w:bottom w:val="none" w:sz="0" w:space="0" w:color="auto"/>
                    <w:right w:val="none" w:sz="0" w:space="0" w:color="auto"/>
                  </w:divBdr>
                </w:div>
                <w:div w:id="1466510326">
                  <w:marLeft w:val="480"/>
                  <w:marRight w:val="0"/>
                  <w:marTop w:val="0"/>
                  <w:marBottom w:val="0"/>
                  <w:divBdr>
                    <w:top w:val="none" w:sz="0" w:space="0" w:color="auto"/>
                    <w:left w:val="none" w:sz="0" w:space="0" w:color="auto"/>
                    <w:bottom w:val="none" w:sz="0" w:space="0" w:color="auto"/>
                    <w:right w:val="none" w:sz="0" w:space="0" w:color="auto"/>
                  </w:divBdr>
                </w:div>
                <w:div w:id="566303820">
                  <w:marLeft w:val="480"/>
                  <w:marRight w:val="0"/>
                  <w:marTop w:val="0"/>
                  <w:marBottom w:val="0"/>
                  <w:divBdr>
                    <w:top w:val="none" w:sz="0" w:space="0" w:color="auto"/>
                    <w:left w:val="none" w:sz="0" w:space="0" w:color="auto"/>
                    <w:bottom w:val="none" w:sz="0" w:space="0" w:color="auto"/>
                    <w:right w:val="none" w:sz="0" w:space="0" w:color="auto"/>
                  </w:divBdr>
                </w:div>
                <w:div w:id="502427907">
                  <w:marLeft w:val="480"/>
                  <w:marRight w:val="0"/>
                  <w:marTop w:val="0"/>
                  <w:marBottom w:val="0"/>
                  <w:divBdr>
                    <w:top w:val="none" w:sz="0" w:space="0" w:color="auto"/>
                    <w:left w:val="none" w:sz="0" w:space="0" w:color="auto"/>
                    <w:bottom w:val="none" w:sz="0" w:space="0" w:color="auto"/>
                    <w:right w:val="none" w:sz="0" w:space="0" w:color="auto"/>
                  </w:divBdr>
                </w:div>
                <w:div w:id="581184003">
                  <w:marLeft w:val="480"/>
                  <w:marRight w:val="0"/>
                  <w:marTop w:val="0"/>
                  <w:marBottom w:val="0"/>
                  <w:divBdr>
                    <w:top w:val="none" w:sz="0" w:space="0" w:color="auto"/>
                    <w:left w:val="none" w:sz="0" w:space="0" w:color="auto"/>
                    <w:bottom w:val="none" w:sz="0" w:space="0" w:color="auto"/>
                    <w:right w:val="none" w:sz="0" w:space="0" w:color="auto"/>
                  </w:divBdr>
                </w:div>
                <w:div w:id="1232231949">
                  <w:marLeft w:val="480"/>
                  <w:marRight w:val="0"/>
                  <w:marTop w:val="0"/>
                  <w:marBottom w:val="0"/>
                  <w:divBdr>
                    <w:top w:val="none" w:sz="0" w:space="0" w:color="auto"/>
                    <w:left w:val="none" w:sz="0" w:space="0" w:color="auto"/>
                    <w:bottom w:val="none" w:sz="0" w:space="0" w:color="auto"/>
                    <w:right w:val="none" w:sz="0" w:space="0" w:color="auto"/>
                  </w:divBdr>
                </w:div>
                <w:div w:id="1040939334">
                  <w:marLeft w:val="480"/>
                  <w:marRight w:val="0"/>
                  <w:marTop w:val="0"/>
                  <w:marBottom w:val="0"/>
                  <w:divBdr>
                    <w:top w:val="none" w:sz="0" w:space="0" w:color="auto"/>
                    <w:left w:val="none" w:sz="0" w:space="0" w:color="auto"/>
                    <w:bottom w:val="none" w:sz="0" w:space="0" w:color="auto"/>
                    <w:right w:val="none" w:sz="0" w:space="0" w:color="auto"/>
                  </w:divBdr>
                </w:div>
                <w:div w:id="603537254">
                  <w:marLeft w:val="480"/>
                  <w:marRight w:val="0"/>
                  <w:marTop w:val="0"/>
                  <w:marBottom w:val="0"/>
                  <w:divBdr>
                    <w:top w:val="none" w:sz="0" w:space="0" w:color="auto"/>
                    <w:left w:val="none" w:sz="0" w:space="0" w:color="auto"/>
                    <w:bottom w:val="none" w:sz="0" w:space="0" w:color="auto"/>
                    <w:right w:val="none" w:sz="0" w:space="0" w:color="auto"/>
                  </w:divBdr>
                </w:div>
                <w:div w:id="972564942">
                  <w:marLeft w:val="480"/>
                  <w:marRight w:val="0"/>
                  <w:marTop w:val="0"/>
                  <w:marBottom w:val="0"/>
                  <w:divBdr>
                    <w:top w:val="none" w:sz="0" w:space="0" w:color="auto"/>
                    <w:left w:val="none" w:sz="0" w:space="0" w:color="auto"/>
                    <w:bottom w:val="none" w:sz="0" w:space="0" w:color="auto"/>
                    <w:right w:val="none" w:sz="0" w:space="0" w:color="auto"/>
                  </w:divBdr>
                </w:div>
                <w:div w:id="1666467592">
                  <w:marLeft w:val="480"/>
                  <w:marRight w:val="0"/>
                  <w:marTop w:val="0"/>
                  <w:marBottom w:val="0"/>
                  <w:divBdr>
                    <w:top w:val="none" w:sz="0" w:space="0" w:color="auto"/>
                    <w:left w:val="none" w:sz="0" w:space="0" w:color="auto"/>
                    <w:bottom w:val="none" w:sz="0" w:space="0" w:color="auto"/>
                    <w:right w:val="none" w:sz="0" w:space="0" w:color="auto"/>
                  </w:divBdr>
                </w:div>
                <w:div w:id="200284012">
                  <w:marLeft w:val="480"/>
                  <w:marRight w:val="0"/>
                  <w:marTop w:val="0"/>
                  <w:marBottom w:val="0"/>
                  <w:divBdr>
                    <w:top w:val="none" w:sz="0" w:space="0" w:color="auto"/>
                    <w:left w:val="none" w:sz="0" w:space="0" w:color="auto"/>
                    <w:bottom w:val="none" w:sz="0" w:space="0" w:color="auto"/>
                    <w:right w:val="none" w:sz="0" w:space="0" w:color="auto"/>
                  </w:divBdr>
                </w:div>
                <w:div w:id="433789348">
                  <w:marLeft w:val="480"/>
                  <w:marRight w:val="0"/>
                  <w:marTop w:val="0"/>
                  <w:marBottom w:val="0"/>
                  <w:divBdr>
                    <w:top w:val="none" w:sz="0" w:space="0" w:color="auto"/>
                    <w:left w:val="none" w:sz="0" w:space="0" w:color="auto"/>
                    <w:bottom w:val="none" w:sz="0" w:space="0" w:color="auto"/>
                    <w:right w:val="none" w:sz="0" w:space="0" w:color="auto"/>
                  </w:divBdr>
                </w:div>
                <w:div w:id="1243300436">
                  <w:marLeft w:val="480"/>
                  <w:marRight w:val="0"/>
                  <w:marTop w:val="0"/>
                  <w:marBottom w:val="0"/>
                  <w:divBdr>
                    <w:top w:val="none" w:sz="0" w:space="0" w:color="auto"/>
                    <w:left w:val="none" w:sz="0" w:space="0" w:color="auto"/>
                    <w:bottom w:val="none" w:sz="0" w:space="0" w:color="auto"/>
                    <w:right w:val="none" w:sz="0" w:space="0" w:color="auto"/>
                  </w:divBdr>
                </w:div>
                <w:div w:id="1021785222">
                  <w:marLeft w:val="480"/>
                  <w:marRight w:val="0"/>
                  <w:marTop w:val="0"/>
                  <w:marBottom w:val="0"/>
                  <w:divBdr>
                    <w:top w:val="none" w:sz="0" w:space="0" w:color="auto"/>
                    <w:left w:val="none" w:sz="0" w:space="0" w:color="auto"/>
                    <w:bottom w:val="none" w:sz="0" w:space="0" w:color="auto"/>
                    <w:right w:val="none" w:sz="0" w:space="0" w:color="auto"/>
                  </w:divBdr>
                </w:div>
                <w:div w:id="576284104">
                  <w:marLeft w:val="480"/>
                  <w:marRight w:val="0"/>
                  <w:marTop w:val="0"/>
                  <w:marBottom w:val="0"/>
                  <w:divBdr>
                    <w:top w:val="none" w:sz="0" w:space="0" w:color="auto"/>
                    <w:left w:val="none" w:sz="0" w:space="0" w:color="auto"/>
                    <w:bottom w:val="none" w:sz="0" w:space="0" w:color="auto"/>
                    <w:right w:val="none" w:sz="0" w:space="0" w:color="auto"/>
                  </w:divBdr>
                </w:div>
                <w:div w:id="1394430402">
                  <w:marLeft w:val="480"/>
                  <w:marRight w:val="0"/>
                  <w:marTop w:val="0"/>
                  <w:marBottom w:val="0"/>
                  <w:divBdr>
                    <w:top w:val="none" w:sz="0" w:space="0" w:color="auto"/>
                    <w:left w:val="none" w:sz="0" w:space="0" w:color="auto"/>
                    <w:bottom w:val="none" w:sz="0" w:space="0" w:color="auto"/>
                    <w:right w:val="none" w:sz="0" w:space="0" w:color="auto"/>
                  </w:divBdr>
                </w:div>
                <w:div w:id="467481174">
                  <w:marLeft w:val="480"/>
                  <w:marRight w:val="0"/>
                  <w:marTop w:val="0"/>
                  <w:marBottom w:val="0"/>
                  <w:divBdr>
                    <w:top w:val="none" w:sz="0" w:space="0" w:color="auto"/>
                    <w:left w:val="none" w:sz="0" w:space="0" w:color="auto"/>
                    <w:bottom w:val="none" w:sz="0" w:space="0" w:color="auto"/>
                    <w:right w:val="none" w:sz="0" w:space="0" w:color="auto"/>
                  </w:divBdr>
                </w:div>
                <w:div w:id="391466678">
                  <w:marLeft w:val="480"/>
                  <w:marRight w:val="0"/>
                  <w:marTop w:val="0"/>
                  <w:marBottom w:val="0"/>
                  <w:divBdr>
                    <w:top w:val="none" w:sz="0" w:space="0" w:color="auto"/>
                    <w:left w:val="none" w:sz="0" w:space="0" w:color="auto"/>
                    <w:bottom w:val="none" w:sz="0" w:space="0" w:color="auto"/>
                    <w:right w:val="none" w:sz="0" w:space="0" w:color="auto"/>
                  </w:divBdr>
                </w:div>
                <w:div w:id="1253473017">
                  <w:marLeft w:val="480"/>
                  <w:marRight w:val="0"/>
                  <w:marTop w:val="0"/>
                  <w:marBottom w:val="0"/>
                  <w:divBdr>
                    <w:top w:val="none" w:sz="0" w:space="0" w:color="auto"/>
                    <w:left w:val="none" w:sz="0" w:space="0" w:color="auto"/>
                    <w:bottom w:val="none" w:sz="0" w:space="0" w:color="auto"/>
                    <w:right w:val="none" w:sz="0" w:space="0" w:color="auto"/>
                  </w:divBdr>
                </w:div>
                <w:div w:id="1400396941">
                  <w:marLeft w:val="480"/>
                  <w:marRight w:val="0"/>
                  <w:marTop w:val="0"/>
                  <w:marBottom w:val="0"/>
                  <w:divBdr>
                    <w:top w:val="none" w:sz="0" w:space="0" w:color="auto"/>
                    <w:left w:val="none" w:sz="0" w:space="0" w:color="auto"/>
                    <w:bottom w:val="none" w:sz="0" w:space="0" w:color="auto"/>
                    <w:right w:val="none" w:sz="0" w:space="0" w:color="auto"/>
                  </w:divBdr>
                </w:div>
                <w:div w:id="708919055">
                  <w:marLeft w:val="480"/>
                  <w:marRight w:val="0"/>
                  <w:marTop w:val="0"/>
                  <w:marBottom w:val="0"/>
                  <w:divBdr>
                    <w:top w:val="none" w:sz="0" w:space="0" w:color="auto"/>
                    <w:left w:val="none" w:sz="0" w:space="0" w:color="auto"/>
                    <w:bottom w:val="none" w:sz="0" w:space="0" w:color="auto"/>
                    <w:right w:val="none" w:sz="0" w:space="0" w:color="auto"/>
                  </w:divBdr>
                </w:div>
                <w:div w:id="1045176476">
                  <w:marLeft w:val="480"/>
                  <w:marRight w:val="0"/>
                  <w:marTop w:val="0"/>
                  <w:marBottom w:val="0"/>
                  <w:divBdr>
                    <w:top w:val="none" w:sz="0" w:space="0" w:color="auto"/>
                    <w:left w:val="none" w:sz="0" w:space="0" w:color="auto"/>
                    <w:bottom w:val="none" w:sz="0" w:space="0" w:color="auto"/>
                    <w:right w:val="none" w:sz="0" w:space="0" w:color="auto"/>
                  </w:divBdr>
                </w:div>
                <w:div w:id="547035074">
                  <w:marLeft w:val="480"/>
                  <w:marRight w:val="0"/>
                  <w:marTop w:val="0"/>
                  <w:marBottom w:val="0"/>
                  <w:divBdr>
                    <w:top w:val="none" w:sz="0" w:space="0" w:color="auto"/>
                    <w:left w:val="none" w:sz="0" w:space="0" w:color="auto"/>
                    <w:bottom w:val="none" w:sz="0" w:space="0" w:color="auto"/>
                    <w:right w:val="none" w:sz="0" w:space="0" w:color="auto"/>
                  </w:divBdr>
                </w:div>
                <w:div w:id="1773166266">
                  <w:marLeft w:val="480"/>
                  <w:marRight w:val="0"/>
                  <w:marTop w:val="0"/>
                  <w:marBottom w:val="0"/>
                  <w:divBdr>
                    <w:top w:val="none" w:sz="0" w:space="0" w:color="auto"/>
                    <w:left w:val="none" w:sz="0" w:space="0" w:color="auto"/>
                    <w:bottom w:val="none" w:sz="0" w:space="0" w:color="auto"/>
                    <w:right w:val="none" w:sz="0" w:space="0" w:color="auto"/>
                  </w:divBdr>
                </w:div>
                <w:div w:id="481778912">
                  <w:marLeft w:val="480"/>
                  <w:marRight w:val="0"/>
                  <w:marTop w:val="0"/>
                  <w:marBottom w:val="0"/>
                  <w:divBdr>
                    <w:top w:val="none" w:sz="0" w:space="0" w:color="auto"/>
                    <w:left w:val="none" w:sz="0" w:space="0" w:color="auto"/>
                    <w:bottom w:val="none" w:sz="0" w:space="0" w:color="auto"/>
                    <w:right w:val="none" w:sz="0" w:space="0" w:color="auto"/>
                  </w:divBdr>
                </w:div>
                <w:div w:id="328103335">
                  <w:marLeft w:val="480"/>
                  <w:marRight w:val="0"/>
                  <w:marTop w:val="0"/>
                  <w:marBottom w:val="0"/>
                  <w:divBdr>
                    <w:top w:val="none" w:sz="0" w:space="0" w:color="auto"/>
                    <w:left w:val="none" w:sz="0" w:space="0" w:color="auto"/>
                    <w:bottom w:val="none" w:sz="0" w:space="0" w:color="auto"/>
                    <w:right w:val="none" w:sz="0" w:space="0" w:color="auto"/>
                  </w:divBdr>
                </w:div>
                <w:div w:id="1112550413">
                  <w:marLeft w:val="480"/>
                  <w:marRight w:val="0"/>
                  <w:marTop w:val="0"/>
                  <w:marBottom w:val="0"/>
                  <w:divBdr>
                    <w:top w:val="none" w:sz="0" w:space="0" w:color="auto"/>
                    <w:left w:val="none" w:sz="0" w:space="0" w:color="auto"/>
                    <w:bottom w:val="none" w:sz="0" w:space="0" w:color="auto"/>
                    <w:right w:val="none" w:sz="0" w:space="0" w:color="auto"/>
                  </w:divBdr>
                </w:div>
                <w:div w:id="306403950">
                  <w:marLeft w:val="480"/>
                  <w:marRight w:val="0"/>
                  <w:marTop w:val="0"/>
                  <w:marBottom w:val="0"/>
                  <w:divBdr>
                    <w:top w:val="none" w:sz="0" w:space="0" w:color="auto"/>
                    <w:left w:val="none" w:sz="0" w:space="0" w:color="auto"/>
                    <w:bottom w:val="none" w:sz="0" w:space="0" w:color="auto"/>
                    <w:right w:val="none" w:sz="0" w:space="0" w:color="auto"/>
                  </w:divBdr>
                </w:div>
                <w:div w:id="1362365346">
                  <w:marLeft w:val="480"/>
                  <w:marRight w:val="0"/>
                  <w:marTop w:val="0"/>
                  <w:marBottom w:val="0"/>
                  <w:divBdr>
                    <w:top w:val="none" w:sz="0" w:space="0" w:color="auto"/>
                    <w:left w:val="none" w:sz="0" w:space="0" w:color="auto"/>
                    <w:bottom w:val="none" w:sz="0" w:space="0" w:color="auto"/>
                    <w:right w:val="none" w:sz="0" w:space="0" w:color="auto"/>
                  </w:divBdr>
                </w:div>
                <w:div w:id="1320112993">
                  <w:marLeft w:val="480"/>
                  <w:marRight w:val="0"/>
                  <w:marTop w:val="0"/>
                  <w:marBottom w:val="0"/>
                  <w:divBdr>
                    <w:top w:val="none" w:sz="0" w:space="0" w:color="auto"/>
                    <w:left w:val="none" w:sz="0" w:space="0" w:color="auto"/>
                    <w:bottom w:val="none" w:sz="0" w:space="0" w:color="auto"/>
                    <w:right w:val="none" w:sz="0" w:space="0" w:color="auto"/>
                  </w:divBdr>
                </w:div>
                <w:div w:id="1550414956">
                  <w:marLeft w:val="480"/>
                  <w:marRight w:val="0"/>
                  <w:marTop w:val="0"/>
                  <w:marBottom w:val="0"/>
                  <w:divBdr>
                    <w:top w:val="none" w:sz="0" w:space="0" w:color="auto"/>
                    <w:left w:val="none" w:sz="0" w:space="0" w:color="auto"/>
                    <w:bottom w:val="none" w:sz="0" w:space="0" w:color="auto"/>
                    <w:right w:val="none" w:sz="0" w:space="0" w:color="auto"/>
                  </w:divBdr>
                </w:div>
                <w:div w:id="176163885">
                  <w:marLeft w:val="480"/>
                  <w:marRight w:val="0"/>
                  <w:marTop w:val="0"/>
                  <w:marBottom w:val="0"/>
                  <w:divBdr>
                    <w:top w:val="none" w:sz="0" w:space="0" w:color="auto"/>
                    <w:left w:val="none" w:sz="0" w:space="0" w:color="auto"/>
                    <w:bottom w:val="none" w:sz="0" w:space="0" w:color="auto"/>
                    <w:right w:val="none" w:sz="0" w:space="0" w:color="auto"/>
                  </w:divBdr>
                </w:div>
                <w:div w:id="513887403">
                  <w:marLeft w:val="480"/>
                  <w:marRight w:val="0"/>
                  <w:marTop w:val="0"/>
                  <w:marBottom w:val="0"/>
                  <w:divBdr>
                    <w:top w:val="none" w:sz="0" w:space="0" w:color="auto"/>
                    <w:left w:val="none" w:sz="0" w:space="0" w:color="auto"/>
                    <w:bottom w:val="none" w:sz="0" w:space="0" w:color="auto"/>
                    <w:right w:val="none" w:sz="0" w:space="0" w:color="auto"/>
                  </w:divBdr>
                </w:div>
                <w:div w:id="1542327178">
                  <w:marLeft w:val="480"/>
                  <w:marRight w:val="0"/>
                  <w:marTop w:val="0"/>
                  <w:marBottom w:val="0"/>
                  <w:divBdr>
                    <w:top w:val="none" w:sz="0" w:space="0" w:color="auto"/>
                    <w:left w:val="none" w:sz="0" w:space="0" w:color="auto"/>
                    <w:bottom w:val="none" w:sz="0" w:space="0" w:color="auto"/>
                    <w:right w:val="none" w:sz="0" w:space="0" w:color="auto"/>
                  </w:divBdr>
                </w:div>
                <w:div w:id="728236580">
                  <w:marLeft w:val="480"/>
                  <w:marRight w:val="0"/>
                  <w:marTop w:val="0"/>
                  <w:marBottom w:val="0"/>
                  <w:divBdr>
                    <w:top w:val="none" w:sz="0" w:space="0" w:color="auto"/>
                    <w:left w:val="none" w:sz="0" w:space="0" w:color="auto"/>
                    <w:bottom w:val="none" w:sz="0" w:space="0" w:color="auto"/>
                    <w:right w:val="none" w:sz="0" w:space="0" w:color="auto"/>
                  </w:divBdr>
                </w:div>
                <w:div w:id="899247861">
                  <w:marLeft w:val="480"/>
                  <w:marRight w:val="0"/>
                  <w:marTop w:val="0"/>
                  <w:marBottom w:val="0"/>
                  <w:divBdr>
                    <w:top w:val="none" w:sz="0" w:space="0" w:color="auto"/>
                    <w:left w:val="none" w:sz="0" w:space="0" w:color="auto"/>
                    <w:bottom w:val="none" w:sz="0" w:space="0" w:color="auto"/>
                    <w:right w:val="none" w:sz="0" w:space="0" w:color="auto"/>
                  </w:divBdr>
                </w:div>
                <w:div w:id="1185169005">
                  <w:marLeft w:val="480"/>
                  <w:marRight w:val="0"/>
                  <w:marTop w:val="0"/>
                  <w:marBottom w:val="0"/>
                  <w:divBdr>
                    <w:top w:val="none" w:sz="0" w:space="0" w:color="auto"/>
                    <w:left w:val="none" w:sz="0" w:space="0" w:color="auto"/>
                    <w:bottom w:val="none" w:sz="0" w:space="0" w:color="auto"/>
                    <w:right w:val="none" w:sz="0" w:space="0" w:color="auto"/>
                  </w:divBdr>
                </w:div>
                <w:div w:id="2088920794">
                  <w:marLeft w:val="480"/>
                  <w:marRight w:val="0"/>
                  <w:marTop w:val="0"/>
                  <w:marBottom w:val="0"/>
                  <w:divBdr>
                    <w:top w:val="none" w:sz="0" w:space="0" w:color="auto"/>
                    <w:left w:val="none" w:sz="0" w:space="0" w:color="auto"/>
                    <w:bottom w:val="none" w:sz="0" w:space="0" w:color="auto"/>
                    <w:right w:val="none" w:sz="0" w:space="0" w:color="auto"/>
                  </w:divBdr>
                </w:div>
                <w:div w:id="1355232222">
                  <w:marLeft w:val="480"/>
                  <w:marRight w:val="0"/>
                  <w:marTop w:val="0"/>
                  <w:marBottom w:val="0"/>
                  <w:divBdr>
                    <w:top w:val="none" w:sz="0" w:space="0" w:color="auto"/>
                    <w:left w:val="none" w:sz="0" w:space="0" w:color="auto"/>
                    <w:bottom w:val="none" w:sz="0" w:space="0" w:color="auto"/>
                    <w:right w:val="none" w:sz="0" w:space="0" w:color="auto"/>
                  </w:divBdr>
                </w:div>
              </w:divsChild>
            </w:div>
            <w:div w:id="1580602317">
              <w:marLeft w:val="0"/>
              <w:marRight w:val="0"/>
              <w:marTop w:val="0"/>
              <w:marBottom w:val="0"/>
              <w:divBdr>
                <w:top w:val="none" w:sz="0" w:space="0" w:color="auto"/>
                <w:left w:val="none" w:sz="0" w:space="0" w:color="auto"/>
                <w:bottom w:val="none" w:sz="0" w:space="0" w:color="auto"/>
                <w:right w:val="none" w:sz="0" w:space="0" w:color="auto"/>
              </w:divBdr>
              <w:divsChild>
                <w:div w:id="1039167154">
                  <w:marLeft w:val="480"/>
                  <w:marRight w:val="0"/>
                  <w:marTop w:val="0"/>
                  <w:marBottom w:val="0"/>
                  <w:divBdr>
                    <w:top w:val="none" w:sz="0" w:space="0" w:color="auto"/>
                    <w:left w:val="none" w:sz="0" w:space="0" w:color="auto"/>
                    <w:bottom w:val="none" w:sz="0" w:space="0" w:color="auto"/>
                    <w:right w:val="none" w:sz="0" w:space="0" w:color="auto"/>
                  </w:divBdr>
                </w:div>
                <w:div w:id="1053117975">
                  <w:marLeft w:val="480"/>
                  <w:marRight w:val="0"/>
                  <w:marTop w:val="0"/>
                  <w:marBottom w:val="0"/>
                  <w:divBdr>
                    <w:top w:val="none" w:sz="0" w:space="0" w:color="auto"/>
                    <w:left w:val="none" w:sz="0" w:space="0" w:color="auto"/>
                    <w:bottom w:val="none" w:sz="0" w:space="0" w:color="auto"/>
                    <w:right w:val="none" w:sz="0" w:space="0" w:color="auto"/>
                  </w:divBdr>
                </w:div>
                <w:div w:id="1953317201">
                  <w:marLeft w:val="480"/>
                  <w:marRight w:val="0"/>
                  <w:marTop w:val="0"/>
                  <w:marBottom w:val="0"/>
                  <w:divBdr>
                    <w:top w:val="none" w:sz="0" w:space="0" w:color="auto"/>
                    <w:left w:val="none" w:sz="0" w:space="0" w:color="auto"/>
                    <w:bottom w:val="none" w:sz="0" w:space="0" w:color="auto"/>
                    <w:right w:val="none" w:sz="0" w:space="0" w:color="auto"/>
                  </w:divBdr>
                </w:div>
                <w:div w:id="1255819528">
                  <w:marLeft w:val="480"/>
                  <w:marRight w:val="0"/>
                  <w:marTop w:val="0"/>
                  <w:marBottom w:val="0"/>
                  <w:divBdr>
                    <w:top w:val="none" w:sz="0" w:space="0" w:color="auto"/>
                    <w:left w:val="none" w:sz="0" w:space="0" w:color="auto"/>
                    <w:bottom w:val="none" w:sz="0" w:space="0" w:color="auto"/>
                    <w:right w:val="none" w:sz="0" w:space="0" w:color="auto"/>
                  </w:divBdr>
                </w:div>
                <w:div w:id="1214079058">
                  <w:marLeft w:val="480"/>
                  <w:marRight w:val="0"/>
                  <w:marTop w:val="0"/>
                  <w:marBottom w:val="0"/>
                  <w:divBdr>
                    <w:top w:val="none" w:sz="0" w:space="0" w:color="auto"/>
                    <w:left w:val="none" w:sz="0" w:space="0" w:color="auto"/>
                    <w:bottom w:val="none" w:sz="0" w:space="0" w:color="auto"/>
                    <w:right w:val="none" w:sz="0" w:space="0" w:color="auto"/>
                  </w:divBdr>
                </w:div>
                <w:div w:id="1132869859">
                  <w:marLeft w:val="480"/>
                  <w:marRight w:val="0"/>
                  <w:marTop w:val="0"/>
                  <w:marBottom w:val="0"/>
                  <w:divBdr>
                    <w:top w:val="none" w:sz="0" w:space="0" w:color="auto"/>
                    <w:left w:val="none" w:sz="0" w:space="0" w:color="auto"/>
                    <w:bottom w:val="none" w:sz="0" w:space="0" w:color="auto"/>
                    <w:right w:val="none" w:sz="0" w:space="0" w:color="auto"/>
                  </w:divBdr>
                </w:div>
                <w:div w:id="29303025">
                  <w:marLeft w:val="480"/>
                  <w:marRight w:val="0"/>
                  <w:marTop w:val="0"/>
                  <w:marBottom w:val="0"/>
                  <w:divBdr>
                    <w:top w:val="none" w:sz="0" w:space="0" w:color="auto"/>
                    <w:left w:val="none" w:sz="0" w:space="0" w:color="auto"/>
                    <w:bottom w:val="none" w:sz="0" w:space="0" w:color="auto"/>
                    <w:right w:val="none" w:sz="0" w:space="0" w:color="auto"/>
                  </w:divBdr>
                </w:div>
                <w:div w:id="1360010512">
                  <w:marLeft w:val="480"/>
                  <w:marRight w:val="0"/>
                  <w:marTop w:val="0"/>
                  <w:marBottom w:val="0"/>
                  <w:divBdr>
                    <w:top w:val="none" w:sz="0" w:space="0" w:color="auto"/>
                    <w:left w:val="none" w:sz="0" w:space="0" w:color="auto"/>
                    <w:bottom w:val="none" w:sz="0" w:space="0" w:color="auto"/>
                    <w:right w:val="none" w:sz="0" w:space="0" w:color="auto"/>
                  </w:divBdr>
                </w:div>
                <w:div w:id="1991248349">
                  <w:marLeft w:val="480"/>
                  <w:marRight w:val="0"/>
                  <w:marTop w:val="0"/>
                  <w:marBottom w:val="0"/>
                  <w:divBdr>
                    <w:top w:val="none" w:sz="0" w:space="0" w:color="auto"/>
                    <w:left w:val="none" w:sz="0" w:space="0" w:color="auto"/>
                    <w:bottom w:val="none" w:sz="0" w:space="0" w:color="auto"/>
                    <w:right w:val="none" w:sz="0" w:space="0" w:color="auto"/>
                  </w:divBdr>
                </w:div>
                <w:div w:id="2087266330">
                  <w:marLeft w:val="480"/>
                  <w:marRight w:val="0"/>
                  <w:marTop w:val="0"/>
                  <w:marBottom w:val="0"/>
                  <w:divBdr>
                    <w:top w:val="none" w:sz="0" w:space="0" w:color="auto"/>
                    <w:left w:val="none" w:sz="0" w:space="0" w:color="auto"/>
                    <w:bottom w:val="none" w:sz="0" w:space="0" w:color="auto"/>
                    <w:right w:val="none" w:sz="0" w:space="0" w:color="auto"/>
                  </w:divBdr>
                </w:div>
                <w:div w:id="2083020433">
                  <w:marLeft w:val="480"/>
                  <w:marRight w:val="0"/>
                  <w:marTop w:val="0"/>
                  <w:marBottom w:val="0"/>
                  <w:divBdr>
                    <w:top w:val="none" w:sz="0" w:space="0" w:color="auto"/>
                    <w:left w:val="none" w:sz="0" w:space="0" w:color="auto"/>
                    <w:bottom w:val="none" w:sz="0" w:space="0" w:color="auto"/>
                    <w:right w:val="none" w:sz="0" w:space="0" w:color="auto"/>
                  </w:divBdr>
                </w:div>
                <w:div w:id="229657450">
                  <w:marLeft w:val="480"/>
                  <w:marRight w:val="0"/>
                  <w:marTop w:val="0"/>
                  <w:marBottom w:val="0"/>
                  <w:divBdr>
                    <w:top w:val="none" w:sz="0" w:space="0" w:color="auto"/>
                    <w:left w:val="none" w:sz="0" w:space="0" w:color="auto"/>
                    <w:bottom w:val="none" w:sz="0" w:space="0" w:color="auto"/>
                    <w:right w:val="none" w:sz="0" w:space="0" w:color="auto"/>
                  </w:divBdr>
                </w:div>
                <w:div w:id="972520567">
                  <w:marLeft w:val="480"/>
                  <w:marRight w:val="0"/>
                  <w:marTop w:val="0"/>
                  <w:marBottom w:val="0"/>
                  <w:divBdr>
                    <w:top w:val="none" w:sz="0" w:space="0" w:color="auto"/>
                    <w:left w:val="none" w:sz="0" w:space="0" w:color="auto"/>
                    <w:bottom w:val="none" w:sz="0" w:space="0" w:color="auto"/>
                    <w:right w:val="none" w:sz="0" w:space="0" w:color="auto"/>
                  </w:divBdr>
                </w:div>
                <w:div w:id="2145148829">
                  <w:marLeft w:val="480"/>
                  <w:marRight w:val="0"/>
                  <w:marTop w:val="0"/>
                  <w:marBottom w:val="0"/>
                  <w:divBdr>
                    <w:top w:val="none" w:sz="0" w:space="0" w:color="auto"/>
                    <w:left w:val="none" w:sz="0" w:space="0" w:color="auto"/>
                    <w:bottom w:val="none" w:sz="0" w:space="0" w:color="auto"/>
                    <w:right w:val="none" w:sz="0" w:space="0" w:color="auto"/>
                  </w:divBdr>
                </w:div>
                <w:div w:id="1090658669">
                  <w:marLeft w:val="480"/>
                  <w:marRight w:val="0"/>
                  <w:marTop w:val="0"/>
                  <w:marBottom w:val="0"/>
                  <w:divBdr>
                    <w:top w:val="none" w:sz="0" w:space="0" w:color="auto"/>
                    <w:left w:val="none" w:sz="0" w:space="0" w:color="auto"/>
                    <w:bottom w:val="none" w:sz="0" w:space="0" w:color="auto"/>
                    <w:right w:val="none" w:sz="0" w:space="0" w:color="auto"/>
                  </w:divBdr>
                </w:div>
                <w:div w:id="1781291333">
                  <w:marLeft w:val="480"/>
                  <w:marRight w:val="0"/>
                  <w:marTop w:val="0"/>
                  <w:marBottom w:val="0"/>
                  <w:divBdr>
                    <w:top w:val="none" w:sz="0" w:space="0" w:color="auto"/>
                    <w:left w:val="none" w:sz="0" w:space="0" w:color="auto"/>
                    <w:bottom w:val="none" w:sz="0" w:space="0" w:color="auto"/>
                    <w:right w:val="none" w:sz="0" w:space="0" w:color="auto"/>
                  </w:divBdr>
                </w:div>
                <w:div w:id="1108502895">
                  <w:marLeft w:val="480"/>
                  <w:marRight w:val="0"/>
                  <w:marTop w:val="0"/>
                  <w:marBottom w:val="0"/>
                  <w:divBdr>
                    <w:top w:val="none" w:sz="0" w:space="0" w:color="auto"/>
                    <w:left w:val="none" w:sz="0" w:space="0" w:color="auto"/>
                    <w:bottom w:val="none" w:sz="0" w:space="0" w:color="auto"/>
                    <w:right w:val="none" w:sz="0" w:space="0" w:color="auto"/>
                  </w:divBdr>
                </w:div>
                <w:div w:id="2021159074">
                  <w:marLeft w:val="480"/>
                  <w:marRight w:val="0"/>
                  <w:marTop w:val="0"/>
                  <w:marBottom w:val="0"/>
                  <w:divBdr>
                    <w:top w:val="none" w:sz="0" w:space="0" w:color="auto"/>
                    <w:left w:val="none" w:sz="0" w:space="0" w:color="auto"/>
                    <w:bottom w:val="none" w:sz="0" w:space="0" w:color="auto"/>
                    <w:right w:val="none" w:sz="0" w:space="0" w:color="auto"/>
                  </w:divBdr>
                </w:div>
                <w:div w:id="727923277">
                  <w:marLeft w:val="480"/>
                  <w:marRight w:val="0"/>
                  <w:marTop w:val="0"/>
                  <w:marBottom w:val="0"/>
                  <w:divBdr>
                    <w:top w:val="none" w:sz="0" w:space="0" w:color="auto"/>
                    <w:left w:val="none" w:sz="0" w:space="0" w:color="auto"/>
                    <w:bottom w:val="none" w:sz="0" w:space="0" w:color="auto"/>
                    <w:right w:val="none" w:sz="0" w:space="0" w:color="auto"/>
                  </w:divBdr>
                </w:div>
                <w:div w:id="1127310183">
                  <w:marLeft w:val="480"/>
                  <w:marRight w:val="0"/>
                  <w:marTop w:val="0"/>
                  <w:marBottom w:val="0"/>
                  <w:divBdr>
                    <w:top w:val="none" w:sz="0" w:space="0" w:color="auto"/>
                    <w:left w:val="none" w:sz="0" w:space="0" w:color="auto"/>
                    <w:bottom w:val="none" w:sz="0" w:space="0" w:color="auto"/>
                    <w:right w:val="none" w:sz="0" w:space="0" w:color="auto"/>
                  </w:divBdr>
                </w:div>
                <w:div w:id="97264113">
                  <w:marLeft w:val="480"/>
                  <w:marRight w:val="0"/>
                  <w:marTop w:val="0"/>
                  <w:marBottom w:val="0"/>
                  <w:divBdr>
                    <w:top w:val="none" w:sz="0" w:space="0" w:color="auto"/>
                    <w:left w:val="none" w:sz="0" w:space="0" w:color="auto"/>
                    <w:bottom w:val="none" w:sz="0" w:space="0" w:color="auto"/>
                    <w:right w:val="none" w:sz="0" w:space="0" w:color="auto"/>
                  </w:divBdr>
                </w:div>
                <w:div w:id="561596776">
                  <w:marLeft w:val="480"/>
                  <w:marRight w:val="0"/>
                  <w:marTop w:val="0"/>
                  <w:marBottom w:val="0"/>
                  <w:divBdr>
                    <w:top w:val="none" w:sz="0" w:space="0" w:color="auto"/>
                    <w:left w:val="none" w:sz="0" w:space="0" w:color="auto"/>
                    <w:bottom w:val="none" w:sz="0" w:space="0" w:color="auto"/>
                    <w:right w:val="none" w:sz="0" w:space="0" w:color="auto"/>
                  </w:divBdr>
                </w:div>
                <w:div w:id="645016522">
                  <w:marLeft w:val="480"/>
                  <w:marRight w:val="0"/>
                  <w:marTop w:val="0"/>
                  <w:marBottom w:val="0"/>
                  <w:divBdr>
                    <w:top w:val="none" w:sz="0" w:space="0" w:color="auto"/>
                    <w:left w:val="none" w:sz="0" w:space="0" w:color="auto"/>
                    <w:bottom w:val="none" w:sz="0" w:space="0" w:color="auto"/>
                    <w:right w:val="none" w:sz="0" w:space="0" w:color="auto"/>
                  </w:divBdr>
                </w:div>
                <w:div w:id="1909026189">
                  <w:marLeft w:val="480"/>
                  <w:marRight w:val="0"/>
                  <w:marTop w:val="0"/>
                  <w:marBottom w:val="0"/>
                  <w:divBdr>
                    <w:top w:val="none" w:sz="0" w:space="0" w:color="auto"/>
                    <w:left w:val="none" w:sz="0" w:space="0" w:color="auto"/>
                    <w:bottom w:val="none" w:sz="0" w:space="0" w:color="auto"/>
                    <w:right w:val="none" w:sz="0" w:space="0" w:color="auto"/>
                  </w:divBdr>
                </w:div>
                <w:div w:id="1838761873">
                  <w:marLeft w:val="480"/>
                  <w:marRight w:val="0"/>
                  <w:marTop w:val="0"/>
                  <w:marBottom w:val="0"/>
                  <w:divBdr>
                    <w:top w:val="none" w:sz="0" w:space="0" w:color="auto"/>
                    <w:left w:val="none" w:sz="0" w:space="0" w:color="auto"/>
                    <w:bottom w:val="none" w:sz="0" w:space="0" w:color="auto"/>
                    <w:right w:val="none" w:sz="0" w:space="0" w:color="auto"/>
                  </w:divBdr>
                </w:div>
                <w:div w:id="474182864">
                  <w:marLeft w:val="480"/>
                  <w:marRight w:val="0"/>
                  <w:marTop w:val="0"/>
                  <w:marBottom w:val="0"/>
                  <w:divBdr>
                    <w:top w:val="none" w:sz="0" w:space="0" w:color="auto"/>
                    <w:left w:val="none" w:sz="0" w:space="0" w:color="auto"/>
                    <w:bottom w:val="none" w:sz="0" w:space="0" w:color="auto"/>
                    <w:right w:val="none" w:sz="0" w:space="0" w:color="auto"/>
                  </w:divBdr>
                </w:div>
                <w:div w:id="15621827">
                  <w:marLeft w:val="480"/>
                  <w:marRight w:val="0"/>
                  <w:marTop w:val="0"/>
                  <w:marBottom w:val="0"/>
                  <w:divBdr>
                    <w:top w:val="none" w:sz="0" w:space="0" w:color="auto"/>
                    <w:left w:val="none" w:sz="0" w:space="0" w:color="auto"/>
                    <w:bottom w:val="none" w:sz="0" w:space="0" w:color="auto"/>
                    <w:right w:val="none" w:sz="0" w:space="0" w:color="auto"/>
                  </w:divBdr>
                </w:div>
                <w:div w:id="132984785">
                  <w:marLeft w:val="480"/>
                  <w:marRight w:val="0"/>
                  <w:marTop w:val="0"/>
                  <w:marBottom w:val="0"/>
                  <w:divBdr>
                    <w:top w:val="none" w:sz="0" w:space="0" w:color="auto"/>
                    <w:left w:val="none" w:sz="0" w:space="0" w:color="auto"/>
                    <w:bottom w:val="none" w:sz="0" w:space="0" w:color="auto"/>
                    <w:right w:val="none" w:sz="0" w:space="0" w:color="auto"/>
                  </w:divBdr>
                </w:div>
                <w:div w:id="1842313217">
                  <w:marLeft w:val="480"/>
                  <w:marRight w:val="0"/>
                  <w:marTop w:val="0"/>
                  <w:marBottom w:val="0"/>
                  <w:divBdr>
                    <w:top w:val="none" w:sz="0" w:space="0" w:color="auto"/>
                    <w:left w:val="none" w:sz="0" w:space="0" w:color="auto"/>
                    <w:bottom w:val="none" w:sz="0" w:space="0" w:color="auto"/>
                    <w:right w:val="none" w:sz="0" w:space="0" w:color="auto"/>
                  </w:divBdr>
                </w:div>
                <w:div w:id="1592548640">
                  <w:marLeft w:val="480"/>
                  <w:marRight w:val="0"/>
                  <w:marTop w:val="0"/>
                  <w:marBottom w:val="0"/>
                  <w:divBdr>
                    <w:top w:val="none" w:sz="0" w:space="0" w:color="auto"/>
                    <w:left w:val="none" w:sz="0" w:space="0" w:color="auto"/>
                    <w:bottom w:val="none" w:sz="0" w:space="0" w:color="auto"/>
                    <w:right w:val="none" w:sz="0" w:space="0" w:color="auto"/>
                  </w:divBdr>
                </w:div>
                <w:div w:id="1221330925">
                  <w:marLeft w:val="480"/>
                  <w:marRight w:val="0"/>
                  <w:marTop w:val="0"/>
                  <w:marBottom w:val="0"/>
                  <w:divBdr>
                    <w:top w:val="none" w:sz="0" w:space="0" w:color="auto"/>
                    <w:left w:val="none" w:sz="0" w:space="0" w:color="auto"/>
                    <w:bottom w:val="none" w:sz="0" w:space="0" w:color="auto"/>
                    <w:right w:val="none" w:sz="0" w:space="0" w:color="auto"/>
                  </w:divBdr>
                </w:div>
                <w:div w:id="113796340">
                  <w:marLeft w:val="480"/>
                  <w:marRight w:val="0"/>
                  <w:marTop w:val="0"/>
                  <w:marBottom w:val="0"/>
                  <w:divBdr>
                    <w:top w:val="none" w:sz="0" w:space="0" w:color="auto"/>
                    <w:left w:val="none" w:sz="0" w:space="0" w:color="auto"/>
                    <w:bottom w:val="none" w:sz="0" w:space="0" w:color="auto"/>
                    <w:right w:val="none" w:sz="0" w:space="0" w:color="auto"/>
                  </w:divBdr>
                </w:div>
                <w:div w:id="357583793">
                  <w:marLeft w:val="480"/>
                  <w:marRight w:val="0"/>
                  <w:marTop w:val="0"/>
                  <w:marBottom w:val="0"/>
                  <w:divBdr>
                    <w:top w:val="none" w:sz="0" w:space="0" w:color="auto"/>
                    <w:left w:val="none" w:sz="0" w:space="0" w:color="auto"/>
                    <w:bottom w:val="none" w:sz="0" w:space="0" w:color="auto"/>
                    <w:right w:val="none" w:sz="0" w:space="0" w:color="auto"/>
                  </w:divBdr>
                </w:div>
                <w:div w:id="1949771926">
                  <w:marLeft w:val="480"/>
                  <w:marRight w:val="0"/>
                  <w:marTop w:val="0"/>
                  <w:marBottom w:val="0"/>
                  <w:divBdr>
                    <w:top w:val="none" w:sz="0" w:space="0" w:color="auto"/>
                    <w:left w:val="none" w:sz="0" w:space="0" w:color="auto"/>
                    <w:bottom w:val="none" w:sz="0" w:space="0" w:color="auto"/>
                    <w:right w:val="none" w:sz="0" w:space="0" w:color="auto"/>
                  </w:divBdr>
                </w:div>
                <w:div w:id="394015465">
                  <w:marLeft w:val="480"/>
                  <w:marRight w:val="0"/>
                  <w:marTop w:val="0"/>
                  <w:marBottom w:val="0"/>
                  <w:divBdr>
                    <w:top w:val="none" w:sz="0" w:space="0" w:color="auto"/>
                    <w:left w:val="none" w:sz="0" w:space="0" w:color="auto"/>
                    <w:bottom w:val="none" w:sz="0" w:space="0" w:color="auto"/>
                    <w:right w:val="none" w:sz="0" w:space="0" w:color="auto"/>
                  </w:divBdr>
                </w:div>
                <w:div w:id="1019235258">
                  <w:marLeft w:val="480"/>
                  <w:marRight w:val="0"/>
                  <w:marTop w:val="0"/>
                  <w:marBottom w:val="0"/>
                  <w:divBdr>
                    <w:top w:val="none" w:sz="0" w:space="0" w:color="auto"/>
                    <w:left w:val="none" w:sz="0" w:space="0" w:color="auto"/>
                    <w:bottom w:val="none" w:sz="0" w:space="0" w:color="auto"/>
                    <w:right w:val="none" w:sz="0" w:space="0" w:color="auto"/>
                  </w:divBdr>
                </w:div>
                <w:div w:id="1092244730">
                  <w:marLeft w:val="480"/>
                  <w:marRight w:val="0"/>
                  <w:marTop w:val="0"/>
                  <w:marBottom w:val="0"/>
                  <w:divBdr>
                    <w:top w:val="none" w:sz="0" w:space="0" w:color="auto"/>
                    <w:left w:val="none" w:sz="0" w:space="0" w:color="auto"/>
                    <w:bottom w:val="none" w:sz="0" w:space="0" w:color="auto"/>
                    <w:right w:val="none" w:sz="0" w:space="0" w:color="auto"/>
                  </w:divBdr>
                </w:div>
                <w:div w:id="261256996">
                  <w:marLeft w:val="480"/>
                  <w:marRight w:val="0"/>
                  <w:marTop w:val="0"/>
                  <w:marBottom w:val="0"/>
                  <w:divBdr>
                    <w:top w:val="none" w:sz="0" w:space="0" w:color="auto"/>
                    <w:left w:val="none" w:sz="0" w:space="0" w:color="auto"/>
                    <w:bottom w:val="none" w:sz="0" w:space="0" w:color="auto"/>
                    <w:right w:val="none" w:sz="0" w:space="0" w:color="auto"/>
                  </w:divBdr>
                </w:div>
                <w:div w:id="1012025875">
                  <w:marLeft w:val="480"/>
                  <w:marRight w:val="0"/>
                  <w:marTop w:val="0"/>
                  <w:marBottom w:val="0"/>
                  <w:divBdr>
                    <w:top w:val="none" w:sz="0" w:space="0" w:color="auto"/>
                    <w:left w:val="none" w:sz="0" w:space="0" w:color="auto"/>
                    <w:bottom w:val="none" w:sz="0" w:space="0" w:color="auto"/>
                    <w:right w:val="none" w:sz="0" w:space="0" w:color="auto"/>
                  </w:divBdr>
                </w:div>
                <w:div w:id="1795446291">
                  <w:marLeft w:val="480"/>
                  <w:marRight w:val="0"/>
                  <w:marTop w:val="0"/>
                  <w:marBottom w:val="0"/>
                  <w:divBdr>
                    <w:top w:val="none" w:sz="0" w:space="0" w:color="auto"/>
                    <w:left w:val="none" w:sz="0" w:space="0" w:color="auto"/>
                    <w:bottom w:val="none" w:sz="0" w:space="0" w:color="auto"/>
                    <w:right w:val="none" w:sz="0" w:space="0" w:color="auto"/>
                  </w:divBdr>
                </w:div>
                <w:div w:id="629627560">
                  <w:marLeft w:val="480"/>
                  <w:marRight w:val="0"/>
                  <w:marTop w:val="0"/>
                  <w:marBottom w:val="0"/>
                  <w:divBdr>
                    <w:top w:val="none" w:sz="0" w:space="0" w:color="auto"/>
                    <w:left w:val="none" w:sz="0" w:space="0" w:color="auto"/>
                    <w:bottom w:val="none" w:sz="0" w:space="0" w:color="auto"/>
                    <w:right w:val="none" w:sz="0" w:space="0" w:color="auto"/>
                  </w:divBdr>
                </w:div>
                <w:div w:id="141243524">
                  <w:marLeft w:val="480"/>
                  <w:marRight w:val="0"/>
                  <w:marTop w:val="0"/>
                  <w:marBottom w:val="0"/>
                  <w:divBdr>
                    <w:top w:val="none" w:sz="0" w:space="0" w:color="auto"/>
                    <w:left w:val="none" w:sz="0" w:space="0" w:color="auto"/>
                    <w:bottom w:val="none" w:sz="0" w:space="0" w:color="auto"/>
                    <w:right w:val="none" w:sz="0" w:space="0" w:color="auto"/>
                  </w:divBdr>
                </w:div>
                <w:div w:id="1438135936">
                  <w:marLeft w:val="480"/>
                  <w:marRight w:val="0"/>
                  <w:marTop w:val="0"/>
                  <w:marBottom w:val="0"/>
                  <w:divBdr>
                    <w:top w:val="none" w:sz="0" w:space="0" w:color="auto"/>
                    <w:left w:val="none" w:sz="0" w:space="0" w:color="auto"/>
                    <w:bottom w:val="none" w:sz="0" w:space="0" w:color="auto"/>
                    <w:right w:val="none" w:sz="0" w:space="0" w:color="auto"/>
                  </w:divBdr>
                </w:div>
              </w:divsChild>
            </w:div>
            <w:div w:id="1014499245">
              <w:marLeft w:val="0"/>
              <w:marRight w:val="0"/>
              <w:marTop w:val="0"/>
              <w:marBottom w:val="0"/>
              <w:divBdr>
                <w:top w:val="none" w:sz="0" w:space="0" w:color="auto"/>
                <w:left w:val="none" w:sz="0" w:space="0" w:color="auto"/>
                <w:bottom w:val="none" w:sz="0" w:space="0" w:color="auto"/>
                <w:right w:val="none" w:sz="0" w:space="0" w:color="auto"/>
              </w:divBdr>
              <w:divsChild>
                <w:div w:id="967737055">
                  <w:marLeft w:val="480"/>
                  <w:marRight w:val="0"/>
                  <w:marTop w:val="0"/>
                  <w:marBottom w:val="0"/>
                  <w:divBdr>
                    <w:top w:val="none" w:sz="0" w:space="0" w:color="auto"/>
                    <w:left w:val="none" w:sz="0" w:space="0" w:color="auto"/>
                    <w:bottom w:val="none" w:sz="0" w:space="0" w:color="auto"/>
                    <w:right w:val="none" w:sz="0" w:space="0" w:color="auto"/>
                  </w:divBdr>
                </w:div>
                <w:div w:id="1613898818">
                  <w:marLeft w:val="480"/>
                  <w:marRight w:val="0"/>
                  <w:marTop w:val="0"/>
                  <w:marBottom w:val="0"/>
                  <w:divBdr>
                    <w:top w:val="none" w:sz="0" w:space="0" w:color="auto"/>
                    <w:left w:val="none" w:sz="0" w:space="0" w:color="auto"/>
                    <w:bottom w:val="none" w:sz="0" w:space="0" w:color="auto"/>
                    <w:right w:val="none" w:sz="0" w:space="0" w:color="auto"/>
                  </w:divBdr>
                </w:div>
                <w:div w:id="493883224">
                  <w:marLeft w:val="480"/>
                  <w:marRight w:val="0"/>
                  <w:marTop w:val="0"/>
                  <w:marBottom w:val="0"/>
                  <w:divBdr>
                    <w:top w:val="none" w:sz="0" w:space="0" w:color="auto"/>
                    <w:left w:val="none" w:sz="0" w:space="0" w:color="auto"/>
                    <w:bottom w:val="none" w:sz="0" w:space="0" w:color="auto"/>
                    <w:right w:val="none" w:sz="0" w:space="0" w:color="auto"/>
                  </w:divBdr>
                </w:div>
                <w:div w:id="656543813">
                  <w:marLeft w:val="480"/>
                  <w:marRight w:val="0"/>
                  <w:marTop w:val="0"/>
                  <w:marBottom w:val="0"/>
                  <w:divBdr>
                    <w:top w:val="none" w:sz="0" w:space="0" w:color="auto"/>
                    <w:left w:val="none" w:sz="0" w:space="0" w:color="auto"/>
                    <w:bottom w:val="none" w:sz="0" w:space="0" w:color="auto"/>
                    <w:right w:val="none" w:sz="0" w:space="0" w:color="auto"/>
                  </w:divBdr>
                </w:div>
                <w:div w:id="1013262585">
                  <w:marLeft w:val="480"/>
                  <w:marRight w:val="0"/>
                  <w:marTop w:val="0"/>
                  <w:marBottom w:val="0"/>
                  <w:divBdr>
                    <w:top w:val="none" w:sz="0" w:space="0" w:color="auto"/>
                    <w:left w:val="none" w:sz="0" w:space="0" w:color="auto"/>
                    <w:bottom w:val="none" w:sz="0" w:space="0" w:color="auto"/>
                    <w:right w:val="none" w:sz="0" w:space="0" w:color="auto"/>
                  </w:divBdr>
                </w:div>
                <w:div w:id="1562014035">
                  <w:marLeft w:val="480"/>
                  <w:marRight w:val="0"/>
                  <w:marTop w:val="0"/>
                  <w:marBottom w:val="0"/>
                  <w:divBdr>
                    <w:top w:val="none" w:sz="0" w:space="0" w:color="auto"/>
                    <w:left w:val="none" w:sz="0" w:space="0" w:color="auto"/>
                    <w:bottom w:val="none" w:sz="0" w:space="0" w:color="auto"/>
                    <w:right w:val="none" w:sz="0" w:space="0" w:color="auto"/>
                  </w:divBdr>
                </w:div>
                <w:div w:id="731080588">
                  <w:marLeft w:val="480"/>
                  <w:marRight w:val="0"/>
                  <w:marTop w:val="0"/>
                  <w:marBottom w:val="0"/>
                  <w:divBdr>
                    <w:top w:val="none" w:sz="0" w:space="0" w:color="auto"/>
                    <w:left w:val="none" w:sz="0" w:space="0" w:color="auto"/>
                    <w:bottom w:val="none" w:sz="0" w:space="0" w:color="auto"/>
                    <w:right w:val="none" w:sz="0" w:space="0" w:color="auto"/>
                  </w:divBdr>
                </w:div>
                <w:div w:id="2042894000">
                  <w:marLeft w:val="480"/>
                  <w:marRight w:val="0"/>
                  <w:marTop w:val="0"/>
                  <w:marBottom w:val="0"/>
                  <w:divBdr>
                    <w:top w:val="none" w:sz="0" w:space="0" w:color="auto"/>
                    <w:left w:val="none" w:sz="0" w:space="0" w:color="auto"/>
                    <w:bottom w:val="none" w:sz="0" w:space="0" w:color="auto"/>
                    <w:right w:val="none" w:sz="0" w:space="0" w:color="auto"/>
                  </w:divBdr>
                </w:div>
                <w:div w:id="1585190075">
                  <w:marLeft w:val="480"/>
                  <w:marRight w:val="0"/>
                  <w:marTop w:val="0"/>
                  <w:marBottom w:val="0"/>
                  <w:divBdr>
                    <w:top w:val="none" w:sz="0" w:space="0" w:color="auto"/>
                    <w:left w:val="none" w:sz="0" w:space="0" w:color="auto"/>
                    <w:bottom w:val="none" w:sz="0" w:space="0" w:color="auto"/>
                    <w:right w:val="none" w:sz="0" w:space="0" w:color="auto"/>
                  </w:divBdr>
                </w:div>
                <w:div w:id="1644770592">
                  <w:marLeft w:val="480"/>
                  <w:marRight w:val="0"/>
                  <w:marTop w:val="0"/>
                  <w:marBottom w:val="0"/>
                  <w:divBdr>
                    <w:top w:val="none" w:sz="0" w:space="0" w:color="auto"/>
                    <w:left w:val="none" w:sz="0" w:space="0" w:color="auto"/>
                    <w:bottom w:val="none" w:sz="0" w:space="0" w:color="auto"/>
                    <w:right w:val="none" w:sz="0" w:space="0" w:color="auto"/>
                  </w:divBdr>
                </w:div>
                <w:div w:id="661398469">
                  <w:marLeft w:val="480"/>
                  <w:marRight w:val="0"/>
                  <w:marTop w:val="0"/>
                  <w:marBottom w:val="0"/>
                  <w:divBdr>
                    <w:top w:val="none" w:sz="0" w:space="0" w:color="auto"/>
                    <w:left w:val="none" w:sz="0" w:space="0" w:color="auto"/>
                    <w:bottom w:val="none" w:sz="0" w:space="0" w:color="auto"/>
                    <w:right w:val="none" w:sz="0" w:space="0" w:color="auto"/>
                  </w:divBdr>
                </w:div>
                <w:div w:id="1123226964">
                  <w:marLeft w:val="480"/>
                  <w:marRight w:val="0"/>
                  <w:marTop w:val="0"/>
                  <w:marBottom w:val="0"/>
                  <w:divBdr>
                    <w:top w:val="none" w:sz="0" w:space="0" w:color="auto"/>
                    <w:left w:val="none" w:sz="0" w:space="0" w:color="auto"/>
                    <w:bottom w:val="none" w:sz="0" w:space="0" w:color="auto"/>
                    <w:right w:val="none" w:sz="0" w:space="0" w:color="auto"/>
                  </w:divBdr>
                </w:div>
                <w:div w:id="976107840">
                  <w:marLeft w:val="480"/>
                  <w:marRight w:val="0"/>
                  <w:marTop w:val="0"/>
                  <w:marBottom w:val="0"/>
                  <w:divBdr>
                    <w:top w:val="none" w:sz="0" w:space="0" w:color="auto"/>
                    <w:left w:val="none" w:sz="0" w:space="0" w:color="auto"/>
                    <w:bottom w:val="none" w:sz="0" w:space="0" w:color="auto"/>
                    <w:right w:val="none" w:sz="0" w:space="0" w:color="auto"/>
                  </w:divBdr>
                </w:div>
                <w:div w:id="1395202328">
                  <w:marLeft w:val="480"/>
                  <w:marRight w:val="0"/>
                  <w:marTop w:val="0"/>
                  <w:marBottom w:val="0"/>
                  <w:divBdr>
                    <w:top w:val="none" w:sz="0" w:space="0" w:color="auto"/>
                    <w:left w:val="none" w:sz="0" w:space="0" w:color="auto"/>
                    <w:bottom w:val="none" w:sz="0" w:space="0" w:color="auto"/>
                    <w:right w:val="none" w:sz="0" w:space="0" w:color="auto"/>
                  </w:divBdr>
                </w:div>
                <w:div w:id="956059235">
                  <w:marLeft w:val="480"/>
                  <w:marRight w:val="0"/>
                  <w:marTop w:val="0"/>
                  <w:marBottom w:val="0"/>
                  <w:divBdr>
                    <w:top w:val="none" w:sz="0" w:space="0" w:color="auto"/>
                    <w:left w:val="none" w:sz="0" w:space="0" w:color="auto"/>
                    <w:bottom w:val="none" w:sz="0" w:space="0" w:color="auto"/>
                    <w:right w:val="none" w:sz="0" w:space="0" w:color="auto"/>
                  </w:divBdr>
                </w:div>
                <w:div w:id="1216963108">
                  <w:marLeft w:val="480"/>
                  <w:marRight w:val="0"/>
                  <w:marTop w:val="0"/>
                  <w:marBottom w:val="0"/>
                  <w:divBdr>
                    <w:top w:val="none" w:sz="0" w:space="0" w:color="auto"/>
                    <w:left w:val="none" w:sz="0" w:space="0" w:color="auto"/>
                    <w:bottom w:val="none" w:sz="0" w:space="0" w:color="auto"/>
                    <w:right w:val="none" w:sz="0" w:space="0" w:color="auto"/>
                  </w:divBdr>
                </w:div>
                <w:div w:id="857616671">
                  <w:marLeft w:val="480"/>
                  <w:marRight w:val="0"/>
                  <w:marTop w:val="0"/>
                  <w:marBottom w:val="0"/>
                  <w:divBdr>
                    <w:top w:val="none" w:sz="0" w:space="0" w:color="auto"/>
                    <w:left w:val="none" w:sz="0" w:space="0" w:color="auto"/>
                    <w:bottom w:val="none" w:sz="0" w:space="0" w:color="auto"/>
                    <w:right w:val="none" w:sz="0" w:space="0" w:color="auto"/>
                  </w:divBdr>
                </w:div>
                <w:div w:id="186799982">
                  <w:marLeft w:val="480"/>
                  <w:marRight w:val="0"/>
                  <w:marTop w:val="0"/>
                  <w:marBottom w:val="0"/>
                  <w:divBdr>
                    <w:top w:val="none" w:sz="0" w:space="0" w:color="auto"/>
                    <w:left w:val="none" w:sz="0" w:space="0" w:color="auto"/>
                    <w:bottom w:val="none" w:sz="0" w:space="0" w:color="auto"/>
                    <w:right w:val="none" w:sz="0" w:space="0" w:color="auto"/>
                  </w:divBdr>
                </w:div>
                <w:div w:id="872763306">
                  <w:marLeft w:val="480"/>
                  <w:marRight w:val="0"/>
                  <w:marTop w:val="0"/>
                  <w:marBottom w:val="0"/>
                  <w:divBdr>
                    <w:top w:val="none" w:sz="0" w:space="0" w:color="auto"/>
                    <w:left w:val="none" w:sz="0" w:space="0" w:color="auto"/>
                    <w:bottom w:val="none" w:sz="0" w:space="0" w:color="auto"/>
                    <w:right w:val="none" w:sz="0" w:space="0" w:color="auto"/>
                  </w:divBdr>
                </w:div>
                <w:div w:id="1491409779">
                  <w:marLeft w:val="480"/>
                  <w:marRight w:val="0"/>
                  <w:marTop w:val="0"/>
                  <w:marBottom w:val="0"/>
                  <w:divBdr>
                    <w:top w:val="none" w:sz="0" w:space="0" w:color="auto"/>
                    <w:left w:val="none" w:sz="0" w:space="0" w:color="auto"/>
                    <w:bottom w:val="none" w:sz="0" w:space="0" w:color="auto"/>
                    <w:right w:val="none" w:sz="0" w:space="0" w:color="auto"/>
                  </w:divBdr>
                </w:div>
                <w:div w:id="715397151">
                  <w:marLeft w:val="480"/>
                  <w:marRight w:val="0"/>
                  <w:marTop w:val="0"/>
                  <w:marBottom w:val="0"/>
                  <w:divBdr>
                    <w:top w:val="none" w:sz="0" w:space="0" w:color="auto"/>
                    <w:left w:val="none" w:sz="0" w:space="0" w:color="auto"/>
                    <w:bottom w:val="none" w:sz="0" w:space="0" w:color="auto"/>
                    <w:right w:val="none" w:sz="0" w:space="0" w:color="auto"/>
                  </w:divBdr>
                </w:div>
                <w:div w:id="1799566544">
                  <w:marLeft w:val="480"/>
                  <w:marRight w:val="0"/>
                  <w:marTop w:val="0"/>
                  <w:marBottom w:val="0"/>
                  <w:divBdr>
                    <w:top w:val="none" w:sz="0" w:space="0" w:color="auto"/>
                    <w:left w:val="none" w:sz="0" w:space="0" w:color="auto"/>
                    <w:bottom w:val="none" w:sz="0" w:space="0" w:color="auto"/>
                    <w:right w:val="none" w:sz="0" w:space="0" w:color="auto"/>
                  </w:divBdr>
                </w:div>
                <w:div w:id="705061620">
                  <w:marLeft w:val="480"/>
                  <w:marRight w:val="0"/>
                  <w:marTop w:val="0"/>
                  <w:marBottom w:val="0"/>
                  <w:divBdr>
                    <w:top w:val="none" w:sz="0" w:space="0" w:color="auto"/>
                    <w:left w:val="none" w:sz="0" w:space="0" w:color="auto"/>
                    <w:bottom w:val="none" w:sz="0" w:space="0" w:color="auto"/>
                    <w:right w:val="none" w:sz="0" w:space="0" w:color="auto"/>
                  </w:divBdr>
                </w:div>
                <w:div w:id="1369261194">
                  <w:marLeft w:val="480"/>
                  <w:marRight w:val="0"/>
                  <w:marTop w:val="0"/>
                  <w:marBottom w:val="0"/>
                  <w:divBdr>
                    <w:top w:val="none" w:sz="0" w:space="0" w:color="auto"/>
                    <w:left w:val="none" w:sz="0" w:space="0" w:color="auto"/>
                    <w:bottom w:val="none" w:sz="0" w:space="0" w:color="auto"/>
                    <w:right w:val="none" w:sz="0" w:space="0" w:color="auto"/>
                  </w:divBdr>
                </w:div>
                <w:div w:id="1920170107">
                  <w:marLeft w:val="480"/>
                  <w:marRight w:val="0"/>
                  <w:marTop w:val="0"/>
                  <w:marBottom w:val="0"/>
                  <w:divBdr>
                    <w:top w:val="none" w:sz="0" w:space="0" w:color="auto"/>
                    <w:left w:val="none" w:sz="0" w:space="0" w:color="auto"/>
                    <w:bottom w:val="none" w:sz="0" w:space="0" w:color="auto"/>
                    <w:right w:val="none" w:sz="0" w:space="0" w:color="auto"/>
                  </w:divBdr>
                </w:div>
                <w:div w:id="658730128">
                  <w:marLeft w:val="480"/>
                  <w:marRight w:val="0"/>
                  <w:marTop w:val="0"/>
                  <w:marBottom w:val="0"/>
                  <w:divBdr>
                    <w:top w:val="none" w:sz="0" w:space="0" w:color="auto"/>
                    <w:left w:val="none" w:sz="0" w:space="0" w:color="auto"/>
                    <w:bottom w:val="none" w:sz="0" w:space="0" w:color="auto"/>
                    <w:right w:val="none" w:sz="0" w:space="0" w:color="auto"/>
                  </w:divBdr>
                </w:div>
                <w:div w:id="15622868">
                  <w:marLeft w:val="480"/>
                  <w:marRight w:val="0"/>
                  <w:marTop w:val="0"/>
                  <w:marBottom w:val="0"/>
                  <w:divBdr>
                    <w:top w:val="none" w:sz="0" w:space="0" w:color="auto"/>
                    <w:left w:val="none" w:sz="0" w:space="0" w:color="auto"/>
                    <w:bottom w:val="none" w:sz="0" w:space="0" w:color="auto"/>
                    <w:right w:val="none" w:sz="0" w:space="0" w:color="auto"/>
                  </w:divBdr>
                </w:div>
                <w:div w:id="350492113">
                  <w:marLeft w:val="480"/>
                  <w:marRight w:val="0"/>
                  <w:marTop w:val="0"/>
                  <w:marBottom w:val="0"/>
                  <w:divBdr>
                    <w:top w:val="none" w:sz="0" w:space="0" w:color="auto"/>
                    <w:left w:val="none" w:sz="0" w:space="0" w:color="auto"/>
                    <w:bottom w:val="none" w:sz="0" w:space="0" w:color="auto"/>
                    <w:right w:val="none" w:sz="0" w:space="0" w:color="auto"/>
                  </w:divBdr>
                </w:div>
                <w:div w:id="128786806">
                  <w:marLeft w:val="480"/>
                  <w:marRight w:val="0"/>
                  <w:marTop w:val="0"/>
                  <w:marBottom w:val="0"/>
                  <w:divBdr>
                    <w:top w:val="none" w:sz="0" w:space="0" w:color="auto"/>
                    <w:left w:val="none" w:sz="0" w:space="0" w:color="auto"/>
                    <w:bottom w:val="none" w:sz="0" w:space="0" w:color="auto"/>
                    <w:right w:val="none" w:sz="0" w:space="0" w:color="auto"/>
                  </w:divBdr>
                </w:div>
                <w:div w:id="1342976896">
                  <w:marLeft w:val="480"/>
                  <w:marRight w:val="0"/>
                  <w:marTop w:val="0"/>
                  <w:marBottom w:val="0"/>
                  <w:divBdr>
                    <w:top w:val="none" w:sz="0" w:space="0" w:color="auto"/>
                    <w:left w:val="none" w:sz="0" w:space="0" w:color="auto"/>
                    <w:bottom w:val="none" w:sz="0" w:space="0" w:color="auto"/>
                    <w:right w:val="none" w:sz="0" w:space="0" w:color="auto"/>
                  </w:divBdr>
                </w:div>
                <w:div w:id="1517646970">
                  <w:marLeft w:val="480"/>
                  <w:marRight w:val="0"/>
                  <w:marTop w:val="0"/>
                  <w:marBottom w:val="0"/>
                  <w:divBdr>
                    <w:top w:val="none" w:sz="0" w:space="0" w:color="auto"/>
                    <w:left w:val="none" w:sz="0" w:space="0" w:color="auto"/>
                    <w:bottom w:val="none" w:sz="0" w:space="0" w:color="auto"/>
                    <w:right w:val="none" w:sz="0" w:space="0" w:color="auto"/>
                  </w:divBdr>
                </w:div>
                <w:div w:id="669061824">
                  <w:marLeft w:val="480"/>
                  <w:marRight w:val="0"/>
                  <w:marTop w:val="0"/>
                  <w:marBottom w:val="0"/>
                  <w:divBdr>
                    <w:top w:val="none" w:sz="0" w:space="0" w:color="auto"/>
                    <w:left w:val="none" w:sz="0" w:space="0" w:color="auto"/>
                    <w:bottom w:val="none" w:sz="0" w:space="0" w:color="auto"/>
                    <w:right w:val="none" w:sz="0" w:space="0" w:color="auto"/>
                  </w:divBdr>
                </w:div>
                <w:div w:id="1429540756">
                  <w:marLeft w:val="480"/>
                  <w:marRight w:val="0"/>
                  <w:marTop w:val="0"/>
                  <w:marBottom w:val="0"/>
                  <w:divBdr>
                    <w:top w:val="none" w:sz="0" w:space="0" w:color="auto"/>
                    <w:left w:val="none" w:sz="0" w:space="0" w:color="auto"/>
                    <w:bottom w:val="none" w:sz="0" w:space="0" w:color="auto"/>
                    <w:right w:val="none" w:sz="0" w:space="0" w:color="auto"/>
                  </w:divBdr>
                </w:div>
                <w:div w:id="1002270529">
                  <w:marLeft w:val="480"/>
                  <w:marRight w:val="0"/>
                  <w:marTop w:val="0"/>
                  <w:marBottom w:val="0"/>
                  <w:divBdr>
                    <w:top w:val="none" w:sz="0" w:space="0" w:color="auto"/>
                    <w:left w:val="none" w:sz="0" w:space="0" w:color="auto"/>
                    <w:bottom w:val="none" w:sz="0" w:space="0" w:color="auto"/>
                    <w:right w:val="none" w:sz="0" w:space="0" w:color="auto"/>
                  </w:divBdr>
                </w:div>
                <w:div w:id="1165970728">
                  <w:marLeft w:val="480"/>
                  <w:marRight w:val="0"/>
                  <w:marTop w:val="0"/>
                  <w:marBottom w:val="0"/>
                  <w:divBdr>
                    <w:top w:val="none" w:sz="0" w:space="0" w:color="auto"/>
                    <w:left w:val="none" w:sz="0" w:space="0" w:color="auto"/>
                    <w:bottom w:val="none" w:sz="0" w:space="0" w:color="auto"/>
                    <w:right w:val="none" w:sz="0" w:space="0" w:color="auto"/>
                  </w:divBdr>
                </w:div>
                <w:div w:id="59525326">
                  <w:marLeft w:val="480"/>
                  <w:marRight w:val="0"/>
                  <w:marTop w:val="0"/>
                  <w:marBottom w:val="0"/>
                  <w:divBdr>
                    <w:top w:val="none" w:sz="0" w:space="0" w:color="auto"/>
                    <w:left w:val="none" w:sz="0" w:space="0" w:color="auto"/>
                    <w:bottom w:val="none" w:sz="0" w:space="0" w:color="auto"/>
                    <w:right w:val="none" w:sz="0" w:space="0" w:color="auto"/>
                  </w:divBdr>
                </w:div>
                <w:div w:id="786579519">
                  <w:marLeft w:val="480"/>
                  <w:marRight w:val="0"/>
                  <w:marTop w:val="0"/>
                  <w:marBottom w:val="0"/>
                  <w:divBdr>
                    <w:top w:val="none" w:sz="0" w:space="0" w:color="auto"/>
                    <w:left w:val="none" w:sz="0" w:space="0" w:color="auto"/>
                    <w:bottom w:val="none" w:sz="0" w:space="0" w:color="auto"/>
                    <w:right w:val="none" w:sz="0" w:space="0" w:color="auto"/>
                  </w:divBdr>
                </w:div>
                <w:div w:id="1166096489">
                  <w:marLeft w:val="480"/>
                  <w:marRight w:val="0"/>
                  <w:marTop w:val="0"/>
                  <w:marBottom w:val="0"/>
                  <w:divBdr>
                    <w:top w:val="none" w:sz="0" w:space="0" w:color="auto"/>
                    <w:left w:val="none" w:sz="0" w:space="0" w:color="auto"/>
                    <w:bottom w:val="none" w:sz="0" w:space="0" w:color="auto"/>
                    <w:right w:val="none" w:sz="0" w:space="0" w:color="auto"/>
                  </w:divBdr>
                </w:div>
                <w:div w:id="763068038">
                  <w:marLeft w:val="480"/>
                  <w:marRight w:val="0"/>
                  <w:marTop w:val="0"/>
                  <w:marBottom w:val="0"/>
                  <w:divBdr>
                    <w:top w:val="none" w:sz="0" w:space="0" w:color="auto"/>
                    <w:left w:val="none" w:sz="0" w:space="0" w:color="auto"/>
                    <w:bottom w:val="none" w:sz="0" w:space="0" w:color="auto"/>
                    <w:right w:val="none" w:sz="0" w:space="0" w:color="auto"/>
                  </w:divBdr>
                </w:div>
                <w:div w:id="438791823">
                  <w:marLeft w:val="480"/>
                  <w:marRight w:val="0"/>
                  <w:marTop w:val="0"/>
                  <w:marBottom w:val="0"/>
                  <w:divBdr>
                    <w:top w:val="none" w:sz="0" w:space="0" w:color="auto"/>
                    <w:left w:val="none" w:sz="0" w:space="0" w:color="auto"/>
                    <w:bottom w:val="none" w:sz="0" w:space="0" w:color="auto"/>
                    <w:right w:val="none" w:sz="0" w:space="0" w:color="auto"/>
                  </w:divBdr>
                </w:div>
                <w:div w:id="393705388">
                  <w:marLeft w:val="480"/>
                  <w:marRight w:val="0"/>
                  <w:marTop w:val="0"/>
                  <w:marBottom w:val="0"/>
                  <w:divBdr>
                    <w:top w:val="none" w:sz="0" w:space="0" w:color="auto"/>
                    <w:left w:val="none" w:sz="0" w:space="0" w:color="auto"/>
                    <w:bottom w:val="none" w:sz="0" w:space="0" w:color="auto"/>
                    <w:right w:val="none" w:sz="0" w:space="0" w:color="auto"/>
                  </w:divBdr>
                </w:div>
              </w:divsChild>
            </w:div>
            <w:div w:id="1306154816">
              <w:marLeft w:val="0"/>
              <w:marRight w:val="0"/>
              <w:marTop w:val="0"/>
              <w:marBottom w:val="0"/>
              <w:divBdr>
                <w:top w:val="none" w:sz="0" w:space="0" w:color="auto"/>
                <w:left w:val="none" w:sz="0" w:space="0" w:color="auto"/>
                <w:bottom w:val="none" w:sz="0" w:space="0" w:color="auto"/>
                <w:right w:val="none" w:sz="0" w:space="0" w:color="auto"/>
              </w:divBdr>
              <w:divsChild>
                <w:div w:id="1327200003">
                  <w:marLeft w:val="480"/>
                  <w:marRight w:val="0"/>
                  <w:marTop w:val="0"/>
                  <w:marBottom w:val="0"/>
                  <w:divBdr>
                    <w:top w:val="none" w:sz="0" w:space="0" w:color="auto"/>
                    <w:left w:val="none" w:sz="0" w:space="0" w:color="auto"/>
                    <w:bottom w:val="none" w:sz="0" w:space="0" w:color="auto"/>
                    <w:right w:val="none" w:sz="0" w:space="0" w:color="auto"/>
                  </w:divBdr>
                </w:div>
                <w:div w:id="1565795538">
                  <w:marLeft w:val="480"/>
                  <w:marRight w:val="0"/>
                  <w:marTop w:val="0"/>
                  <w:marBottom w:val="0"/>
                  <w:divBdr>
                    <w:top w:val="none" w:sz="0" w:space="0" w:color="auto"/>
                    <w:left w:val="none" w:sz="0" w:space="0" w:color="auto"/>
                    <w:bottom w:val="none" w:sz="0" w:space="0" w:color="auto"/>
                    <w:right w:val="none" w:sz="0" w:space="0" w:color="auto"/>
                  </w:divBdr>
                </w:div>
                <w:div w:id="591548692">
                  <w:marLeft w:val="480"/>
                  <w:marRight w:val="0"/>
                  <w:marTop w:val="0"/>
                  <w:marBottom w:val="0"/>
                  <w:divBdr>
                    <w:top w:val="none" w:sz="0" w:space="0" w:color="auto"/>
                    <w:left w:val="none" w:sz="0" w:space="0" w:color="auto"/>
                    <w:bottom w:val="none" w:sz="0" w:space="0" w:color="auto"/>
                    <w:right w:val="none" w:sz="0" w:space="0" w:color="auto"/>
                  </w:divBdr>
                </w:div>
                <w:div w:id="2068066297">
                  <w:marLeft w:val="480"/>
                  <w:marRight w:val="0"/>
                  <w:marTop w:val="0"/>
                  <w:marBottom w:val="0"/>
                  <w:divBdr>
                    <w:top w:val="none" w:sz="0" w:space="0" w:color="auto"/>
                    <w:left w:val="none" w:sz="0" w:space="0" w:color="auto"/>
                    <w:bottom w:val="none" w:sz="0" w:space="0" w:color="auto"/>
                    <w:right w:val="none" w:sz="0" w:space="0" w:color="auto"/>
                  </w:divBdr>
                </w:div>
                <w:div w:id="160972893">
                  <w:marLeft w:val="480"/>
                  <w:marRight w:val="0"/>
                  <w:marTop w:val="0"/>
                  <w:marBottom w:val="0"/>
                  <w:divBdr>
                    <w:top w:val="none" w:sz="0" w:space="0" w:color="auto"/>
                    <w:left w:val="none" w:sz="0" w:space="0" w:color="auto"/>
                    <w:bottom w:val="none" w:sz="0" w:space="0" w:color="auto"/>
                    <w:right w:val="none" w:sz="0" w:space="0" w:color="auto"/>
                  </w:divBdr>
                </w:div>
                <w:div w:id="1325743625">
                  <w:marLeft w:val="480"/>
                  <w:marRight w:val="0"/>
                  <w:marTop w:val="0"/>
                  <w:marBottom w:val="0"/>
                  <w:divBdr>
                    <w:top w:val="none" w:sz="0" w:space="0" w:color="auto"/>
                    <w:left w:val="none" w:sz="0" w:space="0" w:color="auto"/>
                    <w:bottom w:val="none" w:sz="0" w:space="0" w:color="auto"/>
                    <w:right w:val="none" w:sz="0" w:space="0" w:color="auto"/>
                  </w:divBdr>
                </w:div>
                <w:div w:id="1829978159">
                  <w:marLeft w:val="480"/>
                  <w:marRight w:val="0"/>
                  <w:marTop w:val="0"/>
                  <w:marBottom w:val="0"/>
                  <w:divBdr>
                    <w:top w:val="none" w:sz="0" w:space="0" w:color="auto"/>
                    <w:left w:val="none" w:sz="0" w:space="0" w:color="auto"/>
                    <w:bottom w:val="none" w:sz="0" w:space="0" w:color="auto"/>
                    <w:right w:val="none" w:sz="0" w:space="0" w:color="auto"/>
                  </w:divBdr>
                </w:div>
                <w:div w:id="1493327693">
                  <w:marLeft w:val="480"/>
                  <w:marRight w:val="0"/>
                  <w:marTop w:val="0"/>
                  <w:marBottom w:val="0"/>
                  <w:divBdr>
                    <w:top w:val="none" w:sz="0" w:space="0" w:color="auto"/>
                    <w:left w:val="none" w:sz="0" w:space="0" w:color="auto"/>
                    <w:bottom w:val="none" w:sz="0" w:space="0" w:color="auto"/>
                    <w:right w:val="none" w:sz="0" w:space="0" w:color="auto"/>
                  </w:divBdr>
                </w:div>
                <w:div w:id="640502982">
                  <w:marLeft w:val="480"/>
                  <w:marRight w:val="0"/>
                  <w:marTop w:val="0"/>
                  <w:marBottom w:val="0"/>
                  <w:divBdr>
                    <w:top w:val="none" w:sz="0" w:space="0" w:color="auto"/>
                    <w:left w:val="none" w:sz="0" w:space="0" w:color="auto"/>
                    <w:bottom w:val="none" w:sz="0" w:space="0" w:color="auto"/>
                    <w:right w:val="none" w:sz="0" w:space="0" w:color="auto"/>
                  </w:divBdr>
                </w:div>
                <w:div w:id="1710184353">
                  <w:marLeft w:val="480"/>
                  <w:marRight w:val="0"/>
                  <w:marTop w:val="0"/>
                  <w:marBottom w:val="0"/>
                  <w:divBdr>
                    <w:top w:val="none" w:sz="0" w:space="0" w:color="auto"/>
                    <w:left w:val="none" w:sz="0" w:space="0" w:color="auto"/>
                    <w:bottom w:val="none" w:sz="0" w:space="0" w:color="auto"/>
                    <w:right w:val="none" w:sz="0" w:space="0" w:color="auto"/>
                  </w:divBdr>
                </w:div>
                <w:div w:id="1848902002">
                  <w:marLeft w:val="480"/>
                  <w:marRight w:val="0"/>
                  <w:marTop w:val="0"/>
                  <w:marBottom w:val="0"/>
                  <w:divBdr>
                    <w:top w:val="none" w:sz="0" w:space="0" w:color="auto"/>
                    <w:left w:val="none" w:sz="0" w:space="0" w:color="auto"/>
                    <w:bottom w:val="none" w:sz="0" w:space="0" w:color="auto"/>
                    <w:right w:val="none" w:sz="0" w:space="0" w:color="auto"/>
                  </w:divBdr>
                </w:div>
                <w:div w:id="1791515006">
                  <w:marLeft w:val="480"/>
                  <w:marRight w:val="0"/>
                  <w:marTop w:val="0"/>
                  <w:marBottom w:val="0"/>
                  <w:divBdr>
                    <w:top w:val="none" w:sz="0" w:space="0" w:color="auto"/>
                    <w:left w:val="none" w:sz="0" w:space="0" w:color="auto"/>
                    <w:bottom w:val="none" w:sz="0" w:space="0" w:color="auto"/>
                    <w:right w:val="none" w:sz="0" w:space="0" w:color="auto"/>
                  </w:divBdr>
                </w:div>
                <w:div w:id="1807501736">
                  <w:marLeft w:val="480"/>
                  <w:marRight w:val="0"/>
                  <w:marTop w:val="0"/>
                  <w:marBottom w:val="0"/>
                  <w:divBdr>
                    <w:top w:val="none" w:sz="0" w:space="0" w:color="auto"/>
                    <w:left w:val="none" w:sz="0" w:space="0" w:color="auto"/>
                    <w:bottom w:val="none" w:sz="0" w:space="0" w:color="auto"/>
                    <w:right w:val="none" w:sz="0" w:space="0" w:color="auto"/>
                  </w:divBdr>
                </w:div>
                <w:div w:id="1291478608">
                  <w:marLeft w:val="480"/>
                  <w:marRight w:val="0"/>
                  <w:marTop w:val="0"/>
                  <w:marBottom w:val="0"/>
                  <w:divBdr>
                    <w:top w:val="none" w:sz="0" w:space="0" w:color="auto"/>
                    <w:left w:val="none" w:sz="0" w:space="0" w:color="auto"/>
                    <w:bottom w:val="none" w:sz="0" w:space="0" w:color="auto"/>
                    <w:right w:val="none" w:sz="0" w:space="0" w:color="auto"/>
                  </w:divBdr>
                </w:div>
                <w:div w:id="1074012477">
                  <w:marLeft w:val="480"/>
                  <w:marRight w:val="0"/>
                  <w:marTop w:val="0"/>
                  <w:marBottom w:val="0"/>
                  <w:divBdr>
                    <w:top w:val="none" w:sz="0" w:space="0" w:color="auto"/>
                    <w:left w:val="none" w:sz="0" w:space="0" w:color="auto"/>
                    <w:bottom w:val="none" w:sz="0" w:space="0" w:color="auto"/>
                    <w:right w:val="none" w:sz="0" w:space="0" w:color="auto"/>
                  </w:divBdr>
                </w:div>
                <w:div w:id="543761135">
                  <w:marLeft w:val="480"/>
                  <w:marRight w:val="0"/>
                  <w:marTop w:val="0"/>
                  <w:marBottom w:val="0"/>
                  <w:divBdr>
                    <w:top w:val="none" w:sz="0" w:space="0" w:color="auto"/>
                    <w:left w:val="none" w:sz="0" w:space="0" w:color="auto"/>
                    <w:bottom w:val="none" w:sz="0" w:space="0" w:color="auto"/>
                    <w:right w:val="none" w:sz="0" w:space="0" w:color="auto"/>
                  </w:divBdr>
                </w:div>
                <w:div w:id="1206866123">
                  <w:marLeft w:val="480"/>
                  <w:marRight w:val="0"/>
                  <w:marTop w:val="0"/>
                  <w:marBottom w:val="0"/>
                  <w:divBdr>
                    <w:top w:val="none" w:sz="0" w:space="0" w:color="auto"/>
                    <w:left w:val="none" w:sz="0" w:space="0" w:color="auto"/>
                    <w:bottom w:val="none" w:sz="0" w:space="0" w:color="auto"/>
                    <w:right w:val="none" w:sz="0" w:space="0" w:color="auto"/>
                  </w:divBdr>
                </w:div>
                <w:div w:id="445076782">
                  <w:marLeft w:val="480"/>
                  <w:marRight w:val="0"/>
                  <w:marTop w:val="0"/>
                  <w:marBottom w:val="0"/>
                  <w:divBdr>
                    <w:top w:val="none" w:sz="0" w:space="0" w:color="auto"/>
                    <w:left w:val="none" w:sz="0" w:space="0" w:color="auto"/>
                    <w:bottom w:val="none" w:sz="0" w:space="0" w:color="auto"/>
                    <w:right w:val="none" w:sz="0" w:space="0" w:color="auto"/>
                  </w:divBdr>
                </w:div>
                <w:div w:id="1429420652">
                  <w:marLeft w:val="480"/>
                  <w:marRight w:val="0"/>
                  <w:marTop w:val="0"/>
                  <w:marBottom w:val="0"/>
                  <w:divBdr>
                    <w:top w:val="none" w:sz="0" w:space="0" w:color="auto"/>
                    <w:left w:val="none" w:sz="0" w:space="0" w:color="auto"/>
                    <w:bottom w:val="none" w:sz="0" w:space="0" w:color="auto"/>
                    <w:right w:val="none" w:sz="0" w:space="0" w:color="auto"/>
                  </w:divBdr>
                </w:div>
                <w:div w:id="1642348124">
                  <w:marLeft w:val="480"/>
                  <w:marRight w:val="0"/>
                  <w:marTop w:val="0"/>
                  <w:marBottom w:val="0"/>
                  <w:divBdr>
                    <w:top w:val="none" w:sz="0" w:space="0" w:color="auto"/>
                    <w:left w:val="none" w:sz="0" w:space="0" w:color="auto"/>
                    <w:bottom w:val="none" w:sz="0" w:space="0" w:color="auto"/>
                    <w:right w:val="none" w:sz="0" w:space="0" w:color="auto"/>
                  </w:divBdr>
                </w:div>
                <w:div w:id="1550385689">
                  <w:marLeft w:val="480"/>
                  <w:marRight w:val="0"/>
                  <w:marTop w:val="0"/>
                  <w:marBottom w:val="0"/>
                  <w:divBdr>
                    <w:top w:val="none" w:sz="0" w:space="0" w:color="auto"/>
                    <w:left w:val="none" w:sz="0" w:space="0" w:color="auto"/>
                    <w:bottom w:val="none" w:sz="0" w:space="0" w:color="auto"/>
                    <w:right w:val="none" w:sz="0" w:space="0" w:color="auto"/>
                  </w:divBdr>
                </w:div>
                <w:div w:id="90664103">
                  <w:marLeft w:val="480"/>
                  <w:marRight w:val="0"/>
                  <w:marTop w:val="0"/>
                  <w:marBottom w:val="0"/>
                  <w:divBdr>
                    <w:top w:val="none" w:sz="0" w:space="0" w:color="auto"/>
                    <w:left w:val="none" w:sz="0" w:space="0" w:color="auto"/>
                    <w:bottom w:val="none" w:sz="0" w:space="0" w:color="auto"/>
                    <w:right w:val="none" w:sz="0" w:space="0" w:color="auto"/>
                  </w:divBdr>
                </w:div>
                <w:div w:id="1937864677">
                  <w:marLeft w:val="480"/>
                  <w:marRight w:val="0"/>
                  <w:marTop w:val="0"/>
                  <w:marBottom w:val="0"/>
                  <w:divBdr>
                    <w:top w:val="none" w:sz="0" w:space="0" w:color="auto"/>
                    <w:left w:val="none" w:sz="0" w:space="0" w:color="auto"/>
                    <w:bottom w:val="none" w:sz="0" w:space="0" w:color="auto"/>
                    <w:right w:val="none" w:sz="0" w:space="0" w:color="auto"/>
                  </w:divBdr>
                </w:div>
                <w:div w:id="1192184792">
                  <w:marLeft w:val="480"/>
                  <w:marRight w:val="0"/>
                  <w:marTop w:val="0"/>
                  <w:marBottom w:val="0"/>
                  <w:divBdr>
                    <w:top w:val="none" w:sz="0" w:space="0" w:color="auto"/>
                    <w:left w:val="none" w:sz="0" w:space="0" w:color="auto"/>
                    <w:bottom w:val="none" w:sz="0" w:space="0" w:color="auto"/>
                    <w:right w:val="none" w:sz="0" w:space="0" w:color="auto"/>
                  </w:divBdr>
                </w:div>
                <w:div w:id="887841464">
                  <w:marLeft w:val="480"/>
                  <w:marRight w:val="0"/>
                  <w:marTop w:val="0"/>
                  <w:marBottom w:val="0"/>
                  <w:divBdr>
                    <w:top w:val="none" w:sz="0" w:space="0" w:color="auto"/>
                    <w:left w:val="none" w:sz="0" w:space="0" w:color="auto"/>
                    <w:bottom w:val="none" w:sz="0" w:space="0" w:color="auto"/>
                    <w:right w:val="none" w:sz="0" w:space="0" w:color="auto"/>
                  </w:divBdr>
                </w:div>
                <w:div w:id="1439518563">
                  <w:marLeft w:val="480"/>
                  <w:marRight w:val="0"/>
                  <w:marTop w:val="0"/>
                  <w:marBottom w:val="0"/>
                  <w:divBdr>
                    <w:top w:val="none" w:sz="0" w:space="0" w:color="auto"/>
                    <w:left w:val="none" w:sz="0" w:space="0" w:color="auto"/>
                    <w:bottom w:val="none" w:sz="0" w:space="0" w:color="auto"/>
                    <w:right w:val="none" w:sz="0" w:space="0" w:color="auto"/>
                  </w:divBdr>
                </w:div>
                <w:div w:id="595141302">
                  <w:marLeft w:val="480"/>
                  <w:marRight w:val="0"/>
                  <w:marTop w:val="0"/>
                  <w:marBottom w:val="0"/>
                  <w:divBdr>
                    <w:top w:val="none" w:sz="0" w:space="0" w:color="auto"/>
                    <w:left w:val="none" w:sz="0" w:space="0" w:color="auto"/>
                    <w:bottom w:val="none" w:sz="0" w:space="0" w:color="auto"/>
                    <w:right w:val="none" w:sz="0" w:space="0" w:color="auto"/>
                  </w:divBdr>
                </w:div>
                <w:div w:id="542211575">
                  <w:marLeft w:val="480"/>
                  <w:marRight w:val="0"/>
                  <w:marTop w:val="0"/>
                  <w:marBottom w:val="0"/>
                  <w:divBdr>
                    <w:top w:val="none" w:sz="0" w:space="0" w:color="auto"/>
                    <w:left w:val="none" w:sz="0" w:space="0" w:color="auto"/>
                    <w:bottom w:val="none" w:sz="0" w:space="0" w:color="auto"/>
                    <w:right w:val="none" w:sz="0" w:space="0" w:color="auto"/>
                  </w:divBdr>
                </w:div>
                <w:div w:id="331953948">
                  <w:marLeft w:val="480"/>
                  <w:marRight w:val="0"/>
                  <w:marTop w:val="0"/>
                  <w:marBottom w:val="0"/>
                  <w:divBdr>
                    <w:top w:val="none" w:sz="0" w:space="0" w:color="auto"/>
                    <w:left w:val="none" w:sz="0" w:space="0" w:color="auto"/>
                    <w:bottom w:val="none" w:sz="0" w:space="0" w:color="auto"/>
                    <w:right w:val="none" w:sz="0" w:space="0" w:color="auto"/>
                  </w:divBdr>
                </w:div>
                <w:div w:id="1219824164">
                  <w:marLeft w:val="480"/>
                  <w:marRight w:val="0"/>
                  <w:marTop w:val="0"/>
                  <w:marBottom w:val="0"/>
                  <w:divBdr>
                    <w:top w:val="none" w:sz="0" w:space="0" w:color="auto"/>
                    <w:left w:val="none" w:sz="0" w:space="0" w:color="auto"/>
                    <w:bottom w:val="none" w:sz="0" w:space="0" w:color="auto"/>
                    <w:right w:val="none" w:sz="0" w:space="0" w:color="auto"/>
                  </w:divBdr>
                </w:div>
                <w:div w:id="536940261">
                  <w:marLeft w:val="480"/>
                  <w:marRight w:val="0"/>
                  <w:marTop w:val="0"/>
                  <w:marBottom w:val="0"/>
                  <w:divBdr>
                    <w:top w:val="none" w:sz="0" w:space="0" w:color="auto"/>
                    <w:left w:val="none" w:sz="0" w:space="0" w:color="auto"/>
                    <w:bottom w:val="none" w:sz="0" w:space="0" w:color="auto"/>
                    <w:right w:val="none" w:sz="0" w:space="0" w:color="auto"/>
                  </w:divBdr>
                </w:div>
                <w:div w:id="1788112352">
                  <w:marLeft w:val="480"/>
                  <w:marRight w:val="0"/>
                  <w:marTop w:val="0"/>
                  <w:marBottom w:val="0"/>
                  <w:divBdr>
                    <w:top w:val="none" w:sz="0" w:space="0" w:color="auto"/>
                    <w:left w:val="none" w:sz="0" w:space="0" w:color="auto"/>
                    <w:bottom w:val="none" w:sz="0" w:space="0" w:color="auto"/>
                    <w:right w:val="none" w:sz="0" w:space="0" w:color="auto"/>
                  </w:divBdr>
                </w:div>
                <w:div w:id="1641034912">
                  <w:marLeft w:val="480"/>
                  <w:marRight w:val="0"/>
                  <w:marTop w:val="0"/>
                  <w:marBottom w:val="0"/>
                  <w:divBdr>
                    <w:top w:val="none" w:sz="0" w:space="0" w:color="auto"/>
                    <w:left w:val="none" w:sz="0" w:space="0" w:color="auto"/>
                    <w:bottom w:val="none" w:sz="0" w:space="0" w:color="auto"/>
                    <w:right w:val="none" w:sz="0" w:space="0" w:color="auto"/>
                  </w:divBdr>
                </w:div>
                <w:div w:id="2016759357">
                  <w:marLeft w:val="480"/>
                  <w:marRight w:val="0"/>
                  <w:marTop w:val="0"/>
                  <w:marBottom w:val="0"/>
                  <w:divBdr>
                    <w:top w:val="none" w:sz="0" w:space="0" w:color="auto"/>
                    <w:left w:val="none" w:sz="0" w:space="0" w:color="auto"/>
                    <w:bottom w:val="none" w:sz="0" w:space="0" w:color="auto"/>
                    <w:right w:val="none" w:sz="0" w:space="0" w:color="auto"/>
                  </w:divBdr>
                </w:div>
                <w:div w:id="290284649">
                  <w:marLeft w:val="480"/>
                  <w:marRight w:val="0"/>
                  <w:marTop w:val="0"/>
                  <w:marBottom w:val="0"/>
                  <w:divBdr>
                    <w:top w:val="none" w:sz="0" w:space="0" w:color="auto"/>
                    <w:left w:val="none" w:sz="0" w:space="0" w:color="auto"/>
                    <w:bottom w:val="none" w:sz="0" w:space="0" w:color="auto"/>
                    <w:right w:val="none" w:sz="0" w:space="0" w:color="auto"/>
                  </w:divBdr>
                </w:div>
                <w:div w:id="890001840">
                  <w:marLeft w:val="480"/>
                  <w:marRight w:val="0"/>
                  <w:marTop w:val="0"/>
                  <w:marBottom w:val="0"/>
                  <w:divBdr>
                    <w:top w:val="none" w:sz="0" w:space="0" w:color="auto"/>
                    <w:left w:val="none" w:sz="0" w:space="0" w:color="auto"/>
                    <w:bottom w:val="none" w:sz="0" w:space="0" w:color="auto"/>
                    <w:right w:val="none" w:sz="0" w:space="0" w:color="auto"/>
                  </w:divBdr>
                </w:div>
                <w:div w:id="1300501095">
                  <w:marLeft w:val="480"/>
                  <w:marRight w:val="0"/>
                  <w:marTop w:val="0"/>
                  <w:marBottom w:val="0"/>
                  <w:divBdr>
                    <w:top w:val="none" w:sz="0" w:space="0" w:color="auto"/>
                    <w:left w:val="none" w:sz="0" w:space="0" w:color="auto"/>
                    <w:bottom w:val="none" w:sz="0" w:space="0" w:color="auto"/>
                    <w:right w:val="none" w:sz="0" w:space="0" w:color="auto"/>
                  </w:divBdr>
                </w:div>
                <w:div w:id="324432352">
                  <w:marLeft w:val="480"/>
                  <w:marRight w:val="0"/>
                  <w:marTop w:val="0"/>
                  <w:marBottom w:val="0"/>
                  <w:divBdr>
                    <w:top w:val="none" w:sz="0" w:space="0" w:color="auto"/>
                    <w:left w:val="none" w:sz="0" w:space="0" w:color="auto"/>
                    <w:bottom w:val="none" w:sz="0" w:space="0" w:color="auto"/>
                    <w:right w:val="none" w:sz="0" w:space="0" w:color="auto"/>
                  </w:divBdr>
                </w:div>
                <w:div w:id="1340154970">
                  <w:marLeft w:val="480"/>
                  <w:marRight w:val="0"/>
                  <w:marTop w:val="0"/>
                  <w:marBottom w:val="0"/>
                  <w:divBdr>
                    <w:top w:val="none" w:sz="0" w:space="0" w:color="auto"/>
                    <w:left w:val="none" w:sz="0" w:space="0" w:color="auto"/>
                    <w:bottom w:val="none" w:sz="0" w:space="0" w:color="auto"/>
                    <w:right w:val="none" w:sz="0" w:space="0" w:color="auto"/>
                  </w:divBdr>
                </w:div>
                <w:div w:id="712730580">
                  <w:marLeft w:val="480"/>
                  <w:marRight w:val="0"/>
                  <w:marTop w:val="0"/>
                  <w:marBottom w:val="0"/>
                  <w:divBdr>
                    <w:top w:val="none" w:sz="0" w:space="0" w:color="auto"/>
                    <w:left w:val="none" w:sz="0" w:space="0" w:color="auto"/>
                    <w:bottom w:val="none" w:sz="0" w:space="0" w:color="auto"/>
                    <w:right w:val="none" w:sz="0" w:space="0" w:color="auto"/>
                  </w:divBdr>
                </w:div>
                <w:div w:id="1546603280">
                  <w:marLeft w:val="480"/>
                  <w:marRight w:val="0"/>
                  <w:marTop w:val="0"/>
                  <w:marBottom w:val="0"/>
                  <w:divBdr>
                    <w:top w:val="none" w:sz="0" w:space="0" w:color="auto"/>
                    <w:left w:val="none" w:sz="0" w:space="0" w:color="auto"/>
                    <w:bottom w:val="none" w:sz="0" w:space="0" w:color="auto"/>
                    <w:right w:val="none" w:sz="0" w:space="0" w:color="auto"/>
                  </w:divBdr>
                </w:div>
              </w:divsChild>
            </w:div>
            <w:div w:id="1645770793">
              <w:marLeft w:val="0"/>
              <w:marRight w:val="0"/>
              <w:marTop w:val="0"/>
              <w:marBottom w:val="0"/>
              <w:divBdr>
                <w:top w:val="none" w:sz="0" w:space="0" w:color="auto"/>
                <w:left w:val="none" w:sz="0" w:space="0" w:color="auto"/>
                <w:bottom w:val="none" w:sz="0" w:space="0" w:color="auto"/>
                <w:right w:val="none" w:sz="0" w:space="0" w:color="auto"/>
              </w:divBdr>
              <w:divsChild>
                <w:div w:id="162821920">
                  <w:marLeft w:val="480"/>
                  <w:marRight w:val="0"/>
                  <w:marTop w:val="0"/>
                  <w:marBottom w:val="0"/>
                  <w:divBdr>
                    <w:top w:val="none" w:sz="0" w:space="0" w:color="auto"/>
                    <w:left w:val="none" w:sz="0" w:space="0" w:color="auto"/>
                    <w:bottom w:val="none" w:sz="0" w:space="0" w:color="auto"/>
                    <w:right w:val="none" w:sz="0" w:space="0" w:color="auto"/>
                  </w:divBdr>
                </w:div>
                <w:div w:id="1143739885">
                  <w:marLeft w:val="480"/>
                  <w:marRight w:val="0"/>
                  <w:marTop w:val="0"/>
                  <w:marBottom w:val="0"/>
                  <w:divBdr>
                    <w:top w:val="none" w:sz="0" w:space="0" w:color="auto"/>
                    <w:left w:val="none" w:sz="0" w:space="0" w:color="auto"/>
                    <w:bottom w:val="none" w:sz="0" w:space="0" w:color="auto"/>
                    <w:right w:val="none" w:sz="0" w:space="0" w:color="auto"/>
                  </w:divBdr>
                </w:div>
                <w:div w:id="988821350">
                  <w:marLeft w:val="480"/>
                  <w:marRight w:val="0"/>
                  <w:marTop w:val="0"/>
                  <w:marBottom w:val="0"/>
                  <w:divBdr>
                    <w:top w:val="none" w:sz="0" w:space="0" w:color="auto"/>
                    <w:left w:val="none" w:sz="0" w:space="0" w:color="auto"/>
                    <w:bottom w:val="none" w:sz="0" w:space="0" w:color="auto"/>
                    <w:right w:val="none" w:sz="0" w:space="0" w:color="auto"/>
                  </w:divBdr>
                </w:div>
                <w:div w:id="1823080601">
                  <w:marLeft w:val="480"/>
                  <w:marRight w:val="0"/>
                  <w:marTop w:val="0"/>
                  <w:marBottom w:val="0"/>
                  <w:divBdr>
                    <w:top w:val="none" w:sz="0" w:space="0" w:color="auto"/>
                    <w:left w:val="none" w:sz="0" w:space="0" w:color="auto"/>
                    <w:bottom w:val="none" w:sz="0" w:space="0" w:color="auto"/>
                    <w:right w:val="none" w:sz="0" w:space="0" w:color="auto"/>
                  </w:divBdr>
                </w:div>
                <w:div w:id="1911311141">
                  <w:marLeft w:val="480"/>
                  <w:marRight w:val="0"/>
                  <w:marTop w:val="0"/>
                  <w:marBottom w:val="0"/>
                  <w:divBdr>
                    <w:top w:val="none" w:sz="0" w:space="0" w:color="auto"/>
                    <w:left w:val="none" w:sz="0" w:space="0" w:color="auto"/>
                    <w:bottom w:val="none" w:sz="0" w:space="0" w:color="auto"/>
                    <w:right w:val="none" w:sz="0" w:space="0" w:color="auto"/>
                  </w:divBdr>
                </w:div>
                <w:div w:id="1657103887">
                  <w:marLeft w:val="480"/>
                  <w:marRight w:val="0"/>
                  <w:marTop w:val="0"/>
                  <w:marBottom w:val="0"/>
                  <w:divBdr>
                    <w:top w:val="none" w:sz="0" w:space="0" w:color="auto"/>
                    <w:left w:val="none" w:sz="0" w:space="0" w:color="auto"/>
                    <w:bottom w:val="none" w:sz="0" w:space="0" w:color="auto"/>
                    <w:right w:val="none" w:sz="0" w:space="0" w:color="auto"/>
                  </w:divBdr>
                </w:div>
                <w:div w:id="41484691">
                  <w:marLeft w:val="480"/>
                  <w:marRight w:val="0"/>
                  <w:marTop w:val="0"/>
                  <w:marBottom w:val="0"/>
                  <w:divBdr>
                    <w:top w:val="none" w:sz="0" w:space="0" w:color="auto"/>
                    <w:left w:val="none" w:sz="0" w:space="0" w:color="auto"/>
                    <w:bottom w:val="none" w:sz="0" w:space="0" w:color="auto"/>
                    <w:right w:val="none" w:sz="0" w:space="0" w:color="auto"/>
                  </w:divBdr>
                </w:div>
                <w:div w:id="1973903496">
                  <w:marLeft w:val="480"/>
                  <w:marRight w:val="0"/>
                  <w:marTop w:val="0"/>
                  <w:marBottom w:val="0"/>
                  <w:divBdr>
                    <w:top w:val="none" w:sz="0" w:space="0" w:color="auto"/>
                    <w:left w:val="none" w:sz="0" w:space="0" w:color="auto"/>
                    <w:bottom w:val="none" w:sz="0" w:space="0" w:color="auto"/>
                    <w:right w:val="none" w:sz="0" w:space="0" w:color="auto"/>
                  </w:divBdr>
                </w:div>
                <w:div w:id="1515071236">
                  <w:marLeft w:val="480"/>
                  <w:marRight w:val="0"/>
                  <w:marTop w:val="0"/>
                  <w:marBottom w:val="0"/>
                  <w:divBdr>
                    <w:top w:val="none" w:sz="0" w:space="0" w:color="auto"/>
                    <w:left w:val="none" w:sz="0" w:space="0" w:color="auto"/>
                    <w:bottom w:val="none" w:sz="0" w:space="0" w:color="auto"/>
                    <w:right w:val="none" w:sz="0" w:space="0" w:color="auto"/>
                  </w:divBdr>
                </w:div>
                <w:div w:id="1610819825">
                  <w:marLeft w:val="480"/>
                  <w:marRight w:val="0"/>
                  <w:marTop w:val="0"/>
                  <w:marBottom w:val="0"/>
                  <w:divBdr>
                    <w:top w:val="none" w:sz="0" w:space="0" w:color="auto"/>
                    <w:left w:val="none" w:sz="0" w:space="0" w:color="auto"/>
                    <w:bottom w:val="none" w:sz="0" w:space="0" w:color="auto"/>
                    <w:right w:val="none" w:sz="0" w:space="0" w:color="auto"/>
                  </w:divBdr>
                </w:div>
                <w:div w:id="818688494">
                  <w:marLeft w:val="480"/>
                  <w:marRight w:val="0"/>
                  <w:marTop w:val="0"/>
                  <w:marBottom w:val="0"/>
                  <w:divBdr>
                    <w:top w:val="none" w:sz="0" w:space="0" w:color="auto"/>
                    <w:left w:val="none" w:sz="0" w:space="0" w:color="auto"/>
                    <w:bottom w:val="none" w:sz="0" w:space="0" w:color="auto"/>
                    <w:right w:val="none" w:sz="0" w:space="0" w:color="auto"/>
                  </w:divBdr>
                </w:div>
                <w:div w:id="185406642">
                  <w:marLeft w:val="480"/>
                  <w:marRight w:val="0"/>
                  <w:marTop w:val="0"/>
                  <w:marBottom w:val="0"/>
                  <w:divBdr>
                    <w:top w:val="none" w:sz="0" w:space="0" w:color="auto"/>
                    <w:left w:val="none" w:sz="0" w:space="0" w:color="auto"/>
                    <w:bottom w:val="none" w:sz="0" w:space="0" w:color="auto"/>
                    <w:right w:val="none" w:sz="0" w:space="0" w:color="auto"/>
                  </w:divBdr>
                </w:div>
                <w:div w:id="1962686953">
                  <w:marLeft w:val="480"/>
                  <w:marRight w:val="0"/>
                  <w:marTop w:val="0"/>
                  <w:marBottom w:val="0"/>
                  <w:divBdr>
                    <w:top w:val="none" w:sz="0" w:space="0" w:color="auto"/>
                    <w:left w:val="none" w:sz="0" w:space="0" w:color="auto"/>
                    <w:bottom w:val="none" w:sz="0" w:space="0" w:color="auto"/>
                    <w:right w:val="none" w:sz="0" w:space="0" w:color="auto"/>
                  </w:divBdr>
                </w:div>
                <w:div w:id="946808934">
                  <w:marLeft w:val="480"/>
                  <w:marRight w:val="0"/>
                  <w:marTop w:val="0"/>
                  <w:marBottom w:val="0"/>
                  <w:divBdr>
                    <w:top w:val="none" w:sz="0" w:space="0" w:color="auto"/>
                    <w:left w:val="none" w:sz="0" w:space="0" w:color="auto"/>
                    <w:bottom w:val="none" w:sz="0" w:space="0" w:color="auto"/>
                    <w:right w:val="none" w:sz="0" w:space="0" w:color="auto"/>
                  </w:divBdr>
                </w:div>
                <w:div w:id="1883324528">
                  <w:marLeft w:val="480"/>
                  <w:marRight w:val="0"/>
                  <w:marTop w:val="0"/>
                  <w:marBottom w:val="0"/>
                  <w:divBdr>
                    <w:top w:val="none" w:sz="0" w:space="0" w:color="auto"/>
                    <w:left w:val="none" w:sz="0" w:space="0" w:color="auto"/>
                    <w:bottom w:val="none" w:sz="0" w:space="0" w:color="auto"/>
                    <w:right w:val="none" w:sz="0" w:space="0" w:color="auto"/>
                  </w:divBdr>
                </w:div>
                <w:div w:id="500851226">
                  <w:marLeft w:val="480"/>
                  <w:marRight w:val="0"/>
                  <w:marTop w:val="0"/>
                  <w:marBottom w:val="0"/>
                  <w:divBdr>
                    <w:top w:val="none" w:sz="0" w:space="0" w:color="auto"/>
                    <w:left w:val="none" w:sz="0" w:space="0" w:color="auto"/>
                    <w:bottom w:val="none" w:sz="0" w:space="0" w:color="auto"/>
                    <w:right w:val="none" w:sz="0" w:space="0" w:color="auto"/>
                  </w:divBdr>
                </w:div>
                <w:div w:id="662973349">
                  <w:marLeft w:val="480"/>
                  <w:marRight w:val="0"/>
                  <w:marTop w:val="0"/>
                  <w:marBottom w:val="0"/>
                  <w:divBdr>
                    <w:top w:val="none" w:sz="0" w:space="0" w:color="auto"/>
                    <w:left w:val="none" w:sz="0" w:space="0" w:color="auto"/>
                    <w:bottom w:val="none" w:sz="0" w:space="0" w:color="auto"/>
                    <w:right w:val="none" w:sz="0" w:space="0" w:color="auto"/>
                  </w:divBdr>
                </w:div>
                <w:div w:id="1808888437">
                  <w:marLeft w:val="480"/>
                  <w:marRight w:val="0"/>
                  <w:marTop w:val="0"/>
                  <w:marBottom w:val="0"/>
                  <w:divBdr>
                    <w:top w:val="none" w:sz="0" w:space="0" w:color="auto"/>
                    <w:left w:val="none" w:sz="0" w:space="0" w:color="auto"/>
                    <w:bottom w:val="none" w:sz="0" w:space="0" w:color="auto"/>
                    <w:right w:val="none" w:sz="0" w:space="0" w:color="auto"/>
                  </w:divBdr>
                </w:div>
                <w:div w:id="478231056">
                  <w:marLeft w:val="480"/>
                  <w:marRight w:val="0"/>
                  <w:marTop w:val="0"/>
                  <w:marBottom w:val="0"/>
                  <w:divBdr>
                    <w:top w:val="none" w:sz="0" w:space="0" w:color="auto"/>
                    <w:left w:val="none" w:sz="0" w:space="0" w:color="auto"/>
                    <w:bottom w:val="none" w:sz="0" w:space="0" w:color="auto"/>
                    <w:right w:val="none" w:sz="0" w:space="0" w:color="auto"/>
                  </w:divBdr>
                </w:div>
                <w:div w:id="556282596">
                  <w:marLeft w:val="480"/>
                  <w:marRight w:val="0"/>
                  <w:marTop w:val="0"/>
                  <w:marBottom w:val="0"/>
                  <w:divBdr>
                    <w:top w:val="none" w:sz="0" w:space="0" w:color="auto"/>
                    <w:left w:val="none" w:sz="0" w:space="0" w:color="auto"/>
                    <w:bottom w:val="none" w:sz="0" w:space="0" w:color="auto"/>
                    <w:right w:val="none" w:sz="0" w:space="0" w:color="auto"/>
                  </w:divBdr>
                </w:div>
                <w:div w:id="1585719767">
                  <w:marLeft w:val="480"/>
                  <w:marRight w:val="0"/>
                  <w:marTop w:val="0"/>
                  <w:marBottom w:val="0"/>
                  <w:divBdr>
                    <w:top w:val="none" w:sz="0" w:space="0" w:color="auto"/>
                    <w:left w:val="none" w:sz="0" w:space="0" w:color="auto"/>
                    <w:bottom w:val="none" w:sz="0" w:space="0" w:color="auto"/>
                    <w:right w:val="none" w:sz="0" w:space="0" w:color="auto"/>
                  </w:divBdr>
                </w:div>
                <w:div w:id="658776858">
                  <w:marLeft w:val="480"/>
                  <w:marRight w:val="0"/>
                  <w:marTop w:val="0"/>
                  <w:marBottom w:val="0"/>
                  <w:divBdr>
                    <w:top w:val="none" w:sz="0" w:space="0" w:color="auto"/>
                    <w:left w:val="none" w:sz="0" w:space="0" w:color="auto"/>
                    <w:bottom w:val="none" w:sz="0" w:space="0" w:color="auto"/>
                    <w:right w:val="none" w:sz="0" w:space="0" w:color="auto"/>
                  </w:divBdr>
                </w:div>
                <w:div w:id="896549060">
                  <w:marLeft w:val="480"/>
                  <w:marRight w:val="0"/>
                  <w:marTop w:val="0"/>
                  <w:marBottom w:val="0"/>
                  <w:divBdr>
                    <w:top w:val="none" w:sz="0" w:space="0" w:color="auto"/>
                    <w:left w:val="none" w:sz="0" w:space="0" w:color="auto"/>
                    <w:bottom w:val="none" w:sz="0" w:space="0" w:color="auto"/>
                    <w:right w:val="none" w:sz="0" w:space="0" w:color="auto"/>
                  </w:divBdr>
                </w:div>
                <w:div w:id="865602469">
                  <w:marLeft w:val="480"/>
                  <w:marRight w:val="0"/>
                  <w:marTop w:val="0"/>
                  <w:marBottom w:val="0"/>
                  <w:divBdr>
                    <w:top w:val="none" w:sz="0" w:space="0" w:color="auto"/>
                    <w:left w:val="none" w:sz="0" w:space="0" w:color="auto"/>
                    <w:bottom w:val="none" w:sz="0" w:space="0" w:color="auto"/>
                    <w:right w:val="none" w:sz="0" w:space="0" w:color="auto"/>
                  </w:divBdr>
                </w:div>
                <w:div w:id="1095907644">
                  <w:marLeft w:val="480"/>
                  <w:marRight w:val="0"/>
                  <w:marTop w:val="0"/>
                  <w:marBottom w:val="0"/>
                  <w:divBdr>
                    <w:top w:val="none" w:sz="0" w:space="0" w:color="auto"/>
                    <w:left w:val="none" w:sz="0" w:space="0" w:color="auto"/>
                    <w:bottom w:val="none" w:sz="0" w:space="0" w:color="auto"/>
                    <w:right w:val="none" w:sz="0" w:space="0" w:color="auto"/>
                  </w:divBdr>
                </w:div>
                <w:div w:id="1147209291">
                  <w:marLeft w:val="480"/>
                  <w:marRight w:val="0"/>
                  <w:marTop w:val="0"/>
                  <w:marBottom w:val="0"/>
                  <w:divBdr>
                    <w:top w:val="none" w:sz="0" w:space="0" w:color="auto"/>
                    <w:left w:val="none" w:sz="0" w:space="0" w:color="auto"/>
                    <w:bottom w:val="none" w:sz="0" w:space="0" w:color="auto"/>
                    <w:right w:val="none" w:sz="0" w:space="0" w:color="auto"/>
                  </w:divBdr>
                </w:div>
                <w:div w:id="1918904731">
                  <w:marLeft w:val="480"/>
                  <w:marRight w:val="0"/>
                  <w:marTop w:val="0"/>
                  <w:marBottom w:val="0"/>
                  <w:divBdr>
                    <w:top w:val="none" w:sz="0" w:space="0" w:color="auto"/>
                    <w:left w:val="none" w:sz="0" w:space="0" w:color="auto"/>
                    <w:bottom w:val="none" w:sz="0" w:space="0" w:color="auto"/>
                    <w:right w:val="none" w:sz="0" w:space="0" w:color="auto"/>
                  </w:divBdr>
                </w:div>
                <w:div w:id="1049256932">
                  <w:marLeft w:val="480"/>
                  <w:marRight w:val="0"/>
                  <w:marTop w:val="0"/>
                  <w:marBottom w:val="0"/>
                  <w:divBdr>
                    <w:top w:val="none" w:sz="0" w:space="0" w:color="auto"/>
                    <w:left w:val="none" w:sz="0" w:space="0" w:color="auto"/>
                    <w:bottom w:val="none" w:sz="0" w:space="0" w:color="auto"/>
                    <w:right w:val="none" w:sz="0" w:space="0" w:color="auto"/>
                  </w:divBdr>
                </w:div>
                <w:div w:id="1257052248">
                  <w:marLeft w:val="480"/>
                  <w:marRight w:val="0"/>
                  <w:marTop w:val="0"/>
                  <w:marBottom w:val="0"/>
                  <w:divBdr>
                    <w:top w:val="none" w:sz="0" w:space="0" w:color="auto"/>
                    <w:left w:val="none" w:sz="0" w:space="0" w:color="auto"/>
                    <w:bottom w:val="none" w:sz="0" w:space="0" w:color="auto"/>
                    <w:right w:val="none" w:sz="0" w:space="0" w:color="auto"/>
                  </w:divBdr>
                </w:div>
                <w:div w:id="140849333">
                  <w:marLeft w:val="480"/>
                  <w:marRight w:val="0"/>
                  <w:marTop w:val="0"/>
                  <w:marBottom w:val="0"/>
                  <w:divBdr>
                    <w:top w:val="none" w:sz="0" w:space="0" w:color="auto"/>
                    <w:left w:val="none" w:sz="0" w:space="0" w:color="auto"/>
                    <w:bottom w:val="none" w:sz="0" w:space="0" w:color="auto"/>
                    <w:right w:val="none" w:sz="0" w:space="0" w:color="auto"/>
                  </w:divBdr>
                </w:div>
                <w:div w:id="814644537">
                  <w:marLeft w:val="480"/>
                  <w:marRight w:val="0"/>
                  <w:marTop w:val="0"/>
                  <w:marBottom w:val="0"/>
                  <w:divBdr>
                    <w:top w:val="none" w:sz="0" w:space="0" w:color="auto"/>
                    <w:left w:val="none" w:sz="0" w:space="0" w:color="auto"/>
                    <w:bottom w:val="none" w:sz="0" w:space="0" w:color="auto"/>
                    <w:right w:val="none" w:sz="0" w:space="0" w:color="auto"/>
                  </w:divBdr>
                </w:div>
                <w:div w:id="750661687">
                  <w:marLeft w:val="480"/>
                  <w:marRight w:val="0"/>
                  <w:marTop w:val="0"/>
                  <w:marBottom w:val="0"/>
                  <w:divBdr>
                    <w:top w:val="none" w:sz="0" w:space="0" w:color="auto"/>
                    <w:left w:val="none" w:sz="0" w:space="0" w:color="auto"/>
                    <w:bottom w:val="none" w:sz="0" w:space="0" w:color="auto"/>
                    <w:right w:val="none" w:sz="0" w:space="0" w:color="auto"/>
                  </w:divBdr>
                </w:div>
                <w:div w:id="1178275945">
                  <w:marLeft w:val="480"/>
                  <w:marRight w:val="0"/>
                  <w:marTop w:val="0"/>
                  <w:marBottom w:val="0"/>
                  <w:divBdr>
                    <w:top w:val="none" w:sz="0" w:space="0" w:color="auto"/>
                    <w:left w:val="none" w:sz="0" w:space="0" w:color="auto"/>
                    <w:bottom w:val="none" w:sz="0" w:space="0" w:color="auto"/>
                    <w:right w:val="none" w:sz="0" w:space="0" w:color="auto"/>
                  </w:divBdr>
                </w:div>
                <w:div w:id="413208966">
                  <w:marLeft w:val="480"/>
                  <w:marRight w:val="0"/>
                  <w:marTop w:val="0"/>
                  <w:marBottom w:val="0"/>
                  <w:divBdr>
                    <w:top w:val="none" w:sz="0" w:space="0" w:color="auto"/>
                    <w:left w:val="none" w:sz="0" w:space="0" w:color="auto"/>
                    <w:bottom w:val="none" w:sz="0" w:space="0" w:color="auto"/>
                    <w:right w:val="none" w:sz="0" w:space="0" w:color="auto"/>
                  </w:divBdr>
                </w:div>
                <w:div w:id="1475491553">
                  <w:marLeft w:val="480"/>
                  <w:marRight w:val="0"/>
                  <w:marTop w:val="0"/>
                  <w:marBottom w:val="0"/>
                  <w:divBdr>
                    <w:top w:val="none" w:sz="0" w:space="0" w:color="auto"/>
                    <w:left w:val="none" w:sz="0" w:space="0" w:color="auto"/>
                    <w:bottom w:val="none" w:sz="0" w:space="0" w:color="auto"/>
                    <w:right w:val="none" w:sz="0" w:space="0" w:color="auto"/>
                  </w:divBdr>
                </w:div>
                <w:div w:id="2112041679">
                  <w:marLeft w:val="480"/>
                  <w:marRight w:val="0"/>
                  <w:marTop w:val="0"/>
                  <w:marBottom w:val="0"/>
                  <w:divBdr>
                    <w:top w:val="none" w:sz="0" w:space="0" w:color="auto"/>
                    <w:left w:val="none" w:sz="0" w:space="0" w:color="auto"/>
                    <w:bottom w:val="none" w:sz="0" w:space="0" w:color="auto"/>
                    <w:right w:val="none" w:sz="0" w:space="0" w:color="auto"/>
                  </w:divBdr>
                </w:div>
                <w:div w:id="1453397141">
                  <w:marLeft w:val="480"/>
                  <w:marRight w:val="0"/>
                  <w:marTop w:val="0"/>
                  <w:marBottom w:val="0"/>
                  <w:divBdr>
                    <w:top w:val="none" w:sz="0" w:space="0" w:color="auto"/>
                    <w:left w:val="none" w:sz="0" w:space="0" w:color="auto"/>
                    <w:bottom w:val="none" w:sz="0" w:space="0" w:color="auto"/>
                    <w:right w:val="none" w:sz="0" w:space="0" w:color="auto"/>
                  </w:divBdr>
                </w:div>
                <w:div w:id="354774721">
                  <w:marLeft w:val="480"/>
                  <w:marRight w:val="0"/>
                  <w:marTop w:val="0"/>
                  <w:marBottom w:val="0"/>
                  <w:divBdr>
                    <w:top w:val="none" w:sz="0" w:space="0" w:color="auto"/>
                    <w:left w:val="none" w:sz="0" w:space="0" w:color="auto"/>
                    <w:bottom w:val="none" w:sz="0" w:space="0" w:color="auto"/>
                    <w:right w:val="none" w:sz="0" w:space="0" w:color="auto"/>
                  </w:divBdr>
                </w:div>
                <w:div w:id="128986549">
                  <w:marLeft w:val="480"/>
                  <w:marRight w:val="0"/>
                  <w:marTop w:val="0"/>
                  <w:marBottom w:val="0"/>
                  <w:divBdr>
                    <w:top w:val="none" w:sz="0" w:space="0" w:color="auto"/>
                    <w:left w:val="none" w:sz="0" w:space="0" w:color="auto"/>
                    <w:bottom w:val="none" w:sz="0" w:space="0" w:color="auto"/>
                    <w:right w:val="none" w:sz="0" w:space="0" w:color="auto"/>
                  </w:divBdr>
                </w:div>
                <w:div w:id="328942614">
                  <w:marLeft w:val="480"/>
                  <w:marRight w:val="0"/>
                  <w:marTop w:val="0"/>
                  <w:marBottom w:val="0"/>
                  <w:divBdr>
                    <w:top w:val="none" w:sz="0" w:space="0" w:color="auto"/>
                    <w:left w:val="none" w:sz="0" w:space="0" w:color="auto"/>
                    <w:bottom w:val="none" w:sz="0" w:space="0" w:color="auto"/>
                    <w:right w:val="none" w:sz="0" w:space="0" w:color="auto"/>
                  </w:divBdr>
                </w:div>
                <w:div w:id="721370853">
                  <w:marLeft w:val="480"/>
                  <w:marRight w:val="0"/>
                  <w:marTop w:val="0"/>
                  <w:marBottom w:val="0"/>
                  <w:divBdr>
                    <w:top w:val="none" w:sz="0" w:space="0" w:color="auto"/>
                    <w:left w:val="none" w:sz="0" w:space="0" w:color="auto"/>
                    <w:bottom w:val="none" w:sz="0" w:space="0" w:color="auto"/>
                    <w:right w:val="none" w:sz="0" w:space="0" w:color="auto"/>
                  </w:divBdr>
                </w:div>
              </w:divsChild>
            </w:div>
            <w:div w:id="545798530">
              <w:marLeft w:val="0"/>
              <w:marRight w:val="0"/>
              <w:marTop w:val="0"/>
              <w:marBottom w:val="0"/>
              <w:divBdr>
                <w:top w:val="none" w:sz="0" w:space="0" w:color="auto"/>
                <w:left w:val="none" w:sz="0" w:space="0" w:color="auto"/>
                <w:bottom w:val="none" w:sz="0" w:space="0" w:color="auto"/>
                <w:right w:val="none" w:sz="0" w:space="0" w:color="auto"/>
              </w:divBdr>
              <w:divsChild>
                <w:div w:id="1825513234">
                  <w:marLeft w:val="480"/>
                  <w:marRight w:val="0"/>
                  <w:marTop w:val="0"/>
                  <w:marBottom w:val="0"/>
                  <w:divBdr>
                    <w:top w:val="none" w:sz="0" w:space="0" w:color="auto"/>
                    <w:left w:val="none" w:sz="0" w:space="0" w:color="auto"/>
                    <w:bottom w:val="none" w:sz="0" w:space="0" w:color="auto"/>
                    <w:right w:val="none" w:sz="0" w:space="0" w:color="auto"/>
                  </w:divBdr>
                </w:div>
                <w:div w:id="317661514">
                  <w:marLeft w:val="480"/>
                  <w:marRight w:val="0"/>
                  <w:marTop w:val="0"/>
                  <w:marBottom w:val="0"/>
                  <w:divBdr>
                    <w:top w:val="none" w:sz="0" w:space="0" w:color="auto"/>
                    <w:left w:val="none" w:sz="0" w:space="0" w:color="auto"/>
                    <w:bottom w:val="none" w:sz="0" w:space="0" w:color="auto"/>
                    <w:right w:val="none" w:sz="0" w:space="0" w:color="auto"/>
                  </w:divBdr>
                </w:div>
                <w:div w:id="827592348">
                  <w:marLeft w:val="480"/>
                  <w:marRight w:val="0"/>
                  <w:marTop w:val="0"/>
                  <w:marBottom w:val="0"/>
                  <w:divBdr>
                    <w:top w:val="none" w:sz="0" w:space="0" w:color="auto"/>
                    <w:left w:val="none" w:sz="0" w:space="0" w:color="auto"/>
                    <w:bottom w:val="none" w:sz="0" w:space="0" w:color="auto"/>
                    <w:right w:val="none" w:sz="0" w:space="0" w:color="auto"/>
                  </w:divBdr>
                </w:div>
                <w:div w:id="43726315">
                  <w:marLeft w:val="480"/>
                  <w:marRight w:val="0"/>
                  <w:marTop w:val="0"/>
                  <w:marBottom w:val="0"/>
                  <w:divBdr>
                    <w:top w:val="none" w:sz="0" w:space="0" w:color="auto"/>
                    <w:left w:val="none" w:sz="0" w:space="0" w:color="auto"/>
                    <w:bottom w:val="none" w:sz="0" w:space="0" w:color="auto"/>
                    <w:right w:val="none" w:sz="0" w:space="0" w:color="auto"/>
                  </w:divBdr>
                </w:div>
                <w:div w:id="312950234">
                  <w:marLeft w:val="480"/>
                  <w:marRight w:val="0"/>
                  <w:marTop w:val="0"/>
                  <w:marBottom w:val="0"/>
                  <w:divBdr>
                    <w:top w:val="none" w:sz="0" w:space="0" w:color="auto"/>
                    <w:left w:val="none" w:sz="0" w:space="0" w:color="auto"/>
                    <w:bottom w:val="none" w:sz="0" w:space="0" w:color="auto"/>
                    <w:right w:val="none" w:sz="0" w:space="0" w:color="auto"/>
                  </w:divBdr>
                </w:div>
                <w:div w:id="1968007660">
                  <w:marLeft w:val="480"/>
                  <w:marRight w:val="0"/>
                  <w:marTop w:val="0"/>
                  <w:marBottom w:val="0"/>
                  <w:divBdr>
                    <w:top w:val="none" w:sz="0" w:space="0" w:color="auto"/>
                    <w:left w:val="none" w:sz="0" w:space="0" w:color="auto"/>
                    <w:bottom w:val="none" w:sz="0" w:space="0" w:color="auto"/>
                    <w:right w:val="none" w:sz="0" w:space="0" w:color="auto"/>
                  </w:divBdr>
                </w:div>
                <w:div w:id="750855984">
                  <w:marLeft w:val="480"/>
                  <w:marRight w:val="0"/>
                  <w:marTop w:val="0"/>
                  <w:marBottom w:val="0"/>
                  <w:divBdr>
                    <w:top w:val="none" w:sz="0" w:space="0" w:color="auto"/>
                    <w:left w:val="none" w:sz="0" w:space="0" w:color="auto"/>
                    <w:bottom w:val="none" w:sz="0" w:space="0" w:color="auto"/>
                    <w:right w:val="none" w:sz="0" w:space="0" w:color="auto"/>
                  </w:divBdr>
                </w:div>
                <w:div w:id="1829634072">
                  <w:marLeft w:val="480"/>
                  <w:marRight w:val="0"/>
                  <w:marTop w:val="0"/>
                  <w:marBottom w:val="0"/>
                  <w:divBdr>
                    <w:top w:val="none" w:sz="0" w:space="0" w:color="auto"/>
                    <w:left w:val="none" w:sz="0" w:space="0" w:color="auto"/>
                    <w:bottom w:val="none" w:sz="0" w:space="0" w:color="auto"/>
                    <w:right w:val="none" w:sz="0" w:space="0" w:color="auto"/>
                  </w:divBdr>
                </w:div>
                <w:div w:id="838739640">
                  <w:marLeft w:val="480"/>
                  <w:marRight w:val="0"/>
                  <w:marTop w:val="0"/>
                  <w:marBottom w:val="0"/>
                  <w:divBdr>
                    <w:top w:val="none" w:sz="0" w:space="0" w:color="auto"/>
                    <w:left w:val="none" w:sz="0" w:space="0" w:color="auto"/>
                    <w:bottom w:val="none" w:sz="0" w:space="0" w:color="auto"/>
                    <w:right w:val="none" w:sz="0" w:space="0" w:color="auto"/>
                  </w:divBdr>
                </w:div>
                <w:div w:id="1984197262">
                  <w:marLeft w:val="480"/>
                  <w:marRight w:val="0"/>
                  <w:marTop w:val="0"/>
                  <w:marBottom w:val="0"/>
                  <w:divBdr>
                    <w:top w:val="none" w:sz="0" w:space="0" w:color="auto"/>
                    <w:left w:val="none" w:sz="0" w:space="0" w:color="auto"/>
                    <w:bottom w:val="none" w:sz="0" w:space="0" w:color="auto"/>
                    <w:right w:val="none" w:sz="0" w:space="0" w:color="auto"/>
                  </w:divBdr>
                </w:div>
                <w:div w:id="1605379226">
                  <w:marLeft w:val="480"/>
                  <w:marRight w:val="0"/>
                  <w:marTop w:val="0"/>
                  <w:marBottom w:val="0"/>
                  <w:divBdr>
                    <w:top w:val="none" w:sz="0" w:space="0" w:color="auto"/>
                    <w:left w:val="none" w:sz="0" w:space="0" w:color="auto"/>
                    <w:bottom w:val="none" w:sz="0" w:space="0" w:color="auto"/>
                    <w:right w:val="none" w:sz="0" w:space="0" w:color="auto"/>
                  </w:divBdr>
                </w:div>
                <w:div w:id="928849826">
                  <w:marLeft w:val="480"/>
                  <w:marRight w:val="0"/>
                  <w:marTop w:val="0"/>
                  <w:marBottom w:val="0"/>
                  <w:divBdr>
                    <w:top w:val="none" w:sz="0" w:space="0" w:color="auto"/>
                    <w:left w:val="none" w:sz="0" w:space="0" w:color="auto"/>
                    <w:bottom w:val="none" w:sz="0" w:space="0" w:color="auto"/>
                    <w:right w:val="none" w:sz="0" w:space="0" w:color="auto"/>
                  </w:divBdr>
                </w:div>
                <w:div w:id="677850767">
                  <w:marLeft w:val="480"/>
                  <w:marRight w:val="0"/>
                  <w:marTop w:val="0"/>
                  <w:marBottom w:val="0"/>
                  <w:divBdr>
                    <w:top w:val="none" w:sz="0" w:space="0" w:color="auto"/>
                    <w:left w:val="none" w:sz="0" w:space="0" w:color="auto"/>
                    <w:bottom w:val="none" w:sz="0" w:space="0" w:color="auto"/>
                    <w:right w:val="none" w:sz="0" w:space="0" w:color="auto"/>
                  </w:divBdr>
                </w:div>
                <w:div w:id="1206408128">
                  <w:marLeft w:val="480"/>
                  <w:marRight w:val="0"/>
                  <w:marTop w:val="0"/>
                  <w:marBottom w:val="0"/>
                  <w:divBdr>
                    <w:top w:val="none" w:sz="0" w:space="0" w:color="auto"/>
                    <w:left w:val="none" w:sz="0" w:space="0" w:color="auto"/>
                    <w:bottom w:val="none" w:sz="0" w:space="0" w:color="auto"/>
                    <w:right w:val="none" w:sz="0" w:space="0" w:color="auto"/>
                  </w:divBdr>
                </w:div>
                <w:div w:id="520246426">
                  <w:marLeft w:val="480"/>
                  <w:marRight w:val="0"/>
                  <w:marTop w:val="0"/>
                  <w:marBottom w:val="0"/>
                  <w:divBdr>
                    <w:top w:val="none" w:sz="0" w:space="0" w:color="auto"/>
                    <w:left w:val="none" w:sz="0" w:space="0" w:color="auto"/>
                    <w:bottom w:val="none" w:sz="0" w:space="0" w:color="auto"/>
                    <w:right w:val="none" w:sz="0" w:space="0" w:color="auto"/>
                  </w:divBdr>
                </w:div>
                <w:div w:id="1156720886">
                  <w:marLeft w:val="480"/>
                  <w:marRight w:val="0"/>
                  <w:marTop w:val="0"/>
                  <w:marBottom w:val="0"/>
                  <w:divBdr>
                    <w:top w:val="none" w:sz="0" w:space="0" w:color="auto"/>
                    <w:left w:val="none" w:sz="0" w:space="0" w:color="auto"/>
                    <w:bottom w:val="none" w:sz="0" w:space="0" w:color="auto"/>
                    <w:right w:val="none" w:sz="0" w:space="0" w:color="auto"/>
                  </w:divBdr>
                </w:div>
                <w:div w:id="199903345">
                  <w:marLeft w:val="480"/>
                  <w:marRight w:val="0"/>
                  <w:marTop w:val="0"/>
                  <w:marBottom w:val="0"/>
                  <w:divBdr>
                    <w:top w:val="none" w:sz="0" w:space="0" w:color="auto"/>
                    <w:left w:val="none" w:sz="0" w:space="0" w:color="auto"/>
                    <w:bottom w:val="none" w:sz="0" w:space="0" w:color="auto"/>
                    <w:right w:val="none" w:sz="0" w:space="0" w:color="auto"/>
                  </w:divBdr>
                </w:div>
                <w:div w:id="880246096">
                  <w:marLeft w:val="480"/>
                  <w:marRight w:val="0"/>
                  <w:marTop w:val="0"/>
                  <w:marBottom w:val="0"/>
                  <w:divBdr>
                    <w:top w:val="none" w:sz="0" w:space="0" w:color="auto"/>
                    <w:left w:val="none" w:sz="0" w:space="0" w:color="auto"/>
                    <w:bottom w:val="none" w:sz="0" w:space="0" w:color="auto"/>
                    <w:right w:val="none" w:sz="0" w:space="0" w:color="auto"/>
                  </w:divBdr>
                </w:div>
                <w:div w:id="446392420">
                  <w:marLeft w:val="480"/>
                  <w:marRight w:val="0"/>
                  <w:marTop w:val="0"/>
                  <w:marBottom w:val="0"/>
                  <w:divBdr>
                    <w:top w:val="none" w:sz="0" w:space="0" w:color="auto"/>
                    <w:left w:val="none" w:sz="0" w:space="0" w:color="auto"/>
                    <w:bottom w:val="none" w:sz="0" w:space="0" w:color="auto"/>
                    <w:right w:val="none" w:sz="0" w:space="0" w:color="auto"/>
                  </w:divBdr>
                </w:div>
                <w:div w:id="1700739957">
                  <w:marLeft w:val="480"/>
                  <w:marRight w:val="0"/>
                  <w:marTop w:val="0"/>
                  <w:marBottom w:val="0"/>
                  <w:divBdr>
                    <w:top w:val="none" w:sz="0" w:space="0" w:color="auto"/>
                    <w:left w:val="none" w:sz="0" w:space="0" w:color="auto"/>
                    <w:bottom w:val="none" w:sz="0" w:space="0" w:color="auto"/>
                    <w:right w:val="none" w:sz="0" w:space="0" w:color="auto"/>
                  </w:divBdr>
                </w:div>
                <w:div w:id="485826726">
                  <w:marLeft w:val="480"/>
                  <w:marRight w:val="0"/>
                  <w:marTop w:val="0"/>
                  <w:marBottom w:val="0"/>
                  <w:divBdr>
                    <w:top w:val="none" w:sz="0" w:space="0" w:color="auto"/>
                    <w:left w:val="none" w:sz="0" w:space="0" w:color="auto"/>
                    <w:bottom w:val="none" w:sz="0" w:space="0" w:color="auto"/>
                    <w:right w:val="none" w:sz="0" w:space="0" w:color="auto"/>
                  </w:divBdr>
                </w:div>
                <w:div w:id="527137458">
                  <w:marLeft w:val="480"/>
                  <w:marRight w:val="0"/>
                  <w:marTop w:val="0"/>
                  <w:marBottom w:val="0"/>
                  <w:divBdr>
                    <w:top w:val="none" w:sz="0" w:space="0" w:color="auto"/>
                    <w:left w:val="none" w:sz="0" w:space="0" w:color="auto"/>
                    <w:bottom w:val="none" w:sz="0" w:space="0" w:color="auto"/>
                    <w:right w:val="none" w:sz="0" w:space="0" w:color="auto"/>
                  </w:divBdr>
                </w:div>
                <w:div w:id="954671886">
                  <w:marLeft w:val="480"/>
                  <w:marRight w:val="0"/>
                  <w:marTop w:val="0"/>
                  <w:marBottom w:val="0"/>
                  <w:divBdr>
                    <w:top w:val="none" w:sz="0" w:space="0" w:color="auto"/>
                    <w:left w:val="none" w:sz="0" w:space="0" w:color="auto"/>
                    <w:bottom w:val="none" w:sz="0" w:space="0" w:color="auto"/>
                    <w:right w:val="none" w:sz="0" w:space="0" w:color="auto"/>
                  </w:divBdr>
                </w:div>
                <w:div w:id="1364674544">
                  <w:marLeft w:val="480"/>
                  <w:marRight w:val="0"/>
                  <w:marTop w:val="0"/>
                  <w:marBottom w:val="0"/>
                  <w:divBdr>
                    <w:top w:val="none" w:sz="0" w:space="0" w:color="auto"/>
                    <w:left w:val="none" w:sz="0" w:space="0" w:color="auto"/>
                    <w:bottom w:val="none" w:sz="0" w:space="0" w:color="auto"/>
                    <w:right w:val="none" w:sz="0" w:space="0" w:color="auto"/>
                  </w:divBdr>
                </w:div>
                <w:div w:id="1737167583">
                  <w:marLeft w:val="480"/>
                  <w:marRight w:val="0"/>
                  <w:marTop w:val="0"/>
                  <w:marBottom w:val="0"/>
                  <w:divBdr>
                    <w:top w:val="none" w:sz="0" w:space="0" w:color="auto"/>
                    <w:left w:val="none" w:sz="0" w:space="0" w:color="auto"/>
                    <w:bottom w:val="none" w:sz="0" w:space="0" w:color="auto"/>
                    <w:right w:val="none" w:sz="0" w:space="0" w:color="auto"/>
                  </w:divBdr>
                </w:div>
                <w:div w:id="1952393940">
                  <w:marLeft w:val="480"/>
                  <w:marRight w:val="0"/>
                  <w:marTop w:val="0"/>
                  <w:marBottom w:val="0"/>
                  <w:divBdr>
                    <w:top w:val="none" w:sz="0" w:space="0" w:color="auto"/>
                    <w:left w:val="none" w:sz="0" w:space="0" w:color="auto"/>
                    <w:bottom w:val="none" w:sz="0" w:space="0" w:color="auto"/>
                    <w:right w:val="none" w:sz="0" w:space="0" w:color="auto"/>
                  </w:divBdr>
                </w:div>
                <w:div w:id="695158857">
                  <w:marLeft w:val="480"/>
                  <w:marRight w:val="0"/>
                  <w:marTop w:val="0"/>
                  <w:marBottom w:val="0"/>
                  <w:divBdr>
                    <w:top w:val="none" w:sz="0" w:space="0" w:color="auto"/>
                    <w:left w:val="none" w:sz="0" w:space="0" w:color="auto"/>
                    <w:bottom w:val="none" w:sz="0" w:space="0" w:color="auto"/>
                    <w:right w:val="none" w:sz="0" w:space="0" w:color="auto"/>
                  </w:divBdr>
                </w:div>
                <w:div w:id="1141927146">
                  <w:marLeft w:val="480"/>
                  <w:marRight w:val="0"/>
                  <w:marTop w:val="0"/>
                  <w:marBottom w:val="0"/>
                  <w:divBdr>
                    <w:top w:val="none" w:sz="0" w:space="0" w:color="auto"/>
                    <w:left w:val="none" w:sz="0" w:space="0" w:color="auto"/>
                    <w:bottom w:val="none" w:sz="0" w:space="0" w:color="auto"/>
                    <w:right w:val="none" w:sz="0" w:space="0" w:color="auto"/>
                  </w:divBdr>
                </w:div>
                <w:div w:id="2028173241">
                  <w:marLeft w:val="480"/>
                  <w:marRight w:val="0"/>
                  <w:marTop w:val="0"/>
                  <w:marBottom w:val="0"/>
                  <w:divBdr>
                    <w:top w:val="none" w:sz="0" w:space="0" w:color="auto"/>
                    <w:left w:val="none" w:sz="0" w:space="0" w:color="auto"/>
                    <w:bottom w:val="none" w:sz="0" w:space="0" w:color="auto"/>
                    <w:right w:val="none" w:sz="0" w:space="0" w:color="auto"/>
                  </w:divBdr>
                </w:div>
                <w:div w:id="504783013">
                  <w:marLeft w:val="480"/>
                  <w:marRight w:val="0"/>
                  <w:marTop w:val="0"/>
                  <w:marBottom w:val="0"/>
                  <w:divBdr>
                    <w:top w:val="none" w:sz="0" w:space="0" w:color="auto"/>
                    <w:left w:val="none" w:sz="0" w:space="0" w:color="auto"/>
                    <w:bottom w:val="none" w:sz="0" w:space="0" w:color="auto"/>
                    <w:right w:val="none" w:sz="0" w:space="0" w:color="auto"/>
                  </w:divBdr>
                </w:div>
                <w:div w:id="955333723">
                  <w:marLeft w:val="480"/>
                  <w:marRight w:val="0"/>
                  <w:marTop w:val="0"/>
                  <w:marBottom w:val="0"/>
                  <w:divBdr>
                    <w:top w:val="none" w:sz="0" w:space="0" w:color="auto"/>
                    <w:left w:val="none" w:sz="0" w:space="0" w:color="auto"/>
                    <w:bottom w:val="none" w:sz="0" w:space="0" w:color="auto"/>
                    <w:right w:val="none" w:sz="0" w:space="0" w:color="auto"/>
                  </w:divBdr>
                </w:div>
                <w:div w:id="194118080">
                  <w:marLeft w:val="480"/>
                  <w:marRight w:val="0"/>
                  <w:marTop w:val="0"/>
                  <w:marBottom w:val="0"/>
                  <w:divBdr>
                    <w:top w:val="none" w:sz="0" w:space="0" w:color="auto"/>
                    <w:left w:val="none" w:sz="0" w:space="0" w:color="auto"/>
                    <w:bottom w:val="none" w:sz="0" w:space="0" w:color="auto"/>
                    <w:right w:val="none" w:sz="0" w:space="0" w:color="auto"/>
                  </w:divBdr>
                </w:div>
                <w:div w:id="982737394">
                  <w:marLeft w:val="480"/>
                  <w:marRight w:val="0"/>
                  <w:marTop w:val="0"/>
                  <w:marBottom w:val="0"/>
                  <w:divBdr>
                    <w:top w:val="none" w:sz="0" w:space="0" w:color="auto"/>
                    <w:left w:val="none" w:sz="0" w:space="0" w:color="auto"/>
                    <w:bottom w:val="none" w:sz="0" w:space="0" w:color="auto"/>
                    <w:right w:val="none" w:sz="0" w:space="0" w:color="auto"/>
                  </w:divBdr>
                </w:div>
                <w:div w:id="542058357">
                  <w:marLeft w:val="480"/>
                  <w:marRight w:val="0"/>
                  <w:marTop w:val="0"/>
                  <w:marBottom w:val="0"/>
                  <w:divBdr>
                    <w:top w:val="none" w:sz="0" w:space="0" w:color="auto"/>
                    <w:left w:val="none" w:sz="0" w:space="0" w:color="auto"/>
                    <w:bottom w:val="none" w:sz="0" w:space="0" w:color="auto"/>
                    <w:right w:val="none" w:sz="0" w:space="0" w:color="auto"/>
                  </w:divBdr>
                </w:div>
                <w:div w:id="1047294255">
                  <w:marLeft w:val="480"/>
                  <w:marRight w:val="0"/>
                  <w:marTop w:val="0"/>
                  <w:marBottom w:val="0"/>
                  <w:divBdr>
                    <w:top w:val="none" w:sz="0" w:space="0" w:color="auto"/>
                    <w:left w:val="none" w:sz="0" w:space="0" w:color="auto"/>
                    <w:bottom w:val="none" w:sz="0" w:space="0" w:color="auto"/>
                    <w:right w:val="none" w:sz="0" w:space="0" w:color="auto"/>
                  </w:divBdr>
                </w:div>
                <w:div w:id="1175223766">
                  <w:marLeft w:val="480"/>
                  <w:marRight w:val="0"/>
                  <w:marTop w:val="0"/>
                  <w:marBottom w:val="0"/>
                  <w:divBdr>
                    <w:top w:val="none" w:sz="0" w:space="0" w:color="auto"/>
                    <w:left w:val="none" w:sz="0" w:space="0" w:color="auto"/>
                    <w:bottom w:val="none" w:sz="0" w:space="0" w:color="auto"/>
                    <w:right w:val="none" w:sz="0" w:space="0" w:color="auto"/>
                  </w:divBdr>
                </w:div>
                <w:div w:id="895242323">
                  <w:marLeft w:val="480"/>
                  <w:marRight w:val="0"/>
                  <w:marTop w:val="0"/>
                  <w:marBottom w:val="0"/>
                  <w:divBdr>
                    <w:top w:val="none" w:sz="0" w:space="0" w:color="auto"/>
                    <w:left w:val="none" w:sz="0" w:space="0" w:color="auto"/>
                    <w:bottom w:val="none" w:sz="0" w:space="0" w:color="auto"/>
                    <w:right w:val="none" w:sz="0" w:space="0" w:color="auto"/>
                  </w:divBdr>
                </w:div>
                <w:div w:id="322395867">
                  <w:marLeft w:val="480"/>
                  <w:marRight w:val="0"/>
                  <w:marTop w:val="0"/>
                  <w:marBottom w:val="0"/>
                  <w:divBdr>
                    <w:top w:val="none" w:sz="0" w:space="0" w:color="auto"/>
                    <w:left w:val="none" w:sz="0" w:space="0" w:color="auto"/>
                    <w:bottom w:val="none" w:sz="0" w:space="0" w:color="auto"/>
                    <w:right w:val="none" w:sz="0" w:space="0" w:color="auto"/>
                  </w:divBdr>
                </w:div>
                <w:div w:id="641348378">
                  <w:marLeft w:val="480"/>
                  <w:marRight w:val="0"/>
                  <w:marTop w:val="0"/>
                  <w:marBottom w:val="0"/>
                  <w:divBdr>
                    <w:top w:val="none" w:sz="0" w:space="0" w:color="auto"/>
                    <w:left w:val="none" w:sz="0" w:space="0" w:color="auto"/>
                    <w:bottom w:val="none" w:sz="0" w:space="0" w:color="auto"/>
                    <w:right w:val="none" w:sz="0" w:space="0" w:color="auto"/>
                  </w:divBdr>
                </w:div>
                <w:div w:id="71393423">
                  <w:marLeft w:val="480"/>
                  <w:marRight w:val="0"/>
                  <w:marTop w:val="0"/>
                  <w:marBottom w:val="0"/>
                  <w:divBdr>
                    <w:top w:val="none" w:sz="0" w:space="0" w:color="auto"/>
                    <w:left w:val="none" w:sz="0" w:space="0" w:color="auto"/>
                    <w:bottom w:val="none" w:sz="0" w:space="0" w:color="auto"/>
                    <w:right w:val="none" w:sz="0" w:space="0" w:color="auto"/>
                  </w:divBdr>
                </w:div>
                <w:div w:id="2031105280">
                  <w:marLeft w:val="480"/>
                  <w:marRight w:val="0"/>
                  <w:marTop w:val="0"/>
                  <w:marBottom w:val="0"/>
                  <w:divBdr>
                    <w:top w:val="none" w:sz="0" w:space="0" w:color="auto"/>
                    <w:left w:val="none" w:sz="0" w:space="0" w:color="auto"/>
                    <w:bottom w:val="none" w:sz="0" w:space="0" w:color="auto"/>
                    <w:right w:val="none" w:sz="0" w:space="0" w:color="auto"/>
                  </w:divBdr>
                </w:div>
                <w:div w:id="1772436661">
                  <w:marLeft w:val="480"/>
                  <w:marRight w:val="0"/>
                  <w:marTop w:val="0"/>
                  <w:marBottom w:val="0"/>
                  <w:divBdr>
                    <w:top w:val="none" w:sz="0" w:space="0" w:color="auto"/>
                    <w:left w:val="none" w:sz="0" w:space="0" w:color="auto"/>
                    <w:bottom w:val="none" w:sz="0" w:space="0" w:color="auto"/>
                    <w:right w:val="none" w:sz="0" w:space="0" w:color="auto"/>
                  </w:divBdr>
                </w:div>
                <w:div w:id="2034837938">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008563855">
          <w:marLeft w:val="480"/>
          <w:marRight w:val="0"/>
          <w:marTop w:val="0"/>
          <w:marBottom w:val="0"/>
          <w:divBdr>
            <w:top w:val="none" w:sz="0" w:space="0" w:color="auto"/>
            <w:left w:val="none" w:sz="0" w:space="0" w:color="auto"/>
            <w:bottom w:val="none" w:sz="0" w:space="0" w:color="auto"/>
            <w:right w:val="none" w:sz="0" w:space="0" w:color="auto"/>
          </w:divBdr>
        </w:div>
        <w:div w:id="2139952881">
          <w:marLeft w:val="480"/>
          <w:marRight w:val="0"/>
          <w:marTop w:val="0"/>
          <w:marBottom w:val="0"/>
          <w:divBdr>
            <w:top w:val="none" w:sz="0" w:space="0" w:color="auto"/>
            <w:left w:val="none" w:sz="0" w:space="0" w:color="auto"/>
            <w:bottom w:val="none" w:sz="0" w:space="0" w:color="auto"/>
            <w:right w:val="none" w:sz="0" w:space="0" w:color="auto"/>
          </w:divBdr>
        </w:div>
        <w:div w:id="419327564">
          <w:marLeft w:val="480"/>
          <w:marRight w:val="0"/>
          <w:marTop w:val="0"/>
          <w:marBottom w:val="0"/>
          <w:divBdr>
            <w:top w:val="none" w:sz="0" w:space="0" w:color="auto"/>
            <w:left w:val="none" w:sz="0" w:space="0" w:color="auto"/>
            <w:bottom w:val="none" w:sz="0" w:space="0" w:color="auto"/>
            <w:right w:val="none" w:sz="0" w:space="0" w:color="auto"/>
          </w:divBdr>
        </w:div>
        <w:div w:id="2062515348">
          <w:marLeft w:val="480"/>
          <w:marRight w:val="0"/>
          <w:marTop w:val="0"/>
          <w:marBottom w:val="0"/>
          <w:divBdr>
            <w:top w:val="none" w:sz="0" w:space="0" w:color="auto"/>
            <w:left w:val="none" w:sz="0" w:space="0" w:color="auto"/>
            <w:bottom w:val="none" w:sz="0" w:space="0" w:color="auto"/>
            <w:right w:val="none" w:sz="0" w:space="0" w:color="auto"/>
          </w:divBdr>
        </w:div>
        <w:div w:id="1804958401">
          <w:marLeft w:val="480"/>
          <w:marRight w:val="0"/>
          <w:marTop w:val="0"/>
          <w:marBottom w:val="0"/>
          <w:divBdr>
            <w:top w:val="none" w:sz="0" w:space="0" w:color="auto"/>
            <w:left w:val="none" w:sz="0" w:space="0" w:color="auto"/>
            <w:bottom w:val="none" w:sz="0" w:space="0" w:color="auto"/>
            <w:right w:val="none" w:sz="0" w:space="0" w:color="auto"/>
          </w:divBdr>
        </w:div>
        <w:div w:id="1661303697">
          <w:marLeft w:val="480"/>
          <w:marRight w:val="0"/>
          <w:marTop w:val="0"/>
          <w:marBottom w:val="0"/>
          <w:divBdr>
            <w:top w:val="none" w:sz="0" w:space="0" w:color="auto"/>
            <w:left w:val="none" w:sz="0" w:space="0" w:color="auto"/>
            <w:bottom w:val="none" w:sz="0" w:space="0" w:color="auto"/>
            <w:right w:val="none" w:sz="0" w:space="0" w:color="auto"/>
          </w:divBdr>
        </w:div>
        <w:div w:id="594704872">
          <w:marLeft w:val="480"/>
          <w:marRight w:val="0"/>
          <w:marTop w:val="0"/>
          <w:marBottom w:val="0"/>
          <w:divBdr>
            <w:top w:val="none" w:sz="0" w:space="0" w:color="auto"/>
            <w:left w:val="none" w:sz="0" w:space="0" w:color="auto"/>
            <w:bottom w:val="none" w:sz="0" w:space="0" w:color="auto"/>
            <w:right w:val="none" w:sz="0" w:space="0" w:color="auto"/>
          </w:divBdr>
        </w:div>
        <w:div w:id="1692147306">
          <w:marLeft w:val="480"/>
          <w:marRight w:val="0"/>
          <w:marTop w:val="0"/>
          <w:marBottom w:val="0"/>
          <w:divBdr>
            <w:top w:val="none" w:sz="0" w:space="0" w:color="auto"/>
            <w:left w:val="none" w:sz="0" w:space="0" w:color="auto"/>
            <w:bottom w:val="none" w:sz="0" w:space="0" w:color="auto"/>
            <w:right w:val="none" w:sz="0" w:space="0" w:color="auto"/>
          </w:divBdr>
        </w:div>
        <w:div w:id="1707557690">
          <w:marLeft w:val="480"/>
          <w:marRight w:val="0"/>
          <w:marTop w:val="0"/>
          <w:marBottom w:val="0"/>
          <w:divBdr>
            <w:top w:val="none" w:sz="0" w:space="0" w:color="auto"/>
            <w:left w:val="none" w:sz="0" w:space="0" w:color="auto"/>
            <w:bottom w:val="none" w:sz="0" w:space="0" w:color="auto"/>
            <w:right w:val="none" w:sz="0" w:space="0" w:color="auto"/>
          </w:divBdr>
        </w:div>
        <w:div w:id="404645252">
          <w:marLeft w:val="480"/>
          <w:marRight w:val="0"/>
          <w:marTop w:val="0"/>
          <w:marBottom w:val="0"/>
          <w:divBdr>
            <w:top w:val="none" w:sz="0" w:space="0" w:color="auto"/>
            <w:left w:val="none" w:sz="0" w:space="0" w:color="auto"/>
            <w:bottom w:val="none" w:sz="0" w:space="0" w:color="auto"/>
            <w:right w:val="none" w:sz="0" w:space="0" w:color="auto"/>
          </w:divBdr>
        </w:div>
        <w:div w:id="809442263">
          <w:marLeft w:val="480"/>
          <w:marRight w:val="0"/>
          <w:marTop w:val="0"/>
          <w:marBottom w:val="0"/>
          <w:divBdr>
            <w:top w:val="none" w:sz="0" w:space="0" w:color="auto"/>
            <w:left w:val="none" w:sz="0" w:space="0" w:color="auto"/>
            <w:bottom w:val="none" w:sz="0" w:space="0" w:color="auto"/>
            <w:right w:val="none" w:sz="0" w:space="0" w:color="auto"/>
          </w:divBdr>
        </w:div>
        <w:div w:id="480655095">
          <w:marLeft w:val="480"/>
          <w:marRight w:val="0"/>
          <w:marTop w:val="0"/>
          <w:marBottom w:val="0"/>
          <w:divBdr>
            <w:top w:val="none" w:sz="0" w:space="0" w:color="auto"/>
            <w:left w:val="none" w:sz="0" w:space="0" w:color="auto"/>
            <w:bottom w:val="none" w:sz="0" w:space="0" w:color="auto"/>
            <w:right w:val="none" w:sz="0" w:space="0" w:color="auto"/>
          </w:divBdr>
        </w:div>
        <w:div w:id="980427138">
          <w:marLeft w:val="480"/>
          <w:marRight w:val="0"/>
          <w:marTop w:val="0"/>
          <w:marBottom w:val="0"/>
          <w:divBdr>
            <w:top w:val="none" w:sz="0" w:space="0" w:color="auto"/>
            <w:left w:val="none" w:sz="0" w:space="0" w:color="auto"/>
            <w:bottom w:val="none" w:sz="0" w:space="0" w:color="auto"/>
            <w:right w:val="none" w:sz="0" w:space="0" w:color="auto"/>
          </w:divBdr>
        </w:div>
        <w:div w:id="2062746774">
          <w:marLeft w:val="480"/>
          <w:marRight w:val="0"/>
          <w:marTop w:val="0"/>
          <w:marBottom w:val="0"/>
          <w:divBdr>
            <w:top w:val="none" w:sz="0" w:space="0" w:color="auto"/>
            <w:left w:val="none" w:sz="0" w:space="0" w:color="auto"/>
            <w:bottom w:val="none" w:sz="0" w:space="0" w:color="auto"/>
            <w:right w:val="none" w:sz="0" w:space="0" w:color="auto"/>
          </w:divBdr>
        </w:div>
        <w:div w:id="128281637">
          <w:marLeft w:val="480"/>
          <w:marRight w:val="0"/>
          <w:marTop w:val="0"/>
          <w:marBottom w:val="0"/>
          <w:divBdr>
            <w:top w:val="none" w:sz="0" w:space="0" w:color="auto"/>
            <w:left w:val="none" w:sz="0" w:space="0" w:color="auto"/>
            <w:bottom w:val="none" w:sz="0" w:space="0" w:color="auto"/>
            <w:right w:val="none" w:sz="0" w:space="0" w:color="auto"/>
          </w:divBdr>
        </w:div>
        <w:div w:id="1909686103">
          <w:marLeft w:val="480"/>
          <w:marRight w:val="0"/>
          <w:marTop w:val="0"/>
          <w:marBottom w:val="0"/>
          <w:divBdr>
            <w:top w:val="none" w:sz="0" w:space="0" w:color="auto"/>
            <w:left w:val="none" w:sz="0" w:space="0" w:color="auto"/>
            <w:bottom w:val="none" w:sz="0" w:space="0" w:color="auto"/>
            <w:right w:val="none" w:sz="0" w:space="0" w:color="auto"/>
          </w:divBdr>
        </w:div>
        <w:div w:id="1706320980">
          <w:marLeft w:val="480"/>
          <w:marRight w:val="0"/>
          <w:marTop w:val="0"/>
          <w:marBottom w:val="0"/>
          <w:divBdr>
            <w:top w:val="none" w:sz="0" w:space="0" w:color="auto"/>
            <w:left w:val="none" w:sz="0" w:space="0" w:color="auto"/>
            <w:bottom w:val="none" w:sz="0" w:space="0" w:color="auto"/>
            <w:right w:val="none" w:sz="0" w:space="0" w:color="auto"/>
          </w:divBdr>
        </w:div>
        <w:div w:id="169029986">
          <w:marLeft w:val="480"/>
          <w:marRight w:val="0"/>
          <w:marTop w:val="0"/>
          <w:marBottom w:val="0"/>
          <w:divBdr>
            <w:top w:val="none" w:sz="0" w:space="0" w:color="auto"/>
            <w:left w:val="none" w:sz="0" w:space="0" w:color="auto"/>
            <w:bottom w:val="none" w:sz="0" w:space="0" w:color="auto"/>
            <w:right w:val="none" w:sz="0" w:space="0" w:color="auto"/>
          </w:divBdr>
        </w:div>
        <w:div w:id="367990402">
          <w:marLeft w:val="480"/>
          <w:marRight w:val="0"/>
          <w:marTop w:val="0"/>
          <w:marBottom w:val="0"/>
          <w:divBdr>
            <w:top w:val="none" w:sz="0" w:space="0" w:color="auto"/>
            <w:left w:val="none" w:sz="0" w:space="0" w:color="auto"/>
            <w:bottom w:val="none" w:sz="0" w:space="0" w:color="auto"/>
            <w:right w:val="none" w:sz="0" w:space="0" w:color="auto"/>
          </w:divBdr>
        </w:div>
        <w:div w:id="174392888">
          <w:marLeft w:val="480"/>
          <w:marRight w:val="0"/>
          <w:marTop w:val="0"/>
          <w:marBottom w:val="0"/>
          <w:divBdr>
            <w:top w:val="none" w:sz="0" w:space="0" w:color="auto"/>
            <w:left w:val="none" w:sz="0" w:space="0" w:color="auto"/>
            <w:bottom w:val="none" w:sz="0" w:space="0" w:color="auto"/>
            <w:right w:val="none" w:sz="0" w:space="0" w:color="auto"/>
          </w:divBdr>
        </w:div>
        <w:div w:id="455872658">
          <w:marLeft w:val="480"/>
          <w:marRight w:val="0"/>
          <w:marTop w:val="0"/>
          <w:marBottom w:val="0"/>
          <w:divBdr>
            <w:top w:val="none" w:sz="0" w:space="0" w:color="auto"/>
            <w:left w:val="none" w:sz="0" w:space="0" w:color="auto"/>
            <w:bottom w:val="none" w:sz="0" w:space="0" w:color="auto"/>
            <w:right w:val="none" w:sz="0" w:space="0" w:color="auto"/>
          </w:divBdr>
        </w:div>
        <w:div w:id="859588665">
          <w:marLeft w:val="480"/>
          <w:marRight w:val="0"/>
          <w:marTop w:val="0"/>
          <w:marBottom w:val="0"/>
          <w:divBdr>
            <w:top w:val="none" w:sz="0" w:space="0" w:color="auto"/>
            <w:left w:val="none" w:sz="0" w:space="0" w:color="auto"/>
            <w:bottom w:val="none" w:sz="0" w:space="0" w:color="auto"/>
            <w:right w:val="none" w:sz="0" w:space="0" w:color="auto"/>
          </w:divBdr>
        </w:div>
        <w:div w:id="1098328867">
          <w:marLeft w:val="480"/>
          <w:marRight w:val="0"/>
          <w:marTop w:val="0"/>
          <w:marBottom w:val="0"/>
          <w:divBdr>
            <w:top w:val="none" w:sz="0" w:space="0" w:color="auto"/>
            <w:left w:val="none" w:sz="0" w:space="0" w:color="auto"/>
            <w:bottom w:val="none" w:sz="0" w:space="0" w:color="auto"/>
            <w:right w:val="none" w:sz="0" w:space="0" w:color="auto"/>
          </w:divBdr>
        </w:div>
        <w:div w:id="2091585599">
          <w:marLeft w:val="480"/>
          <w:marRight w:val="0"/>
          <w:marTop w:val="0"/>
          <w:marBottom w:val="0"/>
          <w:divBdr>
            <w:top w:val="none" w:sz="0" w:space="0" w:color="auto"/>
            <w:left w:val="none" w:sz="0" w:space="0" w:color="auto"/>
            <w:bottom w:val="none" w:sz="0" w:space="0" w:color="auto"/>
            <w:right w:val="none" w:sz="0" w:space="0" w:color="auto"/>
          </w:divBdr>
        </w:div>
        <w:div w:id="1497920822">
          <w:marLeft w:val="480"/>
          <w:marRight w:val="0"/>
          <w:marTop w:val="0"/>
          <w:marBottom w:val="0"/>
          <w:divBdr>
            <w:top w:val="none" w:sz="0" w:space="0" w:color="auto"/>
            <w:left w:val="none" w:sz="0" w:space="0" w:color="auto"/>
            <w:bottom w:val="none" w:sz="0" w:space="0" w:color="auto"/>
            <w:right w:val="none" w:sz="0" w:space="0" w:color="auto"/>
          </w:divBdr>
        </w:div>
      </w:divsChild>
    </w:div>
    <w:div w:id="954407363">
      <w:bodyDiv w:val="1"/>
      <w:marLeft w:val="0"/>
      <w:marRight w:val="0"/>
      <w:marTop w:val="0"/>
      <w:marBottom w:val="0"/>
      <w:divBdr>
        <w:top w:val="none" w:sz="0" w:space="0" w:color="auto"/>
        <w:left w:val="none" w:sz="0" w:space="0" w:color="auto"/>
        <w:bottom w:val="none" w:sz="0" w:space="0" w:color="auto"/>
        <w:right w:val="none" w:sz="0" w:space="0" w:color="auto"/>
      </w:divBdr>
    </w:div>
    <w:div w:id="956644605">
      <w:bodyDiv w:val="1"/>
      <w:marLeft w:val="0"/>
      <w:marRight w:val="0"/>
      <w:marTop w:val="0"/>
      <w:marBottom w:val="0"/>
      <w:divBdr>
        <w:top w:val="none" w:sz="0" w:space="0" w:color="auto"/>
        <w:left w:val="none" w:sz="0" w:space="0" w:color="auto"/>
        <w:bottom w:val="none" w:sz="0" w:space="0" w:color="auto"/>
        <w:right w:val="none" w:sz="0" w:space="0" w:color="auto"/>
      </w:divBdr>
    </w:div>
    <w:div w:id="956765135">
      <w:bodyDiv w:val="1"/>
      <w:marLeft w:val="0"/>
      <w:marRight w:val="0"/>
      <w:marTop w:val="0"/>
      <w:marBottom w:val="0"/>
      <w:divBdr>
        <w:top w:val="none" w:sz="0" w:space="0" w:color="auto"/>
        <w:left w:val="none" w:sz="0" w:space="0" w:color="auto"/>
        <w:bottom w:val="none" w:sz="0" w:space="0" w:color="auto"/>
        <w:right w:val="none" w:sz="0" w:space="0" w:color="auto"/>
      </w:divBdr>
    </w:div>
    <w:div w:id="957570686">
      <w:bodyDiv w:val="1"/>
      <w:marLeft w:val="0"/>
      <w:marRight w:val="0"/>
      <w:marTop w:val="0"/>
      <w:marBottom w:val="0"/>
      <w:divBdr>
        <w:top w:val="none" w:sz="0" w:space="0" w:color="auto"/>
        <w:left w:val="none" w:sz="0" w:space="0" w:color="auto"/>
        <w:bottom w:val="none" w:sz="0" w:space="0" w:color="auto"/>
        <w:right w:val="none" w:sz="0" w:space="0" w:color="auto"/>
      </w:divBdr>
    </w:div>
    <w:div w:id="957949680">
      <w:bodyDiv w:val="1"/>
      <w:marLeft w:val="0"/>
      <w:marRight w:val="0"/>
      <w:marTop w:val="0"/>
      <w:marBottom w:val="0"/>
      <w:divBdr>
        <w:top w:val="none" w:sz="0" w:space="0" w:color="auto"/>
        <w:left w:val="none" w:sz="0" w:space="0" w:color="auto"/>
        <w:bottom w:val="none" w:sz="0" w:space="0" w:color="auto"/>
        <w:right w:val="none" w:sz="0" w:space="0" w:color="auto"/>
      </w:divBdr>
    </w:div>
    <w:div w:id="958758721">
      <w:bodyDiv w:val="1"/>
      <w:marLeft w:val="0"/>
      <w:marRight w:val="0"/>
      <w:marTop w:val="0"/>
      <w:marBottom w:val="0"/>
      <w:divBdr>
        <w:top w:val="none" w:sz="0" w:space="0" w:color="auto"/>
        <w:left w:val="none" w:sz="0" w:space="0" w:color="auto"/>
        <w:bottom w:val="none" w:sz="0" w:space="0" w:color="auto"/>
        <w:right w:val="none" w:sz="0" w:space="0" w:color="auto"/>
      </w:divBdr>
    </w:div>
    <w:div w:id="960762583">
      <w:bodyDiv w:val="1"/>
      <w:marLeft w:val="0"/>
      <w:marRight w:val="0"/>
      <w:marTop w:val="0"/>
      <w:marBottom w:val="0"/>
      <w:divBdr>
        <w:top w:val="none" w:sz="0" w:space="0" w:color="auto"/>
        <w:left w:val="none" w:sz="0" w:space="0" w:color="auto"/>
        <w:bottom w:val="none" w:sz="0" w:space="0" w:color="auto"/>
        <w:right w:val="none" w:sz="0" w:space="0" w:color="auto"/>
      </w:divBdr>
    </w:div>
    <w:div w:id="965042129">
      <w:bodyDiv w:val="1"/>
      <w:marLeft w:val="0"/>
      <w:marRight w:val="0"/>
      <w:marTop w:val="0"/>
      <w:marBottom w:val="0"/>
      <w:divBdr>
        <w:top w:val="none" w:sz="0" w:space="0" w:color="auto"/>
        <w:left w:val="none" w:sz="0" w:space="0" w:color="auto"/>
        <w:bottom w:val="none" w:sz="0" w:space="0" w:color="auto"/>
        <w:right w:val="none" w:sz="0" w:space="0" w:color="auto"/>
      </w:divBdr>
    </w:div>
    <w:div w:id="966664973">
      <w:bodyDiv w:val="1"/>
      <w:marLeft w:val="0"/>
      <w:marRight w:val="0"/>
      <w:marTop w:val="0"/>
      <w:marBottom w:val="0"/>
      <w:divBdr>
        <w:top w:val="none" w:sz="0" w:space="0" w:color="auto"/>
        <w:left w:val="none" w:sz="0" w:space="0" w:color="auto"/>
        <w:bottom w:val="none" w:sz="0" w:space="0" w:color="auto"/>
        <w:right w:val="none" w:sz="0" w:space="0" w:color="auto"/>
      </w:divBdr>
    </w:div>
    <w:div w:id="967973421">
      <w:bodyDiv w:val="1"/>
      <w:marLeft w:val="0"/>
      <w:marRight w:val="0"/>
      <w:marTop w:val="0"/>
      <w:marBottom w:val="0"/>
      <w:divBdr>
        <w:top w:val="none" w:sz="0" w:space="0" w:color="auto"/>
        <w:left w:val="none" w:sz="0" w:space="0" w:color="auto"/>
        <w:bottom w:val="none" w:sz="0" w:space="0" w:color="auto"/>
        <w:right w:val="none" w:sz="0" w:space="0" w:color="auto"/>
      </w:divBdr>
    </w:div>
    <w:div w:id="968364128">
      <w:bodyDiv w:val="1"/>
      <w:marLeft w:val="0"/>
      <w:marRight w:val="0"/>
      <w:marTop w:val="0"/>
      <w:marBottom w:val="0"/>
      <w:divBdr>
        <w:top w:val="none" w:sz="0" w:space="0" w:color="auto"/>
        <w:left w:val="none" w:sz="0" w:space="0" w:color="auto"/>
        <w:bottom w:val="none" w:sz="0" w:space="0" w:color="auto"/>
        <w:right w:val="none" w:sz="0" w:space="0" w:color="auto"/>
      </w:divBdr>
    </w:div>
    <w:div w:id="969550574">
      <w:bodyDiv w:val="1"/>
      <w:marLeft w:val="0"/>
      <w:marRight w:val="0"/>
      <w:marTop w:val="0"/>
      <w:marBottom w:val="0"/>
      <w:divBdr>
        <w:top w:val="none" w:sz="0" w:space="0" w:color="auto"/>
        <w:left w:val="none" w:sz="0" w:space="0" w:color="auto"/>
        <w:bottom w:val="none" w:sz="0" w:space="0" w:color="auto"/>
        <w:right w:val="none" w:sz="0" w:space="0" w:color="auto"/>
      </w:divBdr>
    </w:div>
    <w:div w:id="969943836">
      <w:bodyDiv w:val="1"/>
      <w:marLeft w:val="0"/>
      <w:marRight w:val="0"/>
      <w:marTop w:val="0"/>
      <w:marBottom w:val="0"/>
      <w:divBdr>
        <w:top w:val="none" w:sz="0" w:space="0" w:color="auto"/>
        <w:left w:val="none" w:sz="0" w:space="0" w:color="auto"/>
        <w:bottom w:val="none" w:sz="0" w:space="0" w:color="auto"/>
        <w:right w:val="none" w:sz="0" w:space="0" w:color="auto"/>
      </w:divBdr>
    </w:div>
    <w:div w:id="970787480">
      <w:bodyDiv w:val="1"/>
      <w:marLeft w:val="0"/>
      <w:marRight w:val="0"/>
      <w:marTop w:val="0"/>
      <w:marBottom w:val="0"/>
      <w:divBdr>
        <w:top w:val="none" w:sz="0" w:space="0" w:color="auto"/>
        <w:left w:val="none" w:sz="0" w:space="0" w:color="auto"/>
        <w:bottom w:val="none" w:sz="0" w:space="0" w:color="auto"/>
        <w:right w:val="none" w:sz="0" w:space="0" w:color="auto"/>
      </w:divBdr>
    </w:div>
    <w:div w:id="970983952">
      <w:bodyDiv w:val="1"/>
      <w:marLeft w:val="0"/>
      <w:marRight w:val="0"/>
      <w:marTop w:val="0"/>
      <w:marBottom w:val="0"/>
      <w:divBdr>
        <w:top w:val="none" w:sz="0" w:space="0" w:color="auto"/>
        <w:left w:val="none" w:sz="0" w:space="0" w:color="auto"/>
        <w:bottom w:val="none" w:sz="0" w:space="0" w:color="auto"/>
        <w:right w:val="none" w:sz="0" w:space="0" w:color="auto"/>
      </w:divBdr>
    </w:div>
    <w:div w:id="971786931">
      <w:bodyDiv w:val="1"/>
      <w:marLeft w:val="0"/>
      <w:marRight w:val="0"/>
      <w:marTop w:val="0"/>
      <w:marBottom w:val="0"/>
      <w:divBdr>
        <w:top w:val="none" w:sz="0" w:space="0" w:color="auto"/>
        <w:left w:val="none" w:sz="0" w:space="0" w:color="auto"/>
        <w:bottom w:val="none" w:sz="0" w:space="0" w:color="auto"/>
        <w:right w:val="none" w:sz="0" w:space="0" w:color="auto"/>
      </w:divBdr>
    </w:div>
    <w:div w:id="972752938">
      <w:bodyDiv w:val="1"/>
      <w:marLeft w:val="0"/>
      <w:marRight w:val="0"/>
      <w:marTop w:val="0"/>
      <w:marBottom w:val="0"/>
      <w:divBdr>
        <w:top w:val="none" w:sz="0" w:space="0" w:color="auto"/>
        <w:left w:val="none" w:sz="0" w:space="0" w:color="auto"/>
        <w:bottom w:val="none" w:sz="0" w:space="0" w:color="auto"/>
        <w:right w:val="none" w:sz="0" w:space="0" w:color="auto"/>
      </w:divBdr>
    </w:div>
    <w:div w:id="973877514">
      <w:bodyDiv w:val="1"/>
      <w:marLeft w:val="0"/>
      <w:marRight w:val="0"/>
      <w:marTop w:val="0"/>
      <w:marBottom w:val="0"/>
      <w:divBdr>
        <w:top w:val="none" w:sz="0" w:space="0" w:color="auto"/>
        <w:left w:val="none" w:sz="0" w:space="0" w:color="auto"/>
        <w:bottom w:val="none" w:sz="0" w:space="0" w:color="auto"/>
        <w:right w:val="none" w:sz="0" w:space="0" w:color="auto"/>
      </w:divBdr>
    </w:div>
    <w:div w:id="974221372">
      <w:bodyDiv w:val="1"/>
      <w:marLeft w:val="0"/>
      <w:marRight w:val="0"/>
      <w:marTop w:val="0"/>
      <w:marBottom w:val="0"/>
      <w:divBdr>
        <w:top w:val="none" w:sz="0" w:space="0" w:color="auto"/>
        <w:left w:val="none" w:sz="0" w:space="0" w:color="auto"/>
        <w:bottom w:val="none" w:sz="0" w:space="0" w:color="auto"/>
        <w:right w:val="none" w:sz="0" w:space="0" w:color="auto"/>
      </w:divBdr>
    </w:div>
    <w:div w:id="977686767">
      <w:bodyDiv w:val="1"/>
      <w:marLeft w:val="0"/>
      <w:marRight w:val="0"/>
      <w:marTop w:val="0"/>
      <w:marBottom w:val="0"/>
      <w:divBdr>
        <w:top w:val="none" w:sz="0" w:space="0" w:color="auto"/>
        <w:left w:val="none" w:sz="0" w:space="0" w:color="auto"/>
        <w:bottom w:val="none" w:sz="0" w:space="0" w:color="auto"/>
        <w:right w:val="none" w:sz="0" w:space="0" w:color="auto"/>
      </w:divBdr>
    </w:div>
    <w:div w:id="978456926">
      <w:bodyDiv w:val="1"/>
      <w:marLeft w:val="0"/>
      <w:marRight w:val="0"/>
      <w:marTop w:val="0"/>
      <w:marBottom w:val="0"/>
      <w:divBdr>
        <w:top w:val="none" w:sz="0" w:space="0" w:color="auto"/>
        <w:left w:val="none" w:sz="0" w:space="0" w:color="auto"/>
        <w:bottom w:val="none" w:sz="0" w:space="0" w:color="auto"/>
        <w:right w:val="none" w:sz="0" w:space="0" w:color="auto"/>
      </w:divBdr>
    </w:div>
    <w:div w:id="979308508">
      <w:bodyDiv w:val="1"/>
      <w:marLeft w:val="0"/>
      <w:marRight w:val="0"/>
      <w:marTop w:val="0"/>
      <w:marBottom w:val="0"/>
      <w:divBdr>
        <w:top w:val="none" w:sz="0" w:space="0" w:color="auto"/>
        <w:left w:val="none" w:sz="0" w:space="0" w:color="auto"/>
        <w:bottom w:val="none" w:sz="0" w:space="0" w:color="auto"/>
        <w:right w:val="none" w:sz="0" w:space="0" w:color="auto"/>
      </w:divBdr>
    </w:div>
    <w:div w:id="979965139">
      <w:bodyDiv w:val="1"/>
      <w:marLeft w:val="0"/>
      <w:marRight w:val="0"/>
      <w:marTop w:val="0"/>
      <w:marBottom w:val="0"/>
      <w:divBdr>
        <w:top w:val="none" w:sz="0" w:space="0" w:color="auto"/>
        <w:left w:val="none" w:sz="0" w:space="0" w:color="auto"/>
        <w:bottom w:val="none" w:sz="0" w:space="0" w:color="auto"/>
        <w:right w:val="none" w:sz="0" w:space="0" w:color="auto"/>
      </w:divBdr>
    </w:div>
    <w:div w:id="979991846">
      <w:bodyDiv w:val="1"/>
      <w:marLeft w:val="0"/>
      <w:marRight w:val="0"/>
      <w:marTop w:val="0"/>
      <w:marBottom w:val="0"/>
      <w:divBdr>
        <w:top w:val="none" w:sz="0" w:space="0" w:color="auto"/>
        <w:left w:val="none" w:sz="0" w:space="0" w:color="auto"/>
        <w:bottom w:val="none" w:sz="0" w:space="0" w:color="auto"/>
        <w:right w:val="none" w:sz="0" w:space="0" w:color="auto"/>
      </w:divBdr>
    </w:div>
    <w:div w:id="980423932">
      <w:bodyDiv w:val="1"/>
      <w:marLeft w:val="0"/>
      <w:marRight w:val="0"/>
      <w:marTop w:val="0"/>
      <w:marBottom w:val="0"/>
      <w:divBdr>
        <w:top w:val="none" w:sz="0" w:space="0" w:color="auto"/>
        <w:left w:val="none" w:sz="0" w:space="0" w:color="auto"/>
        <w:bottom w:val="none" w:sz="0" w:space="0" w:color="auto"/>
        <w:right w:val="none" w:sz="0" w:space="0" w:color="auto"/>
      </w:divBdr>
    </w:div>
    <w:div w:id="980959567">
      <w:bodyDiv w:val="1"/>
      <w:marLeft w:val="0"/>
      <w:marRight w:val="0"/>
      <w:marTop w:val="0"/>
      <w:marBottom w:val="0"/>
      <w:divBdr>
        <w:top w:val="none" w:sz="0" w:space="0" w:color="auto"/>
        <w:left w:val="none" w:sz="0" w:space="0" w:color="auto"/>
        <w:bottom w:val="none" w:sz="0" w:space="0" w:color="auto"/>
        <w:right w:val="none" w:sz="0" w:space="0" w:color="auto"/>
      </w:divBdr>
    </w:div>
    <w:div w:id="981497063">
      <w:bodyDiv w:val="1"/>
      <w:marLeft w:val="0"/>
      <w:marRight w:val="0"/>
      <w:marTop w:val="0"/>
      <w:marBottom w:val="0"/>
      <w:divBdr>
        <w:top w:val="none" w:sz="0" w:space="0" w:color="auto"/>
        <w:left w:val="none" w:sz="0" w:space="0" w:color="auto"/>
        <w:bottom w:val="none" w:sz="0" w:space="0" w:color="auto"/>
        <w:right w:val="none" w:sz="0" w:space="0" w:color="auto"/>
      </w:divBdr>
    </w:div>
    <w:div w:id="982392519">
      <w:bodyDiv w:val="1"/>
      <w:marLeft w:val="0"/>
      <w:marRight w:val="0"/>
      <w:marTop w:val="0"/>
      <w:marBottom w:val="0"/>
      <w:divBdr>
        <w:top w:val="none" w:sz="0" w:space="0" w:color="auto"/>
        <w:left w:val="none" w:sz="0" w:space="0" w:color="auto"/>
        <w:bottom w:val="none" w:sz="0" w:space="0" w:color="auto"/>
        <w:right w:val="none" w:sz="0" w:space="0" w:color="auto"/>
      </w:divBdr>
    </w:div>
    <w:div w:id="982736521">
      <w:bodyDiv w:val="1"/>
      <w:marLeft w:val="0"/>
      <w:marRight w:val="0"/>
      <w:marTop w:val="0"/>
      <w:marBottom w:val="0"/>
      <w:divBdr>
        <w:top w:val="none" w:sz="0" w:space="0" w:color="auto"/>
        <w:left w:val="none" w:sz="0" w:space="0" w:color="auto"/>
        <w:bottom w:val="none" w:sz="0" w:space="0" w:color="auto"/>
        <w:right w:val="none" w:sz="0" w:space="0" w:color="auto"/>
      </w:divBdr>
    </w:div>
    <w:div w:id="982931882">
      <w:bodyDiv w:val="1"/>
      <w:marLeft w:val="0"/>
      <w:marRight w:val="0"/>
      <w:marTop w:val="0"/>
      <w:marBottom w:val="0"/>
      <w:divBdr>
        <w:top w:val="none" w:sz="0" w:space="0" w:color="auto"/>
        <w:left w:val="none" w:sz="0" w:space="0" w:color="auto"/>
        <w:bottom w:val="none" w:sz="0" w:space="0" w:color="auto"/>
        <w:right w:val="none" w:sz="0" w:space="0" w:color="auto"/>
      </w:divBdr>
    </w:div>
    <w:div w:id="984044809">
      <w:bodyDiv w:val="1"/>
      <w:marLeft w:val="0"/>
      <w:marRight w:val="0"/>
      <w:marTop w:val="0"/>
      <w:marBottom w:val="0"/>
      <w:divBdr>
        <w:top w:val="none" w:sz="0" w:space="0" w:color="auto"/>
        <w:left w:val="none" w:sz="0" w:space="0" w:color="auto"/>
        <w:bottom w:val="none" w:sz="0" w:space="0" w:color="auto"/>
        <w:right w:val="none" w:sz="0" w:space="0" w:color="auto"/>
      </w:divBdr>
    </w:div>
    <w:div w:id="984814307">
      <w:bodyDiv w:val="1"/>
      <w:marLeft w:val="0"/>
      <w:marRight w:val="0"/>
      <w:marTop w:val="0"/>
      <w:marBottom w:val="0"/>
      <w:divBdr>
        <w:top w:val="none" w:sz="0" w:space="0" w:color="auto"/>
        <w:left w:val="none" w:sz="0" w:space="0" w:color="auto"/>
        <w:bottom w:val="none" w:sz="0" w:space="0" w:color="auto"/>
        <w:right w:val="none" w:sz="0" w:space="0" w:color="auto"/>
      </w:divBdr>
    </w:div>
    <w:div w:id="984971909">
      <w:bodyDiv w:val="1"/>
      <w:marLeft w:val="0"/>
      <w:marRight w:val="0"/>
      <w:marTop w:val="0"/>
      <w:marBottom w:val="0"/>
      <w:divBdr>
        <w:top w:val="none" w:sz="0" w:space="0" w:color="auto"/>
        <w:left w:val="none" w:sz="0" w:space="0" w:color="auto"/>
        <w:bottom w:val="none" w:sz="0" w:space="0" w:color="auto"/>
        <w:right w:val="none" w:sz="0" w:space="0" w:color="auto"/>
      </w:divBdr>
      <w:divsChild>
        <w:div w:id="68580002">
          <w:marLeft w:val="480"/>
          <w:marRight w:val="0"/>
          <w:marTop w:val="0"/>
          <w:marBottom w:val="0"/>
          <w:divBdr>
            <w:top w:val="none" w:sz="0" w:space="0" w:color="auto"/>
            <w:left w:val="none" w:sz="0" w:space="0" w:color="auto"/>
            <w:bottom w:val="none" w:sz="0" w:space="0" w:color="auto"/>
            <w:right w:val="none" w:sz="0" w:space="0" w:color="auto"/>
          </w:divBdr>
        </w:div>
        <w:div w:id="1273048259">
          <w:marLeft w:val="480"/>
          <w:marRight w:val="0"/>
          <w:marTop w:val="0"/>
          <w:marBottom w:val="0"/>
          <w:divBdr>
            <w:top w:val="none" w:sz="0" w:space="0" w:color="auto"/>
            <w:left w:val="none" w:sz="0" w:space="0" w:color="auto"/>
            <w:bottom w:val="none" w:sz="0" w:space="0" w:color="auto"/>
            <w:right w:val="none" w:sz="0" w:space="0" w:color="auto"/>
          </w:divBdr>
        </w:div>
        <w:div w:id="1504781157">
          <w:marLeft w:val="480"/>
          <w:marRight w:val="0"/>
          <w:marTop w:val="0"/>
          <w:marBottom w:val="0"/>
          <w:divBdr>
            <w:top w:val="none" w:sz="0" w:space="0" w:color="auto"/>
            <w:left w:val="none" w:sz="0" w:space="0" w:color="auto"/>
            <w:bottom w:val="none" w:sz="0" w:space="0" w:color="auto"/>
            <w:right w:val="none" w:sz="0" w:space="0" w:color="auto"/>
          </w:divBdr>
        </w:div>
        <w:div w:id="1758479908">
          <w:marLeft w:val="480"/>
          <w:marRight w:val="0"/>
          <w:marTop w:val="0"/>
          <w:marBottom w:val="0"/>
          <w:divBdr>
            <w:top w:val="none" w:sz="0" w:space="0" w:color="auto"/>
            <w:left w:val="none" w:sz="0" w:space="0" w:color="auto"/>
            <w:bottom w:val="none" w:sz="0" w:space="0" w:color="auto"/>
            <w:right w:val="none" w:sz="0" w:space="0" w:color="auto"/>
          </w:divBdr>
        </w:div>
        <w:div w:id="1641231802">
          <w:marLeft w:val="480"/>
          <w:marRight w:val="0"/>
          <w:marTop w:val="0"/>
          <w:marBottom w:val="0"/>
          <w:divBdr>
            <w:top w:val="none" w:sz="0" w:space="0" w:color="auto"/>
            <w:left w:val="none" w:sz="0" w:space="0" w:color="auto"/>
            <w:bottom w:val="none" w:sz="0" w:space="0" w:color="auto"/>
            <w:right w:val="none" w:sz="0" w:space="0" w:color="auto"/>
          </w:divBdr>
        </w:div>
        <w:div w:id="863595308">
          <w:marLeft w:val="480"/>
          <w:marRight w:val="0"/>
          <w:marTop w:val="0"/>
          <w:marBottom w:val="0"/>
          <w:divBdr>
            <w:top w:val="none" w:sz="0" w:space="0" w:color="auto"/>
            <w:left w:val="none" w:sz="0" w:space="0" w:color="auto"/>
            <w:bottom w:val="none" w:sz="0" w:space="0" w:color="auto"/>
            <w:right w:val="none" w:sz="0" w:space="0" w:color="auto"/>
          </w:divBdr>
        </w:div>
        <w:div w:id="400445107">
          <w:marLeft w:val="480"/>
          <w:marRight w:val="0"/>
          <w:marTop w:val="0"/>
          <w:marBottom w:val="0"/>
          <w:divBdr>
            <w:top w:val="none" w:sz="0" w:space="0" w:color="auto"/>
            <w:left w:val="none" w:sz="0" w:space="0" w:color="auto"/>
            <w:bottom w:val="none" w:sz="0" w:space="0" w:color="auto"/>
            <w:right w:val="none" w:sz="0" w:space="0" w:color="auto"/>
          </w:divBdr>
        </w:div>
        <w:div w:id="1417287791">
          <w:marLeft w:val="480"/>
          <w:marRight w:val="0"/>
          <w:marTop w:val="0"/>
          <w:marBottom w:val="0"/>
          <w:divBdr>
            <w:top w:val="none" w:sz="0" w:space="0" w:color="auto"/>
            <w:left w:val="none" w:sz="0" w:space="0" w:color="auto"/>
            <w:bottom w:val="none" w:sz="0" w:space="0" w:color="auto"/>
            <w:right w:val="none" w:sz="0" w:space="0" w:color="auto"/>
          </w:divBdr>
        </w:div>
        <w:div w:id="1841851915">
          <w:marLeft w:val="480"/>
          <w:marRight w:val="0"/>
          <w:marTop w:val="0"/>
          <w:marBottom w:val="0"/>
          <w:divBdr>
            <w:top w:val="none" w:sz="0" w:space="0" w:color="auto"/>
            <w:left w:val="none" w:sz="0" w:space="0" w:color="auto"/>
            <w:bottom w:val="none" w:sz="0" w:space="0" w:color="auto"/>
            <w:right w:val="none" w:sz="0" w:space="0" w:color="auto"/>
          </w:divBdr>
        </w:div>
        <w:div w:id="848371474">
          <w:marLeft w:val="480"/>
          <w:marRight w:val="0"/>
          <w:marTop w:val="0"/>
          <w:marBottom w:val="0"/>
          <w:divBdr>
            <w:top w:val="none" w:sz="0" w:space="0" w:color="auto"/>
            <w:left w:val="none" w:sz="0" w:space="0" w:color="auto"/>
            <w:bottom w:val="none" w:sz="0" w:space="0" w:color="auto"/>
            <w:right w:val="none" w:sz="0" w:space="0" w:color="auto"/>
          </w:divBdr>
        </w:div>
        <w:div w:id="2052262993">
          <w:marLeft w:val="480"/>
          <w:marRight w:val="0"/>
          <w:marTop w:val="0"/>
          <w:marBottom w:val="0"/>
          <w:divBdr>
            <w:top w:val="none" w:sz="0" w:space="0" w:color="auto"/>
            <w:left w:val="none" w:sz="0" w:space="0" w:color="auto"/>
            <w:bottom w:val="none" w:sz="0" w:space="0" w:color="auto"/>
            <w:right w:val="none" w:sz="0" w:space="0" w:color="auto"/>
          </w:divBdr>
        </w:div>
        <w:div w:id="2135709105">
          <w:marLeft w:val="480"/>
          <w:marRight w:val="0"/>
          <w:marTop w:val="0"/>
          <w:marBottom w:val="0"/>
          <w:divBdr>
            <w:top w:val="none" w:sz="0" w:space="0" w:color="auto"/>
            <w:left w:val="none" w:sz="0" w:space="0" w:color="auto"/>
            <w:bottom w:val="none" w:sz="0" w:space="0" w:color="auto"/>
            <w:right w:val="none" w:sz="0" w:space="0" w:color="auto"/>
          </w:divBdr>
        </w:div>
        <w:div w:id="37778767">
          <w:marLeft w:val="480"/>
          <w:marRight w:val="0"/>
          <w:marTop w:val="0"/>
          <w:marBottom w:val="0"/>
          <w:divBdr>
            <w:top w:val="none" w:sz="0" w:space="0" w:color="auto"/>
            <w:left w:val="none" w:sz="0" w:space="0" w:color="auto"/>
            <w:bottom w:val="none" w:sz="0" w:space="0" w:color="auto"/>
            <w:right w:val="none" w:sz="0" w:space="0" w:color="auto"/>
          </w:divBdr>
        </w:div>
        <w:div w:id="1978870456">
          <w:marLeft w:val="480"/>
          <w:marRight w:val="0"/>
          <w:marTop w:val="0"/>
          <w:marBottom w:val="0"/>
          <w:divBdr>
            <w:top w:val="none" w:sz="0" w:space="0" w:color="auto"/>
            <w:left w:val="none" w:sz="0" w:space="0" w:color="auto"/>
            <w:bottom w:val="none" w:sz="0" w:space="0" w:color="auto"/>
            <w:right w:val="none" w:sz="0" w:space="0" w:color="auto"/>
          </w:divBdr>
        </w:div>
        <w:div w:id="2022202241">
          <w:marLeft w:val="480"/>
          <w:marRight w:val="0"/>
          <w:marTop w:val="0"/>
          <w:marBottom w:val="0"/>
          <w:divBdr>
            <w:top w:val="none" w:sz="0" w:space="0" w:color="auto"/>
            <w:left w:val="none" w:sz="0" w:space="0" w:color="auto"/>
            <w:bottom w:val="none" w:sz="0" w:space="0" w:color="auto"/>
            <w:right w:val="none" w:sz="0" w:space="0" w:color="auto"/>
          </w:divBdr>
        </w:div>
        <w:div w:id="1962346287">
          <w:marLeft w:val="480"/>
          <w:marRight w:val="0"/>
          <w:marTop w:val="0"/>
          <w:marBottom w:val="0"/>
          <w:divBdr>
            <w:top w:val="none" w:sz="0" w:space="0" w:color="auto"/>
            <w:left w:val="none" w:sz="0" w:space="0" w:color="auto"/>
            <w:bottom w:val="none" w:sz="0" w:space="0" w:color="auto"/>
            <w:right w:val="none" w:sz="0" w:space="0" w:color="auto"/>
          </w:divBdr>
        </w:div>
        <w:div w:id="595987209">
          <w:marLeft w:val="480"/>
          <w:marRight w:val="0"/>
          <w:marTop w:val="0"/>
          <w:marBottom w:val="0"/>
          <w:divBdr>
            <w:top w:val="none" w:sz="0" w:space="0" w:color="auto"/>
            <w:left w:val="none" w:sz="0" w:space="0" w:color="auto"/>
            <w:bottom w:val="none" w:sz="0" w:space="0" w:color="auto"/>
            <w:right w:val="none" w:sz="0" w:space="0" w:color="auto"/>
          </w:divBdr>
        </w:div>
        <w:div w:id="1545485039">
          <w:marLeft w:val="480"/>
          <w:marRight w:val="0"/>
          <w:marTop w:val="0"/>
          <w:marBottom w:val="0"/>
          <w:divBdr>
            <w:top w:val="none" w:sz="0" w:space="0" w:color="auto"/>
            <w:left w:val="none" w:sz="0" w:space="0" w:color="auto"/>
            <w:bottom w:val="none" w:sz="0" w:space="0" w:color="auto"/>
            <w:right w:val="none" w:sz="0" w:space="0" w:color="auto"/>
          </w:divBdr>
        </w:div>
        <w:div w:id="2041779199">
          <w:marLeft w:val="480"/>
          <w:marRight w:val="0"/>
          <w:marTop w:val="0"/>
          <w:marBottom w:val="0"/>
          <w:divBdr>
            <w:top w:val="none" w:sz="0" w:space="0" w:color="auto"/>
            <w:left w:val="none" w:sz="0" w:space="0" w:color="auto"/>
            <w:bottom w:val="none" w:sz="0" w:space="0" w:color="auto"/>
            <w:right w:val="none" w:sz="0" w:space="0" w:color="auto"/>
          </w:divBdr>
        </w:div>
        <w:div w:id="629938321">
          <w:marLeft w:val="480"/>
          <w:marRight w:val="0"/>
          <w:marTop w:val="0"/>
          <w:marBottom w:val="0"/>
          <w:divBdr>
            <w:top w:val="none" w:sz="0" w:space="0" w:color="auto"/>
            <w:left w:val="none" w:sz="0" w:space="0" w:color="auto"/>
            <w:bottom w:val="none" w:sz="0" w:space="0" w:color="auto"/>
            <w:right w:val="none" w:sz="0" w:space="0" w:color="auto"/>
          </w:divBdr>
        </w:div>
        <w:div w:id="34356924">
          <w:marLeft w:val="480"/>
          <w:marRight w:val="0"/>
          <w:marTop w:val="0"/>
          <w:marBottom w:val="0"/>
          <w:divBdr>
            <w:top w:val="none" w:sz="0" w:space="0" w:color="auto"/>
            <w:left w:val="none" w:sz="0" w:space="0" w:color="auto"/>
            <w:bottom w:val="none" w:sz="0" w:space="0" w:color="auto"/>
            <w:right w:val="none" w:sz="0" w:space="0" w:color="auto"/>
          </w:divBdr>
        </w:div>
        <w:div w:id="1471091984">
          <w:marLeft w:val="480"/>
          <w:marRight w:val="0"/>
          <w:marTop w:val="0"/>
          <w:marBottom w:val="0"/>
          <w:divBdr>
            <w:top w:val="none" w:sz="0" w:space="0" w:color="auto"/>
            <w:left w:val="none" w:sz="0" w:space="0" w:color="auto"/>
            <w:bottom w:val="none" w:sz="0" w:space="0" w:color="auto"/>
            <w:right w:val="none" w:sz="0" w:space="0" w:color="auto"/>
          </w:divBdr>
        </w:div>
        <w:div w:id="590508377">
          <w:marLeft w:val="480"/>
          <w:marRight w:val="0"/>
          <w:marTop w:val="0"/>
          <w:marBottom w:val="0"/>
          <w:divBdr>
            <w:top w:val="none" w:sz="0" w:space="0" w:color="auto"/>
            <w:left w:val="none" w:sz="0" w:space="0" w:color="auto"/>
            <w:bottom w:val="none" w:sz="0" w:space="0" w:color="auto"/>
            <w:right w:val="none" w:sz="0" w:space="0" w:color="auto"/>
          </w:divBdr>
        </w:div>
        <w:div w:id="251360150">
          <w:marLeft w:val="480"/>
          <w:marRight w:val="0"/>
          <w:marTop w:val="0"/>
          <w:marBottom w:val="0"/>
          <w:divBdr>
            <w:top w:val="none" w:sz="0" w:space="0" w:color="auto"/>
            <w:left w:val="none" w:sz="0" w:space="0" w:color="auto"/>
            <w:bottom w:val="none" w:sz="0" w:space="0" w:color="auto"/>
            <w:right w:val="none" w:sz="0" w:space="0" w:color="auto"/>
          </w:divBdr>
        </w:div>
        <w:div w:id="2069842437">
          <w:marLeft w:val="480"/>
          <w:marRight w:val="0"/>
          <w:marTop w:val="0"/>
          <w:marBottom w:val="0"/>
          <w:divBdr>
            <w:top w:val="none" w:sz="0" w:space="0" w:color="auto"/>
            <w:left w:val="none" w:sz="0" w:space="0" w:color="auto"/>
            <w:bottom w:val="none" w:sz="0" w:space="0" w:color="auto"/>
            <w:right w:val="none" w:sz="0" w:space="0" w:color="auto"/>
          </w:divBdr>
        </w:div>
        <w:div w:id="1116679905">
          <w:marLeft w:val="480"/>
          <w:marRight w:val="0"/>
          <w:marTop w:val="0"/>
          <w:marBottom w:val="0"/>
          <w:divBdr>
            <w:top w:val="none" w:sz="0" w:space="0" w:color="auto"/>
            <w:left w:val="none" w:sz="0" w:space="0" w:color="auto"/>
            <w:bottom w:val="none" w:sz="0" w:space="0" w:color="auto"/>
            <w:right w:val="none" w:sz="0" w:space="0" w:color="auto"/>
          </w:divBdr>
        </w:div>
        <w:div w:id="381371787">
          <w:marLeft w:val="480"/>
          <w:marRight w:val="0"/>
          <w:marTop w:val="0"/>
          <w:marBottom w:val="0"/>
          <w:divBdr>
            <w:top w:val="none" w:sz="0" w:space="0" w:color="auto"/>
            <w:left w:val="none" w:sz="0" w:space="0" w:color="auto"/>
            <w:bottom w:val="none" w:sz="0" w:space="0" w:color="auto"/>
            <w:right w:val="none" w:sz="0" w:space="0" w:color="auto"/>
          </w:divBdr>
        </w:div>
        <w:div w:id="41902346">
          <w:marLeft w:val="480"/>
          <w:marRight w:val="0"/>
          <w:marTop w:val="0"/>
          <w:marBottom w:val="0"/>
          <w:divBdr>
            <w:top w:val="none" w:sz="0" w:space="0" w:color="auto"/>
            <w:left w:val="none" w:sz="0" w:space="0" w:color="auto"/>
            <w:bottom w:val="none" w:sz="0" w:space="0" w:color="auto"/>
            <w:right w:val="none" w:sz="0" w:space="0" w:color="auto"/>
          </w:divBdr>
        </w:div>
        <w:div w:id="1579094311">
          <w:marLeft w:val="480"/>
          <w:marRight w:val="0"/>
          <w:marTop w:val="0"/>
          <w:marBottom w:val="0"/>
          <w:divBdr>
            <w:top w:val="none" w:sz="0" w:space="0" w:color="auto"/>
            <w:left w:val="none" w:sz="0" w:space="0" w:color="auto"/>
            <w:bottom w:val="none" w:sz="0" w:space="0" w:color="auto"/>
            <w:right w:val="none" w:sz="0" w:space="0" w:color="auto"/>
          </w:divBdr>
        </w:div>
        <w:div w:id="595284729">
          <w:marLeft w:val="480"/>
          <w:marRight w:val="0"/>
          <w:marTop w:val="0"/>
          <w:marBottom w:val="0"/>
          <w:divBdr>
            <w:top w:val="none" w:sz="0" w:space="0" w:color="auto"/>
            <w:left w:val="none" w:sz="0" w:space="0" w:color="auto"/>
            <w:bottom w:val="none" w:sz="0" w:space="0" w:color="auto"/>
            <w:right w:val="none" w:sz="0" w:space="0" w:color="auto"/>
          </w:divBdr>
        </w:div>
        <w:div w:id="1033580861">
          <w:marLeft w:val="480"/>
          <w:marRight w:val="0"/>
          <w:marTop w:val="0"/>
          <w:marBottom w:val="0"/>
          <w:divBdr>
            <w:top w:val="none" w:sz="0" w:space="0" w:color="auto"/>
            <w:left w:val="none" w:sz="0" w:space="0" w:color="auto"/>
            <w:bottom w:val="none" w:sz="0" w:space="0" w:color="auto"/>
            <w:right w:val="none" w:sz="0" w:space="0" w:color="auto"/>
          </w:divBdr>
        </w:div>
        <w:div w:id="18552817">
          <w:marLeft w:val="480"/>
          <w:marRight w:val="0"/>
          <w:marTop w:val="0"/>
          <w:marBottom w:val="0"/>
          <w:divBdr>
            <w:top w:val="none" w:sz="0" w:space="0" w:color="auto"/>
            <w:left w:val="none" w:sz="0" w:space="0" w:color="auto"/>
            <w:bottom w:val="none" w:sz="0" w:space="0" w:color="auto"/>
            <w:right w:val="none" w:sz="0" w:space="0" w:color="auto"/>
          </w:divBdr>
        </w:div>
        <w:div w:id="225265738">
          <w:marLeft w:val="480"/>
          <w:marRight w:val="0"/>
          <w:marTop w:val="0"/>
          <w:marBottom w:val="0"/>
          <w:divBdr>
            <w:top w:val="none" w:sz="0" w:space="0" w:color="auto"/>
            <w:left w:val="none" w:sz="0" w:space="0" w:color="auto"/>
            <w:bottom w:val="none" w:sz="0" w:space="0" w:color="auto"/>
            <w:right w:val="none" w:sz="0" w:space="0" w:color="auto"/>
          </w:divBdr>
        </w:div>
        <w:div w:id="1478453802">
          <w:marLeft w:val="480"/>
          <w:marRight w:val="0"/>
          <w:marTop w:val="0"/>
          <w:marBottom w:val="0"/>
          <w:divBdr>
            <w:top w:val="none" w:sz="0" w:space="0" w:color="auto"/>
            <w:left w:val="none" w:sz="0" w:space="0" w:color="auto"/>
            <w:bottom w:val="none" w:sz="0" w:space="0" w:color="auto"/>
            <w:right w:val="none" w:sz="0" w:space="0" w:color="auto"/>
          </w:divBdr>
        </w:div>
        <w:div w:id="1697929503">
          <w:marLeft w:val="480"/>
          <w:marRight w:val="0"/>
          <w:marTop w:val="0"/>
          <w:marBottom w:val="0"/>
          <w:divBdr>
            <w:top w:val="none" w:sz="0" w:space="0" w:color="auto"/>
            <w:left w:val="none" w:sz="0" w:space="0" w:color="auto"/>
            <w:bottom w:val="none" w:sz="0" w:space="0" w:color="auto"/>
            <w:right w:val="none" w:sz="0" w:space="0" w:color="auto"/>
          </w:divBdr>
        </w:div>
        <w:div w:id="390810055">
          <w:marLeft w:val="480"/>
          <w:marRight w:val="0"/>
          <w:marTop w:val="0"/>
          <w:marBottom w:val="0"/>
          <w:divBdr>
            <w:top w:val="none" w:sz="0" w:space="0" w:color="auto"/>
            <w:left w:val="none" w:sz="0" w:space="0" w:color="auto"/>
            <w:bottom w:val="none" w:sz="0" w:space="0" w:color="auto"/>
            <w:right w:val="none" w:sz="0" w:space="0" w:color="auto"/>
          </w:divBdr>
        </w:div>
        <w:div w:id="106699638">
          <w:marLeft w:val="480"/>
          <w:marRight w:val="0"/>
          <w:marTop w:val="0"/>
          <w:marBottom w:val="0"/>
          <w:divBdr>
            <w:top w:val="none" w:sz="0" w:space="0" w:color="auto"/>
            <w:left w:val="none" w:sz="0" w:space="0" w:color="auto"/>
            <w:bottom w:val="none" w:sz="0" w:space="0" w:color="auto"/>
            <w:right w:val="none" w:sz="0" w:space="0" w:color="auto"/>
          </w:divBdr>
        </w:div>
        <w:div w:id="391346965">
          <w:marLeft w:val="480"/>
          <w:marRight w:val="0"/>
          <w:marTop w:val="0"/>
          <w:marBottom w:val="0"/>
          <w:divBdr>
            <w:top w:val="none" w:sz="0" w:space="0" w:color="auto"/>
            <w:left w:val="none" w:sz="0" w:space="0" w:color="auto"/>
            <w:bottom w:val="none" w:sz="0" w:space="0" w:color="auto"/>
            <w:right w:val="none" w:sz="0" w:space="0" w:color="auto"/>
          </w:divBdr>
        </w:div>
        <w:div w:id="2117868974">
          <w:marLeft w:val="480"/>
          <w:marRight w:val="0"/>
          <w:marTop w:val="0"/>
          <w:marBottom w:val="0"/>
          <w:divBdr>
            <w:top w:val="none" w:sz="0" w:space="0" w:color="auto"/>
            <w:left w:val="none" w:sz="0" w:space="0" w:color="auto"/>
            <w:bottom w:val="none" w:sz="0" w:space="0" w:color="auto"/>
            <w:right w:val="none" w:sz="0" w:space="0" w:color="auto"/>
          </w:divBdr>
        </w:div>
        <w:div w:id="912813120">
          <w:marLeft w:val="480"/>
          <w:marRight w:val="0"/>
          <w:marTop w:val="0"/>
          <w:marBottom w:val="0"/>
          <w:divBdr>
            <w:top w:val="none" w:sz="0" w:space="0" w:color="auto"/>
            <w:left w:val="none" w:sz="0" w:space="0" w:color="auto"/>
            <w:bottom w:val="none" w:sz="0" w:space="0" w:color="auto"/>
            <w:right w:val="none" w:sz="0" w:space="0" w:color="auto"/>
          </w:divBdr>
        </w:div>
        <w:div w:id="45640620">
          <w:marLeft w:val="480"/>
          <w:marRight w:val="0"/>
          <w:marTop w:val="0"/>
          <w:marBottom w:val="0"/>
          <w:divBdr>
            <w:top w:val="none" w:sz="0" w:space="0" w:color="auto"/>
            <w:left w:val="none" w:sz="0" w:space="0" w:color="auto"/>
            <w:bottom w:val="none" w:sz="0" w:space="0" w:color="auto"/>
            <w:right w:val="none" w:sz="0" w:space="0" w:color="auto"/>
          </w:divBdr>
        </w:div>
        <w:div w:id="1511095494">
          <w:marLeft w:val="480"/>
          <w:marRight w:val="0"/>
          <w:marTop w:val="0"/>
          <w:marBottom w:val="0"/>
          <w:divBdr>
            <w:top w:val="none" w:sz="0" w:space="0" w:color="auto"/>
            <w:left w:val="none" w:sz="0" w:space="0" w:color="auto"/>
            <w:bottom w:val="none" w:sz="0" w:space="0" w:color="auto"/>
            <w:right w:val="none" w:sz="0" w:space="0" w:color="auto"/>
          </w:divBdr>
        </w:div>
        <w:div w:id="1471484647">
          <w:marLeft w:val="480"/>
          <w:marRight w:val="0"/>
          <w:marTop w:val="0"/>
          <w:marBottom w:val="0"/>
          <w:divBdr>
            <w:top w:val="none" w:sz="0" w:space="0" w:color="auto"/>
            <w:left w:val="none" w:sz="0" w:space="0" w:color="auto"/>
            <w:bottom w:val="none" w:sz="0" w:space="0" w:color="auto"/>
            <w:right w:val="none" w:sz="0" w:space="0" w:color="auto"/>
          </w:divBdr>
        </w:div>
      </w:divsChild>
    </w:div>
    <w:div w:id="985279681">
      <w:bodyDiv w:val="1"/>
      <w:marLeft w:val="0"/>
      <w:marRight w:val="0"/>
      <w:marTop w:val="0"/>
      <w:marBottom w:val="0"/>
      <w:divBdr>
        <w:top w:val="none" w:sz="0" w:space="0" w:color="auto"/>
        <w:left w:val="none" w:sz="0" w:space="0" w:color="auto"/>
        <w:bottom w:val="none" w:sz="0" w:space="0" w:color="auto"/>
        <w:right w:val="none" w:sz="0" w:space="0" w:color="auto"/>
      </w:divBdr>
    </w:div>
    <w:div w:id="986712028">
      <w:bodyDiv w:val="1"/>
      <w:marLeft w:val="0"/>
      <w:marRight w:val="0"/>
      <w:marTop w:val="0"/>
      <w:marBottom w:val="0"/>
      <w:divBdr>
        <w:top w:val="none" w:sz="0" w:space="0" w:color="auto"/>
        <w:left w:val="none" w:sz="0" w:space="0" w:color="auto"/>
        <w:bottom w:val="none" w:sz="0" w:space="0" w:color="auto"/>
        <w:right w:val="none" w:sz="0" w:space="0" w:color="auto"/>
      </w:divBdr>
    </w:div>
    <w:div w:id="986863049">
      <w:bodyDiv w:val="1"/>
      <w:marLeft w:val="0"/>
      <w:marRight w:val="0"/>
      <w:marTop w:val="0"/>
      <w:marBottom w:val="0"/>
      <w:divBdr>
        <w:top w:val="none" w:sz="0" w:space="0" w:color="auto"/>
        <w:left w:val="none" w:sz="0" w:space="0" w:color="auto"/>
        <w:bottom w:val="none" w:sz="0" w:space="0" w:color="auto"/>
        <w:right w:val="none" w:sz="0" w:space="0" w:color="auto"/>
      </w:divBdr>
    </w:div>
    <w:div w:id="990790124">
      <w:bodyDiv w:val="1"/>
      <w:marLeft w:val="0"/>
      <w:marRight w:val="0"/>
      <w:marTop w:val="0"/>
      <w:marBottom w:val="0"/>
      <w:divBdr>
        <w:top w:val="none" w:sz="0" w:space="0" w:color="auto"/>
        <w:left w:val="none" w:sz="0" w:space="0" w:color="auto"/>
        <w:bottom w:val="none" w:sz="0" w:space="0" w:color="auto"/>
        <w:right w:val="none" w:sz="0" w:space="0" w:color="auto"/>
      </w:divBdr>
      <w:divsChild>
        <w:div w:id="192808783">
          <w:marLeft w:val="480"/>
          <w:marRight w:val="0"/>
          <w:marTop w:val="0"/>
          <w:marBottom w:val="0"/>
          <w:divBdr>
            <w:top w:val="none" w:sz="0" w:space="0" w:color="auto"/>
            <w:left w:val="none" w:sz="0" w:space="0" w:color="auto"/>
            <w:bottom w:val="none" w:sz="0" w:space="0" w:color="auto"/>
            <w:right w:val="none" w:sz="0" w:space="0" w:color="auto"/>
          </w:divBdr>
        </w:div>
        <w:div w:id="2074765724">
          <w:marLeft w:val="480"/>
          <w:marRight w:val="0"/>
          <w:marTop w:val="0"/>
          <w:marBottom w:val="0"/>
          <w:divBdr>
            <w:top w:val="none" w:sz="0" w:space="0" w:color="auto"/>
            <w:left w:val="none" w:sz="0" w:space="0" w:color="auto"/>
            <w:bottom w:val="none" w:sz="0" w:space="0" w:color="auto"/>
            <w:right w:val="none" w:sz="0" w:space="0" w:color="auto"/>
          </w:divBdr>
        </w:div>
        <w:div w:id="622268430">
          <w:marLeft w:val="480"/>
          <w:marRight w:val="0"/>
          <w:marTop w:val="0"/>
          <w:marBottom w:val="0"/>
          <w:divBdr>
            <w:top w:val="none" w:sz="0" w:space="0" w:color="auto"/>
            <w:left w:val="none" w:sz="0" w:space="0" w:color="auto"/>
            <w:bottom w:val="none" w:sz="0" w:space="0" w:color="auto"/>
            <w:right w:val="none" w:sz="0" w:space="0" w:color="auto"/>
          </w:divBdr>
        </w:div>
        <w:div w:id="1673726487">
          <w:marLeft w:val="480"/>
          <w:marRight w:val="0"/>
          <w:marTop w:val="0"/>
          <w:marBottom w:val="0"/>
          <w:divBdr>
            <w:top w:val="none" w:sz="0" w:space="0" w:color="auto"/>
            <w:left w:val="none" w:sz="0" w:space="0" w:color="auto"/>
            <w:bottom w:val="none" w:sz="0" w:space="0" w:color="auto"/>
            <w:right w:val="none" w:sz="0" w:space="0" w:color="auto"/>
          </w:divBdr>
        </w:div>
        <w:div w:id="517740988">
          <w:marLeft w:val="480"/>
          <w:marRight w:val="0"/>
          <w:marTop w:val="0"/>
          <w:marBottom w:val="0"/>
          <w:divBdr>
            <w:top w:val="none" w:sz="0" w:space="0" w:color="auto"/>
            <w:left w:val="none" w:sz="0" w:space="0" w:color="auto"/>
            <w:bottom w:val="none" w:sz="0" w:space="0" w:color="auto"/>
            <w:right w:val="none" w:sz="0" w:space="0" w:color="auto"/>
          </w:divBdr>
        </w:div>
        <w:div w:id="1520386831">
          <w:marLeft w:val="480"/>
          <w:marRight w:val="0"/>
          <w:marTop w:val="0"/>
          <w:marBottom w:val="0"/>
          <w:divBdr>
            <w:top w:val="none" w:sz="0" w:space="0" w:color="auto"/>
            <w:left w:val="none" w:sz="0" w:space="0" w:color="auto"/>
            <w:bottom w:val="none" w:sz="0" w:space="0" w:color="auto"/>
            <w:right w:val="none" w:sz="0" w:space="0" w:color="auto"/>
          </w:divBdr>
        </w:div>
        <w:div w:id="966861624">
          <w:marLeft w:val="480"/>
          <w:marRight w:val="0"/>
          <w:marTop w:val="0"/>
          <w:marBottom w:val="0"/>
          <w:divBdr>
            <w:top w:val="none" w:sz="0" w:space="0" w:color="auto"/>
            <w:left w:val="none" w:sz="0" w:space="0" w:color="auto"/>
            <w:bottom w:val="none" w:sz="0" w:space="0" w:color="auto"/>
            <w:right w:val="none" w:sz="0" w:space="0" w:color="auto"/>
          </w:divBdr>
        </w:div>
        <w:div w:id="614292344">
          <w:marLeft w:val="480"/>
          <w:marRight w:val="0"/>
          <w:marTop w:val="0"/>
          <w:marBottom w:val="0"/>
          <w:divBdr>
            <w:top w:val="none" w:sz="0" w:space="0" w:color="auto"/>
            <w:left w:val="none" w:sz="0" w:space="0" w:color="auto"/>
            <w:bottom w:val="none" w:sz="0" w:space="0" w:color="auto"/>
            <w:right w:val="none" w:sz="0" w:space="0" w:color="auto"/>
          </w:divBdr>
        </w:div>
        <w:div w:id="896471461">
          <w:marLeft w:val="480"/>
          <w:marRight w:val="0"/>
          <w:marTop w:val="0"/>
          <w:marBottom w:val="0"/>
          <w:divBdr>
            <w:top w:val="none" w:sz="0" w:space="0" w:color="auto"/>
            <w:left w:val="none" w:sz="0" w:space="0" w:color="auto"/>
            <w:bottom w:val="none" w:sz="0" w:space="0" w:color="auto"/>
            <w:right w:val="none" w:sz="0" w:space="0" w:color="auto"/>
          </w:divBdr>
        </w:div>
        <w:div w:id="2034651735">
          <w:marLeft w:val="480"/>
          <w:marRight w:val="0"/>
          <w:marTop w:val="0"/>
          <w:marBottom w:val="0"/>
          <w:divBdr>
            <w:top w:val="none" w:sz="0" w:space="0" w:color="auto"/>
            <w:left w:val="none" w:sz="0" w:space="0" w:color="auto"/>
            <w:bottom w:val="none" w:sz="0" w:space="0" w:color="auto"/>
            <w:right w:val="none" w:sz="0" w:space="0" w:color="auto"/>
          </w:divBdr>
        </w:div>
        <w:div w:id="1976370994">
          <w:marLeft w:val="480"/>
          <w:marRight w:val="0"/>
          <w:marTop w:val="0"/>
          <w:marBottom w:val="0"/>
          <w:divBdr>
            <w:top w:val="none" w:sz="0" w:space="0" w:color="auto"/>
            <w:left w:val="none" w:sz="0" w:space="0" w:color="auto"/>
            <w:bottom w:val="none" w:sz="0" w:space="0" w:color="auto"/>
            <w:right w:val="none" w:sz="0" w:space="0" w:color="auto"/>
          </w:divBdr>
        </w:div>
        <w:div w:id="277877499">
          <w:marLeft w:val="480"/>
          <w:marRight w:val="0"/>
          <w:marTop w:val="0"/>
          <w:marBottom w:val="0"/>
          <w:divBdr>
            <w:top w:val="none" w:sz="0" w:space="0" w:color="auto"/>
            <w:left w:val="none" w:sz="0" w:space="0" w:color="auto"/>
            <w:bottom w:val="none" w:sz="0" w:space="0" w:color="auto"/>
            <w:right w:val="none" w:sz="0" w:space="0" w:color="auto"/>
          </w:divBdr>
        </w:div>
        <w:div w:id="926310136">
          <w:marLeft w:val="480"/>
          <w:marRight w:val="0"/>
          <w:marTop w:val="0"/>
          <w:marBottom w:val="0"/>
          <w:divBdr>
            <w:top w:val="none" w:sz="0" w:space="0" w:color="auto"/>
            <w:left w:val="none" w:sz="0" w:space="0" w:color="auto"/>
            <w:bottom w:val="none" w:sz="0" w:space="0" w:color="auto"/>
            <w:right w:val="none" w:sz="0" w:space="0" w:color="auto"/>
          </w:divBdr>
        </w:div>
        <w:div w:id="2057267033">
          <w:marLeft w:val="480"/>
          <w:marRight w:val="0"/>
          <w:marTop w:val="0"/>
          <w:marBottom w:val="0"/>
          <w:divBdr>
            <w:top w:val="none" w:sz="0" w:space="0" w:color="auto"/>
            <w:left w:val="none" w:sz="0" w:space="0" w:color="auto"/>
            <w:bottom w:val="none" w:sz="0" w:space="0" w:color="auto"/>
            <w:right w:val="none" w:sz="0" w:space="0" w:color="auto"/>
          </w:divBdr>
        </w:div>
        <w:div w:id="1862431399">
          <w:marLeft w:val="480"/>
          <w:marRight w:val="0"/>
          <w:marTop w:val="0"/>
          <w:marBottom w:val="0"/>
          <w:divBdr>
            <w:top w:val="none" w:sz="0" w:space="0" w:color="auto"/>
            <w:left w:val="none" w:sz="0" w:space="0" w:color="auto"/>
            <w:bottom w:val="none" w:sz="0" w:space="0" w:color="auto"/>
            <w:right w:val="none" w:sz="0" w:space="0" w:color="auto"/>
          </w:divBdr>
        </w:div>
        <w:div w:id="230896541">
          <w:marLeft w:val="480"/>
          <w:marRight w:val="0"/>
          <w:marTop w:val="0"/>
          <w:marBottom w:val="0"/>
          <w:divBdr>
            <w:top w:val="none" w:sz="0" w:space="0" w:color="auto"/>
            <w:left w:val="none" w:sz="0" w:space="0" w:color="auto"/>
            <w:bottom w:val="none" w:sz="0" w:space="0" w:color="auto"/>
            <w:right w:val="none" w:sz="0" w:space="0" w:color="auto"/>
          </w:divBdr>
        </w:div>
        <w:div w:id="802160816">
          <w:marLeft w:val="480"/>
          <w:marRight w:val="0"/>
          <w:marTop w:val="0"/>
          <w:marBottom w:val="0"/>
          <w:divBdr>
            <w:top w:val="none" w:sz="0" w:space="0" w:color="auto"/>
            <w:left w:val="none" w:sz="0" w:space="0" w:color="auto"/>
            <w:bottom w:val="none" w:sz="0" w:space="0" w:color="auto"/>
            <w:right w:val="none" w:sz="0" w:space="0" w:color="auto"/>
          </w:divBdr>
        </w:div>
        <w:div w:id="1944915560">
          <w:marLeft w:val="480"/>
          <w:marRight w:val="0"/>
          <w:marTop w:val="0"/>
          <w:marBottom w:val="0"/>
          <w:divBdr>
            <w:top w:val="none" w:sz="0" w:space="0" w:color="auto"/>
            <w:left w:val="none" w:sz="0" w:space="0" w:color="auto"/>
            <w:bottom w:val="none" w:sz="0" w:space="0" w:color="auto"/>
            <w:right w:val="none" w:sz="0" w:space="0" w:color="auto"/>
          </w:divBdr>
        </w:div>
        <w:div w:id="722560231">
          <w:marLeft w:val="480"/>
          <w:marRight w:val="0"/>
          <w:marTop w:val="0"/>
          <w:marBottom w:val="0"/>
          <w:divBdr>
            <w:top w:val="none" w:sz="0" w:space="0" w:color="auto"/>
            <w:left w:val="none" w:sz="0" w:space="0" w:color="auto"/>
            <w:bottom w:val="none" w:sz="0" w:space="0" w:color="auto"/>
            <w:right w:val="none" w:sz="0" w:space="0" w:color="auto"/>
          </w:divBdr>
        </w:div>
        <w:div w:id="125855603">
          <w:marLeft w:val="480"/>
          <w:marRight w:val="0"/>
          <w:marTop w:val="0"/>
          <w:marBottom w:val="0"/>
          <w:divBdr>
            <w:top w:val="none" w:sz="0" w:space="0" w:color="auto"/>
            <w:left w:val="none" w:sz="0" w:space="0" w:color="auto"/>
            <w:bottom w:val="none" w:sz="0" w:space="0" w:color="auto"/>
            <w:right w:val="none" w:sz="0" w:space="0" w:color="auto"/>
          </w:divBdr>
        </w:div>
        <w:div w:id="1204824257">
          <w:marLeft w:val="480"/>
          <w:marRight w:val="0"/>
          <w:marTop w:val="0"/>
          <w:marBottom w:val="0"/>
          <w:divBdr>
            <w:top w:val="none" w:sz="0" w:space="0" w:color="auto"/>
            <w:left w:val="none" w:sz="0" w:space="0" w:color="auto"/>
            <w:bottom w:val="none" w:sz="0" w:space="0" w:color="auto"/>
            <w:right w:val="none" w:sz="0" w:space="0" w:color="auto"/>
          </w:divBdr>
        </w:div>
        <w:div w:id="316736534">
          <w:marLeft w:val="480"/>
          <w:marRight w:val="0"/>
          <w:marTop w:val="0"/>
          <w:marBottom w:val="0"/>
          <w:divBdr>
            <w:top w:val="none" w:sz="0" w:space="0" w:color="auto"/>
            <w:left w:val="none" w:sz="0" w:space="0" w:color="auto"/>
            <w:bottom w:val="none" w:sz="0" w:space="0" w:color="auto"/>
            <w:right w:val="none" w:sz="0" w:space="0" w:color="auto"/>
          </w:divBdr>
        </w:div>
        <w:div w:id="1478034996">
          <w:marLeft w:val="480"/>
          <w:marRight w:val="0"/>
          <w:marTop w:val="0"/>
          <w:marBottom w:val="0"/>
          <w:divBdr>
            <w:top w:val="none" w:sz="0" w:space="0" w:color="auto"/>
            <w:left w:val="none" w:sz="0" w:space="0" w:color="auto"/>
            <w:bottom w:val="none" w:sz="0" w:space="0" w:color="auto"/>
            <w:right w:val="none" w:sz="0" w:space="0" w:color="auto"/>
          </w:divBdr>
        </w:div>
        <w:div w:id="283469496">
          <w:marLeft w:val="480"/>
          <w:marRight w:val="0"/>
          <w:marTop w:val="0"/>
          <w:marBottom w:val="0"/>
          <w:divBdr>
            <w:top w:val="none" w:sz="0" w:space="0" w:color="auto"/>
            <w:left w:val="none" w:sz="0" w:space="0" w:color="auto"/>
            <w:bottom w:val="none" w:sz="0" w:space="0" w:color="auto"/>
            <w:right w:val="none" w:sz="0" w:space="0" w:color="auto"/>
          </w:divBdr>
        </w:div>
      </w:divsChild>
    </w:div>
    <w:div w:id="992761632">
      <w:bodyDiv w:val="1"/>
      <w:marLeft w:val="0"/>
      <w:marRight w:val="0"/>
      <w:marTop w:val="0"/>
      <w:marBottom w:val="0"/>
      <w:divBdr>
        <w:top w:val="none" w:sz="0" w:space="0" w:color="auto"/>
        <w:left w:val="none" w:sz="0" w:space="0" w:color="auto"/>
        <w:bottom w:val="none" w:sz="0" w:space="0" w:color="auto"/>
        <w:right w:val="none" w:sz="0" w:space="0" w:color="auto"/>
      </w:divBdr>
    </w:div>
    <w:div w:id="993727262">
      <w:bodyDiv w:val="1"/>
      <w:marLeft w:val="0"/>
      <w:marRight w:val="0"/>
      <w:marTop w:val="0"/>
      <w:marBottom w:val="0"/>
      <w:divBdr>
        <w:top w:val="none" w:sz="0" w:space="0" w:color="auto"/>
        <w:left w:val="none" w:sz="0" w:space="0" w:color="auto"/>
        <w:bottom w:val="none" w:sz="0" w:space="0" w:color="auto"/>
        <w:right w:val="none" w:sz="0" w:space="0" w:color="auto"/>
      </w:divBdr>
    </w:div>
    <w:div w:id="993951265">
      <w:bodyDiv w:val="1"/>
      <w:marLeft w:val="0"/>
      <w:marRight w:val="0"/>
      <w:marTop w:val="0"/>
      <w:marBottom w:val="0"/>
      <w:divBdr>
        <w:top w:val="none" w:sz="0" w:space="0" w:color="auto"/>
        <w:left w:val="none" w:sz="0" w:space="0" w:color="auto"/>
        <w:bottom w:val="none" w:sz="0" w:space="0" w:color="auto"/>
        <w:right w:val="none" w:sz="0" w:space="0" w:color="auto"/>
      </w:divBdr>
    </w:div>
    <w:div w:id="994381501">
      <w:bodyDiv w:val="1"/>
      <w:marLeft w:val="0"/>
      <w:marRight w:val="0"/>
      <w:marTop w:val="0"/>
      <w:marBottom w:val="0"/>
      <w:divBdr>
        <w:top w:val="none" w:sz="0" w:space="0" w:color="auto"/>
        <w:left w:val="none" w:sz="0" w:space="0" w:color="auto"/>
        <w:bottom w:val="none" w:sz="0" w:space="0" w:color="auto"/>
        <w:right w:val="none" w:sz="0" w:space="0" w:color="auto"/>
      </w:divBdr>
    </w:div>
    <w:div w:id="996113989">
      <w:bodyDiv w:val="1"/>
      <w:marLeft w:val="0"/>
      <w:marRight w:val="0"/>
      <w:marTop w:val="0"/>
      <w:marBottom w:val="0"/>
      <w:divBdr>
        <w:top w:val="none" w:sz="0" w:space="0" w:color="auto"/>
        <w:left w:val="none" w:sz="0" w:space="0" w:color="auto"/>
        <w:bottom w:val="none" w:sz="0" w:space="0" w:color="auto"/>
        <w:right w:val="none" w:sz="0" w:space="0" w:color="auto"/>
      </w:divBdr>
    </w:div>
    <w:div w:id="996760559">
      <w:bodyDiv w:val="1"/>
      <w:marLeft w:val="0"/>
      <w:marRight w:val="0"/>
      <w:marTop w:val="0"/>
      <w:marBottom w:val="0"/>
      <w:divBdr>
        <w:top w:val="none" w:sz="0" w:space="0" w:color="auto"/>
        <w:left w:val="none" w:sz="0" w:space="0" w:color="auto"/>
        <w:bottom w:val="none" w:sz="0" w:space="0" w:color="auto"/>
        <w:right w:val="none" w:sz="0" w:space="0" w:color="auto"/>
      </w:divBdr>
      <w:divsChild>
        <w:div w:id="1742629555">
          <w:marLeft w:val="480"/>
          <w:marRight w:val="0"/>
          <w:marTop w:val="0"/>
          <w:marBottom w:val="0"/>
          <w:divBdr>
            <w:top w:val="none" w:sz="0" w:space="0" w:color="auto"/>
            <w:left w:val="none" w:sz="0" w:space="0" w:color="auto"/>
            <w:bottom w:val="none" w:sz="0" w:space="0" w:color="auto"/>
            <w:right w:val="none" w:sz="0" w:space="0" w:color="auto"/>
          </w:divBdr>
        </w:div>
        <w:div w:id="2174868">
          <w:marLeft w:val="480"/>
          <w:marRight w:val="0"/>
          <w:marTop w:val="0"/>
          <w:marBottom w:val="0"/>
          <w:divBdr>
            <w:top w:val="none" w:sz="0" w:space="0" w:color="auto"/>
            <w:left w:val="none" w:sz="0" w:space="0" w:color="auto"/>
            <w:bottom w:val="none" w:sz="0" w:space="0" w:color="auto"/>
            <w:right w:val="none" w:sz="0" w:space="0" w:color="auto"/>
          </w:divBdr>
        </w:div>
        <w:div w:id="362631616">
          <w:marLeft w:val="480"/>
          <w:marRight w:val="0"/>
          <w:marTop w:val="0"/>
          <w:marBottom w:val="0"/>
          <w:divBdr>
            <w:top w:val="none" w:sz="0" w:space="0" w:color="auto"/>
            <w:left w:val="none" w:sz="0" w:space="0" w:color="auto"/>
            <w:bottom w:val="none" w:sz="0" w:space="0" w:color="auto"/>
            <w:right w:val="none" w:sz="0" w:space="0" w:color="auto"/>
          </w:divBdr>
        </w:div>
        <w:div w:id="788550562">
          <w:marLeft w:val="480"/>
          <w:marRight w:val="0"/>
          <w:marTop w:val="0"/>
          <w:marBottom w:val="0"/>
          <w:divBdr>
            <w:top w:val="none" w:sz="0" w:space="0" w:color="auto"/>
            <w:left w:val="none" w:sz="0" w:space="0" w:color="auto"/>
            <w:bottom w:val="none" w:sz="0" w:space="0" w:color="auto"/>
            <w:right w:val="none" w:sz="0" w:space="0" w:color="auto"/>
          </w:divBdr>
        </w:div>
        <w:div w:id="283848302">
          <w:marLeft w:val="480"/>
          <w:marRight w:val="0"/>
          <w:marTop w:val="0"/>
          <w:marBottom w:val="0"/>
          <w:divBdr>
            <w:top w:val="none" w:sz="0" w:space="0" w:color="auto"/>
            <w:left w:val="none" w:sz="0" w:space="0" w:color="auto"/>
            <w:bottom w:val="none" w:sz="0" w:space="0" w:color="auto"/>
            <w:right w:val="none" w:sz="0" w:space="0" w:color="auto"/>
          </w:divBdr>
        </w:div>
        <w:div w:id="325599283">
          <w:marLeft w:val="480"/>
          <w:marRight w:val="0"/>
          <w:marTop w:val="0"/>
          <w:marBottom w:val="0"/>
          <w:divBdr>
            <w:top w:val="none" w:sz="0" w:space="0" w:color="auto"/>
            <w:left w:val="none" w:sz="0" w:space="0" w:color="auto"/>
            <w:bottom w:val="none" w:sz="0" w:space="0" w:color="auto"/>
            <w:right w:val="none" w:sz="0" w:space="0" w:color="auto"/>
          </w:divBdr>
        </w:div>
        <w:div w:id="283662818">
          <w:marLeft w:val="480"/>
          <w:marRight w:val="0"/>
          <w:marTop w:val="0"/>
          <w:marBottom w:val="0"/>
          <w:divBdr>
            <w:top w:val="none" w:sz="0" w:space="0" w:color="auto"/>
            <w:left w:val="none" w:sz="0" w:space="0" w:color="auto"/>
            <w:bottom w:val="none" w:sz="0" w:space="0" w:color="auto"/>
            <w:right w:val="none" w:sz="0" w:space="0" w:color="auto"/>
          </w:divBdr>
        </w:div>
        <w:div w:id="167672836">
          <w:marLeft w:val="480"/>
          <w:marRight w:val="0"/>
          <w:marTop w:val="0"/>
          <w:marBottom w:val="0"/>
          <w:divBdr>
            <w:top w:val="none" w:sz="0" w:space="0" w:color="auto"/>
            <w:left w:val="none" w:sz="0" w:space="0" w:color="auto"/>
            <w:bottom w:val="none" w:sz="0" w:space="0" w:color="auto"/>
            <w:right w:val="none" w:sz="0" w:space="0" w:color="auto"/>
          </w:divBdr>
        </w:div>
        <w:div w:id="1435519809">
          <w:marLeft w:val="480"/>
          <w:marRight w:val="0"/>
          <w:marTop w:val="0"/>
          <w:marBottom w:val="0"/>
          <w:divBdr>
            <w:top w:val="none" w:sz="0" w:space="0" w:color="auto"/>
            <w:left w:val="none" w:sz="0" w:space="0" w:color="auto"/>
            <w:bottom w:val="none" w:sz="0" w:space="0" w:color="auto"/>
            <w:right w:val="none" w:sz="0" w:space="0" w:color="auto"/>
          </w:divBdr>
        </w:div>
        <w:div w:id="1489402886">
          <w:marLeft w:val="480"/>
          <w:marRight w:val="0"/>
          <w:marTop w:val="0"/>
          <w:marBottom w:val="0"/>
          <w:divBdr>
            <w:top w:val="none" w:sz="0" w:space="0" w:color="auto"/>
            <w:left w:val="none" w:sz="0" w:space="0" w:color="auto"/>
            <w:bottom w:val="none" w:sz="0" w:space="0" w:color="auto"/>
            <w:right w:val="none" w:sz="0" w:space="0" w:color="auto"/>
          </w:divBdr>
        </w:div>
        <w:div w:id="900293753">
          <w:marLeft w:val="480"/>
          <w:marRight w:val="0"/>
          <w:marTop w:val="0"/>
          <w:marBottom w:val="0"/>
          <w:divBdr>
            <w:top w:val="none" w:sz="0" w:space="0" w:color="auto"/>
            <w:left w:val="none" w:sz="0" w:space="0" w:color="auto"/>
            <w:bottom w:val="none" w:sz="0" w:space="0" w:color="auto"/>
            <w:right w:val="none" w:sz="0" w:space="0" w:color="auto"/>
          </w:divBdr>
        </w:div>
      </w:divsChild>
    </w:div>
    <w:div w:id="997151758">
      <w:bodyDiv w:val="1"/>
      <w:marLeft w:val="0"/>
      <w:marRight w:val="0"/>
      <w:marTop w:val="0"/>
      <w:marBottom w:val="0"/>
      <w:divBdr>
        <w:top w:val="none" w:sz="0" w:space="0" w:color="auto"/>
        <w:left w:val="none" w:sz="0" w:space="0" w:color="auto"/>
        <w:bottom w:val="none" w:sz="0" w:space="0" w:color="auto"/>
        <w:right w:val="none" w:sz="0" w:space="0" w:color="auto"/>
      </w:divBdr>
    </w:div>
    <w:div w:id="998772276">
      <w:bodyDiv w:val="1"/>
      <w:marLeft w:val="0"/>
      <w:marRight w:val="0"/>
      <w:marTop w:val="0"/>
      <w:marBottom w:val="0"/>
      <w:divBdr>
        <w:top w:val="none" w:sz="0" w:space="0" w:color="auto"/>
        <w:left w:val="none" w:sz="0" w:space="0" w:color="auto"/>
        <w:bottom w:val="none" w:sz="0" w:space="0" w:color="auto"/>
        <w:right w:val="none" w:sz="0" w:space="0" w:color="auto"/>
      </w:divBdr>
    </w:div>
    <w:div w:id="998923078">
      <w:bodyDiv w:val="1"/>
      <w:marLeft w:val="0"/>
      <w:marRight w:val="0"/>
      <w:marTop w:val="0"/>
      <w:marBottom w:val="0"/>
      <w:divBdr>
        <w:top w:val="none" w:sz="0" w:space="0" w:color="auto"/>
        <w:left w:val="none" w:sz="0" w:space="0" w:color="auto"/>
        <w:bottom w:val="none" w:sz="0" w:space="0" w:color="auto"/>
        <w:right w:val="none" w:sz="0" w:space="0" w:color="auto"/>
      </w:divBdr>
    </w:div>
    <w:div w:id="999117470">
      <w:bodyDiv w:val="1"/>
      <w:marLeft w:val="0"/>
      <w:marRight w:val="0"/>
      <w:marTop w:val="0"/>
      <w:marBottom w:val="0"/>
      <w:divBdr>
        <w:top w:val="none" w:sz="0" w:space="0" w:color="auto"/>
        <w:left w:val="none" w:sz="0" w:space="0" w:color="auto"/>
        <w:bottom w:val="none" w:sz="0" w:space="0" w:color="auto"/>
        <w:right w:val="none" w:sz="0" w:space="0" w:color="auto"/>
      </w:divBdr>
    </w:div>
    <w:div w:id="1000694860">
      <w:bodyDiv w:val="1"/>
      <w:marLeft w:val="0"/>
      <w:marRight w:val="0"/>
      <w:marTop w:val="0"/>
      <w:marBottom w:val="0"/>
      <w:divBdr>
        <w:top w:val="none" w:sz="0" w:space="0" w:color="auto"/>
        <w:left w:val="none" w:sz="0" w:space="0" w:color="auto"/>
        <w:bottom w:val="none" w:sz="0" w:space="0" w:color="auto"/>
        <w:right w:val="none" w:sz="0" w:space="0" w:color="auto"/>
      </w:divBdr>
    </w:div>
    <w:div w:id="1000766712">
      <w:bodyDiv w:val="1"/>
      <w:marLeft w:val="0"/>
      <w:marRight w:val="0"/>
      <w:marTop w:val="0"/>
      <w:marBottom w:val="0"/>
      <w:divBdr>
        <w:top w:val="none" w:sz="0" w:space="0" w:color="auto"/>
        <w:left w:val="none" w:sz="0" w:space="0" w:color="auto"/>
        <w:bottom w:val="none" w:sz="0" w:space="0" w:color="auto"/>
        <w:right w:val="none" w:sz="0" w:space="0" w:color="auto"/>
      </w:divBdr>
    </w:div>
    <w:div w:id="1001398446">
      <w:bodyDiv w:val="1"/>
      <w:marLeft w:val="0"/>
      <w:marRight w:val="0"/>
      <w:marTop w:val="0"/>
      <w:marBottom w:val="0"/>
      <w:divBdr>
        <w:top w:val="none" w:sz="0" w:space="0" w:color="auto"/>
        <w:left w:val="none" w:sz="0" w:space="0" w:color="auto"/>
        <w:bottom w:val="none" w:sz="0" w:space="0" w:color="auto"/>
        <w:right w:val="none" w:sz="0" w:space="0" w:color="auto"/>
      </w:divBdr>
    </w:div>
    <w:div w:id="1001544244">
      <w:bodyDiv w:val="1"/>
      <w:marLeft w:val="0"/>
      <w:marRight w:val="0"/>
      <w:marTop w:val="0"/>
      <w:marBottom w:val="0"/>
      <w:divBdr>
        <w:top w:val="none" w:sz="0" w:space="0" w:color="auto"/>
        <w:left w:val="none" w:sz="0" w:space="0" w:color="auto"/>
        <w:bottom w:val="none" w:sz="0" w:space="0" w:color="auto"/>
        <w:right w:val="none" w:sz="0" w:space="0" w:color="auto"/>
      </w:divBdr>
    </w:div>
    <w:div w:id="1001926569">
      <w:bodyDiv w:val="1"/>
      <w:marLeft w:val="0"/>
      <w:marRight w:val="0"/>
      <w:marTop w:val="0"/>
      <w:marBottom w:val="0"/>
      <w:divBdr>
        <w:top w:val="none" w:sz="0" w:space="0" w:color="auto"/>
        <w:left w:val="none" w:sz="0" w:space="0" w:color="auto"/>
        <w:bottom w:val="none" w:sz="0" w:space="0" w:color="auto"/>
        <w:right w:val="none" w:sz="0" w:space="0" w:color="auto"/>
      </w:divBdr>
    </w:div>
    <w:div w:id="1002129272">
      <w:bodyDiv w:val="1"/>
      <w:marLeft w:val="0"/>
      <w:marRight w:val="0"/>
      <w:marTop w:val="0"/>
      <w:marBottom w:val="0"/>
      <w:divBdr>
        <w:top w:val="none" w:sz="0" w:space="0" w:color="auto"/>
        <w:left w:val="none" w:sz="0" w:space="0" w:color="auto"/>
        <w:bottom w:val="none" w:sz="0" w:space="0" w:color="auto"/>
        <w:right w:val="none" w:sz="0" w:space="0" w:color="auto"/>
      </w:divBdr>
    </w:div>
    <w:div w:id="1003751018">
      <w:bodyDiv w:val="1"/>
      <w:marLeft w:val="0"/>
      <w:marRight w:val="0"/>
      <w:marTop w:val="0"/>
      <w:marBottom w:val="0"/>
      <w:divBdr>
        <w:top w:val="none" w:sz="0" w:space="0" w:color="auto"/>
        <w:left w:val="none" w:sz="0" w:space="0" w:color="auto"/>
        <w:bottom w:val="none" w:sz="0" w:space="0" w:color="auto"/>
        <w:right w:val="none" w:sz="0" w:space="0" w:color="auto"/>
      </w:divBdr>
    </w:div>
    <w:div w:id="1004820259">
      <w:bodyDiv w:val="1"/>
      <w:marLeft w:val="0"/>
      <w:marRight w:val="0"/>
      <w:marTop w:val="0"/>
      <w:marBottom w:val="0"/>
      <w:divBdr>
        <w:top w:val="none" w:sz="0" w:space="0" w:color="auto"/>
        <w:left w:val="none" w:sz="0" w:space="0" w:color="auto"/>
        <w:bottom w:val="none" w:sz="0" w:space="0" w:color="auto"/>
        <w:right w:val="none" w:sz="0" w:space="0" w:color="auto"/>
      </w:divBdr>
    </w:div>
    <w:div w:id="1007633562">
      <w:bodyDiv w:val="1"/>
      <w:marLeft w:val="0"/>
      <w:marRight w:val="0"/>
      <w:marTop w:val="0"/>
      <w:marBottom w:val="0"/>
      <w:divBdr>
        <w:top w:val="none" w:sz="0" w:space="0" w:color="auto"/>
        <w:left w:val="none" w:sz="0" w:space="0" w:color="auto"/>
        <w:bottom w:val="none" w:sz="0" w:space="0" w:color="auto"/>
        <w:right w:val="none" w:sz="0" w:space="0" w:color="auto"/>
      </w:divBdr>
    </w:div>
    <w:div w:id="1008337894">
      <w:bodyDiv w:val="1"/>
      <w:marLeft w:val="0"/>
      <w:marRight w:val="0"/>
      <w:marTop w:val="0"/>
      <w:marBottom w:val="0"/>
      <w:divBdr>
        <w:top w:val="none" w:sz="0" w:space="0" w:color="auto"/>
        <w:left w:val="none" w:sz="0" w:space="0" w:color="auto"/>
        <w:bottom w:val="none" w:sz="0" w:space="0" w:color="auto"/>
        <w:right w:val="none" w:sz="0" w:space="0" w:color="auto"/>
      </w:divBdr>
    </w:div>
    <w:div w:id="1009022940">
      <w:bodyDiv w:val="1"/>
      <w:marLeft w:val="0"/>
      <w:marRight w:val="0"/>
      <w:marTop w:val="0"/>
      <w:marBottom w:val="0"/>
      <w:divBdr>
        <w:top w:val="none" w:sz="0" w:space="0" w:color="auto"/>
        <w:left w:val="none" w:sz="0" w:space="0" w:color="auto"/>
        <w:bottom w:val="none" w:sz="0" w:space="0" w:color="auto"/>
        <w:right w:val="none" w:sz="0" w:space="0" w:color="auto"/>
      </w:divBdr>
    </w:div>
    <w:div w:id="1009066724">
      <w:bodyDiv w:val="1"/>
      <w:marLeft w:val="0"/>
      <w:marRight w:val="0"/>
      <w:marTop w:val="0"/>
      <w:marBottom w:val="0"/>
      <w:divBdr>
        <w:top w:val="none" w:sz="0" w:space="0" w:color="auto"/>
        <w:left w:val="none" w:sz="0" w:space="0" w:color="auto"/>
        <w:bottom w:val="none" w:sz="0" w:space="0" w:color="auto"/>
        <w:right w:val="none" w:sz="0" w:space="0" w:color="auto"/>
      </w:divBdr>
    </w:div>
    <w:div w:id="1009674058">
      <w:bodyDiv w:val="1"/>
      <w:marLeft w:val="0"/>
      <w:marRight w:val="0"/>
      <w:marTop w:val="0"/>
      <w:marBottom w:val="0"/>
      <w:divBdr>
        <w:top w:val="none" w:sz="0" w:space="0" w:color="auto"/>
        <w:left w:val="none" w:sz="0" w:space="0" w:color="auto"/>
        <w:bottom w:val="none" w:sz="0" w:space="0" w:color="auto"/>
        <w:right w:val="none" w:sz="0" w:space="0" w:color="auto"/>
      </w:divBdr>
    </w:div>
    <w:div w:id="1012679414">
      <w:bodyDiv w:val="1"/>
      <w:marLeft w:val="0"/>
      <w:marRight w:val="0"/>
      <w:marTop w:val="0"/>
      <w:marBottom w:val="0"/>
      <w:divBdr>
        <w:top w:val="none" w:sz="0" w:space="0" w:color="auto"/>
        <w:left w:val="none" w:sz="0" w:space="0" w:color="auto"/>
        <w:bottom w:val="none" w:sz="0" w:space="0" w:color="auto"/>
        <w:right w:val="none" w:sz="0" w:space="0" w:color="auto"/>
      </w:divBdr>
    </w:div>
    <w:div w:id="1012957041">
      <w:bodyDiv w:val="1"/>
      <w:marLeft w:val="0"/>
      <w:marRight w:val="0"/>
      <w:marTop w:val="0"/>
      <w:marBottom w:val="0"/>
      <w:divBdr>
        <w:top w:val="none" w:sz="0" w:space="0" w:color="auto"/>
        <w:left w:val="none" w:sz="0" w:space="0" w:color="auto"/>
        <w:bottom w:val="none" w:sz="0" w:space="0" w:color="auto"/>
        <w:right w:val="none" w:sz="0" w:space="0" w:color="auto"/>
      </w:divBdr>
    </w:div>
    <w:div w:id="1014263516">
      <w:bodyDiv w:val="1"/>
      <w:marLeft w:val="0"/>
      <w:marRight w:val="0"/>
      <w:marTop w:val="0"/>
      <w:marBottom w:val="0"/>
      <w:divBdr>
        <w:top w:val="none" w:sz="0" w:space="0" w:color="auto"/>
        <w:left w:val="none" w:sz="0" w:space="0" w:color="auto"/>
        <w:bottom w:val="none" w:sz="0" w:space="0" w:color="auto"/>
        <w:right w:val="none" w:sz="0" w:space="0" w:color="auto"/>
      </w:divBdr>
    </w:div>
    <w:div w:id="1015308786">
      <w:bodyDiv w:val="1"/>
      <w:marLeft w:val="0"/>
      <w:marRight w:val="0"/>
      <w:marTop w:val="0"/>
      <w:marBottom w:val="0"/>
      <w:divBdr>
        <w:top w:val="none" w:sz="0" w:space="0" w:color="auto"/>
        <w:left w:val="none" w:sz="0" w:space="0" w:color="auto"/>
        <w:bottom w:val="none" w:sz="0" w:space="0" w:color="auto"/>
        <w:right w:val="none" w:sz="0" w:space="0" w:color="auto"/>
      </w:divBdr>
    </w:div>
    <w:div w:id="1016345934">
      <w:bodyDiv w:val="1"/>
      <w:marLeft w:val="0"/>
      <w:marRight w:val="0"/>
      <w:marTop w:val="0"/>
      <w:marBottom w:val="0"/>
      <w:divBdr>
        <w:top w:val="none" w:sz="0" w:space="0" w:color="auto"/>
        <w:left w:val="none" w:sz="0" w:space="0" w:color="auto"/>
        <w:bottom w:val="none" w:sz="0" w:space="0" w:color="auto"/>
        <w:right w:val="none" w:sz="0" w:space="0" w:color="auto"/>
      </w:divBdr>
      <w:divsChild>
        <w:div w:id="1947230945">
          <w:marLeft w:val="480"/>
          <w:marRight w:val="0"/>
          <w:marTop w:val="0"/>
          <w:marBottom w:val="0"/>
          <w:divBdr>
            <w:top w:val="none" w:sz="0" w:space="0" w:color="auto"/>
            <w:left w:val="none" w:sz="0" w:space="0" w:color="auto"/>
            <w:bottom w:val="none" w:sz="0" w:space="0" w:color="auto"/>
            <w:right w:val="none" w:sz="0" w:space="0" w:color="auto"/>
          </w:divBdr>
        </w:div>
        <w:div w:id="1884907131">
          <w:marLeft w:val="480"/>
          <w:marRight w:val="0"/>
          <w:marTop w:val="0"/>
          <w:marBottom w:val="0"/>
          <w:divBdr>
            <w:top w:val="none" w:sz="0" w:space="0" w:color="auto"/>
            <w:left w:val="none" w:sz="0" w:space="0" w:color="auto"/>
            <w:bottom w:val="none" w:sz="0" w:space="0" w:color="auto"/>
            <w:right w:val="none" w:sz="0" w:space="0" w:color="auto"/>
          </w:divBdr>
        </w:div>
        <w:div w:id="316039195">
          <w:marLeft w:val="480"/>
          <w:marRight w:val="0"/>
          <w:marTop w:val="0"/>
          <w:marBottom w:val="0"/>
          <w:divBdr>
            <w:top w:val="none" w:sz="0" w:space="0" w:color="auto"/>
            <w:left w:val="none" w:sz="0" w:space="0" w:color="auto"/>
            <w:bottom w:val="none" w:sz="0" w:space="0" w:color="auto"/>
            <w:right w:val="none" w:sz="0" w:space="0" w:color="auto"/>
          </w:divBdr>
        </w:div>
        <w:div w:id="534849644">
          <w:marLeft w:val="480"/>
          <w:marRight w:val="0"/>
          <w:marTop w:val="0"/>
          <w:marBottom w:val="0"/>
          <w:divBdr>
            <w:top w:val="none" w:sz="0" w:space="0" w:color="auto"/>
            <w:left w:val="none" w:sz="0" w:space="0" w:color="auto"/>
            <w:bottom w:val="none" w:sz="0" w:space="0" w:color="auto"/>
            <w:right w:val="none" w:sz="0" w:space="0" w:color="auto"/>
          </w:divBdr>
        </w:div>
        <w:div w:id="1396245581">
          <w:marLeft w:val="480"/>
          <w:marRight w:val="0"/>
          <w:marTop w:val="0"/>
          <w:marBottom w:val="0"/>
          <w:divBdr>
            <w:top w:val="none" w:sz="0" w:space="0" w:color="auto"/>
            <w:left w:val="none" w:sz="0" w:space="0" w:color="auto"/>
            <w:bottom w:val="none" w:sz="0" w:space="0" w:color="auto"/>
            <w:right w:val="none" w:sz="0" w:space="0" w:color="auto"/>
          </w:divBdr>
        </w:div>
        <w:div w:id="339430058">
          <w:marLeft w:val="480"/>
          <w:marRight w:val="0"/>
          <w:marTop w:val="0"/>
          <w:marBottom w:val="0"/>
          <w:divBdr>
            <w:top w:val="none" w:sz="0" w:space="0" w:color="auto"/>
            <w:left w:val="none" w:sz="0" w:space="0" w:color="auto"/>
            <w:bottom w:val="none" w:sz="0" w:space="0" w:color="auto"/>
            <w:right w:val="none" w:sz="0" w:space="0" w:color="auto"/>
          </w:divBdr>
        </w:div>
        <w:div w:id="7484125">
          <w:marLeft w:val="480"/>
          <w:marRight w:val="0"/>
          <w:marTop w:val="0"/>
          <w:marBottom w:val="0"/>
          <w:divBdr>
            <w:top w:val="none" w:sz="0" w:space="0" w:color="auto"/>
            <w:left w:val="none" w:sz="0" w:space="0" w:color="auto"/>
            <w:bottom w:val="none" w:sz="0" w:space="0" w:color="auto"/>
            <w:right w:val="none" w:sz="0" w:space="0" w:color="auto"/>
          </w:divBdr>
        </w:div>
        <w:div w:id="1650163524">
          <w:marLeft w:val="480"/>
          <w:marRight w:val="0"/>
          <w:marTop w:val="0"/>
          <w:marBottom w:val="0"/>
          <w:divBdr>
            <w:top w:val="none" w:sz="0" w:space="0" w:color="auto"/>
            <w:left w:val="none" w:sz="0" w:space="0" w:color="auto"/>
            <w:bottom w:val="none" w:sz="0" w:space="0" w:color="auto"/>
            <w:right w:val="none" w:sz="0" w:space="0" w:color="auto"/>
          </w:divBdr>
        </w:div>
        <w:div w:id="2096783942">
          <w:marLeft w:val="480"/>
          <w:marRight w:val="0"/>
          <w:marTop w:val="0"/>
          <w:marBottom w:val="0"/>
          <w:divBdr>
            <w:top w:val="none" w:sz="0" w:space="0" w:color="auto"/>
            <w:left w:val="none" w:sz="0" w:space="0" w:color="auto"/>
            <w:bottom w:val="none" w:sz="0" w:space="0" w:color="auto"/>
            <w:right w:val="none" w:sz="0" w:space="0" w:color="auto"/>
          </w:divBdr>
        </w:div>
        <w:div w:id="725951894">
          <w:marLeft w:val="480"/>
          <w:marRight w:val="0"/>
          <w:marTop w:val="0"/>
          <w:marBottom w:val="0"/>
          <w:divBdr>
            <w:top w:val="none" w:sz="0" w:space="0" w:color="auto"/>
            <w:left w:val="none" w:sz="0" w:space="0" w:color="auto"/>
            <w:bottom w:val="none" w:sz="0" w:space="0" w:color="auto"/>
            <w:right w:val="none" w:sz="0" w:space="0" w:color="auto"/>
          </w:divBdr>
        </w:div>
        <w:div w:id="32117225">
          <w:marLeft w:val="480"/>
          <w:marRight w:val="0"/>
          <w:marTop w:val="0"/>
          <w:marBottom w:val="0"/>
          <w:divBdr>
            <w:top w:val="none" w:sz="0" w:space="0" w:color="auto"/>
            <w:left w:val="none" w:sz="0" w:space="0" w:color="auto"/>
            <w:bottom w:val="none" w:sz="0" w:space="0" w:color="auto"/>
            <w:right w:val="none" w:sz="0" w:space="0" w:color="auto"/>
          </w:divBdr>
        </w:div>
        <w:div w:id="380137974">
          <w:marLeft w:val="480"/>
          <w:marRight w:val="0"/>
          <w:marTop w:val="0"/>
          <w:marBottom w:val="0"/>
          <w:divBdr>
            <w:top w:val="none" w:sz="0" w:space="0" w:color="auto"/>
            <w:left w:val="none" w:sz="0" w:space="0" w:color="auto"/>
            <w:bottom w:val="none" w:sz="0" w:space="0" w:color="auto"/>
            <w:right w:val="none" w:sz="0" w:space="0" w:color="auto"/>
          </w:divBdr>
        </w:div>
        <w:div w:id="363095006">
          <w:marLeft w:val="480"/>
          <w:marRight w:val="0"/>
          <w:marTop w:val="0"/>
          <w:marBottom w:val="0"/>
          <w:divBdr>
            <w:top w:val="none" w:sz="0" w:space="0" w:color="auto"/>
            <w:left w:val="none" w:sz="0" w:space="0" w:color="auto"/>
            <w:bottom w:val="none" w:sz="0" w:space="0" w:color="auto"/>
            <w:right w:val="none" w:sz="0" w:space="0" w:color="auto"/>
          </w:divBdr>
        </w:div>
        <w:div w:id="1466653114">
          <w:marLeft w:val="480"/>
          <w:marRight w:val="0"/>
          <w:marTop w:val="0"/>
          <w:marBottom w:val="0"/>
          <w:divBdr>
            <w:top w:val="none" w:sz="0" w:space="0" w:color="auto"/>
            <w:left w:val="none" w:sz="0" w:space="0" w:color="auto"/>
            <w:bottom w:val="none" w:sz="0" w:space="0" w:color="auto"/>
            <w:right w:val="none" w:sz="0" w:space="0" w:color="auto"/>
          </w:divBdr>
        </w:div>
        <w:div w:id="1302808488">
          <w:marLeft w:val="480"/>
          <w:marRight w:val="0"/>
          <w:marTop w:val="0"/>
          <w:marBottom w:val="0"/>
          <w:divBdr>
            <w:top w:val="none" w:sz="0" w:space="0" w:color="auto"/>
            <w:left w:val="none" w:sz="0" w:space="0" w:color="auto"/>
            <w:bottom w:val="none" w:sz="0" w:space="0" w:color="auto"/>
            <w:right w:val="none" w:sz="0" w:space="0" w:color="auto"/>
          </w:divBdr>
        </w:div>
        <w:div w:id="556748391">
          <w:marLeft w:val="480"/>
          <w:marRight w:val="0"/>
          <w:marTop w:val="0"/>
          <w:marBottom w:val="0"/>
          <w:divBdr>
            <w:top w:val="none" w:sz="0" w:space="0" w:color="auto"/>
            <w:left w:val="none" w:sz="0" w:space="0" w:color="auto"/>
            <w:bottom w:val="none" w:sz="0" w:space="0" w:color="auto"/>
            <w:right w:val="none" w:sz="0" w:space="0" w:color="auto"/>
          </w:divBdr>
        </w:div>
        <w:div w:id="1906525871">
          <w:marLeft w:val="480"/>
          <w:marRight w:val="0"/>
          <w:marTop w:val="0"/>
          <w:marBottom w:val="0"/>
          <w:divBdr>
            <w:top w:val="none" w:sz="0" w:space="0" w:color="auto"/>
            <w:left w:val="none" w:sz="0" w:space="0" w:color="auto"/>
            <w:bottom w:val="none" w:sz="0" w:space="0" w:color="auto"/>
            <w:right w:val="none" w:sz="0" w:space="0" w:color="auto"/>
          </w:divBdr>
        </w:div>
        <w:div w:id="1127436519">
          <w:marLeft w:val="480"/>
          <w:marRight w:val="0"/>
          <w:marTop w:val="0"/>
          <w:marBottom w:val="0"/>
          <w:divBdr>
            <w:top w:val="none" w:sz="0" w:space="0" w:color="auto"/>
            <w:left w:val="none" w:sz="0" w:space="0" w:color="auto"/>
            <w:bottom w:val="none" w:sz="0" w:space="0" w:color="auto"/>
            <w:right w:val="none" w:sz="0" w:space="0" w:color="auto"/>
          </w:divBdr>
        </w:div>
        <w:div w:id="1396315953">
          <w:marLeft w:val="480"/>
          <w:marRight w:val="0"/>
          <w:marTop w:val="0"/>
          <w:marBottom w:val="0"/>
          <w:divBdr>
            <w:top w:val="none" w:sz="0" w:space="0" w:color="auto"/>
            <w:left w:val="none" w:sz="0" w:space="0" w:color="auto"/>
            <w:bottom w:val="none" w:sz="0" w:space="0" w:color="auto"/>
            <w:right w:val="none" w:sz="0" w:space="0" w:color="auto"/>
          </w:divBdr>
        </w:div>
        <w:div w:id="840461557">
          <w:marLeft w:val="480"/>
          <w:marRight w:val="0"/>
          <w:marTop w:val="0"/>
          <w:marBottom w:val="0"/>
          <w:divBdr>
            <w:top w:val="none" w:sz="0" w:space="0" w:color="auto"/>
            <w:left w:val="none" w:sz="0" w:space="0" w:color="auto"/>
            <w:bottom w:val="none" w:sz="0" w:space="0" w:color="auto"/>
            <w:right w:val="none" w:sz="0" w:space="0" w:color="auto"/>
          </w:divBdr>
        </w:div>
        <w:div w:id="462501473">
          <w:marLeft w:val="480"/>
          <w:marRight w:val="0"/>
          <w:marTop w:val="0"/>
          <w:marBottom w:val="0"/>
          <w:divBdr>
            <w:top w:val="none" w:sz="0" w:space="0" w:color="auto"/>
            <w:left w:val="none" w:sz="0" w:space="0" w:color="auto"/>
            <w:bottom w:val="none" w:sz="0" w:space="0" w:color="auto"/>
            <w:right w:val="none" w:sz="0" w:space="0" w:color="auto"/>
          </w:divBdr>
        </w:div>
      </w:divsChild>
    </w:div>
    <w:div w:id="1017196853">
      <w:bodyDiv w:val="1"/>
      <w:marLeft w:val="0"/>
      <w:marRight w:val="0"/>
      <w:marTop w:val="0"/>
      <w:marBottom w:val="0"/>
      <w:divBdr>
        <w:top w:val="none" w:sz="0" w:space="0" w:color="auto"/>
        <w:left w:val="none" w:sz="0" w:space="0" w:color="auto"/>
        <w:bottom w:val="none" w:sz="0" w:space="0" w:color="auto"/>
        <w:right w:val="none" w:sz="0" w:space="0" w:color="auto"/>
      </w:divBdr>
    </w:div>
    <w:div w:id="1017389009">
      <w:bodyDiv w:val="1"/>
      <w:marLeft w:val="0"/>
      <w:marRight w:val="0"/>
      <w:marTop w:val="0"/>
      <w:marBottom w:val="0"/>
      <w:divBdr>
        <w:top w:val="none" w:sz="0" w:space="0" w:color="auto"/>
        <w:left w:val="none" w:sz="0" w:space="0" w:color="auto"/>
        <w:bottom w:val="none" w:sz="0" w:space="0" w:color="auto"/>
        <w:right w:val="none" w:sz="0" w:space="0" w:color="auto"/>
      </w:divBdr>
    </w:div>
    <w:div w:id="1018312200">
      <w:bodyDiv w:val="1"/>
      <w:marLeft w:val="0"/>
      <w:marRight w:val="0"/>
      <w:marTop w:val="0"/>
      <w:marBottom w:val="0"/>
      <w:divBdr>
        <w:top w:val="none" w:sz="0" w:space="0" w:color="auto"/>
        <w:left w:val="none" w:sz="0" w:space="0" w:color="auto"/>
        <w:bottom w:val="none" w:sz="0" w:space="0" w:color="auto"/>
        <w:right w:val="none" w:sz="0" w:space="0" w:color="auto"/>
      </w:divBdr>
    </w:div>
    <w:div w:id="1018385084">
      <w:bodyDiv w:val="1"/>
      <w:marLeft w:val="0"/>
      <w:marRight w:val="0"/>
      <w:marTop w:val="0"/>
      <w:marBottom w:val="0"/>
      <w:divBdr>
        <w:top w:val="none" w:sz="0" w:space="0" w:color="auto"/>
        <w:left w:val="none" w:sz="0" w:space="0" w:color="auto"/>
        <w:bottom w:val="none" w:sz="0" w:space="0" w:color="auto"/>
        <w:right w:val="none" w:sz="0" w:space="0" w:color="auto"/>
      </w:divBdr>
    </w:div>
    <w:div w:id="1018626726">
      <w:bodyDiv w:val="1"/>
      <w:marLeft w:val="0"/>
      <w:marRight w:val="0"/>
      <w:marTop w:val="0"/>
      <w:marBottom w:val="0"/>
      <w:divBdr>
        <w:top w:val="none" w:sz="0" w:space="0" w:color="auto"/>
        <w:left w:val="none" w:sz="0" w:space="0" w:color="auto"/>
        <w:bottom w:val="none" w:sz="0" w:space="0" w:color="auto"/>
        <w:right w:val="none" w:sz="0" w:space="0" w:color="auto"/>
      </w:divBdr>
    </w:div>
    <w:div w:id="1019428161">
      <w:bodyDiv w:val="1"/>
      <w:marLeft w:val="0"/>
      <w:marRight w:val="0"/>
      <w:marTop w:val="0"/>
      <w:marBottom w:val="0"/>
      <w:divBdr>
        <w:top w:val="none" w:sz="0" w:space="0" w:color="auto"/>
        <w:left w:val="none" w:sz="0" w:space="0" w:color="auto"/>
        <w:bottom w:val="none" w:sz="0" w:space="0" w:color="auto"/>
        <w:right w:val="none" w:sz="0" w:space="0" w:color="auto"/>
      </w:divBdr>
    </w:div>
    <w:div w:id="1019543777">
      <w:bodyDiv w:val="1"/>
      <w:marLeft w:val="0"/>
      <w:marRight w:val="0"/>
      <w:marTop w:val="0"/>
      <w:marBottom w:val="0"/>
      <w:divBdr>
        <w:top w:val="none" w:sz="0" w:space="0" w:color="auto"/>
        <w:left w:val="none" w:sz="0" w:space="0" w:color="auto"/>
        <w:bottom w:val="none" w:sz="0" w:space="0" w:color="auto"/>
        <w:right w:val="none" w:sz="0" w:space="0" w:color="auto"/>
      </w:divBdr>
    </w:div>
    <w:div w:id="1024017720">
      <w:bodyDiv w:val="1"/>
      <w:marLeft w:val="0"/>
      <w:marRight w:val="0"/>
      <w:marTop w:val="0"/>
      <w:marBottom w:val="0"/>
      <w:divBdr>
        <w:top w:val="none" w:sz="0" w:space="0" w:color="auto"/>
        <w:left w:val="none" w:sz="0" w:space="0" w:color="auto"/>
        <w:bottom w:val="none" w:sz="0" w:space="0" w:color="auto"/>
        <w:right w:val="none" w:sz="0" w:space="0" w:color="auto"/>
      </w:divBdr>
    </w:div>
    <w:div w:id="1024791339">
      <w:bodyDiv w:val="1"/>
      <w:marLeft w:val="0"/>
      <w:marRight w:val="0"/>
      <w:marTop w:val="0"/>
      <w:marBottom w:val="0"/>
      <w:divBdr>
        <w:top w:val="none" w:sz="0" w:space="0" w:color="auto"/>
        <w:left w:val="none" w:sz="0" w:space="0" w:color="auto"/>
        <w:bottom w:val="none" w:sz="0" w:space="0" w:color="auto"/>
        <w:right w:val="none" w:sz="0" w:space="0" w:color="auto"/>
      </w:divBdr>
    </w:div>
    <w:div w:id="1027415655">
      <w:bodyDiv w:val="1"/>
      <w:marLeft w:val="0"/>
      <w:marRight w:val="0"/>
      <w:marTop w:val="0"/>
      <w:marBottom w:val="0"/>
      <w:divBdr>
        <w:top w:val="none" w:sz="0" w:space="0" w:color="auto"/>
        <w:left w:val="none" w:sz="0" w:space="0" w:color="auto"/>
        <w:bottom w:val="none" w:sz="0" w:space="0" w:color="auto"/>
        <w:right w:val="none" w:sz="0" w:space="0" w:color="auto"/>
      </w:divBdr>
    </w:div>
    <w:div w:id="1027828298">
      <w:bodyDiv w:val="1"/>
      <w:marLeft w:val="0"/>
      <w:marRight w:val="0"/>
      <w:marTop w:val="0"/>
      <w:marBottom w:val="0"/>
      <w:divBdr>
        <w:top w:val="none" w:sz="0" w:space="0" w:color="auto"/>
        <w:left w:val="none" w:sz="0" w:space="0" w:color="auto"/>
        <w:bottom w:val="none" w:sz="0" w:space="0" w:color="auto"/>
        <w:right w:val="none" w:sz="0" w:space="0" w:color="auto"/>
      </w:divBdr>
    </w:div>
    <w:div w:id="1028916868">
      <w:bodyDiv w:val="1"/>
      <w:marLeft w:val="0"/>
      <w:marRight w:val="0"/>
      <w:marTop w:val="0"/>
      <w:marBottom w:val="0"/>
      <w:divBdr>
        <w:top w:val="none" w:sz="0" w:space="0" w:color="auto"/>
        <w:left w:val="none" w:sz="0" w:space="0" w:color="auto"/>
        <w:bottom w:val="none" w:sz="0" w:space="0" w:color="auto"/>
        <w:right w:val="none" w:sz="0" w:space="0" w:color="auto"/>
      </w:divBdr>
    </w:div>
    <w:div w:id="1029137669">
      <w:bodyDiv w:val="1"/>
      <w:marLeft w:val="0"/>
      <w:marRight w:val="0"/>
      <w:marTop w:val="0"/>
      <w:marBottom w:val="0"/>
      <w:divBdr>
        <w:top w:val="none" w:sz="0" w:space="0" w:color="auto"/>
        <w:left w:val="none" w:sz="0" w:space="0" w:color="auto"/>
        <w:bottom w:val="none" w:sz="0" w:space="0" w:color="auto"/>
        <w:right w:val="none" w:sz="0" w:space="0" w:color="auto"/>
      </w:divBdr>
    </w:div>
    <w:div w:id="1029523342">
      <w:bodyDiv w:val="1"/>
      <w:marLeft w:val="0"/>
      <w:marRight w:val="0"/>
      <w:marTop w:val="0"/>
      <w:marBottom w:val="0"/>
      <w:divBdr>
        <w:top w:val="none" w:sz="0" w:space="0" w:color="auto"/>
        <w:left w:val="none" w:sz="0" w:space="0" w:color="auto"/>
        <w:bottom w:val="none" w:sz="0" w:space="0" w:color="auto"/>
        <w:right w:val="none" w:sz="0" w:space="0" w:color="auto"/>
      </w:divBdr>
    </w:div>
    <w:div w:id="1029599928">
      <w:bodyDiv w:val="1"/>
      <w:marLeft w:val="0"/>
      <w:marRight w:val="0"/>
      <w:marTop w:val="0"/>
      <w:marBottom w:val="0"/>
      <w:divBdr>
        <w:top w:val="none" w:sz="0" w:space="0" w:color="auto"/>
        <w:left w:val="none" w:sz="0" w:space="0" w:color="auto"/>
        <w:bottom w:val="none" w:sz="0" w:space="0" w:color="auto"/>
        <w:right w:val="none" w:sz="0" w:space="0" w:color="auto"/>
      </w:divBdr>
    </w:div>
    <w:div w:id="1031422860">
      <w:bodyDiv w:val="1"/>
      <w:marLeft w:val="0"/>
      <w:marRight w:val="0"/>
      <w:marTop w:val="0"/>
      <w:marBottom w:val="0"/>
      <w:divBdr>
        <w:top w:val="none" w:sz="0" w:space="0" w:color="auto"/>
        <w:left w:val="none" w:sz="0" w:space="0" w:color="auto"/>
        <w:bottom w:val="none" w:sz="0" w:space="0" w:color="auto"/>
        <w:right w:val="none" w:sz="0" w:space="0" w:color="auto"/>
      </w:divBdr>
    </w:div>
    <w:div w:id="1032194184">
      <w:bodyDiv w:val="1"/>
      <w:marLeft w:val="0"/>
      <w:marRight w:val="0"/>
      <w:marTop w:val="0"/>
      <w:marBottom w:val="0"/>
      <w:divBdr>
        <w:top w:val="none" w:sz="0" w:space="0" w:color="auto"/>
        <w:left w:val="none" w:sz="0" w:space="0" w:color="auto"/>
        <w:bottom w:val="none" w:sz="0" w:space="0" w:color="auto"/>
        <w:right w:val="none" w:sz="0" w:space="0" w:color="auto"/>
      </w:divBdr>
    </w:div>
    <w:div w:id="1032651628">
      <w:bodyDiv w:val="1"/>
      <w:marLeft w:val="0"/>
      <w:marRight w:val="0"/>
      <w:marTop w:val="0"/>
      <w:marBottom w:val="0"/>
      <w:divBdr>
        <w:top w:val="none" w:sz="0" w:space="0" w:color="auto"/>
        <w:left w:val="none" w:sz="0" w:space="0" w:color="auto"/>
        <w:bottom w:val="none" w:sz="0" w:space="0" w:color="auto"/>
        <w:right w:val="none" w:sz="0" w:space="0" w:color="auto"/>
      </w:divBdr>
    </w:div>
    <w:div w:id="1032683172">
      <w:bodyDiv w:val="1"/>
      <w:marLeft w:val="0"/>
      <w:marRight w:val="0"/>
      <w:marTop w:val="0"/>
      <w:marBottom w:val="0"/>
      <w:divBdr>
        <w:top w:val="none" w:sz="0" w:space="0" w:color="auto"/>
        <w:left w:val="none" w:sz="0" w:space="0" w:color="auto"/>
        <w:bottom w:val="none" w:sz="0" w:space="0" w:color="auto"/>
        <w:right w:val="none" w:sz="0" w:space="0" w:color="auto"/>
      </w:divBdr>
    </w:div>
    <w:div w:id="1032876425">
      <w:bodyDiv w:val="1"/>
      <w:marLeft w:val="0"/>
      <w:marRight w:val="0"/>
      <w:marTop w:val="0"/>
      <w:marBottom w:val="0"/>
      <w:divBdr>
        <w:top w:val="none" w:sz="0" w:space="0" w:color="auto"/>
        <w:left w:val="none" w:sz="0" w:space="0" w:color="auto"/>
        <w:bottom w:val="none" w:sz="0" w:space="0" w:color="auto"/>
        <w:right w:val="none" w:sz="0" w:space="0" w:color="auto"/>
      </w:divBdr>
    </w:div>
    <w:div w:id="1033267315">
      <w:bodyDiv w:val="1"/>
      <w:marLeft w:val="0"/>
      <w:marRight w:val="0"/>
      <w:marTop w:val="0"/>
      <w:marBottom w:val="0"/>
      <w:divBdr>
        <w:top w:val="none" w:sz="0" w:space="0" w:color="auto"/>
        <w:left w:val="none" w:sz="0" w:space="0" w:color="auto"/>
        <w:bottom w:val="none" w:sz="0" w:space="0" w:color="auto"/>
        <w:right w:val="none" w:sz="0" w:space="0" w:color="auto"/>
      </w:divBdr>
    </w:div>
    <w:div w:id="1034237215">
      <w:bodyDiv w:val="1"/>
      <w:marLeft w:val="0"/>
      <w:marRight w:val="0"/>
      <w:marTop w:val="0"/>
      <w:marBottom w:val="0"/>
      <w:divBdr>
        <w:top w:val="none" w:sz="0" w:space="0" w:color="auto"/>
        <w:left w:val="none" w:sz="0" w:space="0" w:color="auto"/>
        <w:bottom w:val="none" w:sz="0" w:space="0" w:color="auto"/>
        <w:right w:val="none" w:sz="0" w:space="0" w:color="auto"/>
      </w:divBdr>
    </w:div>
    <w:div w:id="1034693033">
      <w:bodyDiv w:val="1"/>
      <w:marLeft w:val="0"/>
      <w:marRight w:val="0"/>
      <w:marTop w:val="0"/>
      <w:marBottom w:val="0"/>
      <w:divBdr>
        <w:top w:val="none" w:sz="0" w:space="0" w:color="auto"/>
        <w:left w:val="none" w:sz="0" w:space="0" w:color="auto"/>
        <w:bottom w:val="none" w:sz="0" w:space="0" w:color="auto"/>
        <w:right w:val="none" w:sz="0" w:space="0" w:color="auto"/>
      </w:divBdr>
    </w:div>
    <w:div w:id="1035036579">
      <w:bodyDiv w:val="1"/>
      <w:marLeft w:val="0"/>
      <w:marRight w:val="0"/>
      <w:marTop w:val="0"/>
      <w:marBottom w:val="0"/>
      <w:divBdr>
        <w:top w:val="none" w:sz="0" w:space="0" w:color="auto"/>
        <w:left w:val="none" w:sz="0" w:space="0" w:color="auto"/>
        <w:bottom w:val="none" w:sz="0" w:space="0" w:color="auto"/>
        <w:right w:val="none" w:sz="0" w:space="0" w:color="auto"/>
      </w:divBdr>
    </w:div>
    <w:div w:id="1035353986">
      <w:bodyDiv w:val="1"/>
      <w:marLeft w:val="0"/>
      <w:marRight w:val="0"/>
      <w:marTop w:val="0"/>
      <w:marBottom w:val="0"/>
      <w:divBdr>
        <w:top w:val="none" w:sz="0" w:space="0" w:color="auto"/>
        <w:left w:val="none" w:sz="0" w:space="0" w:color="auto"/>
        <w:bottom w:val="none" w:sz="0" w:space="0" w:color="auto"/>
        <w:right w:val="none" w:sz="0" w:space="0" w:color="auto"/>
      </w:divBdr>
    </w:div>
    <w:div w:id="1035616816">
      <w:bodyDiv w:val="1"/>
      <w:marLeft w:val="0"/>
      <w:marRight w:val="0"/>
      <w:marTop w:val="0"/>
      <w:marBottom w:val="0"/>
      <w:divBdr>
        <w:top w:val="none" w:sz="0" w:space="0" w:color="auto"/>
        <w:left w:val="none" w:sz="0" w:space="0" w:color="auto"/>
        <w:bottom w:val="none" w:sz="0" w:space="0" w:color="auto"/>
        <w:right w:val="none" w:sz="0" w:space="0" w:color="auto"/>
      </w:divBdr>
    </w:div>
    <w:div w:id="1035698087">
      <w:bodyDiv w:val="1"/>
      <w:marLeft w:val="0"/>
      <w:marRight w:val="0"/>
      <w:marTop w:val="0"/>
      <w:marBottom w:val="0"/>
      <w:divBdr>
        <w:top w:val="none" w:sz="0" w:space="0" w:color="auto"/>
        <w:left w:val="none" w:sz="0" w:space="0" w:color="auto"/>
        <w:bottom w:val="none" w:sz="0" w:space="0" w:color="auto"/>
        <w:right w:val="none" w:sz="0" w:space="0" w:color="auto"/>
      </w:divBdr>
    </w:div>
    <w:div w:id="1036004233">
      <w:bodyDiv w:val="1"/>
      <w:marLeft w:val="0"/>
      <w:marRight w:val="0"/>
      <w:marTop w:val="0"/>
      <w:marBottom w:val="0"/>
      <w:divBdr>
        <w:top w:val="none" w:sz="0" w:space="0" w:color="auto"/>
        <w:left w:val="none" w:sz="0" w:space="0" w:color="auto"/>
        <w:bottom w:val="none" w:sz="0" w:space="0" w:color="auto"/>
        <w:right w:val="none" w:sz="0" w:space="0" w:color="auto"/>
      </w:divBdr>
    </w:div>
    <w:div w:id="1036275927">
      <w:bodyDiv w:val="1"/>
      <w:marLeft w:val="0"/>
      <w:marRight w:val="0"/>
      <w:marTop w:val="0"/>
      <w:marBottom w:val="0"/>
      <w:divBdr>
        <w:top w:val="none" w:sz="0" w:space="0" w:color="auto"/>
        <w:left w:val="none" w:sz="0" w:space="0" w:color="auto"/>
        <w:bottom w:val="none" w:sz="0" w:space="0" w:color="auto"/>
        <w:right w:val="none" w:sz="0" w:space="0" w:color="auto"/>
      </w:divBdr>
    </w:div>
    <w:div w:id="1041705162">
      <w:bodyDiv w:val="1"/>
      <w:marLeft w:val="0"/>
      <w:marRight w:val="0"/>
      <w:marTop w:val="0"/>
      <w:marBottom w:val="0"/>
      <w:divBdr>
        <w:top w:val="none" w:sz="0" w:space="0" w:color="auto"/>
        <w:left w:val="none" w:sz="0" w:space="0" w:color="auto"/>
        <w:bottom w:val="none" w:sz="0" w:space="0" w:color="auto"/>
        <w:right w:val="none" w:sz="0" w:space="0" w:color="auto"/>
      </w:divBdr>
    </w:div>
    <w:div w:id="1044449808">
      <w:bodyDiv w:val="1"/>
      <w:marLeft w:val="0"/>
      <w:marRight w:val="0"/>
      <w:marTop w:val="0"/>
      <w:marBottom w:val="0"/>
      <w:divBdr>
        <w:top w:val="none" w:sz="0" w:space="0" w:color="auto"/>
        <w:left w:val="none" w:sz="0" w:space="0" w:color="auto"/>
        <w:bottom w:val="none" w:sz="0" w:space="0" w:color="auto"/>
        <w:right w:val="none" w:sz="0" w:space="0" w:color="auto"/>
      </w:divBdr>
    </w:div>
    <w:div w:id="1045177846">
      <w:bodyDiv w:val="1"/>
      <w:marLeft w:val="0"/>
      <w:marRight w:val="0"/>
      <w:marTop w:val="0"/>
      <w:marBottom w:val="0"/>
      <w:divBdr>
        <w:top w:val="none" w:sz="0" w:space="0" w:color="auto"/>
        <w:left w:val="none" w:sz="0" w:space="0" w:color="auto"/>
        <w:bottom w:val="none" w:sz="0" w:space="0" w:color="auto"/>
        <w:right w:val="none" w:sz="0" w:space="0" w:color="auto"/>
      </w:divBdr>
    </w:div>
    <w:div w:id="1045762461">
      <w:bodyDiv w:val="1"/>
      <w:marLeft w:val="0"/>
      <w:marRight w:val="0"/>
      <w:marTop w:val="0"/>
      <w:marBottom w:val="0"/>
      <w:divBdr>
        <w:top w:val="none" w:sz="0" w:space="0" w:color="auto"/>
        <w:left w:val="none" w:sz="0" w:space="0" w:color="auto"/>
        <w:bottom w:val="none" w:sz="0" w:space="0" w:color="auto"/>
        <w:right w:val="none" w:sz="0" w:space="0" w:color="auto"/>
      </w:divBdr>
    </w:div>
    <w:div w:id="1046832213">
      <w:bodyDiv w:val="1"/>
      <w:marLeft w:val="0"/>
      <w:marRight w:val="0"/>
      <w:marTop w:val="0"/>
      <w:marBottom w:val="0"/>
      <w:divBdr>
        <w:top w:val="none" w:sz="0" w:space="0" w:color="auto"/>
        <w:left w:val="none" w:sz="0" w:space="0" w:color="auto"/>
        <w:bottom w:val="none" w:sz="0" w:space="0" w:color="auto"/>
        <w:right w:val="none" w:sz="0" w:space="0" w:color="auto"/>
      </w:divBdr>
    </w:div>
    <w:div w:id="1047267132">
      <w:bodyDiv w:val="1"/>
      <w:marLeft w:val="0"/>
      <w:marRight w:val="0"/>
      <w:marTop w:val="0"/>
      <w:marBottom w:val="0"/>
      <w:divBdr>
        <w:top w:val="none" w:sz="0" w:space="0" w:color="auto"/>
        <w:left w:val="none" w:sz="0" w:space="0" w:color="auto"/>
        <w:bottom w:val="none" w:sz="0" w:space="0" w:color="auto"/>
        <w:right w:val="none" w:sz="0" w:space="0" w:color="auto"/>
      </w:divBdr>
    </w:div>
    <w:div w:id="1047602049">
      <w:bodyDiv w:val="1"/>
      <w:marLeft w:val="0"/>
      <w:marRight w:val="0"/>
      <w:marTop w:val="0"/>
      <w:marBottom w:val="0"/>
      <w:divBdr>
        <w:top w:val="none" w:sz="0" w:space="0" w:color="auto"/>
        <w:left w:val="none" w:sz="0" w:space="0" w:color="auto"/>
        <w:bottom w:val="none" w:sz="0" w:space="0" w:color="auto"/>
        <w:right w:val="none" w:sz="0" w:space="0" w:color="auto"/>
      </w:divBdr>
    </w:div>
    <w:div w:id="1048379758">
      <w:bodyDiv w:val="1"/>
      <w:marLeft w:val="0"/>
      <w:marRight w:val="0"/>
      <w:marTop w:val="0"/>
      <w:marBottom w:val="0"/>
      <w:divBdr>
        <w:top w:val="none" w:sz="0" w:space="0" w:color="auto"/>
        <w:left w:val="none" w:sz="0" w:space="0" w:color="auto"/>
        <w:bottom w:val="none" w:sz="0" w:space="0" w:color="auto"/>
        <w:right w:val="none" w:sz="0" w:space="0" w:color="auto"/>
      </w:divBdr>
      <w:divsChild>
        <w:div w:id="1934896428">
          <w:marLeft w:val="480"/>
          <w:marRight w:val="0"/>
          <w:marTop w:val="0"/>
          <w:marBottom w:val="0"/>
          <w:divBdr>
            <w:top w:val="none" w:sz="0" w:space="0" w:color="auto"/>
            <w:left w:val="none" w:sz="0" w:space="0" w:color="auto"/>
            <w:bottom w:val="none" w:sz="0" w:space="0" w:color="auto"/>
            <w:right w:val="none" w:sz="0" w:space="0" w:color="auto"/>
          </w:divBdr>
        </w:div>
        <w:div w:id="506098597">
          <w:marLeft w:val="480"/>
          <w:marRight w:val="0"/>
          <w:marTop w:val="0"/>
          <w:marBottom w:val="0"/>
          <w:divBdr>
            <w:top w:val="none" w:sz="0" w:space="0" w:color="auto"/>
            <w:left w:val="none" w:sz="0" w:space="0" w:color="auto"/>
            <w:bottom w:val="none" w:sz="0" w:space="0" w:color="auto"/>
            <w:right w:val="none" w:sz="0" w:space="0" w:color="auto"/>
          </w:divBdr>
        </w:div>
        <w:div w:id="503008293">
          <w:marLeft w:val="480"/>
          <w:marRight w:val="0"/>
          <w:marTop w:val="0"/>
          <w:marBottom w:val="0"/>
          <w:divBdr>
            <w:top w:val="none" w:sz="0" w:space="0" w:color="auto"/>
            <w:left w:val="none" w:sz="0" w:space="0" w:color="auto"/>
            <w:bottom w:val="none" w:sz="0" w:space="0" w:color="auto"/>
            <w:right w:val="none" w:sz="0" w:space="0" w:color="auto"/>
          </w:divBdr>
        </w:div>
        <w:div w:id="1776562212">
          <w:marLeft w:val="480"/>
          <w:marRight w:val="0"/>
          <w:marTop w:val="0"/>
          <w:marBottom w:val="0"/>
          <w:divBdr>
            <w:top w:val="none" w:sz="0" w:space="0" w:color="auto"/>
            <w:left w:val="none" w:sz="0" w:space="0" w:color="auto"/>
            <w:bottom w:val="none" w:sz="0" w:space="0" w:color="auto"/>
            <w:right w:val="none" w:sz="0" w:space="0" w:color="auto"/>
          </w:divBdr>
        </w:div>
        <w:div w:id="883911939">
          <w:marLeft w:val="480"/>
          <w:marRight w:val="0"/>
          <w:marTop w:val="0"/>
          <w:marBottom w:val="0"/>
          <w:divBdr>
            <w:top w:val="none" w:sz="0" w:space="0" w:color="auto"/>
            <w:left w:val="none" w:sz="0" w:space="0" w:color="auto"/>
            <w:bottom w:val="none" w:sz="0" w:space="0" w:color="auto"/>
            <w:right w:val="none" w:sz="0" w:space="0" w:color="auto"/>
          </w:divBdr>
        </w:div>
        <w:div w:id="251553877">
          <w:marLeft w:val="480"/>
          <w:marRight w:val="0"/>
          <w:marTop w:val="0"/>
          <w:marBottom w:val="0"/>
          <w:divBdr>
            <w:top w:val="none" w:sz="0" w:space="0" w:color="auto"/>
            <w:left w:val="none" w:sz="0" w:space="0" w:color="auto"/>
            <w:bottom w:val="none" w:sz="0" w:space="0" w:color="auto"/>
            <w:right w:val="none" w:sz="0" w:space="0" w:color="auto"/>
          </w:divBdr>
        </w:div>
        <w:div w:id="1591305707">
          <w:marLeft w:val="480"/>
          <w:marRight w:val="0"/>
          <w:marTop w:val="0"/>
          <w:marBottom w:val="0"/>
          <w:divBdr>
            <w:top w:val="none" w:sz="0" w:space="0" w:color="auto"/>
            <w:left w:val="none" w:sz="0" w:space="0" w:color="auto"/>
            <w:bottom w:val="none" w:sz="0" w:space="0" w:color="auto"/>
            <w:right w:val="none" w:sz="0" w:space="0" w:color="auto"/>
          </w:divBdr>
        </w:div>
        <w:div w:id="1308703821">
          <w:marLeft w:val="480"/>
          <w:marRight w:val="0"/>
          <w:marTop w:val="0"/>
          <w:marBottom w:val="0"/>
          <w:divBdr>
            <w:top w:val="none" w:sz="0" w:space="0" w:color="auto"/>
            <w:left w:val="none" w:sz="0" w:space="0" w:color="auto"/>
            <w:bottom w:val="none" w:sz="0" w:space="0" w:color="auto"/>
            <w:right w:val="none" w:sz="0" w:space="0" w:color="auto"/>
          </w:divBdr>
        </w:div>
        <w:div w:id="770517118">
          <w:marLeft w:val="480"/>
          <w:marRight w:val="0"/>
          <w:marTop w:val="0"/>
          <w:marBottom w:val="0"/>
          <w:divBdr>
            <w:top w:val="none" w:sz="0" w:space="0" w:color="auto"/>
            <w:left w:val="none" w:sz="0" w:space="0" w:color="auto"/>
            <w:bottom w:val="none" w:sz="0" w:space="0" w:color="auto"/>
            <w:right w:val="none" w:sz="0" w:space="0" w:color="auto"/>
          </w:divBdr>
        </w:div>
        <w:div w:id="595329591">
          <w:marLeft w:val="480"/>
          <w:marRight w:val="0"/>
          <w:marTop w:val="0"/>
          <w:marBottom w:val="0"/>
          <w:divBdr>
            <w:top w:val="none" w:sz="0" w:space="0" w:color="auto"/>
            <w:left w:val="none" w:sz="0" w:space="0" w:color="auto"/>
            <w:bottom w:val="none" w:sz="0" w:space="0" w:color="auto"/>
            <w:right w:val="none" w:sz="0" w:space="0" w:color="auto"/>
          </w:divBdr>
        </w:div>
        <w:div w:id="1516071884">
          <w:marLeft w:val="480"/>
          <w:marRight w:val="0"/>
          <w:marTop w:val="0"/>
          <w:marBottom w:val="0"/>
          <w:divBdr>
            <w:top w:val="none" w:sz="0" w:space="0" w:color="auto"/>
            <w:left w:val="none" w:sz="0" w:space="0" w:color="auto"/>
            <w:bottom w:val="none" w:sz="0" w:space="0" w:color="auto"/>
            <w:right w:val="none" w:sz="0" w:space="0" w:color="auto"/>
          </w:divBdr>
        </w:div>
        <w:div w:id="1741832504">
          <w:marLeft w:val="480"/>
          <w:marRight w:val="0"/>
          <w:marTop w:val="0"/>
          <w:marBottom w:val="0"/>
          <w:divBdr>
            <w:top w:val="none" w:sz="0" w:space="0" w:color="auto"/>
            <w:left w:val="none" w:sz="0" w:space="0" w:color="auto"/>
            <w:bottom w:val="none" w:sz="0" w:space="0" w:color="auto"/>
            <w:right w:val="none" w:sz="0" w:space="0" w:color="auto"/>
          </w:divBdr>
        </w:div>
        <w:div w:id="27338246">
          <w:marLeft w:val="480"/>
          <w:marRight w:val="0"/>
          <w:marTop w:val="0"/>
          <w:marBottom w:val="0"/>
          <w:divBdr>
            <w:top w:val="none" w:sz="0" w:space="0" w:color="auto"/>
            <w:left w:val="none" w:sz="0" w:space="0" w:color="auto"/>
            <w:bottom w:val="none" w:sz="0" w:space="0" w:color="auto"/>
            <w:right w:val="none" w:sz="0" w:space="0" w:color="auto"/>
          </w:divBdr>
        </w:div>
        <w:div w:id="157232122">
          <w:marLeft w:val="480"/>
          <w:marRight w:val="0"/>
          <w:marTop w:val="0"/>
          <w:marBottom w:val="0"/>
          <w:divBdr>
            <w:top w:val="none" w:sz="0" w:space="0" w:color="auto"/>
            <w:left w:val="none" w:sz="0" w:space="0" w:color="auto"/>
            <w:bottom w:val="none" w:sz="0" w:space="0" w:color="auto"/>
            <w:right w:val="none" w:sz="0" w:space="0" w:color="auto"/>
          </w:divBdr>
        </w:div>
        <w:div w:id="164781931">
          <w:marLeft w:val="480"/>
          <w:marRight w:val="0"/>
          <w:marTop w:val="0"/>
          <w:marBottom w:val="0"/>
          <w:divBdr>
            <w:top w:val="none" w:sz="0" w:space="0" w:color="auto"/>
            <w:left w:val="none" w:sz="0" w:space="0" w:color="auto"/>
            <w:bottom w:val="none" w:sz="0" w:space="0" w:color="auto"/>
            <w:right w:val="none" w:sz="0" w:space="0" w:color="auto"/>
          </w:divBdr>
        </w:div>
      </w:divsChild>
    </w:div>
    <w:div w:id="1048914247">
      <w:bodyDiv w:val="1"/>
      <w:marLeft w:val="0"/>
      <w:marRight w:val="0"/>
      <w:marTop w:val="0"/>
      <w:marBottom w:val="0"/>
      <w:divBdr>
        <w:top w:val="none" w:sz="0" w:space="0" w:color="auto"/>
        <w:left w:val="none" w:sz="0" w:space="0" w:color="auto"/>
        <w:bottom w:val="none" w:sz="0" w:space="0" w:color="auto"/>
        <w:right w:val="none" w:sz="0" w:space="0" w:color="auto"/>
      </w:divBdr>
    </w:div>
    <w:div w:id="1049261874">
      <w:bodyDiv w:val="1"/>
      <w:marLeft w:val="0"/>
      <w:marRight w:val="0"/>
      <w:marTop w:val="0"/>
      <w:marBottom w:val="0"/>
      <w:divBdr>
        <w:top w:val="none" w:sz="0" w:space="0" w:color="auto"/>
        <w:left w:val="none" w:sz="0" w:space="0" w:color="auto"/>
        <w:bottom w:val="none" w:sz="0" w:space="0" w:color="auto"/>
        <w:right w:val="none" w:sz="0" w:space="0" w:color="auto"/>
      </w:divBdr>
    </w:div>
    <w:div w:id="1049649729">
      <w:bodyDiv w:val="1"/>
      <w:marLeft w:val="0"/>
      <w:marRight w:val="0"/>
      <w:marTop w:val="0"/>
      <w:marBottom w:val="0"/>
      <w:divBdr>
        <w:top w:val="none" w:sz="0" w:space="0" w:color="auto"/>
        <w:left w:val="none" w:sz="0" w:space="0" w:color="auto"/>
        <w:bottom w:val="none" w:sz="0" w:space="0" w:color="auto"/>
        <w:right w:val="none" w:sz="0" w:space="0" w:color="auto"/>
      </w:divBdr>
    </w:div>
    <w:div w:id="1049962938">
      <w:bodyDiv w:val="1"/>
      <w:marLeft w:val="0"/>
      <w:marRight w:val="0"/>
      <w:marTop w:val="0"/>
      <w:marBottom w:val="0"/>
      <w:divBdr>
        <w:top w:val="none" w:sz="0" w:space="0" w:color="auto"/>
        <w:left w:val="none" w:sz="0" w:space="0" w:color="auto"/>
        <w:bottom w:val="none" w:sz="0" w:space="0" w:color="auto"/>
        <w:right w:val="none" w:sz="0" w:space="0" w:color="auto"/>
      </w:divBdr>
    </w:div>
    <w:div w:id="1050154204">
      <w:bodyDiv w:val="1"/>
      <w:marLeft w:val="0"/>
      <w:marRight w:val="0"/>
      <w:marTop w:val="0"/>
      <w:marBottom w:val="0"/>
      <w:divBdr>
        <w:top w:val="none" w:sz="0" w:space="0" w:color="auto"/>
        <w:left w:val="none" w:sz="0" w:space="0" w:color="auto"/>
        <w:bottom w:val="none" w:sz="0" w:space="0" w:color="auto"/>
        <w:right w:val="none" w:sz="0" w:space="0" w:color="auto"/>
      </w:divBdr>
    </w:div>
    <w:div w:id="1050228474">
      <w:bodyDiv w:val="1"/>
      <w:marLeft w:val="0"/>
      <w:marRight w:val="0"/>
      <w:marTop w:val="0"/>
      <w:marBottom w:val="0"/>
      <w:divBdr>
        <w:top w:val="none" w:sz="0" w:space="0" w:color="auto"/>
        <w:left w:val="none" w:sz="0" w:space="0" w:color="auto"/>
        <w:bottom w:val="none" w:sz="0" w:space="0" w:color="auto"/>
        <w:right w:val="none" w:sz="0" w:space="0" w:color="auto"/>
      </w:divBdr>
    </w:div>
    <w:div w:id="1051223651">
      <w:bodyDiv w:val="1"/>
      <w:marLeft w:val="0"/>
      <w:marRight w:val="0"/>
      <w:marTop w:val="0"/>
      <w:marBottom w:val="0"/>
      <w:divBdr>
        <w:top w:val="none" w:sz="0" w:space="0" w:color="auto"/>
        <w:left w:val="none" w:sz="0" w:space="0" w:color="auto"/>
        <w:bottom w:val="none" w:sz="0" w:space="0" w:color="auto"/>
        <w:right w:val="none" w:sz="0" w:space="0" w:color="auto"/>
      </w:divBdr>
    </w:div>
    <w:div w:id="1053502621">
      <w:bodyDiv w:val="1"/>
      <w:marLeft w:val="0"/>
      <w:marRight w:val="0"/>
      <w:marTop w:val="0"/>
      <w:marBottom w:val="0"/>
      <w:divBdr>
        <w:top w:val="none" w:sz="0" w:space="0" w:color="auto"/>
        <w:left w:val="none" w:sz="0" w:space="0" w:color="auto"/>
        <w:bottom w:val="none" w:sz="0" w:space="0" w:color="auto"/>
        <w:right w:val="none" w:sz="0" w:space="0" w:color="auto"/>
      </w:divBdr>
    </w:div>
    <w:div w:id="1056851664">
      <w:bodyDiv w:val="1"/>
      <w:marLeft w:val="0"/>
      <w:marRight w:val="0"/>
      <w:marTop w:val="0"/>
      <w:marBottom w:val="0"/>
      <w:divBdr>
        <w:top w:val="none" w:sz="0" w:space="0" w:color="auto"/>
        <w:left w:val="none" w:sz="0" w:space="0" w:color="auto"/>
        <w:bottom w:val="none" w:sz="0" w:space="0" w:color="auto"/>
        <w:right w:val="none" w:sz="0" w:space="0" w:color="auto"/>
      </w:divBdr>
      <w:divsChild>
        <w:div w:id="139812011">
          <w:marLeft w:val="480"/>
          <w:marRight w:val="0"/>
          <w:marTop w:val="0"/>
          <w:marBottom w:val="0"/>
          <w:divBdr>
            <w:top w:val="none" w:sz="0" w:space="0" w:color="auto"/>
            <w:left w:val="none" w:sz="0" w:space="0" w:color="auto"/>
            <w:bottom w:val="none" w:sz="0" w:space="0" w:color="auto"/>
            <w:right w:val="none" w:sz="0" w:space="0" w:color="auto"/>
          </w:divBdr>
        </w:div>
        <w:div w:id="852109772">
          <w:marLeft w:val="480"/>
          <w:marRight w:val="0"/>
          <w:marTop w:val="0"/>
          <w:marBottom w:val="0"/>
          <w:divBdr>
            <w:top w:val="none" w:sz="0" w:space="0" w:color="auto"/>
            <w:left w:val="none" w:sz="0" w:space="0" w:color="auto"/>
            <w:bottom w:val="none" w:sz="0" w:space="0" w:color="auto"/>
            <w:right w:val="none" w:sz="0" w:space="0" w:color="auto"/>
          </w:divBdr>
        </w:div>
        <w:div w:id="363680175">
          <w:marLeft w:val="480"/>
          <w:marRight w:val="0"/>
          <w:marTop w:val="0"/>
          <w:marBottom w:val="0"/>
          <w:divBdr>
            <w:top w:val="none" w:sz="0" w:space="0" w:color="auto"/>
            <w:left w:val="none" w:sz="0" w:space="0" w:color="auto"/>
            <w:bottom w:val="none" w:sz="0" w:space="0" w:color="auto"/>
            <w:right w:val="none" w:sz="0" w:space="0" w:color="auto"/>
          </w:divBdr>
        </w:div>
        <w:div w:id="1186015235">
          <w:marLeft w:val="480"/>
          <w:marRight w:val="0"/>
          <w:marTop w:val="0"/>
          <w:marBottom w:val="0"/>
          <w:divBdr>
            <w:top w:val="none" w:sz="0" w:space="0" w:color="auto"/>
            <w:left w:val="none" w:sz="0" w:space="0" w:color="auto"/>
            <w:bottom w:val="none" w:sz="0" w:space="0" w:color="auto"/>
            <w:right w:val="none" w:sz="0" w:space="0" w:color="auto"/>
          </w:divBdr>
        </w:div>
        <w:div w:id="2124689790">
          <w:marLeft w:val="480"/>
          <w:marRight w:val="0"/>
          <w:marTop w:val="0"/>
          <w:marBottom w:val="0"/>
          <w:divBdr>
            <w:top w:val="none" w:sz="0" w:space="0" w:color="auto"/>
            <w:left w:val="none" w:sz="0" w:space="0" w:color="auto"/>
            <w:bottom w:val="none" w:sz="0" w:space="0" w:color="auto"/>
            <w:right w:val="none" w:sz="0" w:space="0" w:color="auto"/>
          </w:divBdr>
        </w:div>
        <w:div w:id="1053431407">
          <w:marLeft w:val="480"/>
          <w:marRight w:val="0"/>
          <w:marTop w:val="0"/>
          <w:marBottom w:val="0"/>
          <w:divBdr>
            <w:top w:val="none" w:sz="0" w:space="0" w:color="auto"/>
            <w:left w:val="none" w:sz="0" w:space="0" w:color="auto"/>
            <w:bottom w:val="none" w:sz="0" w:space="0" w:color="auto"/>
            <w:right w:val="none" w:sz="0" w:space="0" w:color="auto"/>
          </w:divBdr>
        </w:div>
        <w:div w:id="603617588">
          <w:marLeft w:val="480"/>
          <w:marRight w:val="0"/>
          <w:marTop w:val="0"/>
          <w:marBottom w:val="0"/>
          <w:divBdr>
            <w:top w:val="none" w:sz="0" w:space="0" w:color="auto"/>
            <w:left w:val="none" w:sz="0" w:space="0" w:color="auto"/>
            <w:bottom w:val="none" w:sz="0" w:space="0" w:color="auto"/>
            <w:right w:val="none" w:sz="0" w:space="0" w:color="auto"/>
          </w:divBdr>
        </w:div>
        <w:div w:id="2105032867">
          <w:marLeft w:val="480"/>
          <w:marRight w:val="0"/>
          <w:marTop w:val="0"/>
          <w:marBottom w:val="0"/>
          <w:divBdr>
            <w:top w:val="none" w:sz="0" w:space="0" w:color="auto"/>
            <w:left w:val="none" w:sz="0" w:space="0" w:color="auto"/>
            <w:bottom w:val="none" w:sz="0" w:space="0" w:color="auto"/>
            <w:right w:val="none" w:sz="0" w:space="0" w:color="auto"/>
          </w:divBdr>
        </w:div>
        <w:div w:id="1287352047">
          <w:marLeft w:val="480"/>
          <w:marRight w:val="0"/>
          <w:marTop w:val="0"/>
          <w:marBottom w:val="0"/>
          <w:divBdr>
            <w:top w:val="none" w:sz="0" w:space="0" w:color="auto"/>
            <w:left w:val="none" w:sz="0" w:space="0" w:color="auto"/>
            <w:bottom w:val="none" w:sz="0" w:space="0" w:color="auto"/>
            <w:right w:val="none" w:sz="0" w:space="0" w:color="auto"/>
          </w:divBdr>
        </w:div>
        <w:div w:id="1676108682">
          <w:marLeft w:val="480"/>
          <w:marRight w:val="0"/>
          <w:marTop w:val="0"/>
          <w:marBottom w:val="0"/>
          <w:divBdr>
            <w:top w:val="none" w:sz="0" w:space="0" w:color="auto"/>
            <w:left w:val="none" w:sz="0" w:space="0" w:color="auto"/>
            <w:bottom w:val="none" w:sz="0" w:space="0" w:color="auto"/>
            <w:right w:val="none" w:sz="0" w:space="0" w:color="auto"/>
          </w:divBdr>
        </w:div>
        <w:div w:id="1560288429">
          <w:marLeft w:val="480"/>
          <w:marRight w:val="0"/>
          <w:marTop w:val="0"/>
          <w:marBottom w:val="0"/>
          <w:divBdr>
            <w:top w:val="none" w:sz="0" w:space="0" w:color="auto"/>
            <w:left w:val="none" w:sz="0" w:space="0" w:color="auto"/>
            <w:bottom w:val="none" w:sz="0" w:space="0" w:color="auto"/>
            <w:right w:val="none" w:sz="0" w:space="0" w:color="auto"/>
          </w:divBdr>
        </w:div>
        <w:div w:id="724522858">
          <w:marLeft w:val="480"/>
          <w:marRight w:val="0"/>
          <w:marTop w:val="0"/>
          <w:marBottom w:val="0"/>
          <w:divBdr>
            <w:top w:val="none" w:sz="0" w:space="0" w:color="auto"/>
            <w:left w:val="none" w:sz="0" w:space="0" w:color="auto"/>
            <w:bottom w:val="none" w:sz="0" w:space="0" w:color="auto"/>
            <w:right w:val="none" w:sz="0" w:space="0" w:color="auto"/>
          </w:divBdr>
        </w:div>
        <w:div w:id="804929457">
          <w:marLeft w:val="480"/>
          <w:marRight w:val="0"/>
          <w:marTop w:val="0"/>
          <w:marBottom w:val="0"/>
          <w:divBdr>
            <w:top w:val="none" w:sz="0" w:space="0" w:color="auto"/>
            <w:left w:val="none" w:sz="0" w:space="0" w:color="auto"/>
            <w:bottom w:val="none" w:sz="0" w:space="0" w:color="auto"/>
            <w:right w:val="none" w:sz="0" w:space="0" w:color="auto"/>
          </w:divBdr>
        </w:div>
        <w:div w:id="33963143">
          <w:marLeft w:val="480"/>
          <w:marRight w:val="0"/>
          <w:marTop w:val="0"/>
          <w:marBottom w:val="0"/>
          <w:divBdr>
            <w:top w:val="none" w:sz="0" w:space="0" w:color="auto"/>
            <w:left w:val="none" w:sz="0" w:space="0" w:color="auto"/>
            <w:bottom w:val="none" w:sz="0" w:space="0" w:color="auto"/>
            <w:right w:val="none" w:sz="0" w:space="0" w:color="auto"/>
          </w:divBdr>
        </w:div>
        <w:div w:id="490098904">
          <w:marLeft w:val="480"/>
          <w:marRight w:val="0"/>
          <w:marTop w:val="0"/>
          <w:marBottom w:val="0"/>
          <w:divBdr>
            <w:top w:val="none" w:sz="0" w:space="0" w:color="auto"/>
            <w:left w:val="none" w:sz="0" w:space="0" w:color="auto"/>
            <w:bottom w:val="none" w:sz="0" w:space="0" w:color="auto"/>
            <w:right w:val="none" w:sz="0" w:space="0" w:color="auto"/>
          </w:divBdr>
        </w:div>
        <w:div w:id="558133500">
          <w:marLeft w:val="480"/>
          <w:marRight w:val="0"/>
          <w:marTop w:val="0"/>
          <w:marBottom w:val="0"/>
          <w:divBdr>
            <w:top w:val="none" w:sz="0" w:space="0" w:color="auto"/>
            <w:left w:val="none" w:sz="0" w:space="0" w:color="auto"/>
            <w:bottom w:val="none" w:sz="0" w:space="0" w:color="auto"/>
            <w:right w:val="none" w:sz="0" w:space="0" w:color="auto"/>
          </w:divBdr>
        </w:div>
        <w:div w:id="712928544">
          <w:marLeft w:val="480"/>
          <w:marRight w:val="0"/>
          <w:marTop w:val="0"/>
          <w:marBottom w:val="0"/>
          <w:divBdr>
            <w:top w:val="none" w:sz="0" w:space="0" w:color="auto"/>
            <w:left w:val="none" w:sz="0" w:space="0" w:color="auto"/>
            <w:bottom w:val="none" w:sz="0" w:space="0" w:color="auto"/>
            <w:right w:val="none" w:sz="0" w:space="0" w:color="auto"/>
          </w:divBdr>
        </w:div>
        <w:div w:id="121655906">
          <w:marLeft w:val="480"/>
          <w:marRight w:val="0"/>
          <w:marTop w:val="0"/>
          <w:marBottom w:val="0"/>
          <w:divBdr>
            <w:top w:val="none" w:sz="0" w:space="0" w:color="auto"/>
            <w:left w:val="none" w:sz="0" w:space="0" w:color="auto"/>
            <w:bottom w:val="none" w:sz="0" w:space="0" w:color="auto"/>
            <w:right w:val="none" w:sz="0" w:space="0" w:color="auto"/>
          </w:divBdr>
        </w:div>
        <w:div w:id="401215845">
          <w:marLeft w:val="480"/>
          <w:marRight w:val="0"/>
          <w:marTop w:val="0"/>
          <w:marBottom w:val="0"/>
          <w:divBdr>
            <w:top w:val="none" w:sz="0" w:space="0" w:color="auto"/>
            <w:left w:val="none" w:sz="0" w:space="0" w:color="auto"/>
            <w:bottom w:val="none" w:sz="0" w:space="0" w:color="auto"/>
            <w:right w:val="none" w:sz="0" w:space="0" w:color="auto"/>
          </w:divBdr>
        </w:div>
        <w:div w:id="1511988619">
          <w:marLeft w:val="480"/>
          <w:marRight w:val="0"/>
          <w:marTop w:val="0"/>
          <w:marBottom w:val="0"/>
          <w:divBdr>
            <w:top w:val="none" w:sz="0" w:space="0" w:color="auto"/>
            <w:left w:val="none" w:sz="0" w:space="0" w:color="auto"/>
            <w:bottom w:val="none" w:sz="0" w:space="0" w:color="auto"/>
            <w:right w:val="none" w:sz="0" w:space="0" w:color="auto"/>
          </w:divBdr>
        </w:div>
        <w:div w:id="2120830332">
          <w:marLeft w:val="480"/>
          <w:marRight w:val="0"/>
          <w:marTop w:val="0"/>
          <w:marBottom w:val="0"/>
          <w:divBdr>
            <w:top w:val="none" w:sz="0" w:space="0" w:color="auto"/>
            <w:left w:val="none" w:sz="0" w:space="0" w:color="auto"/>
            <w:bottom w:val="none" w:sz="0" w:space="0" w:color="auto"/>
            <w:right w:val="none" w:sz="0" w:space="0" w:color="auto"/>
          </w:divBdr>
        </w:div>
        <w:div w:id="590621516">
          <w:marLeft w:val="480"/>
          <w:marRight w:val="0"/>
          <w:marTop w:val="0"/>
          <w:marBottom w:val="0"/>
          <w:divBdr>
            <w:top w:val="none" w:sz="0" w:space="0" w:color="auto"/>
            <w:left w:val="none" w:sz="0" w:space="0" w:color="auto"/>
            <w:bottom w:val="none" w:sz="0" w:space="0" w:color="auto"/>
            <w:right w:val="none" w:sz="0" w:space="0" w:color="auto"/>
          </w:divBdr>
        </w:div>
        <w:div w:id="654603262">
          <w:marLeft w:val="480"/>
          <w:marRight w:val="0"/>
          <w:marTop w:val="0"/>
          <w:marBottom w:val="0"/>
          <w:divBdr>
            <w:top w:val="none" w:sz="0" w:space="0" w:color="auto"/>
            <w:left w:val="none" w:sz="0" w:space="0" w:color="auto"/>
            <w:bottom w:val="none" w:sz="0" w:space="0" w:color="auto"/>
            <w:right w:val="none" w:sz="0" w:space="0" w:color="auto"/>
          </w:divBdr>
        </w:div>
        <w:div w:id="48766707">
          <w:marLeft w:val="480"/>
          <w:marRight w:val="0"/>
          <w:marTop w:val="0"/>
          <w:marBottom w:val="0"/>
          <w:divBdr>
            <w:top w:val="none" w:sz="0" w:space="0" w:color="auto"/>
            <w:left w:val="none" w:sz="0" w:space="0" w:color="auto"/>
            <w:bottom w:val="none" w:sz="0" w:space="0" w:color="auto"/>
            <w:right w:val="none" w:sz="0" w:space="0" w:color="auto"/>
          </w:divBdr>
        </w:div>
        <w:div w:id="1646423016">
          <w:marLeft w:val="480"/>
          <w:marRight w:val="0"/>
          <w:marTop w:val="0"/>
          <w:marBottom w:val="0"/>
          <w:divBdr>
            <w:top w:val="none" w:sz="0" w:space="0" w:color="auto"/>
            <w:left w:val="none" w:sz="0" w:space="0" w:color="auto"/>
            <w:bottom w:val="none" w:sz="0" w:space="0" w:color="auto"/>
            <w:right w:val="none" w:sz="0" w:space="0" w:color="auto"/>
          </w:divBdr>
        </w:div>
        <w:div w:id="1495103482">
          <w:marLeft w:val="480"/>
          <w:marRight w:val="0"/>
          <w:marTop w:val="0"/>
          <w:marBottom w:val="0"/>
          <w:divBdr>
            <w:top w:val="none" w:sz="0" w:space="0" w:color="auto"/>
            <w:left w:val="none" w:sz="0" w:space="0" w:color="auto"/>
            <w:bottom w:val="none" w:sz="0" w:space="0" w:color="auto"/>
            <w:right w:val="none" w:sz="0" w:space="0" w:color="auto"/>
          </w:divBdr>
        </w:div>
        <w:div w:id="1487281135">
          <w:marLeft w:val="480"/>
          <w:marRight w:val="0"/>
          <w:marTop w:val="0"/>
          <w:marBottom w:val="0"/>
          <w:divBdr>
            <w:top w:val="none" w:sz="0" w:space="0" w:color="auto"/>
            <w:left w:val="none" w:sz="0" w:space="0" w:color="auto"/>
            <w:bottom w:val="none" w:sz="0" w:space="0" w:color="auto"/>
            <w:right w:val="none" w:sz="0" w:space="0" w:color="auto"/>
          </w:divBdr>
        </w:div>
        <w:div w:id="528492441">
          <w:marLeft w:val="480"/>
          <w:marRight w:val="0"/>
          <w:marTop w:val="0"/>
          <w:marBottom w:val="0"/>
          <w:divBdr>
            <w:top w:val="none" w:sz="0" w:space="0" w:color="auto"/>
            <w:left w:val="none" w:sz="0" w:space="0" w:color="auto"/>
            <w:bottom w:val="none" w:sz="0" w:space="0" w:color="auto"/>
            <w:right w:val="none" w:sz="0" w:space="0" w:color="auto"/>
          </w:divBdr>
        </w:div>
      </w:divsChild>
    </w:div>
    <w:div w:id="1057121337">
      <w:bodyDiv w:val="1"/>
      <w:marLeft w:val="0"/>
      <w:marRight w:val="0"/>
      <w:marTop w:val="0"/>
      <w:marBottom w:val="0"/>
      <w:divBdr>
        <w:top w:val="none" w:sz="0" w:space="0" w:color="auto"/>
        <w:left w:val="none" w:sz="0" w:space="0" w:color="auto"/>
        <w:bottom w:val="none" w:sz="0" w:space="0" w:color="auto"/>
        <w:right w:val="none" w:sz="0" w:space="0" w:color="auto"/>
      </w:divBdr>
    </w:div>
    <w:div w:id="1057825230">
      <w:bodyDiv w:val="1"/>
      <w:marLeft w:val="0"/>
      <w:marRight w:val="0"/>
      <w:marTop w:val="0"/>
      <w:marBottom w:val="0"/>
      <w:divBdr>
        <w:top w:val="none" w:sz="0" w:space="0" w:color="auto"/>
        <w:left w:val="none" w:sz="0" w:space="0" w:color="auto"/>
        <w:bottom w:val="none" w:sz="0" w:space="0" w:color="auto"/>
        <w:right w:val="none" w:sz="0" w:space="0" w:color="auto"/>
      </w:divBdr>
    </w:div>
    <w:div w:id="1058044282">
      <w:bodyDiv w:val="1"/>
      <w:marLeft w:val="0"/>
      <w:marRight w:val="0"/>
      <w:marTop w:val="0"/>
      <w:marBottom w:val="0"/>
      <w:divBdr>
        <w:top w:val="none" w:sz="0" w:space="0" w:color="auto"/>
        <w:left w:val="none" w:sz="0" w:space="0" w:color="auto"/>
        <w:bottom w:val="none" w:sz="0" w:space="0" w:color="auto"/>
        <w:right w:val="none" w:sz="0" w:space="0" w:color="auto"/>
      </w:divBdr>
    </w:div>
    <w:div w:id="1058623966">
      <w:bodyDiv w:val="1"/>
      <w:marLeft w:val="0"/>
      <w:marRight w:val="0"/>
      <w:marTop w:val="0"/>
      <w:marBottom w:val="0"/>
      <w:divBdr>
        <w:top w:val="none" w:sz="0" w:space="0" w:color="auto"/>
        <w:left w:val="none" w:sz="0" w:space="0" w:color="auto"/>
        <w:bottom w:val="none" w:sz="0" w:space="0" w:color="auto"/>
        <w:right w:val="none" w:sz="0" w:space="0" w:color="auto"/>
      </w:divBdr>
    </w:div>
    <w:div w:id="1059015569">
      <w:bodyDiv w:val="1"/>
      <w:marLeft w:val="0"/>
      <w:marRight w:val="0"/>
      <w:marTop w:val="0"/>
      <w:marBottom w:val="0"/>
      <w:divBdr>
        <w:top w:val="none" w:sz="0" w:space="0" w:color="auto"/>
        <w:left w:val="none" w:sz="0" w:space="0" w:color="auto"/>
        <w:bottom w:val="none" w:sz="0" w:space="0" w:color="auto"/>
        <w:right w:val="none" w:sz="0" w:space="0" w:color="auto"/>
      </w:divBdr>
    </w:div>
    <w:div w:id="1060520754">
      <w:bodyDiv w:val="1"/>
      <w:marLeft w:val="0"/>
      <w:marRight w:val="0"/>
      <w:marTop w:val="0"/>
      <w:marBottom w:val="0"/>
      <w:divBdr>
        <w:top w:val="none" w:sz="0" w:space="0" w:color="auto"/>
        <w:left w:val="none" w:sz="0" w:space="0" w:color="auto"/>
        <w:bottom w:val="none" w:sz="0" w:space="0" w:color="auto"/>
        <w:right w:val="none" w:sz="0" w:space="0" w:color="auto"/>
      </w:divBdr>
    </w:div>
    <w:div w:id="1060976269">
      <w:bodyDiv w:val="1"/>
      <w:marLeft w:val="0"/>
      <w:marRight w:val="0"/>
      <w:marTop w:val="0"/>
      <w:marBottom w:val="0"/>
      <w:divBdr>
        <w:top w:val="none" w:sz="0" w:space="0" w:color="auto"/>
        <w:left w:val="none" w:sz="0" w:space="0" w:color="auto"/>
        <w:bottom w:val="none" w:sz="0" w:space="0" w:color="auto"/>
        <w:right w:val="none" w:sz="0" w:space="0" w:color="auto"/>
      </w:divBdr>
    </w:div>
    <w:div w:id="1063023589">
      <w:bodyDiv w:val="1"/>
      <w:marLeft w:val="0"/>
      <w:marRight w:val="0"/>
      <w:marTop w:val="0"/>
      <w:marBottom w:val="0"/>
      <w:divBdr>
        <w:top w:val="none" w:sz="0" w:space="0" w:color="auto"/>
        <w:left w:val="none" w:sz="0" w:space="0" w:color="auto"/>
        <w:bottom w:val="none" w:sz="0" w:space="0" w:color="auto"/>
        <w:right w:val="none" w:sz="0" w:space="0" w:color="auto"/>
      </w:divBdr>
    </w:div>
    <w:div w:id="1063062282">
      <w:bodyDiv w:val="1"/>
      <w:marLeft w:val="0"/>
      <w:marRight w:val="0"/>
      <w:marTop w:val="0"/>
      <w:marBottom w:val="0"/>
      <w:divBdr>
        <w:top w:val="none" w:sz="0" w:space="0" w:color="auto"/>
        <w:left w:val="none" w:sz="0" w:space="0" w:color="auto"/>
        <w:bottom w:val="none" w:sz="0" w:space="0" w:color="auto"/>
        <w:right w:val="none" w:sz="0" w:space="0" w:color="auto"/>
      </w:divBdr>
    </w:div>
    <w:div w:id="1063213129">
      <w:bodyDiv w:val="1"/>
      <w:marLeft w:val="0"/>
      <w:marRight w:val="0"/>
      <w:marTop w:val="0"/>
      <w:marBottom w:val="0"/>
      <w:divBdr>
        <w:top w:val="none" w:sz="0" w:space="0" w:color="auto"/>
        <w:left w:val="none" w:sz="0" w:space="0" w:color="auto"/>
        <w:bottom w:val="none" w:sz="0" w:space="0" w:color="auto"/>
        <w:right w:val="none" w:sz="0" w:space="0" w:color="auto"/>
      </w:divBdr>
    </w:div>
    <w:div w:id="1064644590">
      <w:bodyDiv w:val="1"/>
      <w:marLeft w:val="0"/>
      <w:marRight w:val="0"/>
      <w:marTop w:val="0"/>
      <w:marBottom w:val="0"/>
      <w:divBdr>
        <w:top w:val="none" w:sz="0" w:space="0" w:color="auto"/>
        <w:left w:val="none" w:sz="0" w:space="0" w:color="auto"/>
        <w:bottom w:val="none" w:sz="0" w:space="0" w:color="auto"/>
        <w:right w:val="none" w:sz="0" w:space="0" w:color="auto"/>
      </w:divBdr>
    </w:div>
    <w:div w:id="1064792425">
      <w:bodyDiv w:val="1"/>
      <w:marLeft w:val="0"/>
      <w:marRight w:val="0"/>
      <w:marTop w:val="0"/>
      <w:marBottom w:val="0"/>
      <w:divBdr>
        <w:top w:val="none" w:sz="0" w:space="0" w:color="auto"/>
        <w:left w:val="none" w:sz="0" w:space="0" w:color="auto"/>
        <w:bottom w:val="none" w:sz="0" w:space="0" w:color="auto"/>
        <w:right w:val="none" w:sz="0" w:space="0" w:color="auto"/>
      </w:divBdr>
    </w:div>
    <w:div w:id="1069421078">
      <w:bodyDiv w:val="1"/>
      <w:marLeft w:val="0"/>
      <w:marRight w:val="0"/>
      <w:marTop w:val="0"/>
      <w:marBottom w:val="0"/>
      <w:divBdr>
        <w:top w:val="none" w:sz="0" w:space="0" w:color="auto"/>
        <w:left w:val="none" w:sz="0" w:space="0" w:color="auto"/>
        <w:bottom w:val="none" w:sz="0" w:space="0" w:color="auto"/>
        <w:right w:val="none" w:sz="0" w:space="0" w:color="auto"/>
      </w:divBdr>
    </w:div>
    <w:div w:id="1070228852">
      <w:bodyDiv w:val="1"/>
      <w:marLeft w:val="0"/>
      <w:marRight w:val="0"/>
      <w:marTop w:val="0"/>
      <w:marBottom w:val="0"/>
      <w:divBdr>
        <w:top w:val="none" w:sz="0" w:space="0" w:color="auto"/>
        <w:left w:val="none" w:sz="0" w:space="0" w:color="auto"/>
        <w:bottom w:val="none" w:sz="0" w:space="0" w:color="auto"/>
        <w:right w:val="none" w:sz="0" w:space="0" w:color="auto"/>
      </w:divBdr>
    </w:div>
    <w:div w:id="1070496398">
      <w:bodyDiv w:val="1"/>
      <w:marLeft w:val="0"/>
      <w:marRight w:val="0"/>
      <w:marTop w:val="0"/>
      <w:marBottom w:val="0"/>
      <w:divBdr>
        <w:top w:val="none" w:sz="0" w:space="0" w:color="auto"/>
        <w:left w:val="none" w:sz="0" w:space="0" w:color="auto"/>
        <w:bottom w:val="none" w:sz="0" w:space="0" w:color="auto"/>
        <w:right w:val="none" w:sz="0" w:space="0" w:color="auto"/>
      </w:divBdr>
    </w:div>
    <w:div w:id="1070928861">
      <w:bodyDiv w:val="1"/>
      <w:marLeft w:val="0"/>
      <w:marRight w:val="0"/>
      <w:marTop w:val="0"/>
      <w:marBottom w:val="0"/>
      <w:divBdr>
        <w:top w:val="none" w:sz="0" w:space="0" w:color="auto"/>
        <w:left w:val="none" w:sz="0" w:space="0" w:color="auto"/>
        <w:bottom w:val="none" w:sz="0" w:space="0" w:color="auto"/>
        <w:right w:val="none" w:sz="0" w:space="0" w:color="auto"/>
      </w:divBdr>
    </w:div>
    <w:div w:id="1072311642">
      <w:bodyDiv w:val="1"/>
      <w:marLeft w:val="0"/>
      <w:marRight w:val="0"/>
      <w:marTop w:val="0"/>
      <w:marBottom w:val="0"/>
      <w:divBdr>
        <w:top w:val="none" w:sz="0" w:space="0" w:color="auto"/>
        <w:left w:val="none" w:sz="0" w:space="0" w:color="auto"/>
        <w:bottom w:val="none" w:sz="0" w:space="0" w:color="auto"/>
        <w:right w:val="none" w:sz="0" w:space="0" w:color="auto"/>
      </w:divBdr>
    </w:div>
    <w:div w:id="1072656275">
      <w:bodyDiv w:val="1"/>
      <w:marLeft w:val="0"/>
      <w:marRight w:val="0"/>
      <w:marTop w:val="0"/>
      <w:marBottom w:val="0"/>
      <w:divBdr>
        <w:top w:val="none" w:sz="0" w:space="0" w:color="auto"/>
        <w:left w:val="none" w:sz="0" w:space="0" w:color="auto"/>
        <w:bottom w:val="none" w:sz="0" w:space="0" w:color="auto"/>
        <w:right w:val="none" w:sz="0" w:space="0" w:color="auto"/>
      </w:divBdr>
    </w:div>
    <w:div w:id="1072773984">
      <w:bodyDiv w:val="1"/>
      <w:marLeft w:val="0"/>
      <w:marRight w:val="0"/>
      <w:marTop w:val="0"/>
      <w:marBottom w:val="0"/>
      <w:divBdr>
        <w:top w:val="none" w:sz="0" w:space="0" w:color="auto"/>
        <w:left w:val="none" w:sz="0" w:space="0" w:color="auto"/>
        <w:bottom w:val="none" w:sz="0" w:space="0" w:color="auto"/>
        <w:right w:val="none" w:sz="0" w:space="0" w:color="auto"/>
      </w:divBdr>
    </w:div>
    <w:div w:id="1073041969">
      <w:bodyDiv w:val="1"/>
      <w:marLeft w:val="0"/>
      <w:marRight w:val="0"/>
      <w:marTop w:val="0"/>
      <w:marBottom w:val="0"/>
      <w:divBdr>
        <w:top w:val="none" w:sz="0" w:space="0" w:color="auto"/>
        <w:left w:val="none" w:sz="0" w:space="0" w:color="auto"/>
        <w:bottom w:val="none" w:sz="0" w:space="0" w:color="auto"/>
        <w:right w:val="none" w:sz="0" w:space="0" w:color="auto"/>
      </w:divBdr>
    </w:div>
    <w:div w:id="1073745496">
      <w:bodyDiv w:val="1"/>
      <w:marLeft w:val="0"/>
      <w:marRight w:val="0"/>
      <w:marTop w:val="0"/>
      <w:marBottom w:val="0"/>
      <w:divBdr>
        <w:top w:val="none" w:sz="0" w:space="0" w:color="auto"/>
        <w:left w:val="none" w:sz="0" w:space="0" w:color="auto"/>
        <w:bottom w:val="none" w:sz="0" w:space="0" w:color="auto"/>
        <w:right w:val="none" w:sz="0" w:space="0" w:color="auto"/>
      </w:divBdr>
    </w:div>
    <w:div w:id="1074593822">
      <w:bodyDiv w:val="1"/>
      <w:marLeft w:val="0"/>
      <w:marRight w:val="0"/>
      <w:marTop w:val="0"/>
      <w:marBottom w:val="0"/>
      <w:divBdr>
        <w:top w:val="none" w:sz="0" w:space="0" w:color="auto"/>
        <w:left w:val="none" w:sz="0" w:space="0" w:color="auto"/>
        <w:bottom w:val="none" w:sz="0" w:space="0" w:color="auto"/>
        <w:right w:val="none" w:sz="0" w:space="0" w:color="auto"/>
      </w:divBdr>
    </w:div>
    <w:div w:id="1074939420">
      <w:bodyDiv w:val="1"/>
      <w:marLeft w:val="0"/>
      <w:marRight w:val="0"/>
      <w:marTop w:val="0"/>
      <w:marBottom w:val="0"/>
      <w:divBdr>
        <w:top w:val="none" w:sz="0" w:space="0" w:color="auto"/>
        <w:left w:val="none" w:sz="0" w:space="0" w:color="auto"/>
        <w:bottom w:val="none" w:sz="0" w:space="0" w:color="auto"/>
        <w:right w:val="none" w:sz="0" w:space="0" w:color="auto"/>
      </w:divBdr>
      <w:divsChild>
        <w:div w:id="139616043">
          <w:marLeft w:val="480"/>
          <w:marRight w:val="0"/>
          <w:marTop w:val="0"/>
          <w:marBottom w:val="0"/>
          <w:divBdr>
            <w:top w:val="none" w:sz="0" w:space="0" w:color="auto"/>
            <w:left w:val="none" w:sz="0" w:space="0" w:color="auto"/>
            <w:bottom w:val="none" w:sz="0" w:space="0" w:color="auto"/>
            <w:right w:val="none" w:sz="0" w:space="0" w:color="auto"/>
          </w:divBdr>
        </w:div>
        <w:div w:id="712122134">
          <w:marLeft w:val="480"/>
          <w:marRight w:val="0"/>
          <w:marTop w:val="0"/>
          <w:marBottom w:val="0"/>
          <w:divBdr>
            <w:top w:val="none" w:sz="0" w:space="0" w:color="auto"/>
            <w:left w:val="none" w:sz="0" w:space="0" w:color="auto"/>
            <w:bottom w:val="none" w:sz="0" w:space="0" w:color="auto"/>
            <w:right w:val="none" w:sz="0" w:space="0" w:color="auto"/>
          </w:divBdr>
        </w:div>
        <w:div w:id="630326737">
          <w:marLeft w:val="480"/>
          <w:marRight w:val="0"/>
          <w:marTop w:val="0"/>
          <w:marBottom w:val="0"/>
          <w:divBdr>
            <w:top w:val="none" w:sz="0" w:space="0" w:color="auto"/>
            <w:left w:val="none" w:sz="0" w:space="0" w:color="auto"/>
            <w:bottom w:val="none" w:sz="0" w:space="0" w:color="auto"/>
            <w:right w:val="none" w:sz="0" w:space="0" w:color="auto"/>
          </w:divBdr>
        </w:div>
        <w:div w:id="888538714">
          <w:marLeft w:val="480"/>
          <w:marRight w:val="0"/>
          <w:marTop w:val="0"/>
          <w:marBottom w:val="0"/>
          <w:divBdr>
            <w:top w:val="none" w:sz="0" w:space="0" w:color="auto"/>
            <w:left w:val="none" w:sz="0" w:space="0" w:color="auto"/>
            <w:bottom w:val="none" w:sz="0" w:space="0" w:color="auto"/>
            <w:right w:val="none" w:sz="0" w:space="0" w:color="auto"/>
          </w:divBdr>
        </w:div>
        <w:div w:id="573859672">
          <w:marLeft w:val="480"/>
          <w:marRight w:val="0"/>
          <w:marTop w:val="0"/>
          <w:marBottom w:val="0"/>
          <w:divBdr>
            <w:top w:val="none" w:sz="0" w:space="0" w:color="auto"/>
            <w:left w:val="none" w:sz="0" w:space="0" w:color="auto"/>
            <w:bottom w:val="none" w:sz="0" w:space="0" w:color="auto"/>
            <w:right w:val="none" w:sz="0" w:space="0" w:color="auto"/>
          </w:divBdr>
        </w:div>
        <w:div w:id="1016619310">
          <w:marLeft w:val="480"/>
          <w:marRight w:val="0"/>
          <w:marTop w:val="0"/>
          <w:marBottom w:val="0"/>
          <w:divBdr>
            <w:top w:val="none" w:sz="0" w:space="0" w:color="auto"/>
            <w:left w:val="none" w:sz="0" w:space="0" w:color="auto"/>
            <w:bottom w:val="none" w:sz="0" w:space="0" w:color="auto"/>
            <w:right w:val="none" w:sz="0" w:space="0" w:color="auto"/>
          </w:divBdr>
        </w:div>
        <w:div w:id="1484158335">
          <w:marLeft w:val="480"/>
          <w:marRight w:val="0"/>
          <w:marTop w:val="0"/>
          <w:marBottom w:val="0"/>
          <w:divBdr>
            <w:top w:val="none" w:sz="0" w:space="0" w:color="auto"/>
            <w:left w:val="none" w:sz="0" w:space="0" w:color="auto"/>
            <w:bottom w:val="none" w:sz="0" w:space="0" w:color="auto"/>
            <w:right w:val="none" w:sz="0" w:space="0" w:color="auto"/>
          </w:divBdr>
        </w:div>
        <w:div w:id="774132433">
          <w:marLeft w:val="480"/>
          <w:marRight w:val="0"/>
          <w:marTop w:val="0"/>
          <w:marBottom w:val="0"/>
          <w:divBdr>
            <w:top w:val="none" w:sz="0" w:space="0" w:color="auto"/>
            <w:left w:val="none" w:sz="0" w:space="0" w:color="auto"/>
            <w:bottom w:val="none" w:sz="0" w:space="0" w:color="auto"/>
            <w:right w:val="none" w:sz="0" w:space="0" w:color="auto"/>
          </w:divBdr>
        </w:div>
        <w:div w:id="1074470307">
          <w:marLeft w:val="480"/>
          <w:marRight w:val="0"/>
          <w:marTop w:val="0"/>
          <w:marBottom w:val="0"/>
          <w:divBdr>
            <w:top w:val="none" w:sz="0" w:space="0" w:color="auto"/>
            <w:left w:val="none" w:sz="0" w:space="0" w:color="auto"/>
            <w:bottom w:val="none" w:sz="0" w:space="0" w:color="auto"/>
            <w:right w:val="none" w:sz="0" w:space="0" w:color="auto"/>
          </w:divBdr>
        </w:div>
        <w:div w:id="396784572">
          <w:marLeft w:val="480"/>
          <w:marRight w:val="0"/>
          <w:marTop w:val="0"/>
          <w:marBottom w:val="0"/>
          <w:divBdr>
            <w:top w:val="none" w:sz="0" w:space="0" w:color="auto"/>
            <w:left w:val="none" w:sz="0" w:space="0" w:color="auto"/>
            <w:bottom w:val="none" w:sz="0" w:space="0" w:color="auto"/>
            <w:right w:val="none" w:sz="0" w:space="0" w:color="auto"/>
          </w:divBdr>
        </w:div>
        <w:div w:id="652373852">
          <w:marLeft w:val="480"/>
          <w:marRight w:val="0"/>
          <w:marTop w:val="0"/>
          <w:marBottom w:val="0"/>
          <w:divBdr>
            <w:top w:val="none" w:sz="0" w:space="0" w:color="auto"/>
            <w:left w:val="none" w:sz="0" w:space="0" w:color="auto"/>
            <w:bottom w:val="none" w:sz="0" w:space="0" w:color="auto"/>
            <w:right w:val="none" w:sz="0" w:space="0" w:color="auto"/>
          </w:divBdr>
        </w:div>
        <w:div w:id="1060863859">
          <w:marLeft w:val="480"/>
          <w:marRight w:val="0"/>
          <w:marTop w:val="0"/>
          <w:marBottom w:val="0"/>
          <w:divBdr>
            <w:top w:val="none" w:sz="0" w:space="0" w:color="auto"/>
            <w:left w:val="none" w:sz="0" w:space="0" w:color="auto"/>
            <w:bottom w:val="none" w:sz="0" w:space="0" w:color="auto"/>
            <w:right w:val="none" w:sz="0" w:space="0" w:color="auto"/>
          </w:divBdr>
        </w:div>
        <w:div w:id="2059159436">
          <w:marLeft w:val="480"/>
          <w:marRight w:val="0"/>
          <w:marTop w:val="0"/>
          <w:marBottom w:val="0"/>
          <w:divBdr>
            <w:top w:val="none" w:sz="0" w:space="0" w:color="auto"/>
            <w:left w:val="none" w:sz="0" w:space="0" w:color="auto"/>
            <w:bottom w:val="none" w:sz="0" w:space="0" w:color="auto"/>
            <w:right w:val="none" w:sz="0" w:space="0" w:color="auto"/>
          </w:divBdr>
        </w:div>
        <w:div w:id="1451436541">
          <w:marLeft w:val="480"/>
          <w:marRight w:val="0"/>
          <w:marTop w:val="0"/>
          <w:marBottom w:val="0"/>
          <w:divBdr>
            <w:top w:val="none" w:sz="0" w:space="0" w:color="auto"/>
            <w:left w:val="none" w:sz="0" w:space="0" w:color="auto"/>
            <w:bottom w:val="none" w:sz="0" w:space="0" w:color="auto"/>
            <w:right w:val="none" w:sz="0" w:space="0" w:color="auto"/>
          </w:divBdr>
        </w:div>
        <w:div w:id="1830557787">
          <w:marLeft w:val="480"/>
          <w:marRight w:val="0"/>
          <w:marTop w:val="0"/>
          <w:marBottom w:val="0"/>
          <w:divBdr>
            <w:top w:val="none" w:sz="0" w:space="0" w:color="auto"/>
            <w:left w:val="none" w:sz="0" w:space="0" w:color="auto"/>
            <w:bottom w:val="none" w:sz="0" w:space="0" w:color="auto"/>
            <w:right w:val="none" w:sz="0" w:space="0" w:color="auto"/>
          </w:divBdr>
        </w:div>
        <w:div w:id="1952591263">
          <w:marLeft w:val="480"/>
          <w:marRight w:val="0"/>
          <w:marTop w:val="0"/>
          <w:marBottom w:val="0"/>
          <w:divBdr>
            <w:top w:val="none" w:sz="0" w:space="0" w:color="auto"/>
            <w:left w:val="none" w:sz="0" w:space="0" w:color="auto"/>
            <w:bottom w:val="none" w:sz="0" w:space="0" w:color="auto"/>
            <w:right w:val="none" w:sz="0" w:space="0" w:color="auto"/>
          </w:divBdr>
        </w:div>
        <w:div w:id="1314025621">
          <w:marLeft w:val="480"/>
          <w:marRight w:val="0"/>
          <w:marTop w:val="0"/>
          <w:marBottom w:val="0"/>
          <w:divBdr>
            <w:top w:val="none" w:sz="0" w:space="0" w:color="auto"/>
            <w:left w:val="none" w:sz="0" w:space="0" w:color="auto"/>
            <w:bottom w:val="none" w:sz="0" w:space="0" w:color="auto"/>
            <w:right w:val="none" w:sz="0" w:space="0" w:color="auto"/>
          </w:divBdr>
        </w:div>
        <w:div w:id="965041512">
          <w:marLeft w:val="480"/>
          <w:marRight w:val="0"/>
          <w:marTop w:val="0"/>
          <w:marBottom w:val="0"/>
          <w:divBdr>
            <w:top w:val="none" w:sz="0" w:space="0" w:color="auto"/>
            <w:left w:val="none" w:sz="0" w:space="0" w:color="auto"/>
            <w:bottom w:val="none" w:sz="0" w:space="0" w:color="auto"/>
            <w:right w:val="none" w:sz="0" w:space="0" w:color="auto"/>
          </w:divBdr>
        </w:div>
        <w:div w:id="269902168">
          <w:marLeft w:val="480"/>
          <w:marRight w:val="0"/>
          <w:marTop w:val="0"/>
          <w:marBottom w:val="0"/>
          <w:divBdr>
            <w:top w:val="none" w:sz="0" w:space="0" w:color="auto"/>
            <w:left w:val="none" w:sz="0" w:space="0" w:color="auto"/>
            <w:bottom w:val="none" w:sz="0" w:space="0" w:color="auto"/>
            <w:right w:val="none" w:sz="0" w:space="0" w:color="auto"/>
          </w:divBdr>
        </w:div>
        <w:div w:id="513808788">
          <w:marLeft w:val="480"/>
          <w:marRight w:val="0"/>
          <w:marTop w:val="0"/>
          <w:marBottom w:val="0"/>
          <w:divBdr>
            <w:top w:val="none" w:sz="0" w:space="0" w:color="auto"/>
            <w:left w:val="none" w:sz="0" w:space="0" w:color="auto"/>
            <w:bottom w:val="none" w:sz="0" w:space="0" w:color="auto"/>
            <w:right w:val="none" w:sz="0" w:space="0" w:color="auto"/>
          </w:divBdr>
        </w:div>
        <w:div w:id="1274821151">
          <w:marLeft w:val="480"/>
          <w:marRight w:val="0"/>
          <w:marTop w:val="0"/>
          <w:marBottom w:val="0"/>
          <w:divBdr>
            <w:top w:val="none" w:sz="0" w:space="0" w:color="auto"/>
            <w:left w:val="none" w:sz="0" w:space="0" w:color="auto"/>
            <w:bottom w:val="none" w:sz="0" w:space="0" w:color="auto"/>
            <w:right w:val="none" w:sz="0" w:space="0" w:color="auto"/>
          </w:divBdr>
        </w:div>
        <w:div w:id="1299338290">
          <w:marLeft w:val="480"/>
          <w:marRight w:val="0"/>
          <w:marTop w:val="0"/>
          <w:marBottom w:val="0"/>
          <w:divBdr>
            <w:top w:val="none" w:sz="0" w:space="0" w:color="auto"/>
            <w:left w:val="none" w:sz="0" w:space="0" w:color="auto"/>
            <w:bottom w:val="none" w:sz="0" w:space="0" w:color="auto"/>
            <w:right w:val="none" w:sz="0" w:space="0" w:color="auto"/>
          </w:divBdr>
        </w:div>
        <w:div w:id="751120335">
          <w:marLeft w:val="480"/>
          <w:marRight w:val="0"/>
          <w:marTop w:val="0"/>
          <w:marBottom w:val="0"/>
          <w:divBdr>
            <w:top w:val="none" w:sz="0" w:space="0" w:color="auto"/>
            <w:left w:val="none" w:sz="0" w:space="0" w:color="auto"/>
            <w:bottom w:val="none" w:sz="0" w:space="0" w:color="auto"/>
            <w:right w:val="none" w:sz="0" w:space="0" w:color="auto"/>
          </w:divBdr>
        </w:div>
        <w:div w:id="673849356">
          <w:marLeft w:val="480"/>
          <w:marRight w:val="0"/>
          <w:marTop w:val="0"/>
          <w:marBottom w:val="0"/>
          <w:divBdr>
            <w:top w:val="none" w:sz="0" w:space="0" w:color="auto"/>
            <w:left w:val="none" w:sz="0" w:space="0" w:color="auto"/>
            <w:bottom w:val="none" w:sz="0" w:space="0" w:color="auto"/>
            <w:right w:val="none" w:sz="0" w:space="0" w:color="auto"/>
          </w:divBdr>
        </w:div>
        <w:div w:id="1869444911">
          <w:marLeft w:val="480"/>
          <w:marRight w:val="0"/>
          <w:marTop w:val="0"/>
          <w:marBottom w:val="0"/>
          <w:divBdr>
            <w:top w:val="none" w:sz="0" w:space="0" w:color="auto"/>
            <w:left w:val="none" w:sz="0" w:space="0" w:color="auto"/>
            <w:bottom w:val="none" w:sz="0" w:space="0" w:color="auto"/>
            <w:right w:val="none" w:sz="0" w:space="0" w:color="auto"/>
          </w:divBdr>
        </w:div>
        <w:div w:id="1809935905">
          <w:marLeft w:val="480"/>
          <w:marRight w:val="0"/>
          <w:marTop w:val="0"/>
          <w:marBottom w:val="0"/>
          <w:divBdr>
            <w:top w:val="none" w:sz="0" w:space="0" w:color="auto"/>
            <w:left w:val="none" w:sz="0" w:space="0" w:color="auto"/>
            <w:bottom w:val="none" w:sz="0" w:space="0" w:color="auto"/>
            <w:right w:val="none" w:sz="0" w:space="0" w:color="auto"/>
          </w:divBdr>
        </w:div>
        <w:div w:id="201133560">
          <w:marLeft w:val="480"/>
          <w:marRight w:val="0"/>
          <w:marTop w:val="0"/>
          <w:marBottom w:val="0"/>
          <w:divBdr>
            <w:top w:val="none" w:sz="0" w:space="0" w:color="auto"/>
            <w:left w:val="none" w:sz="0" w:space="0" w:color="auto"/>
            <w:bottom w:val="none" w:sz="0" w:space="0" w:color="auto"/>
            <w:right w:val="none" w:sz="0" w:space="0" w:color="auto"/>
          </w:divBdr>
        </w:div>
        <w:div w:id="2056850289">
          <w:marLeft w:val="480"/>
          <w:marRight w:val="0"/>
          <w:marTop w:val="0"/>
          <w:marBottom w:val="0"/>
          <w:divBdr>
            <w:top w:val="none" w:sz="0" w:space="0" w:color="auto"/>
            <w:left w:val="none" w:sz="0" w:space="0" w:color="auto"/>
            <w:bottom w:val="none" w:sz="0" w:space="0" w:color="auto"/>
            <w:right w:val="none" w:sz="0" w:space="0" w:color="auto"/>
          </w:divBdr>
        </w:div>
        <w:div w:id="2136413190">
          <w:marLeft w:val="480"/>
          <w:marRight w:val="0"/>
          <w:marTop w:val="0"/>
          <w:marBottom w:val="0"/>
          <w:divBdr>
            <w:top w:val="none" w:sz="0" w:space="0" w:color="auto"/>
            <w:left w:val="none" w:sz="0" w:space="0" w:color="auto"/>
            <w:bottom w:val="none" w:sz="0" w:space="0" w:color="auto"/>
            <w:right w:val="none" w:sz="0" w:space="0" w:color="auto"/>
          </w:divBdr>
        </w:div>
        <w:div w:id="639774364">
          <w:marLeft w:val="480"/>
          <w:marRight w:val="0"/>
          <w:marTop w:val="0"/>
          <w:marBottom w:val="0"/>
          <w:divBdr>
            <w:top w:val="none" w:sz="0" w:space="0" w:color="auto"/>
            <w:left w:val="none" w:sz="0" w:space="0" w:color="auto"/>
            <w:bottom w:val="none" w:sz="0" w:space="0" w:color="auto"/>
            <w:right w:val="none" w:sz="0" w:space="0" w:color="auto"/>
          </w:divBdr>
        </w:div>
        <w:div w:id="658928632">
          <w:marLeft w:val="480"/>
          <w:marRight w:val="0"/>
          <w:marTop w:val="0"/>
          <w:marBottom w:val="0"/>
          <w:divBdr>
            <w:top w:val="none" w:sz="0" w:space="0" w:color="auto"/>
            <w:left w:val="none" w:sz="0" w:space="0" w:color="auto"/>
            <w:bottom w:val="none" w:sz="0" w:space="0" w:color="auto"/>
            <w:right w:val="none" w:sz="0" w:space="0" w:color="auto"/>
          </w:divBdr>
        </w:div>
        <w:div w:id="666322040">
          <w:marLeft w:val="480"/>
          <w:marRight w:val="0"/>
          <w:marTop w:val="0"/>
          <w:marBottom w:val="0"/>
          <w:divBdr>
            <w:top w:val="none" w:sz="0" w:space="0" w:color="auto"/>
            <w:left w:val="none" w:sz="0" w:space="0" w:color="auto"/>
            <w:bottom w:val="none" w:sz="0" w:space="0" w:color="auto"/>
            <w:right w:val="none" w:sz="0" w:space="0" w:color="auto"/>
          </w:divBdr>
        </w:div>
        <w:div w:id="1079326428">
          <w:marLeft w:val="480"/>
          <w:marRight w:val="0"/>
          <w:marTop w:val="0"/>
          <w:marBottom w:val="0"/>
          <w:divBdr>
            <w:top w:val="none" w:sz="0" w:space="0" w:color="auto"/>
            <w:left w:val="none" w:sz="0" w:space="0" w:color="auto"/>
            <w:bottom w:val="none" w:sz="0" w:space="0" w:color="auto"/>
            <w:right w:val="none" w:sz="0" w:space="0" w:color="auto"/>
          </w:divBdr>
        </w:div>
        <w:div w:id="804851918">
          <w:marLeft w:val="480"/>
          <w:marRight w:val="0"/>
          <w:marTop w:val="0"/>
          <w:marBottom w:val="0"/>
          <w:divBdr>
            <w:top w:val="none" w:sz="0" w:space="0" w:color="auto"/>
            <w:left w:val="none" w:sz="0" w:space="0" w:color="auto"/>
            <w:bottom w:val="none" w:sz="0" w:space="0" w:color="auto"/>
            <w:right w:val="none" w:sz="0" w:space="0" w:color="auto"/>
          </w:divBdr>
        </w:div>
        <w:div w:id="930355700">
          <w:marLeft w:val="480"/>
          <w:marRight w:val="0"/>
          <w:marTop w:val="0"/>
          <w:marBottom w:val="0"/>
          <w:divBdr>
            <w:top w:val="none" w:sz="0" w:space="0" w:color="auto"/>
            <w:left w:val="none" w:sz="0" w:space="0" w:color="auto"/>
            <w:bottom w:val="none" w:sz="0" w:space="0" w:color="auto"/>
            <w:right w:val="none" w:sz="0" w:space="0" w:color="auto"/>
          </w:divBdr>
        </w:div>
        <w:div w:id="886337278">
          <w:marLeft w:val="480"/>
          <w:marRight w:val="0"/>
          <w:marTop w:val="0"/>
          <w:marBottom w:val="0"/>
          <w:divBdr>
            <w:top w:val="none" w:sz="0" w:space="0" w:color="auto"/>
            <w:left w:val="none" w:sz="0" w:space="0" w:color="auto"/>
            <w:bottom w:val="none" w:sz="0" w:space="0" w:color="auto"/>
            <w:right w:val="none" w:sz="0" w:space="0" w:color="auto"/>
          </w:divBdr>
        </w:div>
        <w:div w:id="497573166">
          <w:marLeft w:val="480"/>
          <w:marRight w:val="0"/>
          <w:marTop w:val="0"/>
          <w:marBottom w:val="0"/>
          <w:divBdr>
            <w:top w:val="none" w:sz="0" w:space="0" w:color="auto"/>
            <w:left w:val="none" w:sz="0" w:space="0" w:color="auto"/>
            <w:bottom w:val="none" w:sz="0" w:space="0" w:color="auto"/>
            <w:right w:val="none" w:sz="0" w:space="0" w:color="auto"/>
          </w:divBdr>
        </w:div>
        <w:div w:id="1158769878">
          <w:marLeft w:val="480"/>
          <w:marRight w:val="0"/>
          <w:marTop w:val="0"/>
          <w:marBottom w:val="0"/>
          <w:divBdr>
            <w:top w:val="none" w:sz="0" w:space="0" w:color="auto"/>
            <w:left w:val="none" w:sz="0" w:space="0" w:color="auto"/>
            <w:bottom w:val="none" w:sz="0" w:space="0" w:color="auto"/>
            <w:right w:val="none" w:sz="0" w:space="0" w:color="auto"/>
          </w:divBdr>
        </w:div>
        <w:div w:id="36975536">
          <w:marLeft w:val="480"/>
          <w:marRight w:val="0"/>
          <w:marTop w:val="0"/>
          <w:marBottom w:val="0"/>
          <w:divBdr>
            <w:top w:val="none" w:sz="0" w:space="0" w:color="auto"/>
            <w:left w:val="none" w:sz="0" w:space="0" w:color="auto"/>
            <w:bottom w:val="none" w:sz="0" w:space="0" w:color="auto"/>
            <w:right w:val="none" w:sz="0" w:space="0" w:color="auto"/>
          </w:divBdr>
        </w:div>
        <w:div w:id="1859000555">
          <w:marLeft w:val="480"/>
          <w:marRight w:val="0"/>
          <w:marTop w:val="0"/>
          <w:marBottom w:val="0"/>
          <w:divBdr>
            <w:top w:val="none" w:sz="0" w:space="0" w:color="auto"/>
            <w:left w:val="none" w:sz="0" w:space="0" w:color="auto"/>
            <w:bottom w:val="none" w:sz="0" w:space="0" w:color="auto"/>
            <w:right w:val="none" w:sz="0" w:space="0" w:color="auto"/>
          </w:divBdr>
        </w:div>
        <w:div w:id="1900557792">
          <w:marLeft w:val="480"/>
          <w:marRight w:val="0"/>
          <w:marTop w:val="0"/>
          <w:marBottom w:val="0"/>
          <w:divBdr>
            <w:top w:val="none" w:sz="0" w:space="0" w:color="auto"/>
            <w:left w:val="none" w:sz="0" w:space="0" w:color="auto"/>
            <w:bottom w:val="none" w:sz="0" w:space="0" w:color="auto"/>
            <w:right w:val="none" w:sz="0" w:space="0" w:color="auto"/>
          </w:divBdr>
        </w:div>
        <w:div w:id="1883595540">
          <w:marLeft w:val="480"/>
          <w:marRight w:val="0"/>
          <w:marTop w:val="0"/>
          <w:marBottom w:val="0"/>
          <w:divBdr>
            <w:top w:val="none" w:sz="0" w:space="0" w:color="auto"/>
            <w:left w:val="none" w:sz="0" w:space="0" w:color="auto"/>
            <w:bottom w:val="none" w:sz="0" w:space="0" w:color="auto"/>
            <w:right w:val="none" w:sz="0" w:space="0" w:color="auto"/>
          </w:divBdr>
        </w:div>
        <w:div w:id="718826731">
          <w:marLeft w:val="480"/>
          <w:marRight w:val="0"/>
          <w:marTop w:val="0"/>
          <w:marBottom w:val="0"/>
          <w:divBdr>
            <w:top w:val="none" w:sz="0" w:space="0" w:color="auto"/>
            <w:left w:val="none" w:sz="0" w:space="0" w:color="auto"/>
            <w:bottom w:val="none" w:sz="0" w:space="0" w:color="auto"/>
            <w:right w:val="none" w:sz="0" w:space="0" w:color="auto"/>
          </w:divBdr>
        </w:div>
        <w:div w:id="249043544">
          <w:marLeft w:val="480"/>
          <w:marRight w:val="0"/>
          <w:marTop w:val="0"/>
          <w:marBottom w:val="0"/>
          <w:divBdr>
            <w:top w:val="none" w:sz="0" w:space="0" w:color="auto"/>
            <w:left w:val="none" w:sz="0" w:space="0" w:color="auto"/>
            <w:bottom w:val="none" w:sz="0" w:space="0" w:color="auto"/>
            <w:right w:val="none" w:sz="0" w:space="0" w:color="auto"/>
          </w:divBdr>
        </w:div>
        <w:div w:id="681785452">
          <w:marLeft w:val="480"/>
          <w:marRight w:val="0"/>
          <w:marTop w:val="0"/>
          <w:marBottom w:val="0"/>
          <w:divBdr>
            <w:top w:val="none" w:sz="0" w:space="0" w:color="auto"/>
            <w:left w:val="none" w:sz="0" w:space="0" w:color="auto"/>
            <w:bottom w:val="none" w:sz="0" w:space="0" w:color="auto"/>
            <w:right w:val="none" w:sz="0" w:space="0" w:color="auto"/>
          </w:divBdr>
        </w:div>
        <w:div w:id="526793396">
          <w:marLeft w:val="480"/>
          <w:marRight w:val="0"/>
          <w:marTop w:val="0"/>
          <w:marBottom w:val="0"/>
          <w:divBdr>
            <w:top w:val="none" w:sz="0" w:space="0" w:color="auto"/>
            <w:left w:val="none" w:sz="0" w:space="0" w:color="auto"/>
            <w:bottom w:val="none" w:sz="0" w:space="0" w:color="auto"/>
            <w:right w:val="none" w:sz="0" w:space="0" w:color="auto"/>
          </w:divBdr>
        </w:div>
        <w:div w:id="559167768">
          <w:marLeft w:val="480"/>
          <w:marRight w:val="0"/>
          <w:marTop w:val="0"/>
          <w:marBottom w:val="0"/>
          <w:divBdr>
            <w:top w:val="none" w:sz="0" w:space="0" w:color="auto"/>
            <w:left w:val="none" w:sz="0" w:space="0" w:color="auto"/>
            <w:bottom w:val="none" w:sz="0" w:space="0" w:color="auto"/>
            <w:right w:val="none" w:sz="0" w:space="0" w:color="auto"/>
          </w:divBdr>
        </w:div>
        <w:div w:id="1656101615">
          <w:marLeft w:val="480"/>
          <w:marRight w:val="0"/>
          <w:marTop w:val="0"/>
          <w:marBottom w:val="0"/>
          <w:divBdr>
            <w:top w:val="none" w:sz="0" w:space="0" w:color="auto"/>
            <w:left w:val="none" w:sz="0" w:space="0" w:color="auto"/>
            <w:bottom w:val="none" w:sz="0" w:space="0" w:color="auto"/>
            <w:right w:val="none" w:sz="0" w:space="0" w:color="auto"/>
          </w:divBdr>
        </w:div>
        <w:div w:id="1142118175">
          <w:marLeft w:val="480"/>
          <w:marRight w:val="0"/>
          <w:marTop w:val="0"/>
          <w:marBottom w:val="0"/>
          <w:divBdr>
            <w:top w:val="none" w:sz="0" w:space="0" w:color="auto"/>
            <w:left w:val="none" w:sz="0" w:space="0" w:color="auto"/>
            <w:bottom w:val="none" w:sz="0" w:space="0" w:color="auto"/>
            <w:right w:val="none" w:sz="0" w:space="0" w:color="auto"/>
          </w:divBdr>
        </w:div>
        <w:div w:id="1895385922">
          <w:marLeft w:val="480"/>
          <w:marRight w:val="0"/>
          <w:marTop w:val="0"/>
          <w:marBottom w:val="0"/>
          <w:divBdr>
            <w:top w:val="none" w:sz="0" w:space="0" w:color="auto"/>
            <w:left w:val="none" w:sz="0" w:space="0" w:color="auto"/>
            <w:bottom w:val="none" w:sz="0" w:space="0" w:color="auto"/>
            <w:right w:val="none" w:sz="0" w:space="0" w:color="auto"/>
          </w:divBdr>
        </w:div>
        <w:div w:id="1327320577">
          <w:marLeft w:val="480"/>
          <w:marRight w:val="0"/>
          <w:marTop w:val="0"/>
          <w:marBottom w:val="0"/>
          <w:divBdr>
            <w:top w:val="none" w:sz="0" w:space="0" w:color="auto"/>
            <w:left w:val="none" w:sz="0" w:space="0" w:color="auto"/>
            <w:bottom w:val="none" w:sz="0" w:space="0" w:color="auto"/>
            <w:right w:val="none" w:sz="0" w:space="0" w:color="auto"/>
          </w:divBdr>
        </w:div>
        <w:div w:id="769853975">
          <w:marLeft w:val="480"/>
          <w:marRight w:val="0"/>
          <w:marTop w:val="0"/>
          <w:marBottom w:val="0"/>
          <w:divBdr>
            <w:top w:val="none" w:sz="0" w:space="0" w:color="auto"/>
            <w:left w:val="none" w:sz="0" w:space="0" w:color="auto"/>
            <w:bottom w:val="none" w:sz="0" w:space="0" w:color="auto"/>
            <w:right w:val="none" w:sz="0" w:space="0" w:color="auto"/>
          </w:divBdr>
        </w:div>
        <w:div w:id="261956869">
          <w:marLeft w:val="480"/>
          <w:marRight w:val="0"/>
          <w:marTop w:val="0"/>
          <w:marBottom w:val="0"/>
          <w:divBdr>
            <w:top w:val="none" w:sz="0" w:space="0" w:color="auto"/>
            <w:left w:val="none" w:sz="0" w:space="0" w:color="auto"/>
            <w:bottom w:val="none" w:sz="0" w:space="0" w:color="auto"/>
            <w:right w:val="none" w:sz="0" w:space="0" w:color="auto"/>
          </w:divBdr>
        </w:div>
        <w:div w:id="965156207">
          <w:marLeft w:val="480"/>
          <w:marRight w:val="0"/>
          <w:marTop w:val="0"/>
          <w:marBottom w:val="0"/>
          <w:divBdr>
            <w:top w:val="none" w:sz="0" w:space="0" w:color="auto"/>
            <w:left w:val="none" w:sz="0" w:space="0" w:color="auto"/>
            <w:bottom w:val="none" w:sz="0" w:space="0" w:color="auto"/>
            <w:right w:val="none" w:sz="0" w:space="0" w:color="auto"/>
          </w:divBdr>
        </w:div>
      </w:divsChild>
    </w:div>
    <w:div w:id="1076172689">
      <w:bodyDiv w:val="1"/>
      <w:marLeft w:val="0"/>
      <w:marRight w:val="0"/>
      <w:marTop w:val="0"/>
      <w:marBottom w:val="0"/>
      <w:divBdr>
        <w:top w:val="none" w:sz="0" w:space="0" w:color="auto"/>
        <w:left w:val="none" w:sz="0" w:space="0" w:color="auto"/>
        <w:bottom w:val="none" w:sz="0" w:space="0" w:color="auto"/>
        <w:right w:val="none" w:sz="0" w:space="0" w:color="auto"/>
      </w:divBdr>
    </w:div>
    <w:div w:id="1077171273">
      <w:bodyDiv w:val="1"/>
      <w:marLeft w:val="0"/>
      <w:marRight w:val="0"/>
      <w:marTop w:val="0"/>
      <w:marBottom w:val="0"/>
      <w:divBdr>
        <w:top w:val="none" w:sz="0" w:space="0" w:color="auto"/>
        <w:left w:val="none" w:sz="0" w:space="0" w:color="auto"/>
        <w:bottom w:val="none" w:sz="0" w:space="0" w:color="auto"/>
        <w:right w:val="none" w:sz="0" w:space="0" w:color="auto"/>
      </w:divBdr>
    </w:div>
    <w:div w:id="1078862877">
      <w:bodyDiv w:val="1"/>
      <w:marLeft w:val="0"/>
      <w:marRight w:val="0"/>
      <w:marTop w:val="0"/>
      <w:marBottom w:val="0"/>
      <w:divBdr>
        <w:top w:val="none" w:sz="0" w:space="0" w:color="auto"/>
        <w:left w:val="none" w:sz="0" w:space="0" w:color="auto"/>
        <w:bottom w:val="none" w:sz="0" w:space="0" w:color="auto"/>
        <w:right w:val="none" w:sz="0" w:space="0" w:color="auto"/>
      </w:divBdr>
    </w:div>
    <w:div w:id="1080062175">
      <w:bodyDiv w:val="1"/>
      <w:marLeft w:val="0"/>
      <w:marRight w:val="0"/>
      <w:marTop w:val="0"/>
      <w:marBottom w:val="0"/>
      <w:divBdr>
        <w:top w:val="none" w:sz="0" w:space="0" w:color="auto"/>
        <w:left w:val="none" w:sz="0" w:space="0" w:color="auto"/>
        <w:bottom w:val="none" w:sz="0" w:space="0" w:color="auto"/>
        <w:right w:val="none" w:sz="0" w:space="0" w:color="auto"/>
      </w:divBdr>
    </w:div>
    <w:div w:id="1080716677">
      <w:bodyDiv w:val="1"/>
      <w:marLeft w:val="0"/>
      <w:marRight w:val="0"/>
      <w:marTop w:val="0"/>
      <w:marBottom w:val="0"/>
      <w:divBdr>
        <w:top w:val="none" w:sz="0" w:space="0" w:color="auto"/>
        <w:left w:val="none" w:sz="0" w:space="0" w:color="auto"/>
        <w:bottom w:val="none" w:sz="0" w:space="0" w:color="auto"/>
        <w:right w:val="none" w:sz="0" w:space="0" w:color="auto"/>
      </w:divBdr>
    </w:div>
    <w:div w:id="1080832927">
      <w:bodyDiv w:val="1"/>
      <w:marLeft w:val="0"/>
      <w:marRight w:val="0"/>
      <w:marTop w:val="0"/>
      <w:marBottom w:val="0"/>
      <w:divBdr>
        <w:top w:val="none" w:sz="0" w:space="0" w:color="auto"/>
        <w:left w:val="none" w:sz="0" w:space="0" w:color="auto"/>
        <w:bottom w:val="none" w:sz="0" w:space="0" w:color="auto"/>
        <w:right w:val="none" w:sz="0" w:space="0" w:color="auto"/>
      </w:divBdr>
    </w:div>
    <w:div w:id="1081022388">
      <w:bodyDiv w:val="1"/>
      <w:marLeft w:val="0"/>
      <w:marRight w:val="0"/>
      <w:marTop w:val="0"/>
      <w:marBottom w:val="0"/>
      <w:divBdr>
        <w:top w:val="none" w:sz="0" w:space="0" w:color="auto"/>
        <w:left w:val="none" w:sz="0" w:space="0" w:color="auto"/>
        <w:bottom w:val="none" w:sz="0" w:space="0" w:color="auto"/>
        <w:right w:val="none" w:sz="0" w:space="0" w:color="auto"/>
      </w:divBdr>
    </w:div>
    <w:div w:id="1081948998">
      <w:bodyDiv w:val="1"/>
      <w:marLeft w:val="0"/>
      <w:marRight w:val="0"/>
      <w:marTop w:val="0"/>
      <w:marBottom w:val="0"/>
      <w:divBdr>
        <w:top w:val="none" w:sz="0" w:space="0" w:color="auto"/>
        <w:left w:val="none" w:sz="0" w:space="0" w:color="auto"/>
        <w:bottom w:val="none" w:sz="0" w:space="0" w:color="auto"/>
        <w:right w:val="none" w:sz="0" w:space="0" w:color="auto"/>
      </w:divBdr>
    </w:div>
    <w:div w:id="1084301820">
      <w:bodyDiv w:val="1"/>
      <w:marLeft w:val="0"/>
      <w:marRight w:val="0"/>
      <w:marTop w:val="0"/>
      <w:marBottom w:val="0"/>
      <w:divBdr>
        <w:top w:val="none" w:sz="0" w:space="0" w:color="auto"/>
        <w:left w:val="none" w:sz="0" w:space="0" w:color="auto"/>
        <w:bottom w:val="none" w:sz="0" w:space="0" w:color="auto"/>
        <w:right w:val="none" w:sz="0" w:space="0" w:color="auto"/>
      </w:divBdr>
    </w:div>
    <w:div w:id="1084762666">
      <w:bodyDiv w:val="1"/>
      <w:marLeft w:val="0"/>
      <w:marRight w:val="0"/>
      <w:marTop w:val="0"/>
      <w:marBottom w:val="0"/>
      <w:divBdr>
        <w:top w:val="none" w:sz="0" w:space="0" w:color="auto"/>
        <w:left w:val="none" w:sz="0" w:space="0" w:color="auto"/>
        <w:bottom w:val="none" w:sz="0" w:space="0" w:color="auto"/>
        <w:right w:val="none" w:sz="0" w:space="0" w:color="auto"/>
      </w:divBdr>
    </w:div>
    <w:div w:id="1085037035">
      <w:bodyDiv w:val="1"/>
      <w:marLeft w:val="0"/>
      <w:marRight w:val="0"/>
      <w:marTop w:val="0"/>
      <w:marBottom w:val="0"/>
      <w:divBdr>
        <w:top w:val="none" w:sz="0" w:space="0" w:color="auto"/>
        <w:left w:val="none" w:sz="0" w:space="0" w:color="auto"/>
        <w:bottom w:val="none" w:sz="0" w:space="0" w:color="auto"/>
        <w:right w:val="none" w:sz="0" w:space="0" w:color="auto"/>
      </w:divBdr>
    </w:div>
    <w:div w:id="1085689288">
      <w:bodyDiv w:val="1"/>
      <w:marLeft w:val="0"/>
      <w:marRight w:val="0"/>
      <w:marTop w:val="0"/>
      <w:marBottom w:val="0"/>
      <w:divBdr>
        <w:top w:val="none" w:sz="0" w:space="0" w:color="auto"/>
        <w:left w:val="none" w:sz="0" w:space="0" w:color="auto"/>
        <w:bottom w:val="none" w:sz="0" w:space="0" w:color="auto"/>
        <w:right w:val="none" w:sz="0" w:space="0" w:color="auto"/>
      </w:divBdr>
    </w:div>
    <w:div w:id="1086465489">
      <w:bodyDiv w:val="1"/>
      <w:marLeft w:val="0"/>
      <w:marRight w:val="0"/>
      <w:marTop w:val="0"/>
      <w:marBottom w:val="0"/>
      <w:divBdr>
        <w:top w:val="none" w:sz="0" w:space="0" w:color="auto"/>
        <w:left w:val="none" w:sz="0" w:space="0" w:color="auto"/>
        <w:bottom w:val="none" w:sz="0" w:space="0" w:color="auto"/>
        <w:right w:val="none" w:sz="0" w:space="0" w:color="auto"/>
      </w:divBdr>
      <w:divsChild>
        <w:div w:id="599027174">
          <w:marLeft w:val="480"/>
          <w:marRight w:val="0"/>
          <w:marTop w:val="0"/>
          <w:marBottom w:val="0"/>
          <w:divBdr>
            <w:top w:val="none" w:sz="0" w:space="0" w:color="auto"/>
            <w:left w:val="none" w:sz="0" w:space="0" w:color="auto"/>
            <w:bottom w:val="none" w:sz="0" w:space="0" w:color="auto"/>
            <w:right w:val="none" w:sz="0" w:space="0" w:color="auto"/>
          </w:divBdr>
        </w:div>
        <w:div w:id="721559331">
          <w:marLeft w:val="480"/>
          <w:marRight w:val="0"/>
          <w:marTop w:val="0"/>
          <w:marBottom w:val="0"/>
          <w:divBdr>
            <w:top w:val="none" w:sz="0" w:space="0" w:color="auto"/>
            <w:left w:val="none" w:sz="0" w:space="0" w:color="auto"/>
            <w:bottom w:val="none" w:sz="0" w:space="0" w:color="auto"/>
            <w:right w:val="none" w:sz="0" w:space="0" w:color="auto"/>
          </w:divBdr>
        </w:div>
        <w:div w:id="624040599">
          <w:marLeft w:val="480"/>
          <w:marRight w:val="0"/>
          <w:marTop w:val="0"/>
          <w:marBottom w:val="0"/>
          <w:divBdr>
            <w:top w:val="none" w:sz="0" w:space="0" w:color="auto"/>
            <w:left w:val="none" w:sz="0" w:space="0" w:color="auto"/>
            <w:bottom w:val="none" w:sz="0" w:space="0" w:color="auto"/>
            <w:right w:val="none" w:sz="0" w:space="0" w:color="auto"/>
          </w:divBdr>
        </w:div>
        <w:div w:id="321782104">
          <w:marLeft w:val="480"/>
          <w:marRight w:val="0"/>
          <w:marTop w:val="0"/>
          <w:marBottom w:val="0"/>
          <w:divBdr>
            <w:top w:val="none" w:sz="0" w:space="0" w:color="auto"/>
            <w:left w:val="none" w:sz="0" w:space="0" w:color="auto"/>
            <w:bottom w:val="none" w:sz="0" w:space="0" w:color="auto"/>
            <w:right w:val="none" w:sz="0" w:space="0" w:color="auto"/>
          </w:divBdr>
        </w:div>
        <w:div w:id="382993401">
          <w:marLeft w:val="480"/>
          <w:marRight w:val="0"/>
          <w:marTop w:val="0"/>
          <w:marBottom w:val="0"/>
          <w:divBdr>
            <w:top w:val="none" w:sz="0" w:space="0" w:color="auto"/>
            <w:left w:val="none" w:sz="0" w:space="0" w:color="auto"/>
            <w:bottom w:val="none" w:sz="0" w:space="0" w:color="auto"/>
            <w:right w:val="none" w:sz="0" w:space="0" w:color="auto"/>
          </w:divBdr>
        </w:div>
        <w:div w:id="1956473718">
          <w:marLeft w:val="480"/>
          <w:marRight w:val="0"/>
          <w:marTop w:val="0"/>
          <w:marBottom w:val="0"/>
          <w:divBdr>
            <w:top w:val="none" w:sz="0" w:space="0" w:color="auto"/>
            <w:left w:val="none" w:sz="0" w:space="0" w:color="auto"/>
            <w:bottom w:val="none" w:sz="0" w:space="0" w:color="auto"/>
            <w:right w:val="none" w:sz="0" w:space="0" w:color="auto"/>
          </w:divBdr>
        </w:div>
        <w:div w:id="676273026">
          <w:marLeft w:val="480"/>
          <w:marRight w:val="0"/>
          <w:marTop w:val="0"/>
          <w:marBottom w:val="0"/>
          <w:divBdr>
            <w:top w:val="none" w:sz="0" w:space="0" w:color="auto"/>
            <w:left w:val="none" w:sz="0" w:space="0" w:color="auto"/>
            <w:bottom w:val="none" w:sz="0" w:space="0" w:color="auto"/>
            <w:right w:val="none" w:sz="0" w:space="0" w:color="auto"/>
          </w:divBdr>
        </w:div>
        <w:div w:id="1441487327">
          <w:marLeft w:val="480"/>
          <w:marRight w:val="0"/>
          <w:marTop w:val="0"/>
          <w:marBottom w:val="0"/>
          <w:divBdr>
            <w:top w:val="none" w:sz="0" w:space="0" w:color="auto"/>
            <w:left w:val="none" w:sz="0" w:space="0" w:color="auto"/>
            <w:bottom w:val="none" w:sz="0" w:space="0" w:color="auto"/>
            <w:right w:val="none" w:sz="0" w:space="0" w:color="auto"/>
          </w:divBdr>
        </w:div>
        <w:div w:id="1445078445">
          <w:marLeft w:val="480"/>
          <w:marRight w:val="0"/>
          <w:marTop w:val="0"/>
          <w:marBottom w:val="0"/>
          <w:divBdr>
            <w:top w:val="none" w:sz="0" w:space="0" w:color="auto"/>
            <w:left w:val="none" w:sz="0" w:space="0" w:color="auto"/>
            <w:bottom w:val="none" w:sz="0" w:space="0" w:color="auto"/>
            <w:right w:val="none" w:sz="0" w:space="0" w:color="auto"/>
          </w:divBdr>
        </w:div>
        <w:div w:id="1765804307">
          <w:marLeft w:val="480"/>
          <w:marRight w:val="0"/>
          <w:marTop w:val="0"/>
          <w:marBottom w:val="0"/>
          <w:divBdr>
            <w:top w:val="none" w:sz="0" w:space="0" w:color="auto"/>
            <w:left w:val="none" w:sz="0" w:space="0" w:color="auto"/>
            <w:bottom w:val="none" w:sz="0" w:space="0" w:color="auto"/>
            <w:right w:val="none" w:sz="0" w:space="0" w:color="auto"/>
          </w:divBdr>
        </w:div>
        <w:div w:id="688914571">
          <w:marLeft w:val="480"/>
          <w:marRight w:val="0"/>
          <w:marTop w:val="0"/>
          <w:marBottom w:val="0"/>
          <w:divBdr>
            <w:top w:val="none" w:sz="0" w:space="0" w:color="auto"/>
            <w:left w:val="none" w:sz="0" w:space="0" w:color="auto"/>
            <w:bottom w:val="none" w:sz="0" w:space="0" w:color="auto"/>
            <w:right w:val="none" w:sz="0" w:space="0" w:color="auto"/>
          </w:divBdr>
        </w:div>
        <w:div w:id="1476601768">
          <w:marLeft w:val="480"/>
          <w:marRight w:val="0"/>
          <w:marTop w:val="0"/>
          <w:marBottom w:val="0"/>
          <w:divBdr>
            <w:top w:val="none" w:sz="0" w:space="0" w:color="auto"/>
            <w:left w:val="none" w:sz="0" w:space="0" w:color="auto"/>
            <w:bottom w:val="none" w:sz="0" w:space="0" w:color="auto"/>
            <w:right w:val="none" w:sz="0" w:space="0" w:color="auto"/>
          </w:divBdr>
        </w:div>
        <w:div w:id="1674448838">
          <w:marLeft w:val="480"/>
          <w:marRight w:val="0"/>
          <w:marTop w:val="0"/>
          <w:marBottom w:val="0"/>
          <w:divBdr>
            <w:top w:val="none" w:sz="0" w:space="0" w:color="auto"/>
            <w:left w:val="none" w:sz="0" w:space="0" w:color="auto"/>
            <w:bottom w:val="none" w:sz="0" w:space="0" w:color="auto"/>
            <w:right w:val="none" w:sz="0" w:space="0" w:color="auto"/>
          </w:divBdr>
        </w:div>
        <w:div w:id="709494546">
          <w:marLeft w:val="480"/>
          <w:marRight w:val="0"/>
          <w:marTop w:val="0"/>
          <w:marBottom w:val="0"/>
          <w:divBdr>
            <w:top w:val="none" w:sz="0" w:space="0" w:color="auto"/>
            <w:left w:val="none" w:sz="0" w:space="0" w:color="auto"/>
            <w:bottom w:val="none" w:sz="0" w:space="0" w:color="auto"/>
            <w:right w:val="none" w:sz="0" w:space="0" w:color="auto"/>
          </w:divBdr>
        </w:div>
        <w:div w:id="1373657162">
          <w:marLeft w:val="480"/>
          <w:marRight w:val="0"/>
          <w:marTop w:val="0"/>
          <w:marBottom w:val="0"/>
          <w:divBdr>
            <w:top w:val="none" w:sz="0" w:space="0" w:color="auto"/>
            <w:left w:val="none" w:sz="0" w:space="0" w:color="auto"/>
            <w:bottom w:val="none" w:sz="0" w:space="0" w:color="auto"/>
            <w:right w:val="none" w:sz="0" w:space="0" w:color="auto"/>
          </w:divBdr>
        </w:div>
        <w:div w:id="877622663">
          <w:marLeft w:val="480"/>
          <w:marRight w:val="0"/>
          <w:marTop w:val="0"/>
          <w:marBottom w:val="0"/>
          <w:divBdr>
            <w:top w:val="none" w:sz="0" w:space="0" w:color="auto"/>
            <w:left w:val="none" w:sz="0" w:space="0" w:color="auto"/>
            <w:bottom w:val="none" w:sz="0" w:space="0" w:color="auto"/>
            <w:right w:val="none" w:sz="0" w:space="0" w:color="auto"/>
          </w:divBdr>
        </w:div>
        <w:div w:id="1583177328">
          <w:marLeft w:val="480"/>
          <w:marRight w:val="0"/>
          <w:marTop w:val="0"/>
          <w:marBottom w:val="0"/>
          <w:divBdr>
            <w:top w:val="none" w:sz="0" w:space="0" w:color="auto"/>
            <w:left w:val="none" w:sz="0" w:space="0" w:color="auto"/>
            <w:bottom w:val="none" w:sz="0" w:space="0" w:color="auto"/>
            <w:right w:val="none" w:sz="0" w:space="0" w:color="auto"/>
          </w:divBdr>
        </w:div>
        <w:div w:id="474956907">
          <w:marLeft w:val="480"/>
          <w:marRight w:val="0"/>
          <w:marTop w:val="0"/>
          <w:marBottom w:val="0"/>
          <w:divBdr>
            <w:top w:val="none" w:sz="0" w:space="0" w:color="auto"/>
            <w:left w:val="none" w:sz="0" w:space="0" w:color="auto"/>
            <w:bottom w:val="none" w:sz="0" w:space="0" w:color="auto"/>
            <w:right w:val="none" w:sz="0" w:space="0" w:color="auto"/>
          </w:divBdr>
        </w:div>
        <w:div w:id="1228223417">
          <w:marLeft w:val="480"/>
          <w:marRight w:val="0"/>
          <w:marTop w:val="0"/>
          <w:marBottom w:val="0"/>
          <w:divBdr>
            <w:top w:val="none" w:sz="0" w:space="0" w:color="auto"/>
            <w:left w:val="none" w:sz="0" w:space="0" w:color="auto"/>
            <w:bottom w:val="none" w:sz="0" w:space="0" w:color="auto"/>
            <w:right w:val="none" w:sz="0" w:space="0" w:color="auto"/>
          </w:divBdr>
        </w:div>
        <w:div w:id="1378971084">
          <w:marLeft w:val="480"/>
          <w:marRight w:val="0"/>
          <w:marTop w:val="0"/>
          <w:marBottom w:val="0"/>
          <w:divBdr>
            <w:top w:val="none" w:sz="0" w:space="0" w:color="auto"/>
            <w:left w:val="none" w:sz="0" w:space="0" w:color="auto"/>
            <w:bottom w:val="none" w:sz="0" w:space="0" w:color="auto"/>
            <w:right w:val="none" w:sz="0" w:space="0" w:color="auto"/>
          </w:divBdr>
        </w:div>
        <w:div w:id="1222643381">
          <w:marLeft w:val="480"/>
          <w:marRight w:val="0"/>
          <w:marTop w:val="0"/>
          <w:marBottom w:val="0"/>
          <w:divBdr>
            <w:top w:val="none" w:sz="0" w:space="0" w:color="auto"/>
            <w:left w:val="none" w:sz="0" w:space="0" w:color="auto"/>
            <w:bottom w:val="none" w:sz="0" w:space="0" w:color="auto"/>
            <w:right w:val="none" w:sz="0" w:space="0" w:color="auto"/>
          </w:divBdr>
        </w:div>
        <w:div w:id="1226330152">
          <w:marLeft w:val="480"/>
          <w:marRight w:val="0"/>
          <w:marTop w:val="0"/>
          <w:marBottom w:val="0"/>
          <w:divBdr>
            <w:top w:val="none" w:sz="0" w:space="0" w:color="auto"/>
            <w:left w:val="none" w:sz="0" w:space="0" w:color="auto"/>
            <w:bottom w:val="none" w:sz="0" w:space="0" w:color="auto"/>
            <w:right w:val="none" w:sz="0" w:space="0" w:color="auto"/>
          </w:divBdr>
        </w:div>
        <w:div w:id="569193978">
          <w:marLeft w:val="480"/>
          <w:marRight w:val="0"/>
          <w:marTop w:val="0"/>
          <w:marBottom w:val="0"/>
          <w:divBdr>
            <w:top w:val="none" w:sz="0" w:space="0" w:color="auto"/>
            <w:left w:val="none" w:sz="0" w:space="0" w:color="auto"/>
            <w:bottom w:val="none" w:sz="0" w:space="0" w:color="auto"/>
            <w:right w:val="none" w:sz="0" w:space="0" w:color="auto"/>
          </w:divBdr>
        </w:div>
        <w:div w:id="1568371587">
          <w:marLeft w:val="480"/>
          <w:marRight w:val="0"/>
          <w:marTop w:val="0"/>
          <w:marBottom w:val="0"/>
          <w:divBdr>
            <w:top w:val="none" w:sz="0" w:space="0" w:color="auto"/>
            <w:left w:val="none" w:sz="0" w:space="0" w:color="auto"/>
            <w:bottom w:val="none" w:sz="0" w:space="0" w:color="auto"/>
            <w:right w:val="none" w:sz="0" w:space="0" w:color="auto"/>
          </w:divBdr>
        </w:div>
        <w:div w:id="35279288">
          <w:marLeft w:val="480"/>
          <w:marRight w:val="0"/>
          <w:marTop w:val="0"/>
          <w:marBottom w:val="0"/>
          <w:divBdr>
            <w:top w:val="none" w:sz="0" w:space="0" w:color="auto"/>
            <w:left w:val="none" w:sz="0" w:space="0" w:color="auto"/>
            <w:bottom w:val="none" w:sz="0" w:space="0" w:color="auto"/>
            <w:right w:val="none" w:sz="0" w:space="0" w:color="auto"/>
          </w:divBdr>
        </w:div>
        <w:div w:id="441657154">
          <w:marLeft w:val="480"/>
          <w:marRight w:val="0"/>
          <w:marTop w:val="0"/>
          <w:marBottom w:val="0"/>
          <w:divBdr>
            <w:top w:val="none" w:sz="0" w:space="0" w:color="auto"/>
            <w:left w:val="none" w:sz="0" w:space="0" w:color="auto"/>
            <w:bottom w:val="none" w:sz="0" w:space="0" w:color="auto"/>
            <w:right w:val="none" w:sz="0" w:space="0" w:color="auto"/>
          </w:divBdr>
        </w:div>
        <w:div w:id="660694031">
          <w:marLeft w:val="480"/>
          <w:marRight w:val="0"/>
          <w:marTop w:val="0"/>
          <w:marBottom w:val="0"/>
          <w:divBdr>
            <w:top w:val="none" w:sz="0" w:space="0" w:color="auto"/>
            <w:left w:val="none" w:sz="0" w:space="0" w:color="auto"/>
            <w:bottom w:val="none" w:sz="0" w:space="0" w:color="auto"/>
            <w:right w:val="none" w:sz="0" w:space="0" w:color="auto"/>
          </w:divBdr>
        </w:div>
        <w:div w:id="717827449">
          <w:marLeft w:val="480"/>
          <w:marRight w:val="0"/>
          <w:marTop w:val="0"/>
          <w:marBottom w:val="0"/>
          <w:divBdr>
            <w:top w:val="none" w:sz="0" w:space="0" w:color="auto"/>
            <w:left w:val="none" w:sz="0" w:space="0" w:color="auto"/>
            <w:bottom w:val="none" w:sz="0" w:space="0" w:color="auto"/>
            <w:right w:val="none" w:sz="0" w:space="0" w:color="auto"/>
          </w:divBdr>
        </w:div>
        <w:div w:id="87233459">
          <w:marLeft w:val="480"/>
          <w:marRight w:val="0"/>
          <w:marTop w:val="0"/>
          <w:marBottom w:val="0"/>
          <w:divBdr>
            <w:top w:val="none" w:sz="0" w:space="0" w:color="auto"/>
            <w:left w:val="none" w:sz="0" w:space="0" w:color="auto"/>
            <w:bottom w:val="none" w:sz="0" w:space="0" w:color="auto"/>
            <w:right w:val="none" w:sz="0" w:space="0" w:color="auto"/>
          </w:divBdr>
        </w:div>
        <w:div w:id="1382511281">
          <w:marLeft w:val="480"/>
          <w:marRight w:val="0"/>
          <w:marTop w:val="0"/>
          <w:marBottom w:val="0"/>
          <w:divBdr>
            <w:top w:val="none" w:sz="0" w:space="0" w:color="auto"/>
            <w:left w:val="none" w:sz="0" w:space="0" w:color="auto"/>
            <w:bottom w:val="none" w:sz="0" w:space="0" w:color="auto"/>
            <w:right w:val="none" w:sz="0" w:space="0" w:color="auto"/>
          </w:divBdr>
        </w:div>
        <w:div w:id="711616612">
          <w:marLeft w:val="480"/>
          <w:marRight w:val="0"/>
          <w:marTop w:val="0"/>
          <w:marBottom w:val="0"/>
          <w:divBdr>
            <w:top w:val="none" w:sz="0" w:space="0" w:color="auto"/>
            <w:left w:val="none" w:sz="0" w:space="0" w:color="auto"/>
            <w:bottom w:val="none" w:sz="0" w:space="0" w:color="auto"/>
            <w:right w:val="none" w:sz="0" w:space="0" w:color="auto"/>
          </w:divBdr>
        </w:div>
        <w:div w:id="2025740264">
          <w:marLeft w:val="480"/>
          <w:marRight w:val="0"/>
          <w:marTop w:val="0"/>
          <w:marBottom w:val="0"/>
          <w:divBdr>
            <w:top w:val="none" w:sz="0" w:space="0" w:color="auto"/>
            <w:left w:val="none" w:sz="0" w:space="0" w:color="auto"/>
            <w:bottom w:val="none" w:sz="0" w:space="0" w:color="auto"/>
            <w:right w:val="none" w:sz="0" w:space="0" w:color="auto"/>
          </w:divBdr>
        </w:div>
        <w:div w:id="1973946759">
          <w:marLeft w:val="480"/>
          <w:marRight w:val="0"/>
          <w:marTop w:val="0"/>
          <w:marBottom w:val="0"/>
          <w:divBdr>
            <w:top w:val="none" w:sz="0" w:space="0" w:color="auto"/>
            <w:left w:val="none" w:sz="0" w:space="0" w:color="auto"/>
            <w:bottom w:val="none" w:sz="0" w:space="0" w:color="auto"/>
            <w:right w:val="none" w:sz="0" w:space="0" w:color="auto"/>
          </w:divBdr>
        </w:div>
        <w:div w:id="119806731">
          <w:marLeft w:val="480"/>
          <w:marRight w:val="0"/>
          <w:marTop w:val="0"/>
          <w:marBottom w:val="0"/>
          <w:divBdr>
            <w:top w:val="none" w:sz="0" w:space="0" w:color="auto"/>
            <w:left w:val="none" w:sz="0" w:space="0" w:color="auto"/>
            <w:bottom w:val="none" w:sz="0" w:space="0" w:color="auto"/>
            <w:right w:val="none" w:sz="0" w:space="0" w:color="auto"/>
          </w:divBdr>
        </w:div>
        <w:div w:id="128282561">
          <w:marLeft w:val="480"/>
          <w:marRight w:val="0"/>
          <w:marTop w:val="0"/>
          <w:marBottom w:val="0"/>
          <w:divBdr>
            <w:top w:val="none" w:sz="0" w:space="0" w:color="auto"/>
            <w:left w:val="none" w:sz="0" w:space="0" w:color="auto"/>
            <w:bottom w:val="none" w:sz="0" w:space="0" w:color="auto"/>
            <w:right w:val="none" w:sz="0" w:space="0" w:color="auto"/>
          </w:divBdr>
        </w:div>
        <w:div w:id="2007903516">
          <w:marLeft w:val="480"/>
          <w:marRight w:val="0"/>
          <w:marTop w:val="0"/>
          <w:marBottom w:val="0"/>
          <w:divBdr>
            <w:top w:val="none" w:sz="0" w:space="0" w:color="auto"/>
            <w:left w:val="none" w:sz="0" w:space="0" w:color="auto"/>
            <w:bottom w:val="none" w:sz="0" w:space="0" w:color="auto"/>
            <w:right w:val="none" w:sz="0" w:space="0" w:color="auto"/>
          </w:divBdr>
        </w:div>
        <w:div w:id="602685257">
          <w:marLeft w:val="480"/>
          <w:marRight w:val="0"/>
          <w:marTop w:val="0"/>
          <w:marBottom w:val="0"/>
          <w:divBdr>
            <w:top w:val="none" w:sz="0" w:space="0" w:color="auto"/>
            <w:left w:val="none" w:sz="0" w:space="0" w:color="auto"/>
            <w:bottom w:val="none" w:sz="0" w:space="0" w:color="auto"/>
            <w:right w:val="none" w:sz="0" w:space="0" w:color="auto"/>
          </w:divBdr>
        </w:div>
        <w:div w:id="1550457761">
          <w:marLeft w:val="480"/>
          <w:marRight w:val="0"/>
          <w:marTop w:val="0"/>
          <w:marBottom w:val="0"/>
          <w:divBdr>
            <w:top w:val="none" w:sz="0" w:space="0" w:color="auto"/>
            <w:left w:val="none" w:sz="0" w:space="0" w:color="auto"/>
            <w:bottom w:val="none" w:sz="0" w:space="0" w:color="auto"/>
            <w:right w:val="none" w:sz="0" w:space="0" w:color="auto"/>
          </w:divBdr>
        </w:div>
        <w:div w:id="2025931970">
          <w:marLeft w:val="480"/>
          <w:marRight w:val="0"/>
          <w:marTop w:val="0"/>
          <w:marBottom w:val="0"/>
          <w:divBdr>
            <w:top w:val="none" w:sz="0" w:space="0" w:color="auto"/>
            <w:left w:val="none" w:sz="0" w:space="0" w:color="auto"/>
            <w:bottom w:val="none" w:sz="0" w:space="0" w:color="auto"/>
            <w:right w:val="none" w:sz="0" w:space="0" w:color="auto"/>
          </w:divBdr>
        </w:div>
        <w:div w:id="1557813107">
          <w:marLeft w:val="480"/>
          <w:marRight w:val="0"/>
          <w:marTop w:val="0"/>
          <w:marBottom w:val="0"/>
          <w:divBdr>
            <w:top w:val="none" w:sz="0" w:space="0" w:color="auto"/>
            <w:left w:val="none" w:sz="0" w:space="0" w:color="auto"/>
            <w:bottom w:val="none" w:sz="0" w:space="0" w:color="auto"/>
            <w:right w:val="none" w:sz="0" w:space="0" w:color="auto"/>
          </w:divBdr>
        </w:div>
        <w:div w:id="1881042388">
          <w:marLeft w:val="480"/>
          <w:marRight w:val="0"/>
          <w:marTop w:val="0"/>
          <w:marBottom w:val="0"/>
          <w:divBdr>
            <w:top w:val="none" w:sz="0" w:space="0" w:color="auto"/>
            <w:left w:val="none" w:sz="0" w:space="0" w:color="auto"/>
            <w:bottom w:val="none" w:sz="0" w:space="0" w:color="auto"/>
            <w:right w:val="none" w:sz="0" w:space="0" w:color="auto"/>
          </w:divBdr>
        </w:div>
        <w:div w:id="356390902">
          <w:marLeft w:val="480"/>
          <w:marRight w:val="0"/>
          <w:marTop w:val="0"/>
          <w:marBottom w:val="0"/>
          <w:divBdr>
            <w:top w:val="none" w:sz="0" w:space="0" w:color="auto"/>
            <w:left w:val="none" w:sz="0" w:space="0" w:color="auto"/>
            <w:bottom w:val="none" w:sz="0" w:space="0" w:color="auto"/>
            <w:right w:val="none" w:sz="0" w:space="0" w:color="auto"/>
          </w:divBdr>
        </w:div>
        <w:div w:id="1223634416">
          <w:marLeft w:val="480"/>
          <w:marRight w:val="0"/>
          <w:marTop w:val="0"/>
          <w:marBottom w:val="0"/>
          <w:divBdr>
            <w:top w:val="none" w:sz="0" w:space="0" w:color="auto"/>
            <w:left w:val="none" w:sz="0" w:space="0" w:color="auto"/>
            <w:bottom w:val="none" w:sz="0" w:space="0" w:color="auto"/>
            <w:right w:val="none" w:sz="0" w:space="0" w:color="auto"/>
          </w:divBdr>
        </w:div>
        <w:div w:id="1565334043">
          <w:marLeft w:val="480"/>
          <w:marRight w:val="0"/>
          <w:marTop w:val="0"/>
          <w:marBottom w:val="0"/>
          <w:divBdr>
            <w:top w:val="none" w:sz="0" w:space="0" w:color="auto"/>
            <w:left w:val="none" w:sz="0" w:space="0" w:color="auto"/>
            <w:bottom w:val="none" w:sz="0" w:space="0" w:color="auto"/>
            <w:right w:val="none" w:sz="0" w:space="0" w:color="auto"/>
          </w:divBdr>
        </w:div>
        <w:div w:id="2556240">
          <w:marLeft w:val="480"/>
          <w:marRight w:val="0"/>
          <w:marTop w:val="0"/>
          <w:marBottom w:val="0"/>
          <w:divBdr>
            <w:top w:val="none" w:sz="0" w:space="0" w:color="auto"/>
            <w:left w:val="none" w:sz="0" w:space="0" w:color="auto"/>
            <w:bottom w:val="none" w:sz="0" w:space="0" w:color="auto"/>
            <w:right w:val="none" w:sz="0" w:space="0" w:color="auto"/>
          </w:divBdr>
        </w:div>
        <w:div w:id="1336806810">
          <w:marLeft w:val="480"/>
          <w:marRight w:val="0"/>
          <w:marTop w:val="0"/>
          <w:marBottom w:val="0"/>
          <w:divBdr>
            <w:top w:val="none" w:sz="0" w:space="0" w:color="auto"/>
            <w:left w:val="none" w:sz="0" w:space="0" w:color="auto"/>
            <w:bottom w:val="none" w:sz="0" w:space="0" w:color="auto"/>
            <w:right w:val="none" w:sz="0" w:space="0" w:color="auto"/>
          </w:divBdr>
        </w:div>
        <w:div w:id="1591766895">
          <w:marLeft w:val="480"/>
          <w:marRight w:val="0"/>
          <w:marTop w:val="0"/>
          <w:marBottom w:val="0"/>
          <w:divBdr>
            <w:top w:val="none" w:sz="0" w:space="0" w:color="auto"/>
            <w:left w:val="none" w:sz="0" w:space="0" w:color="auto"/>
            <w:bottom w:val="none" w:sz="0" w:space="0" w:color="auto"/>
            <w:right w:val="none" w:sz="0" w:space="0" w:color="auto"/>
          </w:divBdr>
        </w:div>
        <w:div w:id="359553616">
          <w:marLeft w:val="480"/>
          <w:marRight w:val="0"/>
          <w:marTop w:val="0"/>
          <w:marBottom w:val="0"/>
          <w:divBdr>
            <w:top w:val="none" w:sz="0" w:space="0" w:color="auto"/>
            <w:left w:val="none" w:sz="0" w:space="0" w:color="auto"/>
            <w:bottom w:val="none" w:sz="0" w:space="0" w:color="auto"/>
            <w:right w:val="none" w:sz="0" w:space="0" w:color="auto"/>
          </w:divBdr>
        </w:div>
        <w:div w:id="1247690444">
          <w:marLeft w:val="480"/>
          <w:marRight w:val="0"/>
          <w:marTop w:val="0"/>
          <w:marBottom w:val="0"/>
          <w:divBdr>
            <w:top w:val="none" w:sz="0" w:space="0" w:color="auto"/>
            <w:left w:val="none" w:sz="0" w:space="0" w:color="auto"/>
            <w:bottom w:val="none" w:sz="0" w:space="0" w:color="auto"/>
            <w:right w:val="none" w:sz="0" w:space="0" w:color="auto"/>
          </w:divBdr>
        </w:div>
        <w:div w:id="592322270">
          <w:marLeft w:val="480"/>
          <w:marRight w:val="0"/>
          <w:marTop w:val="0"/>
          <w:marBottom w:val="0"/>
          <w:divBdr>
            <w:top w:val="none" w:sz="0" w:space="0" w:color="auto"/>
            <w:left w:val="none" w:sz="0" w:space="0" w:color="auto"/>
            <w:bottom w:val="none" w:sz="0" w:space="0" w:color="auto"/>
            <w:right w:val="none" w:sz="0" w:space="0" w:color="auto"/>
          </w:divBdr>
        </w:div>
        <w:div w:id="1183132397">
          <w:marLeft w:val="480"/>
          <w:marRight w:val="0"/>
          <w:marTop w:val="0"/>
          <w:marBottom w:val="0"/>
          <w:divBdr>
            <w:top w:val="none" w:sz="0" w:space="0" w:color="auto"/>
            <w:left w:val="none" w:sz="0" w:space="0" w:color="auto"/>
            <w:bottom w:val="none" w:sz="0" w:space="0" w:color="auto"/>
            <w:right w:val="none" w:sz="0" w:space="0" w:color="auto"/>
          </w:divBdr>
        </w:div>
        <w:div w:id="1281837153">
          <w:marLeft w:val="480"/>
          <w:marRight w:val="0"/>
          <w:marTop w:val="0"/>
          <w:marBottom w:val="0"/>
          <w:divBdr>
            <w:top w:val="none" w:sz="0" w:space="0" w:color="auto"/>
            <w:left w:val="none" w:sz="0" w:space="0" w:color="auto"/>
            <w:bottom w:val="none" w:sz="0" w:space="0" w:color="auto"/>
            <w:right w:val="none" w:sz="0" w:space="0" w:color="auto"/>
          </w:divBdr>
        </w:div>
        <w:div w:id="1423605376">
          <w:marLeft w:val="480"/>
          <w:marRight w:val="0"/>
          <w:marTop w:val="0"/>
          <w:marBottom w:val="0"/>
          <w:divBdr>
            <w:top w:val="none" w:sz="0" w:space="0" w:color="auto"/>
            <w:left w:val="none" w:sz="0" w:space="0" w:color="auto"/>
            <w:bottom w:val="none" w:sz="0" w:space="0" w:color="auto"/>
            <w:right w:val="none" w:sz="0" w:space="0" w:color="auto"/>
          </w:divBdr>
        </w:div>
        <w:div w:id="264264712">
          <w:marLeft w:val="480"/>
          <w:marRight w:val="0"/>
          <w:marTop w:val="0"/>
          <w:marBottom w:val="0"/>
          <w:divBdr>
            <w:top w:val="none" w:sz="0" w:space="0" w:color="auto"/>
            <w:left w:val="none" w:sz="0" w:space="0" w:color="auto"/>
            <w:bottom w:val="none" w:sz="0" w:space="0" w:color="auto"/>
            <w:right w:val="none" w:sz="0" w:space="0" w:color="auto"/>
          </w:divBdr>
        </w:div>
        <w:div w:id="1031416418">
          <w:marLeft w:val="480"/>
          <w:marRight w:val="0"/>
          <w:marTop w:val="0"/>
          <w:marBottom w:val="0"/>
          <w:divBdr>
            <w:top w:val="none" w:sz="0" w:space="0" w:color="auto"/>
            <w:left w:val="none" w:sz="0" w:space="0" w:color="auto"/>
            <w:bottom w:val="none" w:sz="0" w:space="0" w:color="auto"/>
            <w:right w:val="none" w:sz="0" w:space="0" w:color="auto"/>
          </w:divBdr>
        </w:div>
        <w:div w:id="61568620">
          <w:marLeft w:val="480"/>
          <w:marRight w:val="0"/>
          <w:marTop w:val="0"/>
          <w:marBottom w:val="0"/>
          <w:divBdr>
            <w:top w:val="none" w:sz="0" w:space="0" w:color="auto"/>
            <w:left w:val="none" w:sz="0" w:space="0" w:color="auto"/>
            <w:bottom w:val="none" w:sz="0" w:space="0" w:color="auto"/>
            <w:right w:val="none" w:sz="0" w:space="0" w:color="auto"/>
          </w:divBdr>
        </w:div>
        <w:div w:id="769930962">
          <w:marLeft w:val="480"/>
          <w:marRight w:val="0"/>
          <w:marTop w:val="0"/>
          <w:marBottom w:val="0"/>
          <w:divBdr>
            <w:top w:val="none" w:sz="0" w:space="0" w:color="auto"/>
            <w:left w:val="none" w:sz="0" w:space="0" w:color="auto"/>
            <w:bottom w:val="none" w:sz="0" w:space="0" w:color="auto"/>
            <w:right w:val="none" w:sz="0" w:space="0" w:color="auto"/>
          </w:divBdr>
        </w:div>
        <w:div w:id="736367658">
          <w:marLeft w:val="480"/>
          <w:marRight w:val="0"/>
          <w:marTop w:val="0"/>
          <w:marBottom w:val="0"/>
          <w:divBdr>
            <w:top w:val="none" w:sz="0" w:space="0" w:color="auto"/>
            <w:left w:val="none" w:sz="0" w:space="0" w:color="auto"/>
            <w:bottom w:val="none" w:sz="0" w:space="0" w:color="auto"/>
            <w:right w:val="none" w:sz="0" w:space="0" w:color="auto"/>
          </w:divBdr>
        </w:div>
        <w:div w:id="628702624">
          <w:marLeft w:val="480"/>
          <w:marRight w:val="0"/>
          <w:marTop w:val="0"/>
          <w:marBottom w:val="0"/>
          <w:divBdr>
            <w:top w:val="none" w:sz="0" w:space="0" w:color="auto"/>
            <w:left w:val="none" w:sz="0" w:space="0" w:color="auto"/>
            <w:bottom w:val="none" w:sz="0" w:space="0" w:color="auto"/>
            <w:right w:val="none" w:sz="0" w:space="0" w:color="auto"/>
          </w:divBdr>
        </w:div>
      </w:divsChild>
    </w:div>
    <w:div w:id="1086806159">
      <w:bodyDiv w:val="1"/>
      <w:marLeft w:val="0"/>
      <w:marRight w:val="0"/>
      <w:marTop w:val="0"/>
      <w:marBottom w:val="0"/>
      <w:divBdr>
        <w:top w:val="none" w:sz="0" w:space="0" w:color="auto"/>
        <w:left w:val="none" w:sz="0" w:space="0" w:color="auto"/>
        <w:bottom w:val="none" w:sz="0" w:space="0" w:color="auto"/>
        <w:right w:val="none" w:sz="0" w:space="0" w:color="auto"/>
      </w:divBdr>
    </w:div>
    <w:div w:id="1087849736">
      <w:bodyDiv w:val="1"/>
      <w:marLeft w:val="0"/>
      <w:marRight w:val="0"/>
      <w:marTop w:val="0"/>
      <w:marBottom w:val="0"/>
      <w:divBdr>
        <w:top w:val="none" w:sz="0" w:space="0" w:color="auto"/>
        <w:left w:val="none" w:sz="0" w:space="0" w:color="auto"/>
        <w:bottom w:val="none" w:sz="0" w:space="0" w:color="auto"/>
        <w:right w:val="none" w:sz="0" w:space="0" w:color="auto"/>
      </w:divBdr>
    </w:div>
    <w:div w:id="1087923305">
      <w:bodyDiv w:val="1"/>
      <w:marLeft w:val="0"/>
      <w:marRight w:val="0"/>
      <w:marTop w:val="0"/>
      <w:marBottom w:val="0"/>
      <w:divBdr>
        <w:top w:val="none" w:sz="0" w:space="0" w:color="auto"/>
        <w:left w:val="none" w:sz="0" w:space="0" w:color="auto"/>
        <w:bottom w:val="none" w:sz="0" w:space="0" w:color="auto"/>
        <w:right w:val="none" w:sz="0" w:space="0" w:color="auto"/>
      </w:divBdr>
    </w:div>
    <w:div w:id="1087926670">
      <w:bodyDiv w:val="1"/>
      <w:marLeft w:val="0"/>
      <w:marRight w:val="0"/>
      <w:marTop w:val="0"/>
      <w:marBottom w:val="0"/>
      <w:divBdr>
        <w:top w:val="none" w:sz="0" w:space="0" w:color="auto"/>
        <w:left w:val="none" w:sz="0" w:space="0" w:color="auto"/>
        <w:bottom w:val="none" w:sz="0" w:space="0" w:color="auto"/>
        <w:right w:val="none" w:sz="0" w:space="0" w:color="auto"/>
      </w:divBdr>
    </w:div>
    <w:div w:id="1089423784">
      <w:bodyDiv w:val="1"/>
      <w:marLeft w:val="0"/>
      <w:marRight w:val="0"/>
      <w:marTop w:val="0"/>
      <w:marBottom w:val="0"/>
      <w:divBdr>
        <w:top w:val="none" w:sz="0" w:space="0" w:color="auto"/>
        <w:left w:val="none" w:sz="0" w:space="0" w:color="auto"/>
        <w:bottom w:val="none" w:sz="0" w:space="0" w:color="auto"/>
        <w:right w:val="none" w:sz="0" w:space="0" w:color="auto"/>
      </w:divBdr>
    </w:div>
    <w:div w:id="1090926001">
      <w:bodyDiv w:val="1"/>
      <w:marLeft w:val="0"/>
      <w:marRight w:val="0"/>
      <w:marTop w:val="0"/>
      <w:marBottom w:val="0"/>
      <w:divBdr>
        <w:top w:val="none" w:sz="0" w:space="0" w:color="auto"/>
        <w:left w:val="none" w:sz="0" w:space="0" w:color="auto"/>
        <w:bottom w:val="none" w:sz="0" w:space="0" w:color="auto"/>
        <w:right w:val="none" w:sz="0" w:space="0" w:color="auto"/>
      </w:divBdr>
    </w:div>
    <w:div w:id="1092701536">
      <w:bodyDiv w:val="1"/>
      <w:marLeft w:val="0"/>
      <w:marRight w:val="0"/>
      <w:marTop w:val="0"/>
      <w:marBottom w:val="0"/>
      <w:divBdr>
        <w:top w:val="none" w:sz="0" w:space="0" w:color="auto"/>
        <w:left w:val="none" w:sz="0" w:space="0" w:color="auto"/>
        <w:bottom w:val="none" w:sz="0" w:space="0" w:color="auto"/>
        <w:right w:val="none" w:sz="0" w:space="0" w:color="auto"/>
      </w:divBdr>
      <w:divsChild>
        <w:div w:id="1695380624">
          <w:marLeft w:val="480"/>
          <w:marRight w:val="0"/>
          <w:marTop w:val="0"/>
          <w:marBottom w:val="0"/>
          <w:divBdr>
            <w:top w:val="none" w:sz="0" w:space="0" w:color="auto"/>
            <w:left w:val="none" w:sz="0" w:space="0" w:color="auto"/>
            <w:bottom w:val="none" w:sz="0" w:space="0" w:color="auto"/>
            <w:right w:val="none" w:sz="0" w:space="0" w:color="auto"/>
          </w:divBdr>
        </w:div>
        <w:div w:id="835338564">
          <w:marLeft w:val="480"/>
          <w:marRight w:val="0"/>
          <w:marTop w:val="0"/>
          <w:marBottom w:val="0"/>
          <w:divBdr>
            <w:top w:val="none" w:sz="0" w:space="0" w:color="auto"/>
            <w:left w:val="none" w:sz="0" w:space="0" w:color="auto"/>
            <w:bottom w:val="none" w:sz="0" w:space="0" w:color="auto"/>
            <w:right w:val="none" w:sz="0" w:space="0" w:color="auto"/>
          </w:divBdr>
        </w:div>
        <w:div w:id="1914923487">
          <w:marLeft w:val="480"/>
          <w:marRight w:val="0"/>
          <w:marTop w:val="0"/>
          <w:marBottom w:val="0"/>
          <w:divBdr>
            <w:top w:val="none" w:sz="0" w:space="0" w:color="auto"/>
            <w:left w:val="none" w:sz="0" w:space="0" w:color="auto"/>
            <w:bottom w:val="none" w:sz="0" w:space="0" w:color="auto"/>
            <w:right w:val="none" w:sz="0" w:space="0" w:color="auto"/>
          </w:divBdr>
        </w:div>
        <w:div w:id="415632145">
          <w:marLeft w:val="480"/>
          <w:marRight w:val="0"/>
          <w:marTop w:val="0"/>
          <w:marBottom w:val="0"/>
          <w:divBdr>
            <w:top w:val="none" w:sz="0" w:space="0" w:color="auto"/>
            <w:left w:val="none" w:sz="0" w:space="0" w:color="auto"/>
            <w:bottom w:val="none" w:sz="0" w:space="0" w:color="auto"/>
            <w:right w:val="none" w:sz="0" w:space="0" w:color="auto"/>
          </w:divBdr>
        </w:div>
        <w:div w:id="1897546426">
          <w:marLeft w:val="480"/>
          <w:marRight w:val="0"/>
          <w:marTop w:val="0"/>
          <w:marBottom w:val="0"/>
          <w:divBdr>
            <w:top w:val="none" w:sz="0" w:space="0" w:color="auto"/>
            <w:left w:val="none" w:sz="0" w:space="0" w:color="auto"/>
            <w:bottom w:val="none" w:sz="0" w:space="0" w:color="auto"/>
            <w:right w:val="none" w:sz="0" w:space="0" w:color="auto"/>
          </w:divBdr>
        </w:div>
        <w:div w:id="327170430">
          <w:marLeft w:val="480"/>
          <w:marRight w:val="0"/>
          <w:marTop w:val="0"/>
          <w:marBottom w:val="0"/>
          <w:divBdr>
            <w:top w:val="none" w:sz="0" w:space="0" w:color="auto"/>
            <w:left w:val="none" w:sz="0" w:space="0" w:color="auto"/>
            <w:bottom w:val="none" w:sz="0" w:space="0" w:color="auto"/>
            <w:right w:val="none" w:sz="0" w:space="0" w:color="auto"/>
          </w:divBdr>
        </w:div>
        <w:div w:id="1321497614">
          <w:marLeft w:val="480"/>
          <w:marRight w:val="0"/>
          <w:marTop w:val="0"/>
          <w:marBottom w:val="0"/>
          <w:divBdr>
            <w:top w:val="none" w:sz="0" w:space="0" w:color="auto"/>
            <w:left w:val="none" w:sz="0" w:space="0" w:color="auto"/>
            <w:bottom w:val="none" w:sz="0" w:space="0" w:color="auto"/>
            <w:right w:val="none" w:sz="0" w:space="0" w:color="auto"/>
          </w:divBdr>
        </w:div>
        <w:div w:id="1087385506">
          <w:marLeft w:val="480"/>
          <w:marRight w:val="0"/>
          <w:marTop w:val="0"/>
          <w:marBottom w:val="0"/>
          <w:divBdr>
            <w:top w:val="none" w:sz="0" w:space="0" w:color="auto"/>
            <w:left w:val="none" w:sz="0" w:space="0" w:color="auto"/>
            <w:bottom w:val="none" w:sz="0" w:space="0" w:color="auto"/>
            <w:right w:val="none" w:sz="0" w:space="0" w:color="auto"/>
          </w:divBdr>
        </w:div>
        <w:div w:id="911306565">
          <w:marLeft w:val="480"/>
          <w:marRight w:val="0"/>
          <w:marTop w:val="0"/>
          <w:marBottom w:val="0"/>
          <w:divBdr>
            <w:top w:val="none" w:sz="0" w:space="0" w:color="auto"/>
            <w:left w:val="none" w:sz="0" w:space="0" w:color="auto"/>
            <w:bottom w:val="none" w:sz="0" w:space="0" w:color="auto"/>
            <w:right w:val="none" w:sz="0" w:space="0" w:color="auto"/>
          </w:divBdr>
        </w:div>
        <w:div w:id="2121097979">
          <w:marLeft w:val="480"/>
          <w:marRight w:val="0"/>
          <w:marTop w:val="0"/>
          <w:marBottom w:val="0"/>
          <w:divBdr>
            <w:top w:val="none" w:sz="0" w:space="0" w:color="auto"/>
            <w:left w:val="none" w:sz="0" w:space="0" w:color="auto"/>
            <w:bottom w:val="none" w:sz="0" w:space="0" w:color="auto"/>
            <w:right w:val="none" w:sz="0" w:space="0" w:color="auto"/>
          </w:divBdr>
        </w:div>
        <w:div w:id="1786265461">
          <w:marLeft w:val="480"/>
          <w:marRight w:val="0"/>
          <w:marTop w:val="0"/>
          <w:marBottom w:val="0"/>
          <w:divBdr>
            <w:top w:val="none" w:sz="0" w:space="0" w:color="auto"/>
            <w:left w:val="none" w:sz="0" w:space="0" w:color="auto"/>
            <w:bottom w:val="none" w:sz="0" w:space="0" w:color="auto"/>
            <w:right w:val="none" w:sz="0" w:space="0" w:color="auto"/>
          </w:divBdr>
        </w:div>
        <w:div w:id="474949707">
          <w:marLeft w:val="480"/>
          <w:marRight w:val="0"/>
          <w:marTop w:val="0"/>
          <w:marBottom w:val="0"/>
          <w:divBdr>
            <w:top w:val="none" w:sz="0" w:space="0" w:color="auto"/>
            <w:left w:val="none" w:sz="0" w:space="0" w:color="auto"/>
            <w:bottom w:val="none" w:sz="0" w:space="0" w:color="auto"/>
            <w:right w:val="none" w:sz="0" w:space="0" w:color="auto"/>
          </w:divBdr>
        </w:div>
        <w:div w:id="2071416262">
          <w:marLeft w:val="480"/>
          <w:marRight w:val="0"/>
          <w:marTop w:val="0"/>
          <w:marBottom w:val="0"/>
          <w:divBdr>
            <w:top w:val="none" w:sz="0" w:space="0" w:color="auto"/>
            <w:left w:val="none" w:sz="0" w:space="0" w:color="auto"/>
            <w:bottom w:val="none" w:sz="0" w:space="0" w:color="auto"/>
            <w:right w:val="none" w:sz="0" w:space="0" w:color="auto"/>
          </w:divBdr>
        </w:div>
        <w:div w:id="221598820">
          <w:marLeft w:val="480"/>
          <w:marRight w:val="0"/>
          <w:marTop w:val="0"/>
          <w:marBottom w:val="0"/>
          <w:divBdr>
            <w:top w:val="none" w:sz="0" w:space="0" w:color="auto"/>
            <w:left w:val="none" w:sz="0" w:space="0" w:color="auto"/>
            <w:bottom w:val="none" w:sz="0" w:space="0" w:color="auto"/>
            <w:right w:val="none" w:sz="0" w:space="0" w:color="auto"/>
          </w:divBdr>
        </w:div>
        <w:div w:id="944655370">
          <w:marLeft w:val="480"/>
          <w:marRight w:val="0"/>
          <w:marTop w:val="0"/>
          <w:marBottom w:val="0"/>
          <w:divBdr>
            <w:top w:val="none" w:sz="0" w:space="0" w:color="auto"/>
            <w:left w:val="none" w:sz="0" w:space="0" w:color="auto"/>
            <w:bottom w:val="none" w:sz="0" w:space="0" w:color="auto"/>
            <w:right w:val="none" w:sz="0" w:space="0" w:color="auto"/>
          </w:divBdr>
        </w:div>
        <w:div w:id="274560992">
          <w:marLeft w:val="480"/>
          <w:marRight w:val="0"/>
          <w:marTop w:val="0"/>
          <w:marBottom w:val="0"/>
          <w:divBdr>
            <w:top w:val="none" w:sz="0" w:space="0" w:color="auto"/>
            <w:left w:val="none" w:sz="0" w:space="0" w:color="auto"/>
            <w:bottom w:val="none" w:sz="0" w:space="0" w:color="auto"/>
            <w:right w:val="none" w:sz="0" w:space="0" w:color="auto"/>
          </w:divBdr>
        </w:div>
      </w:divsChild>
    </w:div>
    <w:div w:id="1092892280">
      <w:bodyDiv w:val="1"/>
      <w:marLeft w:val="0"/>
      <w:marRight w:val="0"/>
      <w:marTop w:val="0"/>
      <w:marBottom w:val="0"/>
      <w:divBdr>
        <w:top w:val="none" w:sz="0" w:space="0" w:color="auto"/>
        <w:left w:val="none" w:sz="0" w:space="0" w:color="auto"/>
        <w:bottom w:val="none" w:sz="0" w:space="0" w:color="auto"/>
        <w:right w:val="none" w:sz="0" w:space="0" w:color="auto"/>
      </w:divBdr>
    </w:div>
    <w:div w:id="1093665338">
      <w:bodyDiv w:val="1"/>
      <w:marLeft w:val="0"/>
      <w:marRight w:val="0"/>
      <w:marTop w:val="0"/>
      <w:marBottom w:val="0"/>
      <w:divBdr>
        <w:top w:val="none" w:sz="0" w:space="0" w:color="auto"/>
        <w:left w:val="none" w:sz="0" w:space="0" w:color="auto"/>
        <w:bottom w:val="none" w:sz="0" w:space="0" w:color="auto"/>
        <w:right w:val="none" w:sz="0" w:space="0" w:color="auto"/>
      </w:divBdr>
      <w:divsChild>
        <w:div w:id="1856574952">
          <w:marLeft w:val="480"/>
          <w:marRight w:val="0"/>
          <w:marTop w:val="0"/>
          <w:marBottom w:val="0"/>
          <w:divBdr>
            <w:top w:val="none" w:sz="0" w:space="0" w:color="auto"/>
            <w:left w:val="none" w:sz="0" w:space="0" w:color="auto"/>
            <w:bottom w:val="none" w:sz="0" w:space="0" w:color="auto"/>
            <w:right w:val="none" w:sz="0" w:space="0" w:color="auto"/>
          </w:divBdr>
        </w:div>
        <w:div w:id="813764787">
          <w:marLeft w:val="480"/>
          <w:marRight w:val="0"/>
          <w:marTop w:val="0"/>
          <w:marBottom w:val="0"/>
          <w:divBdr>
            <w:top w:val="none" w:sz="0" w:space="0" w:color="auto"/>
            <w:left w:val="none" w:sz="0" w:space="0" w:color="auto"/>
            <w:bottom w:val="none" w:sz="0" w:space="0" w:color="auto"/>
            <w:right w:val="none" w:sz="0" w:space="0" w:color="auto"/>
          </w:divBdr>
        </w:div>
        <w:div w:id="236132423">
          <w:marLeft w:val="480"/>
          <w:marRight w:val="0"/>
          <w:marTop w:val="0"/>
          <w:marBottom w:val="0"/>
          <w:divBdr>
            <w:top w:val="none" w:sz="0" w:space="0" w:color="auto"/>
            <w:left w:val="none" w:sz="0" w:space="0" w:color="auto"/>
            <w:bottom w:val="none" w:sz="0" w:space="0" w:color="auto"/>
            <w:right w:val="none" w:sz="0" w:space="0" w:color="auto"/>
          </w:divBdr>
        </w:div>
        <w:div w:id="565339408">
          <w:marLeft w:val="480"/>
          <w:marRight w:val="0"/>
          <w:marTop w:val="0"/>
          <w:marBottom w:val="0"/>
          <w:divBdr>
            <w:top w:val="none" w:sz="0" w:space="0" w:color="auto"/>
            <w:left w:val="none" w:sz="0" w:space="0" w:color="auto"/>
            <w:bottom w:val="none" w:sz="0" w:space="0" w:color="auto"/>
            <w:right w:val="none" w:sz="0" w:space="0" w:color="auto"/>
          </w:divBdr>
        </w:div>
        <w:div w:id="1862477939">
          <w:marLeft w:val="480"/>
          <w:marRight w:val="0"/>
          <w:marTop w:val="0"/>
          <w:marBottom w:val="0"/>
          <w:divBdr>
            <w:top w:val="none" w:sz="0" w:space="0" w:color="auto"/>
            <w:left w:val="none" w:sz="0" w:space="0" w:color="auto"/>
            <w:bottom w:val="none" w:sz="0" w:space="0" w:color="auto"/>
            <w:right w:val="none" w:sz="0" w:space="0" w:color="auto"/>
          </w:divBdr>
        </w:div>
        <w:div w:id="1321425469">
          <w:marLeft w:val="480"/>
          <w:marRight w:val="0"/>
          <w:marTop w:val="0"/>
          <w:marBottom w:val="0"/>
          <w:divBdr>
            <w:top w:val="none" w:sz="0" w:space="0" w:color="auto"/>
            <w:left w:val="none" w:sz="0" w:space="0" w:color="auto"/>
            <w:bottom w:val="none" w:sz="0" w:space="0" w:color="auto"/>
            <w:right w:val="none" w:sz="0" w:space="0" w:color="auto"/>
          </w:divBdr>
        </w:div>
        <w:div w:id="1341153352">
          <w:marLeft w:val="480"/>
          <w:marRight w:val="0"/>
          <w:marTop w:val="0"/>
          <w:marBottom w:val="0"/>
          <w:divBdr>
            <w:top w:val="none" w:sz="0" w:space="0" w:color="auto"/>
            <w:left w:val="none" w:sz="0" w:space="0" w:color="auto"/>
            <w:bottom w:val="none" w:sz="0" w:space="0" w:color="auto"/>
            <w:right w:val="none" w:sz="0" w:space="0" w:color="auto"/>
          </w:divBdr>
        </w:div>
        <w:div w:id="1238398383">
          <w:marLeft w:val="480"/>
          <w:marRight w:val="0"/>
          <w:marTop w:val="0"/>
          <w:marBottom w:val="0"/>
          <w:divBdr>
            <w:top w:val="none" w:sz="0" w:space="0" w:color="auto"/>
            <w:left w:val="none" w:sz="0" w:space="0" w:color="auto"/>
            <w:bottom w:val="none" w:sz="0" w:space="0" w:color="auto"/>
            <w:right w:val="none" w:sz="0" w:space="0" w:color="auto"/>
          </w:divBdr>
        </w:div>
        <w:div w:id="1675109640">
          <w:marLeft w:val="480"/>
          <w:marRight w:val="0"/>
          <w:marTop w:val="0"/>
          <w:marBottom w:val="0"/>
          <w:divBdr>
            <w:top w:val="none" w:sz="0" w:space="0" w:color="auto"/>
            <w:left w:val="none" w:sz="0" w:space="0" w:color="auto"/>
            <w:bottom w:val="none" w:sz="0" w:space="0" w:color="auto"/>
            <w:right w:val="none" w:sz="0" w:space="0" w:color="auto"/>
          </w:divBdr>
        </w:div>
        <w:div w:id="1269655915">
          <w:marLeft w:val="480"/>
          <w:marRight w:val="0"/>
          <w:marTop w:val="0"/>
          <w:marBottom w:val="0"/>
          <w:divBdr>
            <w:top w:val="none" w:sz="0" w:space="0" w:color="auto"/>
            <w:left w:val="none" w:sz="0" w:space="0" w:color="auto"/>
            <w:bottom w:val="none" w:sz="0" w:space="0" w:color="auto"/>
            <w:right w:val="none" w:sz="0" w:space="0" w:color="auto"/>
          </w:divBdr>
        </w:div>
        <w:div w:id="1891460502">
          <w:marLeft w:val="480"/>
          <w:marRight w:val="0"/>
          <w:marTop w:val="0"/>
          <w:marBottom w:val="0"/>
          <w:divBdr>
            <w:top w:val="none" w:sz="0" w:space="0" w:color="auto"/>
            <w:left w:val="none" w:sz="0" w:space="0" w:color="auto"/>
            <w:bottom w:val="none" w:sz="0" w:space="0" w:color="auto"/>
            <w:right w:val="none" w:sz="0" w:space="0" w:color="auto"/>
          </w:divBdr>
        </w:div>
        <w:div w:id="833449204">
          <w:marLeft w:val="480"/>
          <w:marRight w:val="0"/>
          <w:marTop w:val="0"/>
          <w:marBottom w:val="0"/>
          <w:divBdr>
            <w:top w:val="none" w:sz="0" w:space="0" w:color="auto"/>
            <w:left w:val="none" w:sz="0" w:space="0" w:color="auto"/>
            <w:bottom w:val="none" w:sz="0" w:space="0" w:color="auto"/>
            <w:right w:val="none" w:sz="0" w:space="0" w:color="auto"/>
          </w:divBdr>
        </w:div>
        <w:div w:id="725564409">
          <w:marLeft w:val="480"/>
          <w:marRight w:val="0"/>
          <w:marTop w:val="0"/>
          <w:marBottom w:val="0"/>
          <w:divBdr>
            <w:top w:val="none" w:sz="0" w:space="0" w:color="auto"/>
            <w:left w:val="none" w:sz="0" w:space="0" w:color="auto"/>
            <w:bottom w:val="none" w:sz="0" w:space="0" w:color="auto"/>
            <w:right w:val="none" w:sz="0" w:space="0" w:color="auto"/>
          </w:divBdr>
        </w:div>
        <w:div w:id="2111704097">
          <w:marLeft w:val="480"/>
          <w:marRight w:val="0"/>
          <w:marTop w:val="0"/>
          <w:marBottom w:val="0"/>
          <w:divBdr>
            <w:top w:val="none" w:sz="0" w:space="0" w:color="auto"/>
            <w:left w:val="none" w:sz="0" w:space="0" w:color="auto"/>
            <w:bottom w:val="none" w:sz="0" w:space="0" w:color="auto"/>
            <w:right w:val="none" w:sz="0" w:space="0" w:color="auto"/>
          </w:divBdr>
        </w:div>
      </w:divsChild>
    </w:div>
    <w:div w:id="1093866020">
      <w:bodyDiv w:val="1"/>
      <w:marLeft w:val="0"/>
      <w:marRight w:val="0"/>
      <w:marTop w:val="0"/>
      <w:marBottom w:val="0"/>
      <w:divBdr>
        <w:top w:val="none" w:sz="0" w:space="0" w:color="auto"/>
        <w:left w:val="none" w:sz="0" w:space="0" w:color="auto"/>
        <w:bottom w:val="none" w:sz="0" w:space="0" w:color="auto"/>
        <w:right w:val="none" w:sz="0" w:space="0" w:color="auto"/>
      </w:divBdr>
      <w:divsChild>
        <w:div w:id="1304509410">
          <w:marLeft w:val="480"/>
          <w:marRight w:val="0"/>
          <w:marTop w:val="0"/>
          <w:marBottom w:val="0"/>
          <w:divBdr>
            <w:top w:val="none" w:sz="0" w:space="0" w:color="auto"/>
            <w:left w:val="none" w:sz="0" w:space="0" w:color="auto"/>
            <w:bottom w:val="none" w:sz="0" w:space="0" w:color="auto"/>
            <w:right w:val="none" w:sz="0" w:space="0" w:color="auto"/>
          </w:divBdr>
        </w:div>
        <w:div w:id="1491407017">
          <w:marLeft w:val="480"/>
          <w:marRight w:val="0"/>
          <w:marTop w:val="0"/>
          <w:marBottom w:val="0"/>
          <w:divBdr>
            <w:top w:val="none" w:sz="0" w:space="0" w:color="auto"/>
            <w:left w:val="none" w:sz="0" w:space="0" w:color="auto"/>
            <w:bottom w:val="none" w:sz="0" w:space="0" w:color="auto"/>
            <w:right w:val="none" w:sz="0" w:space="0" w:color="auto"/>
          </w:divBdr>
        </w:div>
        <w:div w:id="630750221">
          <w:marLeft w:val="480"/>
          <w:marRight w:val="0"/>
          <w:marTop w:val="0"/>
          <w:marBottom w:val="0"/>
          <w:divBdr>
            <w:top w:val="none" w:sz="0" w:space="0" w:color="auto"/>
            <w:left w:val="none" w:sz="0" w:space="0" w:color="auto"/>
            <w:bottom w:val="none" w:sz="0" w:space="0" w:color="auto"/>
            <w:right w:val="none" w:sz="0" w:space="0" w:color="auto"/>
          </w:divBdr>
        </w:div>
        <w:div w:id="632060735">
          <w:marLeft w:val="480"/>
          <w:marRight w:val="0"/>
          <w:marTop w:val="0"/>
          <w:marBottom w:val="0"/>
          <w:divBdr>
            <w:top w:val="none" w:sz="0" w:space="0" w:color="auto"/>
            <w:left w:val="none" w:sz="0" w:space="0" w:color="auto"/>
            <w:bottom w:val="none" w:sz="0" w:space="0" w:color="auto"/>
            <w:right w:val="none" w:sz="0" w:space="0" w:color="auto"/>
          </w:divBdr>
        </w:div>
        <w:div w:id="1567833113">
          <w:marLeft w:val="480"/>
          <w:marRight w:val="0"/>
          <w:marTop w:val="0"/>
          <w:marBottom w:val="0"/>
          <w:divBdr>
            <w:top w:val="none" w:sz="0" w:space="0" w:color="auto"/>
            <w:left w:val="none" w:sz="0" w:space="0" w:color="auto"/>
            <w:bottom w:val="none" w:sz="0" w:space="0" w:color="auto"/>
            <w:right w:val="none" w:sz="0" w:space="0" w:color="auto"/>
          </w:divBdr>
        </w:div>
        <w:div w:id="509755719">
          <w:marLeft w:val="480"/>
          <w:marRight w:val="0"/>
          <w:marTop w:val="0"/>
          <w:marBottom w:val="0"/>
          <w:divBdr>
            <w:top w:val="none" w:sz="0" w:space="0" w:color="auto"/>
            <w:left w:val="none" w:sz="0" w:space="0" w:color="auto"/>
            <w:bottom w:val="none" w:sz="0" w:space="0" w:color="auto"/>
            <w:right w:val="none" w:sz="0" w:space="0" w:color="auto"/>
          </w:divBdr>
        </w:div>
        <w:div w:id="1775440978">
          <w:marLeft w:val="480"/>
          <w:marRight w:val="0"/>
          <w:marTop w:val="0"/>
          <w:marBottom w:val="0"/>
          <w:divBdr>
            <w:top w:val="none" w:sz="0" w:space="0" w:color="auto"/>
            <w:left w:val="none" w:sz="0" w:space="0" w:color="auto"/>
            <w:bottom w:val="none" w:sz="0" w:space="0" w:color="auto"/>
            <w:right w:val="none" w:sz="0" w:space="0" w:color="auto"/>
          </w:divBdr>
        </w:div>
        <w:div w:id="516776424">
          <w:marLeft w:val="480"/>
          <w:marRight w:val="0"/>
          <w:marTop w:val="0"/>
          <w:marBottom w:val="0"/>
          <w:divBdr>
            <w:top w:val="none" w:sz="0" w:space="0" w:color="auto"/>
            <w:left w:val="none" w:sz="0" w:space="0" w:color="auto"/>
            <w:bottom w:val="none" w:sz="0" w:space="0" w:color="auto"/>
            <w:right w:val="none" w:sz="0" w:space="0" w:color="auto"/>
          </w:divBdr>
        </w:div>
        <w:div w:id="622689454">
          <w:marLeft w:val="480"/>
          <w:marRight w:val="0"/>
          <w:marTop w:val="0"/>
          <w:marBottom w:val="0"/>
          <w:divBdr>
            <w:top w:val="none" w:sz="0" w:space="0" w:color="auto"/>
            <w:left w:val="none" w:sz="0" w:space="0" w:color="auto"/>
            <w:bottom w:val="none" w:sz="0" w:space="0" w:color="auto"/>
            <w:right w:val="none" w:sz="0" w:space="0" w:color="auto"/>
          </w:divBdr>
        </w:div>
        <w:div w:id="1534928348">
          <w:marLeft w:val="480"/>
          <w:marRight w:val="0"/>
          <w:marTop w:val="0"/>
          <w:marBottom w:val="0"/>
          <w:divBdr>
            <w:top w:val="none" w:sz="0" w:space="0" w:color="auto"/>
            <w:left w:val="none" w:sz="0" w:space="0" w:color="auto"/>
            <w:bottom w:val="none" w:sz="0" w:space="0" w:color="auto"/>
            <w:right w:val="none" w:sz="0" w:space="0" w:color="auto"/>
          </w:divBdr>
        </w:div>
        <w:div w:id="1908344743">
          <w:marLeft w:val="480"/>
          <w:marRight w:val="0"/>
          <w:marTop w:val="0"/>
          <w:marBottom w:val="0"/>
          <w:divBdr>
            <w:top w:val="none" w:sz="0" w:space="0" w:color="auto"/>
            <w:left w:val="none" w:sz="0" w:space="0" w:color="auto"/>
            <w:bottom w:val="none" w:sz="0" w:space="0" w:color="auto"/>
            <w:right w:val="none" w:sz="0" w:space="0" w:color="auto"/>
          </w:divBdr>
        </w:div>
        <w:div w:id="649139612">
          <w:marLeft w:val="480"/>
          <w:marRight w:val="0"/>
          <w:marTop w:val="0"/>
          <w:marBottom w:val="0"/>
          <w:divBdr>
            <w:top w:val="none" w:sz="0" w:space="0" w:color="auto"/>
            <w:left w:val="none" w:sz="0" w:space="0" w:color="auto"/>
            <w:bottom w:val="none" w:sz="0" w:space="0" w:color="auto"/>
            <w:right w:val="none" w:sz="0" w:space="0" w:color="auto"/>
          </w:divBdr>
        </w:div>
        <w:div w:id="65148955">
          <w:marLeft w:val="480"/>
          <w:marRight w:val="0"/>
          <w:marTop w:val="0"/>
          <w:marBottom w:val="0"/>
          <w:divBdr>
            <w:top w:val="none" w:sz="0" w:space="0" w:color="auto"/>
            <w:left w:val="none" w:sz="0" w:space="0" w:color="auto"/>
            <w:bottom w:val="none" w:sz="0" w:space="0" w:color="auto"/>
            <w:right w:val="none" w:sz="0" w:space="0" w:color="auto"/>
          </w:divBdr>
        </w:div>
        <w:div w:id="1500851330">
          <w:marLeft w:val="480"/>
          <w:marRight w:val="0"/>
          <w:marTop w:val="0"/>
          <w:marBottom w:val="0"/>
          <w:divBdr>
            <w:top w:val="none" w:sz="0" w:space="0" w:color="auto"/>
            <w:left w:val="none" w:sz="0" w:space="0" w:color="auto"/>
            <w:bottom w:val="none" w:sz="0" w:space="0" w:color="auto"/>
            <w:right w:val="none" w:sz="0" w:space="0" w:color="auto"/>
          </w:divBdr>
        </w:div>
        <w:div w:id="356128764">
          <w:marLeft w:val="480"/>
          <w:marRight w:val="0"/>
          <w:marTop w:val="0"/>
          <w:marBottom w:val="0"/>
          <w:divBdr>
            <w:top w:val="none" w:sz="0" w:space="0" w:color="auto"/>
            <w:left w:val="none" w:sz="0" w:space="0" w:color="auto"/>
            <w:bottom w:val="none" w:sz="0" w:space="0" w:color="auto"/>
            <w:right w:val="none" w:sz="0" w:space="0" w:color="auto"/>
          </w:divBdr>
        </w:div>
        <w:div w:id="1003556228">
          <w:marLeft w:val="480"/>
          <w:marRight w:val="0"/>
          <w:marTop w:val="0"/>
          <w:marBottom w:val="0"/>
          <w:divBdr>
            <w:top w:val="none" w:sz="0" w:space="0" w:color="auto"/>
            <w:left w:val="none" w:sz="0" w:space="0" w:color="auto"/>
            <w:bottom w:val="none" w:sz="0" w:space="0" w:color="auto"/>
            <w:right w:val="none" w:sz="0" w:space="0" w:color="auto"/>
          </w:divBdr>
        </w:div>
        <w:div w:id="2146658475">
          <w:marLeft w:val="480"/>
          <w:marRight w:val="0"/>
          <w:marTop w:val="0"/>
          <w:marBottom w:val="0"/>
          <w:divBdr>
            <w:top w:val="none" w:sz="0" w:space="0" w:color="auto"/>
            <w:left w:val="none" w:sz="0" w:space="0" w:color="auto"/>
            <w:bottom w:val="none" w:sz="0" w:space="0" w:color="auto"/>
            <w:right w:val="none" w:sz="0" w:space="0" w:color="auto"/>
          </w:divBdr>
        </w:div>
        <w:div w:id="578639183">
          <w:marLeft w:val="480"/>
          <w:marRight w:val="0"/>
          <w:marTop w:val="0"/>
          <w:marBottom w:val="0"/>
          <w:divBdr>
            <w:top w:val="none" w:sz="0" w:space="0" w:color="auto"/>
            <w:left w:val="none" w:sz="0" w:space="0" w:color="auto"/>
            <w:bottom w:val="none" w:sz="0" w:space="0" w:color="auto"/>
            <w:right w:val="none" w:sz="0" w:space="0" w:color="auto"/>
          </w:divBdr>
        </w:div>
        <w:div w:id="1485198436">
          <w:marLeft w:val="480"/>
          <w:marRight w:val="0"/>
          <w:marTop w:val="0"/>
          <w:marBottom w:val="0"/>
          <w:divBdr>
            <w:top w:val="none" w:sz="0" w:space="0" w:color="auto"/>
            <w:left w:val="none" w:sz="0" w:space="0" w:color="auto"/>
            <w:bottom w:val="none" w:sz="0" w:space="0" w:color="auto"/>
            <w:right w:val="none" w:sz="0" w:space="0" w:color="auto"/>
          </w:divBdr>
        </w:div>
        <w:div w:id="351535570">
          <w:marLeft w:val="480"/>
          <w:marRight w:val="0"/>
          <w:marTop w:val="0"/>
          <w:marBottom w:val="0"/>
          <w:divBdr>
            <w:top w:val="none" w:sz="0" w:space="0" w:color="auto"/>
            <w:left w:val="none" w:sz="0" w:space="0" w:color="auto"/>
            <w:bottom w:val="none" w:sz="0" w:space="0" w:color="auto"/>
            <w:right w:val="none" w:sz="0" w:space="0" w:color="auto"/>
          </w:divBdr>
        </w:div>
        <w:div w:id="1279490962">
          <w:marLeft w:val="480"/>
          <w:marRight w:val="0"/>
          <w:marTop w:val="0"/>
          <w:marBottom w:val="0"/>
          <w:divBdr>
            <w:top w:val="none" w:sz="0" w:space="0" w:color="auto"/>
            <w:left w:val="none" w:sz="0" w:space="0" w:color="auto"/>
            <w:bottom w:val="none" w:sz="0" w:space="0" w:color="auto"/>
            <w:right w:val="none" w:sz="0" w:space="0" w:color="auto"/>
          </w:divBdr>
        </w:div>
        <w:div w:id="747387321">
          <w:marLeft w:val="480"/>
          <w:marRight w:val="0"/>
          <w:marTop w:val="0"/>
          <w:marBottom w:val="0"/>
          <w:divBdr>
            <w:top w:val="none" w:sz="0" w:space="0" w:color="auto"/>
            <w:left w:val="none" w:sz="0" w:space="0" w:color="auto"/>
            <w:bottom w:val="none" w:sz="0" w:space="0" w:color="auto"/>
            <w:right w:val="none" w:sz="0" w:space="0" w:color="auto"/>
          </w:divBdr>
        </w:div>
        <w:div w:id="252444949">
          <w:marLeft w:val="480"/>
          <w:marRight w:val="0"/>
          <w:marTop w:val="0"/>
          <w:marBottom w:val="0"/>
          <w:divBdr>
            <w:top w:val="none" w:sz="0" w:space="0" w:color="auto"/>
            <w:left w:val="none" w:sz="0" w:space="0" w:color="auto"/>
            <w:bottom w:val="none" w:sz="0" w:space="0" w:color="auto"/>
            <w:right w:val="none" w:sz="0" w:space="0" w:color="auto"/>
          </w:divBdr>
        </w:div>
        <w:div w:id="223106121">
          <w:marLeft w:val="480"/>
          <w:marRight w:val="0"/>
          <w:marTop w:val="0"/>
          <w:marBottom w:val="0"/>
          <w:divBdr>
            <w:top w:val="none" w:sz="0" w:space="0" w:color="auto"/>
            <w:left w:val="none" w:sz="0" w:space="0" w:color="auto"/>
            <w:bottom w:val="none" w:sz="0" w:space="0" w:color="auto"/>
            <w:right w:val="none" w:sz="0" w:space="0" w:color="auto"/>
          </w:divBdr>
        </w:div>
        <w:div w:id="598610364">
          <w:marLeft w:val="480"/>
          <w:marRight w:val="0"/>
          <w:marTop w:val="0"/>
          <w:marBottom w:val="0"/>
          <w:divBdr>
            <w:top w:val="none" w:sz="0" w:space="0" w:color="auto"/>
            <w:left w:val="none" w:sz="0" w:space="0" w:color="auto"/>
            <w:bottom w:val="none" w:sz="0" w:space="0" w:color="auto"/>
            <w:right w:val="none" w:sz="0" w:space="0" w:color="auto"/>
          </w:divBdr>
        </w:div>
        <w:div w:id="1710883642">
          <w:marLeft w:val="480"/>
          <w:marRight w:val="0"/>
          <w:marTop w:val="0"/>
          <w:marBottom w:val="0"/>
          <w:divBdr>
            <w:top w:val="none" w:sz="0" w:space="0" w:color="auto"/>
            <w:left w:val="none" w:sz="0" w:space="0" w:color="auto"/>
            <w:bottom w:val="none" w:sz="0" w:space="0" w:color="auto"/>
            <w:right w:val="none" w:sz="0" w:space="0" w:color="auto"/>
          </w:divBdr>
        </w:div>
        <w:div w:id="1440446039">
          <w:marLeft w:val="480"/>
          <w:marRight w:val="0"/>
          <w:marTop w:val="0"/>
          <w:marBottom w:val="0"/>
          <w:divBdr>
            <w:top w:val="none" w:sz="0" w:space="0" w:color="auto"/>
            <w:left w:val="none" w:sz="0" w:space="0" w:color="auto"/>
            <w:bottom w:val="none" w:sz="0" w:space="0" w:color="auto"/>
            <w:right w:val="none" w:sz="0" w:space="0" w:color="auto"/>
          </w:divBdr>
        </w:div>
        <w:div w:id="51344789">
          <w:marLeft w:val="480"/>
          <w:marRight w:val="0"/>
          <w:marTop w:val="0"/>
          <w:marBottom w:val="0"/>
          <w:divBdr>
            <w:top w:val="none" w:sz="0" w:space="0" w:color="auto"/>
            <w:left w:val="none" w:sz="0" w:space="0" w:color="auto"/>
            <w:bottom w:val="none" w:sz="0" w:space="0" w:color="auto"/>
            <w:right w:val="none" w:sz="0" w:space="0" w:color="auto"/>
          </w:divBdr>
        </w:div>
        <w:div w:id="234781590">
          <w:marLeft w:val="480"/>
          <w:marRight w:val="0"/>
          <w:marTop w:val="0"/>
          <w:marBottom w:val="0"/>
          <w:divBdr>
            <w:top w:val="none" w:sz="0" w:space="0" w:color="auto"/>
            <w:left w:val="none" w:sz="0" w:space="0" w:color="auto"/>
            <w:bottom w:val="none" w:sz="0" w:space="0" w:color="auto"/>
            <w:right w:val="none" w:sz="0" w:space="0" w:color="auto"/>
          </w:divBdr>
        </w:div>
        <w:div w:id="1462184441">
          <w:marLeft w:val="480"/>
          <w:marRight w:val="0"/>
          <w:marTop w:val="0"/>
          <w:marBottom w:val="0"/>
          <w:divBdr>
            <w:top w:val="none" w:sz="0" w:space="0" w:color="auto"/>
            <w:left w:val="none" w:sz="0" w:space="0" w:color="auto"/>
            <w:bottom w:val="none" w:sz="0" w:space="0" w:color="auto"/>
            <w:right w:val="none" w:sz="0" w:space="0" w:color="auto"/>
          </w:divBdr>
        </w:div>
        <w:div w:id="1091661526">
          <w:marLeft w:val="480"/>
          <w:marRight w:val="0"/>
          <w:marTop w:val="0"/>
          <w:marBottom w:val="0"/>
          <w:divBdr>
            <w:top w:val="none" w:sz="0" w:space="0" w:color="auto"/>
            <w:left w:val="none" w:sz="0" w:space="0" w:color="auto"/>
            <w:bottom w:val="none" w:sz="0" w:space="0" w:color="auto"/>
            <w:right w:val="none" w:sz="0" w:space="0" w:color="auto"/>
          </w:divBdr>
        </w:div>
        <w:div w:id="699744801">
          <w:marLeft w:val="480"/>
          <w:marRight w:val="0"/>
          <w:marTop w:val="0"/>
          <w:marBottom w:val="0"/>
          <w:divBdr>
            <w:top w:val="none" w:sz="0" w:space="0" w:color="auto"/>
            <w:left w:val="none" w:sz="0" w:space="0" w:color="auto"/>
            <w:bottom w:val="none" w:sz="0" w:space="0" w:color="auto"/>
            <w:right w:val="none" w:sz="0" w:space="0" w:color="auto"/>
          </w:divBdr>
        </w:div>
        <w:div w:id="395981351">
          <w:marLeft w:val="480"/>
          <w:marRight w:val="0"/>
          <w:marTop w:val="0"/>
          <w:marBottom w:val="0"/>
          <w:divBdr>
            <w:top w:val="none" w:sz="0" w:space="0" w:color="auto"/>
            <w:left w:val="none" w:sz="0" w:space="0" w:color="auto"/>
            <w:bottom w:val="none" w:sz="0" w:space="0" w:color="auto"/>
            <w:right w:val="none" w:sz="0" w:space="0" w:color="auto"/>
          </w:divBdr>
        </w:div>
        <w:div w:id="304244925">
          <w:marLeft w:val="480"/>
          <w:marRight w:val="0"/>
          <w:marTop w:val="0"/>
          <w:marBottom w:val="0"/>
          <w:divBdr>
            <w:top w:val="none" w:sz="0" w:space="0" w:color="auto"/>
            <w:left w:val="none" w:sz="0" w:space="0" w:color="auto"/>
            <w:bottom w:val="none" w:sz="0" w:space="0" w:color="auto"/>
            <w:right w:val="none" w:sz="0" w:space="0" w:color="auto"/>
          </w:divBdr>
        </w:div>
        <w:div w:id="845050140">
          <w:marLeft w:val="480"/>
          <w:marRight w:val="0"/>
          <w:marTop w:val="0"/>
          <w:marBottom w:val="0"/>
          <w:divBdr>
            <w:top w:val="none" w:sz="0" w:space="0" w:color="auto"/>
            <w:left w:val="none" w:sz="0" w:space="0" w:color="auto"/>
            <w:bottom w:val="none" w:sz="0" w:space="0" w:color="auto"/>
            <w:right w:val="none" w:sz="0" w:space="0" w:color="auto"/>
          </w:divBdr>
        </w:div>
        <w:div w:id="1966765317">
          <w:marLeft w:val="480"/>
          <w:marRight w:val="0"/>
          <w:marTop w:val="0"/>
          <w:marBottom w:val="0"/>
          <w:divBdr>
            <w:top w:val="none" w:sz="0" w:space="0" w:color="auto"/>
            <w:left w:val="none" w:sz="0" w:space="0" w:color="auto"/>
            <w:bottom w:val="none" w:sz="0" w:space="0" w:color="auto"/>
            <w:right w:val="none" w:sz="0" w:space="0" w:color="auto"/>
          </w:divBdr>
        </w:div>
        <w:div w:id="1790391510">
          <w:marLeft w:val="480"/>
          <w:marRight w:val="0"/>
          <w:marTop w:val="0"/>
          <w:marBottom w:val="0"/>
          <w:divBdr>
            <w:top w:val="none" w:sz="0" w:space="0" w:color="auto"/>
            <w:left w:val="none" w:sz="0" w:space="0" w:color="auto"/>
            <w:bottom w:val="none" w:sz="0" w:space="0" w:color="auto"/>
            <w:right w:val="none" w:sz="0" w:space="0" w:color="auto"/>
          </w:divBdr>
        </w:div>
        <w:div w:id="382559004">
          <w:marLeft w:val="480"/>
          <w:marRight w:val="0"/>
          <w:marTop w:val="0"/>
          <w:marBottom w:val="0"/>
          <w:divBdr>
            <w:top w:val="none" w:sz="0" w:space="0" w:color="auto"/>
            <w:left w:val="none" w:sz="0" w:space="0" w:color="auto"/>
            <w:bottom w:val="none" w:sz="0" w:space="0" w:color="auto"/>
            <w:right w:val="none" w:sz="0" w:space="0" w:color="auto"/>
          </w:divBdr>
        </w:div>
        <w:div w:id="1380008288">
          <w:marLeft w:val="480"/>
          <w:marRight w:val="0"/>
          <w:marTop w:val="0"/>
          <w:marBottom w:val="0"/>
          <w:divBdr>
            <w:top w:val="none" w:sz="0" w:space="0" w:color="auto"/>
            <w:left w:val="none" w:sz="0" w:space="0" w:color="auto"/>
            <w:bottom w:val="none" w:sz="0" w:space="0" w:color="auto"/>
            <w:right w:val="none" w:sz="0" w:space="0" w:color="auto"/>
          </w:divBdr>
        </w:div>
        <w:div w:id="664675338">
          <w:marLeft w:val="480"/>
          <w:marRight w:val="0"/>
          <w:marTop w:val="0"/>
          <w:marBottom w:val="0"/>
          <w:divBdr>
            <w:top w:val="none" w:sz="0" w:space="0" w:color="auto"/>
            <w:left w:val="none" w:sz="0" w:space="0" w:color="auto"/>
            <w:bottom w:val="none" w:sz="0" w:space="0" w:color="auto"/>
            <w:right w:val="none" w:sz="0" w:space="0" w:color="auto"/>
          </w:divBdr>
        </w:div>
        <w:div w:id="328219119">
          <w:marLeft w:val="480"/>
          <w:marRight w:val="0"/>
          <w:marTop w:val="0"/>
          <w:marBottom w:val="0"/>
          <w:divBdr>
            <w:top w:val="none" w:sz="0" w:space="0" w:color="auto"/>
            <w:left w:val="none" w:sz="0" w:space="0" w:color="auto"/>
            <w:bottom w:val="none" w:sz="0" w:space="0" w:color="auto"/>
            <w:right w:val="none" w:sz="0" w:space="0" w:color="auto"/>
          </w:divBdr>
        </w:div>
        <w:div w:id="534126489">
          <w:marLeft w:val="480"/>
          <w:marRight w:val="0"/>
          <w:marTop w:val="0"/>
          <w:marBottom w:val="0"/>
          <w:divBdr>
            <w:top w:val="none" w:sz="0" w:space="0" w:color="auto"/>
            <w:left w:val="none" w:sz="0" w:space="0" w:color="auto"/>
            <w:bottom w:val="none" w:sz="0" w:space="0" w:color="auto"/>
            <w:right w:val="none" w:sz="0" w:space="0" w:color="auto"/>
          </w:divBdr>
        </w:div>
        <w:div w:id="1077047814">
          <w:marLeft w:val="480"/>
          <w:marRight w:val="0"/>
          <w:marTop w:val="0"/>
          <w:marBottom w:val="0"/>
          <w:divBdr>
            <w:top w:val="none" w:sz="0" w:space="0" w:color="auto"/>
            <w:left w:val="none" w:sz="0" w:space="0" w:color="auto"/>
            <w:bottom w:val="none" w:sz="0" w:space="0" w:color="auto"/>
            <w:right w:val="none" w:sz="0" w:space="0" w:color="auto"/>
          </w:divBdr>
        </w:div>
        <w:div w:id="1854301626">
          <w:marLeft w:val="480"/>
          <w:marRight w:val="0"/>
          <w:marTop w:val="0"/>
          <w:marBottom w:val="0"/>
          <w:divBdr>
            <w:top w:val="none" w:sz="0" w:space="0" w:color="auto"/>
            <w:left w:val="none" w:sz="0" w:space="0" w:color="auto"/>
            <w:bottom w:val="none" w:sz="0" w:space="0" w:color="auto"/>
            <w:right w:val="none" w:sz="0" w:space="0" w:color="auto"/>
          </w:divBdr>
        </w:div>
        <w:div w:id="953974667">
          <w:marLeft w:val="480"/>
          <w:marRight w:val="0"/>
          <w:marTop w:val="0"/>
          <w:marBottom w:val="0"/>
          <w:divBdr>
            <w:top w:val="none" w:sz="0" w:space="0" w:color="auto"/>
            <w:left w:val="none" w:sz="0" w:space="0" w:color="auto"/>
            <w:bottom w:val="none" w:sz="0" w:space="0" w:color="auto"/>
            <w:right w:val="none" w:sz="0" w:space="0" w:color="auto"/>
          </w:divBdr>
        </w:div>
        <w:div w:id="497307766">
          <w:marLeft w:val="480"/>
          <w:marRight w:val="0"/>
          <w:marTop w:val="0"/>
          <w:marBottom w:val="0"/>
          <w:divBdr>
            <w:top w:val="none" w:sz="0" w:space="0" w:color="auto"/>
            <w:left w:val="none" w:sz="0" w:space="0" w:color="auto"/>
            <w:bottom w:val="none" w:sz="0" w:space="0" w:color="auto"/>
            <w:right w:val="none" w:sz="0" w:space="0" w:color="auto"/>
          </w:divBdr>
        </w:div>
        <w:div w:id="1778326671">
          <w:marLeft w:val="480"/>
          <w:marRight w:val="0"/>
          <w:marTop w:val="0"/>
          <w:marBottom w:val="0"/>
          <w:divBdr>
            <w:top w:val="none" w:sz="0" w:space="0" w:color="auto"/>
            <w:left w:val="none" w:sz="0" w:space="0" w:color="auto"/>
            <w:bottom w:val="none" w:sz="0" w:space="0" w:color="auto"/>
            <w:right w:val="none" w:sz="0" w:space="0" w:color="auto"/>
          </w:divBdr>
        </w:div>
        <w:div w:id="623582306">
          <w:marLeft w:val="480"/>
          <w:marRight w:val="0"/>
          <w:marTop w:val="0"/>
          <w:marBottom w:val="0"/>
          <w:divBdr>
            <w:top w:val="none" w:sz="0" w:space="0" w:color="auto"/>
            <w:left w:val="none" w:sz="0" w:space="0" w:color="auto"/>
            <w:bottom w:val="none" w:sz="0" w:space="0" w:color="auto"/>
            <w:right w:val="none" w:sz="0" w:space="0" w:color="auto"/>
          </w:divBdr>
        </w:div>
        <w:div w:id="1549947948">
          <w:marLeft w:val="480"/>
          <w:marRight w:val="0"/>
          <w:marTop w:val="0"/>
          <w:marBottom w:val="0"/>
          <w:divBdr>
            <w:top w:val="none" w:sz="0" w:space="0" w:color="auto"/>
            <w:left w:val="none" w:sz="0" w:space="0" w:color="auto"/>
            <w:bottom w:val="none" w:sz="0" w:space="0" w:color="auto"/>
            <w:right w:val="none" w:sz="0" w:space="0" w:color="auto"/>
          </w:divBdr>
        </w:div>
        <w:div w:id="909343849">
          <w:marLeft w:val="480"/>
          <w:marRight w:val="0"/>
          <w:marTop w:val="0"/>
          <w:marBottom w:val="0"/>
          <w:divBdr>
            <w:top w:val="none" w:sz="0" w:space="0" w:color="auto"/>
            <w:left w:val="none" w:sz="0" w:space="0" w:color="auto"/>
            <w:bottom w:val="none" w:sz="0" w:space="0" w:color="auto"/>
            <w:right w:val="none" w:sz="0" w:space="0" w:color="auto"/>
          </w:divBdr>
        </w:div>
        <w:div w:id="2123452294">
          <w:marLeft w:val="480"/>
          <w:marRight w:val="0"/>
          <w:marTop w:val="0"/>
          <w:marBottom w:val="0"/>
          <w:divBdr>
            <w:top w:val="none" w:sz="0" w:space="0" w:color="auto"/>
            <w:left w:val="none" w:sz="0" w:space="0" w:color="auto"/>
            <w:bottom w:val="none" w:sz="0" w:space="0" w:color="auto"/>
            <w:right w:val="none" w:sz="0" w:space="0" w:color="auto"/>
          </w:divBdr>
        </w:div>
        <w:div w:id="1726030616">
          <w:marLeft w:val="480"/>
          <w:marRight w:val="0"/>
          <w:marTop w:val="0"/>
          <w:marBottom w:val="0"/>
          <w:divBdr>
            <w:top w:val="none" w:sz="0" w:space="0" w:color="auto"/>
            <w:left w:val="none" w:sz="0" w:space="0" w:color="auto"/>
            <w:bottom w:val="none" w:sz="0" w:space="0" w:color="auto"/>
            <w:right w:val="none" w:sz="0" w:space="0" w:color="auto"/>
          </w:divBdr>
        </w:div>
        <w:div w:id="1870219480">
          <w:marLeft w:val="480"/>
          <w:marRight w:val="0"/>
          <w:marTop w:val="0"/>
          <w:marBottom w:val="0"/>
          <w:divBdr>
            <w:top w:val="none" w:sz="0" w:space="0" w:color="auto"/>
            <w:left w:val="none" w:sz="0" w:space="0" w:color="auto"/>
            <w:bottom w:val="none" w:sz="0" w:space="0" w:color="auto"/>
            <w:right w:val="none" w:sz="0" w:space="0" w:color="auto"/>
          </w:divBdr>
        </w:div>
        <w:div w:id="695813238">
          <w:marLeft w:val="480"/>
          <w:marRight w:val="0"/>
          <w:marTop w:val="0"/>
          <w:marBottom w:val="0"/>
          <w:divBdr>
            <w:top w:val="none" w:sz="0" w:space="0" w:color="auto"/>
            <w:left w:val="none" w:sz="0" w:space="0" w:color="auto"/>
            <w:bottom w:val="none" w:sz="0" w:space="0" w:color="auto"/>
            <w:right w:val="none" w:sz="0" w:space="0" w:color="auto"/>
          </w:divBdr>
        </w:div>
        <w:div w:id="2071532805">
          <w:marLeft w:val="480"/>
          <w:marRight w:val="0"/>
          <w:marTop w:val="0"/>
          <w:marBottom w:val="0"/>
          <w:divBdr>
            <w:top w:val="none" w:sz="0" w:space="0" w:color="auto"/>
            <w:left w:val="none" w:sz="0" w:space="0" w:color="auto"/>
            <w:bottom w:val="none" w:sz="0" w:space="0" w:color="auto"/>
            <w:right w:val="none" w:sz="0" w:space="0" w:color="auto"/>
          </w:divBdr>
        </w:div>
        <w:div w:id="2072119686">
          <w:marLeft w:val="480"/>
          <w:marRight w:val="0"/>
          <w:marTop w:val="0"/>
          <w:marBottom w:val="0"/>
          <w:divBdr>
            <w:top w:val="none" w:sz="0" w:space="0" w:color="auto"/>
            <w:left w:val="none" w:sz="0" w:space="0" w:color="auto"/>
            <w:bottom w:val="none" w:sz="0" w:space="0" w:color="auto"/>
            <w:right w:val="none" w:sz="0" w:space="0" w:color="auto"/>
          </w:divBdr>
        </w:div>
        <w:div w:id="1851524865">
          <w:marLeft w:val="480"/>
          <w:marRight w:val="0"/>
          <w:marTop w:val="0"/>
          <w:marBottom w:val="0"/>
          <w:divBdr>
            <w:top w:val="none" w:sz="0" w:space="0" w:color="auto"/>
            <w:left w:val="none" w:sz="0" w:space="0" w:color="auto"/>
            <w:bottom w:val="none" w:sz="0" w:space="0" w:color="auto"/>
            <w:right w:val="none" w:sz="0" w:space="0" w:color="auto"/>
          </w:divBdr>
        </w:div>
      </w:divsChild>
    </w:div>
    <w:div w:id="1095638083">
      <w:bodyDiv w:val="1"/>
      <w:marLeft w:val="0"/>
      <w:marRight w:val="0"/>
      <w:marTop w:val="0"/>
      <w:marBottom w:val="0"/>
      <w:divBdr>
        <w:top w:val="none" w:sz="0" w:space="0" w:color="auto"/>
        <w:left w:val="none" w:sz="0" w:space="0" w:color="auto"/>
        <w:bottom w:val="none" w:sz="0" w:space="0" w:color="auto"/>
        <w:right w:val="none" w:sz="0" w:space="0" w:color="auto"/>
      </w:divBdr>
    </w:div>
    <w:div w:id="1097407564">
      <w:bodyDiv w:val="1"/>
      <w:marLeft w:val="0"/>
      <w:marRight w:val="0"/>
      <w:marTop w:val="0"/>
      <w:marBottom w:val="0"/>
      <w:divBdr>
        <w:top w:val="none" w:sz="0" w:space="0" w:color="auto"/>
        <w:left w:val="none" w:sz="0" w:space="0" w:color="auto"/>
        <w:bottom w:val="none" w:sz="0" w:space="0" w:color="auto"/>
        <w:right w:val="none" w:sz="0" w:space="0" w:color="auto"/>
      </w:divBdr>
    </w:div>
    <w:div w:id="1099370450">
      <w:bodyDiv w:val="1"/>
      <w:marLeft w:val="0"/>
      <w:marRight w:val="0"/>
      <w:marTop w:val="0"/>
      <w:marBottom w:val="0"/>
      <w:divBdr>
        <w:top w:val="none" w:sz="0" w:space="0" w:color="auto"/>
        <w:left w:val="none" w:sz="0" w:space="0" w:color="auto"/>
        <w:bottom w:val="none" w:sz="0" w:space="0" w:color="auto"/>
        <w:right w:val="none" w:sz="0" w:space="0" w:color="auto"/>
      </w:divBdr>
    </w:div>
    <w:div w:id="1100223792">
      <w:bodyDiv w:val="1"/>
      <w:marLeft w:val="0"/>
      <w:marRight w:val="0"/>
      <w:marTop w:val="0"/>
      <w:marBottom w:val="0"/>
      <w:divBdr>
        <w:top w:val="none" w:sz="0" w:space="0" w:color="auto"/>
        <w:left w:val="none" w:sz="0" w:space="0" w:color="auto"/>
        <w:bottom w:val="none" w:sz="0" w:space="0" w:color="auto"/>
        <w:right w:val="none" w:sz="0" w:space="0" w:color="auto"/>
      </w:divBdr>
    </w:div>
    <w:div w:id="1100835089">
      <w:bodyDiv w:val="1"/>
      <w:marLeft w:val="0"/>
      <w:marRight w:val="0"/>
      <w:marTop w:val="0"/>
      <w:marBottom w:val="0"/>
      <w:divBdr>
        <w:top w:val="none" w:sz="0" w:space="0" w:color="auto"/>
        <w:left w:val="none" w:sz="0" w:space="0" w:color="auto"/>
        <w:bottom w:val="none" w:sz="0" w:space="0" w:color="auto"/>
        <w:right w:val="none" w:sz="0" w:space="0" w:color="auto"/>
      </w:divBdr>
    </w:div>
    <w:div w:id="1102188179">
      <w:bodyDiv w:val="1"/>
      <w:marLeft w:val="0"/>
      <w:marRight w:val="0"/>
      <w:marTop w:val="0"/>
      <w:marBottom w:val="0"/>
      <w:divBdr>
        <w:top w:val="none" w:sz="0" w:space="0" w:color="auto"/>
        <w:left w:val="none" w:sz="0" w:space="0" w:color="auto"/>
        <w:bottom w:val="none" w:sz="0" w:space="0" w:color="auto"/>
        <w:right w:val="none" w:sz="0" w:space="0" w:color="auto"/>
      </w:divBdr>
    </w:div>
    <w:div w:id="1102804981">
      <w:bodyDiv w:val="1"/>
      <w:marLeft w:val="0"/>
      <w:marRight w:val="0"/>
      <w:marTop w:val="0"/>
      <w:marBottom w:val="0"/>
      <w:divBdr>
        <w:top w:val="none" w:sz="0" w:space="0" w:color="auto"/>
        <w:left w:val="none" w:sz="0" w:space="0" w:color="auto"/>
        <w:bottom w:val="none" w:sz="0" w:space="0" w:color="auto"/>
        <w:right w:val="none" w:sz="0" w:space="0" w:color="auto"/>
      </w:divBdr>
    </w:div>
    <w:div w:id="1102871098">
      <w:bodyDiv w:val="1"/>
      <w:marLeft w:val="0"/>
      <w:marRight w:val="0"/>
      <w:marTop w:val="0"/>
      <w:marBottom w:val="0"/>
      <w:divBdr>
        <w:top w:val="none" w:sz="0" w:space="0" w:color="auto"/>
        <w:left w:val="none" w:sz="0" w:space="0" w:color="auto"/>
        <w:bottom w:val="none" w:sz="0" w:space="0" w:color="auto"/>
        <w:right w:val="none" w:sz="0" w:space="0" w:color="auto"/>
      </w:divBdr>
    </w:div>
    <w:div w:id="1103840708">
      <w:bodyDiv w:val="1"/>
      <w:marLeft w:val="0"/>
      <w:marRight w:val="0"/>
      <w:marTop w:val="0"/>
      <w:marBottom w:val="0"/>
      <w:divBdr>
        <w:top w:val="none" w:sz="0" w:space="0" w:color="auto"/>
        <w:left w:val="none" w:sz="0" w:space="0" w:color="auto"/>
        <w:bottom w:val="none" w:sz="0" w:space="0" w:color="auto"/>
        <w:right w:val="none" w:sz="0" w:space="0" w:color="auto"/>
      </w:divBdr>
    </w:div>
    <w:div w:id="1104226590">
      <w:bodyDiv w:val="1"/>
      <w:marLeft w:val="0"/>
      <w:marRight w:val="0"/>
      <w:marTop w:val="0"/>
      <w:marBottom w:val="0"/>
      <w:divBdr>
        <w:top w:val="none" w:sz="0" w:space="0" w:color="auto"/>
        <w:left w:val="none" w:sz="0" w:space="0" w:color="auto"/>
        <w:bottom w:val="none" w:sz="0" w:space="0" w:color="auto"/>
        <w:right w:val="none" w:sz="0" w:space="0" w:color="auto"/>
      </w:divBdr>
    </w:div>
    <w:div w:id="1104376419">
      <w:bodyDiv w:val="1"/>
      <w:marLeft w:val="0"/>
      <w:marRight w:val="0"/>
      <w:marTop w:val="0"/>
      <w:marBottom w:val="0"/>
      <w:divBdr>
        <w:top w:val="none" w:sz="0" w:space="0" w:color="auto"/>
        <w:left w:val="none" w:sz="0" w:space="0" w:color="auto"/>
        <w:bottom w:val="none" w:sz="0" w:space="0" w:color="auto"/>
        <w:right w:val="none" w:sz="0" w:space="0" w:color="auto"/>
      </w:divBdr>
    </w:div>
    <w:div w:id="1104837889">
      <w:bodyDiv w:val="1"/>
      <w:marLeft w:val="0"/>
      <w:marRight w:val="0"/>
      <w:marTop w:val="0"/>
      <w:marBottom w:val="0"/>
      <w:divBdr>
        <w:top w:val="none" w:sz="0" w:space="0" w:color="auto"/>
        <w:left w:val="none" w:sz="0" w:space="0" w:color="auto"/>
        <w:bottom w:val="none" w:sz="0" w:space="0" w:color="auto"/>
        <w:right w:val="none" w:sz="0" w:space="0" w:color="auto"/>
      </w:divBdr>
    </w:div>
    <w:div w:id="1105616194">
      <w:bodyDiv w:val="1"/>
      <w:marLeft w:val="0"/>
      <w:marRight w:val="0"/>
      <w:marTop w:val="0"/>
      <w:marBottom w:val="0"/>
      <w:divBdr>
        <w:top w:val="none" w:sz="0" w:space="0" w:color="auto"/>
        <w:left w:val="none" w:sz="0" w:space="0" w:color="auto"/>
        <w:bottom w:val="none" w:sz="0" w:space="0" w:color="auto"/>
        <w:right w:val="none" w:sz="0" w:space="0" w:color="auto"/>
      </w:divBdr>
    </w:div>
    <w:div w:id="1105996227">
      <w:bodyDiv w:val="1"/>
      <w:marLeft w:val="0"/>
      <w:marRight w:val="0"/>
      <w:marTop w:val="0"/>
      <w:marBottom w:val="0"/>
      <w:divBdr>
        <w:top w:val="none" w:sz="0" w:space="0" w:color="auto"/>
        <w:left w:val="none" w:sz="0" w:space="0" w:color="auto"/>
        <w:bottom w:val="none" w:sz="0" w:space="0" w:color="auto"/>
        <w:right w:val="none" w:sz="0" w:space="0" w:color="auto"/>
      </w:divBdr>
    </w:div>
    <w:div w:id="1106773291">
      <w:bodyDiv w:val="1"/>
      <w:marLeft w:val="0"/>
      <w:marRight w:val="0"/>
      <w:marTop w:val="0"/>
      <w:marBottom w:val="0"/>
      <w:divBdr>
        <w:top w:val="none" w:sz="0" w:space="0" w:color="auto"/>
        <w:left w:val="none" w:sz="0" w:space="0" w:color="auto"/>
        <w:bottom w:val="none" w:sz="0" w:space="0" w:color="auto"/>
        <w:right w:val="none" w:sz="0" w:space="0" w:color="auto"/>
      </w:divBdr>
    </w:div>
    <w:div w:id="1107501816">
      <w:bodyDiv w:val="1"/>
      <w:marLeft w:val="0"/>
      <w:marRight w:val="0"/>
      <w:marTop w:val="0"/>
      <w:marBottom w:val="0"/>
      <w:divBdr>
        <w:top w:val="none" w:sz="0" w:space="0" w:color="auto"/>
        <w:left w:val="none" w:sz="0" w:space="0" w:color="auto"/>
        <w:bottom w:val="none" w:sz="0" w:space="0" w:color="auto"/>
        <w:right w:val="none" w:sz="0" w:space="0" w:color="auto"/>
      </w:divBdr>
    </w:div>
    <w:div w:id="1109006703">
      <w:bodyDiv w:val="1"/>
      <w:marLeft w:val="0"/>
      <w:marRight w:val="0"/>
      <w:marTop w:val="0"/>
      <w:marBottom w:val="0"/>
      <w:divBdr>
        <w:top w:val="none" w:sz="0" w:space="0" w:color="auto"/>
        <w:left w:val="none" w:sz="0" w:space="0" w:color="auto"/>
        <w:bottom w:val="none" w:sz="0" w:space="0" w:color="auto"/>
        <w:right w:val="none" w:sz="0" w:space="0" w:color="auto"/>
      </w:divBdr>
    </w:div>
    <w:div w:id="1109619721">
      <w:bodyDiv w:val="1"/>
      <w:marLeft w:val="0"/>
      <w:marRight w:val="0"/>
      <w:marTop w:val="0"/>
      <w:marBottom w:val="0"/>
      <w:divBdr>
        <w:top w:val="none" w:sz="0" w:space="0" w:color="auto"/>
        <w:left w:val="none" w:sz="0" w:space="0" w:color="auto"/>
        <w:bottom w:val="none" w:sz="0" w:space="0" w:color="auto"/>
        <w:right w:val="none" w:sz="0" w:space="0" w:color="auto"/>
      </w:divBdr>
    </w:div>
    <w:div w:id="1110054707">
      <w:bodyDiv w:val="1"/>
      <w:marLeft w:val="0"/>
      <w:marRight w:val="0"/>
      <w:marTop w:val="0"/>
      <w:marBottom w:val="0"/>
      <w:divBdr>
        <w:top w:val="none" w:sz="0" w:space="0" w:color="auto"/>
        <w:left w:val="none" w:sz="0" w:space="0" w:color="auto"/>
        <w:bottom w:val="none" w:sz="0" w:space="0" w:color="auto"/>
        <w:right w:val="none" w:sz="0" w:space="0" w:color="auto"/>
      </w:divBdr>
    </w:div>
    <w:div w:id="1112088585">
      <w:bodyDiv w:val="1"/>
      <w:marLeft w:val="0"/>
      <w:marRight w:val="0"/>
      <w:marTop w:val="0"/>
      <w:marBottom w:val="0"/>
      <w:divBdr>
        <w:top w:val="none" w:sz="0" w:space="0" w:color="auto"/>
        <w:left w:val="none" w:sz="0" w:space="0" w:color="auto"/>
        <w:bottom w:val="none" w:sz="0" w:space="0" w:color="auto"/>
        <w:right w:val="none" w:sz="0" w:space="0" w:color="auto"/>
      </w:divBdr>
    </w:div>
    <w:div w:id="1113595472">
      <w:bodyDiv w:val="1"/>
      <w:marLeft w:val="0"/>
      <w:marRight w:val="0"/>
      <w:marTop w:val="0"/>
      <w:marBottom w:val="0"/>
      <w:divBdr>
        <w:top w:val="none" w:sz="0" w:space="0" w:color="auto"/>
        <w:left w:val="none" w:sz="0" w:space="0" w:color="auto"/>
        <w:bottom w:val="none" w:sz="0" w:space="0" w:color="auto"/>
        <w:right w:val="none" w:sz="0" w:space="0" w:color="auto"/>
      </w:divBdr>
    </w:div>
    <w:div w:id="1113741993">
      <w:bodyDiv w:val="1"/>
      <w:marLeft w:val="0"/>
      <w:marRight w:val="0"/>
      <w:marTop w:val="0"/>
      <w:marBottom w:val="0"/>
      <w:divBdr>
        <w:top w:val="none" w:sz="0" w:space="0" w:color="auto"/>
        <w:left w:val="none" w:sz="0" w:space="0" w:color="auto"/>
        <w:bottom w:val="none" w:sz="0" w:space="0" w:color="auto"/>
        <w:right w:val="none" w:sz="0" w:space="0" w:color="auto"/>
      </w:divBdr>
    </w:div>
    <w:div w:id="1113944269">
      <w:bodyDiv w:val="1"/>
      <w:marLeft w:val="0"/>
      <w:marRight w:val="0"/>
      <w:marTop w:val="0"/>
      <w:marBottom w:val="0"/>
      <w:divBdr>
        <w:top w:val="none" w:sz="0" w:space="0" w:color="auto"/>
        <w:left w:val="none" w:sz="0" w:space="0" w:color="auto"/>
        <w:bottom w:val="none" w:sz="0" w:space="0" w:color="auto"/>
        <w:right w:val="none" w:sz="0" w:space="0" w:color="auto"/>
      </w:divBdr>
    </w:div>
    <w:div w:id="1114207334">
      <w:bodyDiv w:val="1"/>
      <w:marLeft w:val="0"/>
      <w:marRight w:val="0"/>
      <w:marTop w:val="0"/>
      <w:marBottom w:val="0"/>
      <w:divBdr>
        <w:top w:val="none" w:sz="0" w:space="0" w:color="auto"/>
        <w:left w:val="none" w:sz="0" w:space="0" w:color="auto"/>
        <w:bottom w:val="none" w:sz="0" w:space="0" w:color="auto"/>
        <w:right w:val="none" w:sz="0" w:space="0" w:color="auto"/>
      </w:divBdr>
      <w:divsChild>
        <w:div w:id="946502526">
          <w:marLeft w:val="480"/>
          <w:marRight w:val="0"/>
          <w:marTop w:val="0"/>
          <w:marBottom w:val="0"/>
          <w:divBdr>
            <w:top w:val="none" w:sz="0" w:space="0" w:color="auto"/>
            <w:left w:val="none" w:sz="0" w:space="0" w:color="auto"/>
            <w:bottom w:val="none" w:sz="0" w:space="0" w:color="auto"/>
            <w:right w:val="none" w:sz="0" w:space="0" w:color="auto"/>
          </w:divBdr>
        </w:div>
        <w:div w:id="911309121">
          <w:marLeft w:val="480"/>
          <w:marRight w:val="0"/>
          <w:marTop w:val="0"/>
          <w:marBottom w:val="0"/>
          <w:divBdr>
            <w:top w:val="none" w:sz="0" w:space="0" w:color="auto"/>
            <w:left w:val="none" w:sz="0" w:space="0" w:color="auto"/>
            <w:bottom w:val="none" w:sz="0" w:space="0" w:color="auto"/>
            <w:right w:val="none" w:sz="0" w:space="0" w:color="auto"/>
          </w:divBdr>
        </w:div>
        <w:div w:id="1733892053">
          <w:marLeft w:val="480"/>
          <w:marRight w:val="0"/>
          <w:marTop w:val="0"/>
          <w:marBottom w:val="0"/>
          <w:divBdr>
            <w:top w:val="none" w:sz="0" w:space="0" w:color="auto"/>
            <w:left w:val="none" w:sz="0" w:space="0" w:color="auto"/>
            <w:bottom w:val="none" w:sz="0" w:space="0" w:color="auto"/>
            <w:right w:val="none" w:sz="0" w:space="0" w:color="auto"/>
          </w:divBdr>
        </w:div>
        <w:div w:id="1405837261">
          <w:marLeft w:val="480"/>
          <w:marRight w:val="0"/>
          <w:marTop w:val="0"/>
          <w:marBottom w:val="0"/>
          <w:divBdr>
            <w:top w:val="none" w:sz="0" w:space="0" w:color="auto"/>
            <w:left w:val="none" w:sz="0" w:space="0" w:color="auto"/>
            <w:bottom w:val="none" w:sz="0" w:space="0" w:color="auto"/>
            <w:right w:val="none" w:sz="0" w:space="0" w:color="auto"/>
          </w:divBdr>
        </w:div>
        <w:div w:id="1733308134">
          <w:marLeft w:val="480"/>
          <w:marRight w:val="0"/>
          <w:marTop w:val="0"/>
          <w:marBottom w:val="0"/>
          <w:divBdr>
            <w:top w:val="none" w:sz="0" w:space="0" w:color="auto"/>
            <w:left w:val="none" w:sz="0" w:space="0" w:color="auto"/>
            <w:bottom w:val="none" w:sz="0" w:space="0" w:color="auto"/>
            <w:right w:val="none" w:sz="0" w:space="0" w:color="auto"/>
          </w:divBdr>
        </w:div>
        <w:div w:id="1018656921">
          <w:marLeft w:val="480"/>
          <w:marRight w:val="0"/>
          <w:marTop w:val="0"/>
          <w:marBottom w:val="0"/>
          <w:divBdr>
            <w:top w:val="none" w:sz="0" w:space="0" w:color="auto"/>
            <w:left w:val="none" w:sz="0" w:space="0" w:color="auto"/>
            <w:bottom w:val="none" w:sz="0" w:space="0" w:color="auto"/>
            <w:right w:val="none" w:sz="0" w:space="0" w:color="auto"/>
          </w:divBdr>
        </w:div>
        <w:div w:id="547454415">
          <w:marLeft w:val="480"/>
          <w:marRight w:val="0"/>
          <w:marTop w:val="0"/>
          <w:marBottom w:val="0"/>
          <w:divBdr>
            <w:top w:val="none" w:sz="0" w:space="0" w:color="auto"/>
            <w:left w:val="none" w:sz="0" w:space="0" w:color="auto"/>
            <w:bottom w:val="none" w:sz="0" w:space="0" w:color="auto"/>
            <w:right w:val="none" w:sz="0" w:space="0" w:color="auto"/>
          </w:divBdr>
        </w:div>
        <w:div w:id="587688437">
          <w:marLeft w:val="480"/>
          <w:marRight w:val="0"/>
          <w:marTop w:val="0"/>
          <w:marBottom w:val="0"/>
          <w:divBdr>
            <w:top w:val="none" w:sz="0" w:space="0" w:color="auto"/>
            <w:left w:val="none" w:sz="0" w:space="0" w:color="auto"/>
            <w:bottom w:val="none" w:sz="0" w:space="0" w:color="auto"/>
            <w:right w:val="none" w:sz="0" w:space="0" w:color="auto"/>
          </w:divBdr>
        </w:div>
        <w:div w:id="1922790599">
          <w:marLeft w:val="480"/>
          <w:marRight w:val="0"/>
          <w:marTop w:val="0"/>
          <w:marBottom w:val="0"/>
          <w:divBdr>
            <w:top w:val="none" w:sz="0" w:space="0" w:color="auto"/>
            <w:left w:val="none" w:sz="0" w:space="0" w:color="auto"/>
            <w:bottom w:val="none" w:sz="0" w:space="0" w:color="auto"/>
            <w:right w:val="none" w:sz="0" w:space="0" w:color="auto"/>
          </w:divBdr>
        </w:div>
        <w:div w:id="447505686">
          <w:marLeft w:val="480"/>
          <w:marRight w:val="0"/>
          <w:marTop w:val="0"/>
          <w:marBottom w:val="0"/>
          <w:divBdr>
            <w:top w:val="none" w:sz="0" w:space="0" w:color="auto"/>
            <w:left w:val="none" w:sz="0" w:space="0" w:color="auto"/>
            <w:bottom w:val="none" w:sz="0" w:space="0" w:color="auto"/>
            <w:right w:val="none" w:sz="0" w:space="0" w:color="auto"/>
          </w:divBdr>
        </w:div>
        <w:div w:id="336857654">
          <w:marLeft w:val="480"/>
          <w:marRight w:val="0"/>
          <w:marTop w:val="0"/>
          <w:marBottom w:val="0"/>
          <w:divBdr>
            <w:top w:val="none" w:sz="0" w:space="0" w:color="auto"/>
            <w:left w:val="none" w:sz="0" w:space="0" w:color="auto"/>
            <w:bottom w:val="none" w:sz="0" w:space="0" w:color="auto"/>
            <w:right w:val="none" w:sz="0" w:space="0" w:color="auto"/>
          </w:divBdr>
        </w:div>
        <w:div w:id="1033262891">
          <w:marLeft w:val="480"/>
          <w:marRight w:val="0"/>
          <w:marTop w:val="0"/>
          <w:marBottom w:val="0"/>
          <w:divBdr>
            <w:top w:val="none" w:sz="0" w:space="0" w:color="auto"/>
            <w:left w:val="none" w:sz="0" w:space="0" w:color="auto"/>
            <w:bottom w:val="none" w:sz="0" w:space="0" w:color="auto"/>
            <w:right w:val="none" w:sz="0" w:space="0" w:color="auto"/>
          </w:divBdr>
        </w:div>
        <w:div w:id="688946654">
          <w:marLeft w:val="480"/>
          <w:marRight w:val="0"/>
          <w:marTop w:val="0"/>
          <w:marBottom w:val="0"/>
          <w:divBdr>
            <w:top w:val="none" w:sz="0" w:space="0" w:color="auto"/>
            <w:left w:val="none" w:sz="0" w:space="0" w:color="auto"/>
            <w:bottom w:val="none" w:sz="0" w:space="0" w:color="auto"/>
            <w:right w:val="none" w:sz="0" w:space="0" w:color="auto"/>
          </w:divBdr>
        </w:div>
        <w:div w:id="1511526283">
          <w:marLeft w:val="480"/>
          <w:marRight w:val="0"/>
          <w:marTop w:val="0"/>
          <w:marBottom w:val="0"/>
          <w:divBdr>
            <w:top w:val="none" w:sz="0" w:space="0" w:color="auto"/>
            <w:left w:val="none" w:sz="0" w:space="0" w:color="auto"/>
            <w:bottom w:val="none" w:sz="0" w:space="0" w:color="auto"/>
            <w:right w:val="none" w:sz="0" w:space="0" w:color="auto"/>
          </w:divBdr>
        </w:div>
        <w:div w:id="1654522302">
          <w:marLeft w:val="480"/>
          <w:marRight w:val="0"/>
          <w:marTop w:val="0"/>
          <w:marBottom w:val="0"/>
          <w:divBdr>
            <w:top w:val="none" w:sz="0" w:space="0" w:color="auto"/>
            <w:left w:val="none" w:sz="0" w:space="0" w:color="auto"/>
            <w:bottom w:val="none" w:sz="0" w:space="0" w:color="auto"/>
            <w:right w:val="none" w:sz="0" w:space="0" w:color="auto"/>
          </w:divBdr>
        </w:div>
        <w:div w:id="1743939997">
          <w:marLeft w:val="480"/>
          <w:marRight w:val="0"/>
          <w:marTop w:val="0"/>
          <w:marBottom w:val="0"/>
          <w:divBdr>
            <w:top w:val="none" w:sz="0" w:space="0" w:color="auto"/>
            <w:left w:val="none" w:sz="0" w:space="0" w:color="auto"/>
            <w:bottom w:val="none" w:sz="0" w:space="0" w:color="auto"/>
            <w:right w:val="none" w:sz="0" w:space="0" w:color="auto"/>
          </w:divBdr>
        </w:div>
        <w:div w:id="1330981452">
          <w:marLeft w:val="480"/>
          <w:marRight w:val="0"/>
          <w:marTop w:val="0"/>
          <w:marBottom w:val="0"/>
          <w:divBdr>
            <w:top w:val="none" w:sz="0" w:space="0" w:color="auto"/>
            <w:left w:val="none" w:sz="0" w:space="0" w:color="auto"/>
            <w:bottom w:val="none" w:sz="0" w:space="0" w:color="auto"/>
            <w:right w:val="none" w:sz="0" w:space="0" w:color="auto"/>
          </w:divBdr>
        </w:div>
        <w:div w:id="682970931">
          <w:marLeft w:val="480"/>
          <w:marRight w:val="0"/>
          <w:marTop w:val="0"/>
          <w:marBottom w:val="0"/>
          <w:divBdr>
            <w:top w:val="none" w:sz="0" w:space="0" w:color="auto"/>
            <w:left w:val="none" w:sz="0" w:space="0" w:color="auto"/>
            <w:bottom w:val="none" w:sz="0" w:space="0" w:color="auto"/>
            <w:right w:val="none" w:sz="0" w:space="0" w:color="auto"/>
          </w:divBdr>
        </w:div>
        <w:div w:id="5522977">
          <w:marLeft w:val="480"/>
          <w:marRight w:val="0"/>
          <w:marTop w:val="0"/>
          <w:marBottom w:val="0"/>
          <w:divBdr>
            <w:top w:val="none" w:sz="0" w:space="0" w:color="auto"/>
            <w:left w:val="none" w:sz="0" w:space="0" w:color="auto"/>
            <w:bottom w:val="none" w:sz="0" w:space="0" w:color="auto"/>
            <w:right w:val="none" w:sz="0" w:space="0" w:color="auto"/>
          </w:divBdr>
        </w:div>
        <w:div w:id="196233861">
          <w:marLeft w:val="480"/>
          <w:marRight w:val="0"/>
          <w:marTop w:val="0"/>
          <w:marBottom w:val="0"/>
          <w:divBdr>
            <w:top w:val="none" w:sz="0" w:space="0" w:color="auto"/>
            <w:left w:val="none" w:sz="0" w:space="0" w:color="auto"/>
            <w:bottom w:val="none" w:sz="0" w:space="0" w:color="auto"/>
            <w:right w:val="none" w:sz="0" w:space="0" w:color="auto"/>
          </w:divBdr>
        </w:div>
        <w:div w:id="1707217692">
          <w:marLeft w:val="480"/>
          <w:marRight w:val="0"/>
          <w:marTop w:val="0"/>
          <w:marBottom w:val="0"/>
          <w:divBdr>
            <w:top w:val="none" w:sz="0" w:space="0" w:color="auto"/>
            <w:left w:val="none" w:sz="0" w:space="0" w:color="auto"/>
            <w:bottom w:val="none" w:sz="0" w:space="0" w:color="auto"/>
            <w:right w:val="none" w:sz="0" w:space="0" w:color="auto"/>
          </w:divBdr>
        </w:div>
        <w:div w:id="571358077">
          <w:marLeft w:val="480"/>
          <w:marRight w:val="0"/>
          <w:marTop w:val="0"/>
          <w:marBottom w:val="0"/>
          <w:divBdr>
            <w:top w:val="none" w:sz="0" w:space="0" w:color="auto"/>
            <w:left w:val="none" w:sz="0" w:space="0" w:color="auto"/>
            <w:bottom w:val="none" w:sz="0" w:space="0" w:color="auto"/>
            <w:right w:val="none" w:sz="0" w:space="0" w:color="auto"/>
          </w:divBdr>
        </w:div>
        <w:div w:id="957293134">
          <w:marLeft w:val="480"/>
          <w:marRight w:val="0"/>
          <w:marTop w:val="0"/>
          <w:marBottom w:val="0"/>
          <w:divBdr>
            <w:top w:val="none" w:sz="0" w:space="0" w:color="auto"/>
            <w:left w:val="none" w:sz="0" w:space="0" w:color="auto"/>
            <w:bottom w:val="none" w:sz="0" w:space="0" w:color="auto"/>
            <w:right w:val="none" w:sz="0" w:space="0" w:color="auto"/>
          </w:divBdr>
        </w:div>
        <w:div w:id="660693199">
          <w:marLeft w:val="480"/>
          <w:marRight w:val="0"/>
          <w:marTop w:val="0"/>
          <w:marBottom w:val="0"/>
          <w:divBdr>
            <w:top w:val="none" w:sz="0" w:space="0" w:color="auto"/>
            <w:left w:val="none" w:sz="0" w:space="0" w:color="auto"/>
            <w:bottom w:val="none" w:sz="0" w:space="0" w:color="auto"/>
            <w:right w:val="none" w:sz="0" w:space="0" w:color="auto"/>
          </w:divBdr>
        </w:div>
        <w:div w:id="369041302">
          <w:marLeft w:val="480"/>
          <w:marRight w:val="0"/>
          <w:marTop w:val="0"/>
          <w:marBottom w:val="0"/>
          <w:divBdr>
            <w:top w:val="none" w:sz="0" w:space="0" w:color="auto"/>
            <w:left w:val="none" w:sz="0" w:space="0" w:color="auto"/>
            <w:bottom w:val="none" w:sz="0" w:space="0" w:color="auto"/>
            <w:right w:val="none" w:sz="0" w:space="0" w:color="auto"/>
          </w:divBdr>
        </w:div>
        <w:div w:id="1309744784">
          <w:marLeft w:val="480"/>
          <w:marRight w:val="0"/>
          <w:marTop w:val="0"/>
          <w:marBottom w:val="0"/>
          <w:divBdr>
            <w:top w:val="none" w:sz="0" w:space="0" w:color="auto"/>
            <w:left w:val="none" w:sz="0" w:space="0" w:color="auto"/>
            <w:bottom w:val="none" w:sz="0" w:space="0" w:color="auto"/>
            <w:right w:val="none" w:sz="0" w:space="0" w:color="auto"/>
          </w:divBdr>
        </w:div>
        <w:div w:id="186258638">
          <w:marLeft w:val="480"/>
          <w:marRight w:val="0"/>
          <w:marTop w:val="0"/>
          <w:marBottom w:val="0"/>
          <w:divBdr>
            <w:top w:val="none" w:sz="0" w:space="0" w:color="auto"/>
            <w:left w:val="none" w:sz="0" w:space="0" w:color="auto"/>
            <w:bottom w:val="none" w:sz="0" w:space="0" w:color="auto"/>
            <w:right w:val="none" w:sz="0" w:space="0" w:color="auto"/>
          </w:divBdr>
        </w:div>
        <w:div w:id="1098675272">
          <w:marLeft w:val="480"/>
          <w:marRight w:val="0"/>
          <w:marTop w:val="0"/>
          <w:marBottom w:val="0"/>
          <w:divBdr>
            <w:top w:val="none" w:sz="0" w:space="0" w:color="auto"/>
            <w:left w:val="none" w:sz="0" w:space="0" w:color="auto"/>
            <w:bottom w:val="none" w:sz="0" w:space="0" w:color="auto"/>
            <w:right w:val="none" w:sz="0" w:space="0" w:color="auto"/>
          </w:divBdr>
        </w:div>
        <w:div w:id="288511566">
          <w:marLeft w:val="480"/>
          <w:marRight w:val="0"/>
          <w:marTop w:val="0"/>
          <w:marBottom w:val="0"/>
          <w:divBdr>
            <w:top w:val="none" w:sz="0" w:space="0" w:color="auto"/>
            <w:left w:val="none" w:sz="0" w:space="0" w:color="auto"/>
            <w:bottom w:val="none" w:sz="0" w:space="0" w:color="auto"/>
            <w:right w:val="none" w:sz="0" w:space="0" w:color="auto"/>
          </w:divBdr>
        </w:div>
        <w:div w:id="143859349">
          <w:marLeft w:val="480"/>
          <w:marRight w:val="0"/>
          <w:marTop w:val="0"/>
          <w:marBottom w:val="0"/>
          <w:divBdr>
            <w:top w:val="none" w:sz="0" w:space="0" w:color="auto"/>
            <w:left w:val="none" w:sz="0" w:space="0" w:color="auto"/>
            <w:bottom w:val="none" w:sz="0" w:space="0" w:color="auto"/>
            <w:right w:val="none" w:sz="0" w:space="0" w:color="auto"/>
          </w:divBdr>
        </w:div>
        <w:div w:id="1164708844">
          <w:marLeft w:val="480"/>
          <w:marRight w:val="0"/>
          <w:marTop w:val="0"/>
          <w:marBottom w:val="0"/>
          <w:divBdr>
            <w:top w:val="none" w:sz="0" w:space="0" w:color="auto"/>
            <w:left w:val="none" w:sz="0" w:space="0" w:color="auto"/>
            <w:bottom w:val="none" w:sz="0" w:space="0" w:color="auto"/>
            <w:right w:val="none" w:sz="0" w:space="0" w:color="auto"/>
          </w:divBdr>
        </w:div>
        <w:div w:id="1826048056">
          <w:marLeft w:val="480"/>
          <w:marRight w:val="0"/>
          <w:marTop w:val="0"/>
          <w:marBottom w:val="0"/>
          <w:divBdr>
            <w:top w:val="none" w:sz="0" w:space="0" w:color="auto"/>
            <w:left w:val="none" w:sz="0" w:space="0" w:color="auto"/>
            <w:bottom w:val="none" w:sz="0" w:space="0" w:color="auto"/>
            <w:right w:val="none" w:sz="0" w:space="0" w:color="auto"/>
          </w:divBdr>
        </w:div>
        <w:div w:id="441800650">
          <w:marLeft w:val="480"/>
          <w:marRight w:val="0"/>
          <w:marTop w:val="0"/>
          <w:marBottom w:val="0"/>
          <w:divBdr>
            <w:top w:val="none" w:sz="0" w:space="0" w:color="auto"/>
            <w:left w:val="none" w:sz="0" w:space="0" w:color="auto"/>
            <w:bottom w:val="none" w:sz="0" w:space="0" w:color="auto"/>
            <w:right w:val="none" w:sz="0" w:space="0" w:color="auto"/>
          </w:divBdr>
        </w:div>
        <w:div w:id="1889141064">
          <w:marLeft w:val="480"/>
          <w:marRight w:val="0"/>
          <w:marTop w:val="0"/>
          <w:marBottom w:val="0"/>
          <w:divBdr>
            <w:top w:val="none" w:sz="0" w:space="0" w:color="auto"/>
            <w:left w:val="none" w:sz="0" w:space="0" w:color="auto"/>
            <w:bottom w:val="none" w:sz="0" w:space="0" w:color="auto"/>
            <w:right w:val="none" w:sz="0" w:space="0" w:color="auto"/>
          </w:divBdr>
        </w:div>
      </w:divsChild>
    </w:div>
    <w:div w:id="1115826954">
      <w:bodyDiv w:val="1"/>
      <w:marLeft w:val="0"/>
      <w:marRight w:val="0"/>
      <w:marTop w:val="0"/>
      <w:marBottom w:val="0"/>
      <w:divBdr>
        <w:top w:val="none" w:sz="0" w:space="0" w:color="auto"/>
        <w:left w:val="none" w:sz="0" w:space="0" w:color="auto"/>
        <w:bottom w:val="none" w:sz="0" w:space="0" w:color="auto"/>
        <w:right w:val="none" w:sz="0" w:space="0" w:color="auto"/>
      </w:divBdr>
    </w:div>
    <w:div w:id="1116217819">
      <w:bodyDiv w:val="1"/>
      <w:marLeft w:val="0"/>
      <w:marRight w:val="0"/>
      <w:marTop w:val="0"/>
      <w:marBottom w:val="0"/>
      <w:divBdr>
        <w:top w:val="none" w:sz="0" w:space="0" w:color="auto"/>
        <w:left w:val="none" w:sz="0" w:space="0" w:color="auto"/>
        <w:bottom w:val="none" w:sz="0" w:space="0" w:color="auto"/>
        <w:right w:val="none" w:sz="0" w:space="0" w:color="auto"/>
      </w:divBdr>
    </w:div>
    <w:div w:id="1116868205">
      <w:bodyDiv w:val="1"/>
      <w:marLeft w:val="0"/>
      <w:marRight w:val="0"/>
      <w:marTop w:val="0"/>
      <w:marBottom w:val="0"/>
      <w:divBdr>
        <w:top w:val="none" w:sz="0" w:space="0" w:color="auto"/>
        <w:left w:val="none" w:sz="0" w:space="0" w:color="auto"/>
        <w:bottom w:val="none" w:sz="0" w:space="0" w:color="auto"/>
        <w:right w:val="none" w:sz="0" w:space="0" w:color="auto"/>
      </w:divBdr>
    </w:div>
    <w:div w:id="1117404751">
      <w:bodyDiv w:val="1"/>
      <w:marLeft w:val="0"/>
      <w:marRight w:val="0"/>
      <w:marTop w:val="0"/>
      <w:marBottom w:val="0"/>
      <w:divBdr>
        <w:top w:val="none" w:sz="0" w:space="0" w:color="auto"/>
        <w:left w:val="none" w:sz="0" w:space="0" w:color="auto"/>
        <w:bottom w:val="none" w:sz="0" w:space="0" w:color="auto"/>
        <w:right w:val="none" w:sz="0" w:space="0" w:color="auto"/>
      </w:divBdr>
    </w:div>
    <w:div w:id="1117598126">
      <w:bodyDiv w:val="1"/>
      <w:marLeft w:val="0"/>
      <w:marRight w:val="0"/>
      <w:marTop w:val="0"/>
      <w:marBottom w:val="0"/>
      <w:divBdr>
        <w:top w:val="none" w:sz="0" w:space="0" w:color="auto"/>
        <w:left w:val="none" w:sz="0" w:space="0" w:color="auto"/>
        <w:bottom w:val="none" w:sz="0" w:space="0" w:color="auto"/>
        <w:right w:val="none" w:sz="0" w:space="0" w:color="auto"/>
      </w:divBdr>
    </w:div>
    <w:div w:id="1119421821">
      <w:bodyDiv w:val="1"/>
      <w:marLeft w:val="0"/>
      <w:marRight w:val="0"/>
      <w:marTop w:val="0"/>
      <w:marBottom w:val="0"/>
      <w:divBdr>
        <w:top w:val="none" w:sz="0" w:space="0" w:color="auto"/>
        <w:left w:val="none" w:sz="0" w:space="0" w:color="auto"/>
        <w:bottom w:val="none" w:sz="0" w:space="0" w:color="auto"/>
        <w:right w:val="none" w:sz="0" w:space="0" w:color="auto"/>
      </w:divBdr>
    </w:div>
    <w:div w:id="1122532675">
      <w:bodyDiv w:val="1"/>
      <w:marLeft w:val="0"/>
      <w:marRight w:val="0"/>
      <w:marTop w:val="0"/>
      <w:marBottom w:val="0"/>
      <w:divBdr>
        <w:top w:val="none" w:sz="0" w:space="0" w:color="auto"/>
        <w:left w:val="none" w:sz="0" w:space="0" w:color="auto"/>
        <w:bottom w:val="none" w:sz="0" w:space="0" w:color="auto"/>
        <w:right w:val="none" w:sz="0" w:space="0" w:color="auto"/>
      </w:divBdr>
    </w:div>
    <w:div w:id="1123235295">
      <w:bodyDiv w:val="1"/>
      <w:marLeft w:val="0"/>
      <w:marRight w:val="0"/>
      <w:marTop w:val="0"/>
      <w:marBottom w:val="0"/>
      <w:divBdr>
        <w:top w:val="none" w:sz="0" w:space="0" w:color="auto"/>
        <w:left w:val="none" w:sz="0" w:space="0" w:color="auto"/>
        <w:bottom w:val="none" w:sz="0" w:space="0" w:color="auto"/>
        <w:right w:val="none" w:sz="0" w:space="0" w:color="auto"/>
      </w:divBdr>
    </w:div>
    <w:div w:id="1123690448">
      <w:bodyDiv w:val="1"/>
      <w:marLeft w:val="0"/>
      <w:marRight w:val="0"/>
      <w:marTop w:val="0"/>
      <w:marBottom w:val="0"/>
      <w:divBdr>
        <w:top w:val="none" w:sz="0" w:space="0" w:color="auto"/>
        <w:left w:val="none" w:sz="0" w:space="0" w:color="auto"/>
        <w:bottom w:val="none" w:sz="0" w:space="0" w:color="auto"/>
        <w:right w:val="none" w:sz="0" w:space="0" w:color="auto"/>
      </w:divBdr>
    </w:div>
    <w:div w:id="1123964919">
      <w:bodyDiv w:val="1"/>
      <w:marLeft w:val="0"/>
      <w:marRight w:val="0"/>
      <w:marTop w:val="0"/>
      <w:marBottom w:val="0"/>
      <w:divBdr>
        <w:top w:val="none" w:sz="0" w:space="0" w:color="auto"/>
        <w:left w:val="none" w:sz="0" w:space="0" w:color="auto"/>
        <w:bottom w:val="none" w:sz="0" w:space="0" w:color="auto"/>
        <w:right w:val="none" w:sz="0" w:space="0" w:color="auto"/>
      </w:divBdr>
    </w:div>
    <w:div w:id="1124078443">
      <w:bodyDiv w:val="1"/>
      <w:marLeft w:val="0"/>
      <w:marRight w:val="0"/>
      <w:marTop w:val="0"/>
      <w:marBottom w:val="0"/>
      <w:divBdr>
        <w:top w:val="none" w:sz="0" w:space="0" w:color="auto"/>
        <w:left w:val="none" w:sz="0" w:space="0" w:color="auto"/>
        <w:bottom w:val="none" w:sz="0" w:space="0" w:color="auto"/>
        <w:right w:val="none" w:sz="0" w:space="0" w:color="auto"/>
      </w:divBdr>
    </w:div>
    <w:div w:id="1124694846">
      <w:bodyDiv w:val="1"/>
      <w:marLeft w:val="0"/>
      <w:marRight w:val="0"/>
      <w:marTop w:val="0"/>
      <w:marBottom w:val="0"/>
      <w:divBdr>
        <w:top w:val="none" w:sz="0" w:space="0" w:color="auto"/>
        <w:left w:val="none" w:sz="0" w:space="0" w:color="auto"/>
        <w:bottom w:val="none" w:sz="0" w:space="0" w:color="auto"/>
        <w:right w:val="none" w:sz="0" w:space="0" w:color="auto"/>
      </w:divBdr>
    </w:div>
    <w:div w:id="1126002014">
      <w:bodyDiv w:val="1"/>
      <w:marLeft w:val="0"/>
      <w:marRight w:val="0"/>
      <w:marTop w:val="0"/>
      <w:marBottom w:val="0"/>
      <w:divBdr>
        <w:top w:val="none" w:sz="0" w:space="0" w:color="auto"/>
        <w:left w:val="none" w:sz="0" w:space="0" w:color="auto"/>
        <w:bottom w:val="none" w:sz="0" w:space="0" w:color="auto"/>
        <w:right w:val="none" w:sz="0" w:space="0" w:color="auto"/>
      </w:divBdr>
    </w:div>
    <w:div w:id="1126432910">
      <w:bodyDiv w:val="1"/>
      <w:marLeft w:val="0"/>
      <w:marRight w:val="0"/>
      <w:marTop w:val="0"/>
      <w:marBottom w:val="0"/>
      <w:divBdr>
        <w:top w:val="none" w:sz="0" w:space="0" w:color="auto"/>
        <w:left w:val="none" w:sz="0" w:space="0" w:color="auto"/>
        <w:bottom w:val="none" w:sz="0" w:space="0" w:color="auto"/>
        <w:right w:val="none" w:sz="0" w:space="0" w:color="auto"/>
      </w:divBdr>
    </w:div>
    <w:div w:id="1127238524">
      <w:bodyDiv w:val="1"/>
      <w:marLeft w:val="0"/>
      <w:marRight w:val="0"/>
      <w:marTop w:val="0"/>
      <w:marBottom w:val="0"/>
      <w:divBdr>
        <w:top w:val="none" w:sz="0" w:space="0" w:color="auto"/>
        <w:left w:val="none" w:sz="0" w:space="0" w:color="auto"/>
        <w:bottom w:val="none" w:sz="0" w:space="0" w:color="auto"/>
        <w:right w:val="none" w:sz="0" w:space="0" w:color="auto"/>
      </w:divBdr>
    </w:div>
    <w:div w:id="1127430647">
      <w:bodyDiv w:val="1"/>
      <w:marLeft w:val="0"/>
      <w:marRight w:val="0"/>
      <w:marTop w:val="0"/>
      <w:marBottom w:val="0"/>
      <w:divBdr>
        <w:top w:val="none" w:sz="0" w:space="0" w:color="auto"/>
        <w:left w:val="none" w:sz="0" w:space="0" w:color="auto"/>
        <w:bottom w:val="none" w:sz="0" w:space="0" w:color="auto"/>
        <w:right w:val="none" w:sz="0" w:space="0" w:color="auto"/>
      </w:divBdr>
    </w:div>
    <w:div w:id="1129014986">
      <w:bodyDiv w:val="1"/>
      <w:marLeft w:val="0"/>
      <w:marRight w:val="0"/>
      <w:marTop w:val="0"/>
      <w:marBottom w:val="0"/>
      <w:divBdr>
        <w:top w:val="none" w:sz="0" w:space="0" w:color="auto"/>
        <w:left w:val="none" w:sz="0" w:space="0" w:color="auto"/>
        <w:bottom w:val="none" w:sz="0" w:space="0" w:color="auto"/>
        <w:right w:val="none" w:sz="0" w:space="0" w:color="auto"/>
      </w:divBdr>
      <w:divsChild>
        <w:div w:id="305470967">
          <w:marLeft w:val="480"/>
          <w:marRight w:val="0"/>
          <w:marTop w:val="0"/>
          <w:marBottom w:val="0"/>
          <w:divBdr>
            <w:top w:val="none" w:sz="0" w:space="0" w:color="auto"/>
            <w:left w:val="none" w:sz="0" w:space="0" w:color="auto"/>
            <w:bottom w:val="none" w:sz="0" w:space="0" w:color="auto"/>
            <w:right w:val="none" w:sz="0" w:space="0" w:color="auto"/>
          </w:divBdr>
        </w:div>
        <w:div w:id="700786199">
          <w:marLeft w:val="480"/>
          <w:marRight w:val="0"/>
          <w:marTop w:val="0"/>
          <w:marBottom w:val="0"/>
          <w:divBdr>
            <w:top w:val="none" w:sz="0" w:space="0" w:color="auto"/>
            <w:left w:val="none" w:sz="0" w:space="0" w:color="auto"/>
            <w:bottom w:val="none" w:sz="0" w:space="0" w:color="auto"/>
            <w:right w:val="none" w:sz="0" w:space="0" w:color="auto"/>
          </w:divBdr>
        </w:div>
        <w:div w:id="1691301638">
          <w:marLeft w:val="480"/>
          <w:marRight w:val="0"/>
          <w:marTop w:val="0"/>
          <w:marBottom w:val="0"/>
          <w:divBdr>
            <w:top w:val="none" w:sz="0" w:space="0" w:color="auto"/>
            <w:left w:val="none" w:sz="0" w:space="0" w:color="auto"/>
            <w:bottom w:val="none" w:sz="0" w:space="0" w:color="auto"/>
            <w:right w:val="none" w:sz="0" w:space="0" w:color="auto"/>
          </w:divBdr>
        </w:div>
        <w:div w:id="1770740018">
          <w:marLeft w:val="480"/>
          <w:marRight w:val="0"/>
          <w:marTop w:val="0"/>
          <w:marBottom w:val="0"/>
          <w:divBdr>
            <w:top w:val="none" w:sz="0" w:space="0" w:color="auto"/>
            <w:left w:val="none" w:sz="0" w:space="0" w:color="auto"/>
            <w:bottom w:val="none" w:sz="0" w:space="0" w:color="auto"/>
            <w:right w:val="none" w:sz="0" w:space="0" w:color="auto"/>
          </w:divBdr>
        </w:div>
        <w:div w:id="1727339372">
          <w:marLeft w:val="480"/>
          <w:marRight w:val="0"/>
          <w:marTop w:val="0"/>
          <w:marBottom w:val="0"/>
          <w:divBdr>
            <w:top w:val="none" w:sz="0" w:space="0" w:color="auto"/>
            <w:left w:val="none" w:sz="0" w:space="0" w:color="auto"/>
            <w:bottom w:val="none" w:sz="0" w:space="0" w:color="auto"/>
            <w:right w:val="none" w:sz="0" w:space="0" w:color="auto"/>
          </w:divBdr>
        </w:div>
        <w:div w:id="241568369">
          <w:marLeft w:val="480"/>
          <w:marRight w:val="0"/>
          <w:marTop w:val="0"/>
          <w:marBottom w:val="0"/>
          <w:divBdr>
            <w:top w:val="none" w:sz="0" w:space="0" w:color="auto"/>
            <w:left w:val="none" w:sz="0" w:space="0" w:color="auto"/>
            <w:bottom w:val="none" w:sz="0" w:space="0" w:color="auto"/>
            <w:right w:val="none" w:sz="0" w:space="0" w:color="auto"/>
          </w:divBdr>
        </w:div>
        <w:div w:id="644547927">
          <w:marLeft w:val="480"/>
          <w:marRight w:val="0"/>
          <w:marTop w:val="0"/>
          <w:marBottom w:val="0"/>
          <w:divBdr>
            <w:top w:val="none" w:sz="0" w:space="0" w:color="auto"/>
            <w:left w:val="none" w:sz="0" w:space="0" w:color="auto"/>
            <w:bottom w:val="none" w:sz="0" w:space="0" w:color="auto"/>
            <w:right w:val="none" w:sz="0" w:space="0" w:color="auto"/>
          </w:divBdr>
        </w:div>
        <w:div w:id="1611858046">
          <w:marLeft w:val="480"/>
          <w:marRight w:val="0"/>
          <w:marTop w:val="0"/>
          <w:marBottom w:val="0"/>
          <w:divBdr>
            <w:top w:val="none" w:sz="0" w:space="0" w:color="auto"/>
            <w:left w:val="none" w:sz="0" w:space="0" w:color="auto"/>
            <w:bottom w:val="none" w:sz="0" w:space="0" w:color="auto"/>
            <w:right w:val="none" w:sz="0" w:space="0" w:color="auto"/>
          </w:divBdr>
        </w:div>
        <w:div w:id="2002850179">
          <w:marLeft w:val="480"/>
          <w:marRight w:val="0"/>
          <w:marTop w:val="0"/>
          <w:marBottom w:val="0"/>
          <w:divBdr>
            <w:top w:val="none" w:sz="0" w:space="0" w:color="auto"/>
            <w:left w:val="none" w:sz="0" w:space="0" w:color="auto"/>
            <w:bottom w:val="none" w:sz="0" w:space="0" w:color="auto"/>
            <w:right w:val="none" w:sz="0" w:space="0" w:color="auto"/>
          </w:divBdr>
        </w:div>
        <w:div w:id="1299872561">
          <w:marLeft w:val="480"/>
          <w:marRight w:val="0"/>
          <w:marTop w:val="0"/>
          <w:marBottom w:val="0"/>
          <w:divBdr>
            <w:top w:val="none" w:sz="0" w:space="0" w:color="auto"/>
            <w:left w:val="none" w:sz="0" w:space="0" w:color="auto"/>
            <w:bottom w:val="none" w:sz="0" w:space="0" w:color="auto"/>
            <w:right w:val="none" w:sz="0" w:space="0" w:color="auto"/>
          </w:divBdr>
        </w:div>
        <w:div w:id="1148666886">
          <w:marLeft w:val="480"/>
          <w:marRight w:val="0"/>
          <w:marTop w:val="0"/>
          <w:marBottom w:val="0"/>
          <w:divBdr>
            <w:top w:val="none" w:sz="0" w:space="0" w:color="auto"/>
            <w:left w:val="none" w:sz="0" w:space="0" w:color="auto"/>
            <w:bottom w:val="none" w:sz="0" w:space="0" w:color="auto"/>
            <w:right w:val="none" w:sz="0" w:space="0" w:color="auto"/>
          </w:divBdr>
        </w:div>
        <w:div w:id="983437670">
          <w:marLeft w:val="480"/>
          <w:marRight w:val="0"/>
          <w:marTop w:val="0"/>
          <w:marBottom w:val="0"/>
          <w:divBdr>
            <w:top w:val="none" w:sz="0" w:space="0" w:color="auto"/>
            <w:left w:val="none" w:sz="0" w:space="0" w:color="auto"/>
            <w:bottom w:val="none" w:sz="0" w:space="0" w:color="auto"/>
            <w:right w:val="none" w:sz="0" w:space="0" w:color="auto"/>
          </w:divBdr>
        </w:div>
        <w:div w:id="362949746">
          <w:marLeft w:val="480"/>
          <w:marRight w:val="0"/>
          <w:marTop w:val="0"/>
          <w:marBottom w:val="0"/>
          <w:divBdr>
            <w:top w:val="none" w:sz="0" w:space="0" w:color="auto"/>
            <w:left w:val="none" w:sz="0" w:space="0" w:color="auto"/>
            <w:bottom w:val="none" w:sz="0" w:space="0" w:color="auto"/>
            <w:right w:val="none" w:sz="0" w:space="0" w:color="auto"/>
          </w:divBdr>
        </w:div>
        <w:div w:id="868378453">
          <w:marLeft w:val="480"/>
          <w:marRight w:val="0"/>
          <w:marTop w:val="0"/>
          <w:marBottom w:val="0"/>
          <w:divBdr>
            <w:top w:val="none" w:sz="0" w:space="0" w:color="auto"/>
            <w:left w:val="none" w:sz="0" w:space="0" w:color="auto"/>
            <w:bottom w:val="none" w:sz="0" w:space="0" w:color="auto"/>
            <w:right w:val="none" w:sz="0" w:space="0" w:color="auto"/>
          </w:divBdr>
        </w:div>
        <w:div w:id="1456753419">
          <w:marLeft w:val="480"/>
          <w:marRight w:val="0"/>
          <w:marTop w:val="0"/>
          <w:marBottom w:val="0"/>
          <w:divBdr>
            <w:top w:val="none" w:sz="0" w:space="0" w:color="auto"/>
            <w:left w:val="none" w:sz="0" w:space="0" w:color="auto"/>
            <w:bottom w:val="none" w:sz="0" w:space="0" w:color="auto"/>
            <w:right w:val="none" w:sz="0" w:space="0" w:color="auto"/>
          </w:divBdr>
        </w:div>
        <w:div w:id="1983580132">
          <w:marLeft w:val="480"/>
          <w:marRight w:val="0"/>
          <w:marTop w:val="0"/>
          <w:marBottom w:val="0"/>
          <w:divBdr>
            <w:top w:val="none" w:sz="0" w:space="0" w:color="auto"/>
            <w:left w:val="none" w:sz="0" w:space="0" w:color="auto"/>
            <w:bottom w:val="none" w:sz="0" w:space="0" w:color="auto"/>
            <w:right w:val="none" w:sz="0" w:space="0" w:color="auto"/>
          </w:divBdr>
        </w:div>
        <w:div w:id="1145391394">
          <w:marLeft w:val="480"/>
          <w:marRight w:val="0"/>
          <w:marTop w:val="0"/>
          <w:marBottom w:val="0"/>
          <w:divBdr>
            <w:top w:val="none" w:sz="0" w:space="0" w:color="auto"/>
            <w:left w:val="none" w:sz="0" w:space="0" w:color="auto"/>
            <w:bottom w:val="none" w:sz="0" w:space="0" w:color="auto"/>
            <w:right w:val="none" w:sz="0" w:space="0" w:color="auto"/>
          </w:divBdr>
        </w:div>
        <w:div w:id="1139566752">
          <w:marLeft w:val="480"/>
          <w:marRight w:val="0"/>
          <w:marTop w:val="0"/>
          <w:marBottom w:val="0"/>
          <w:divBdr>
            <w:top w:val="none" w:sz="0" w:space="0" w:color="auto"/>
            <w:left w:val="none" w:sz="0" w:space="0" w:color="auto"/>
            <w:bottom w:val="none" w:sz="0" w:space="0" w:color="auto"/>
            <w:right w:val="none" w:sz="0" w:space="0" w:color="auto"/>
          </w:divBdr>
        </w:div>
        <w:div w:id="1585797256">
          <w:marLeft w:val="480"/>
          <w:marRight w:val="0"/>
          <w:marTop w:val="0"/>
          <w:marBottom w:val="0"/>
          <w:divBdr>
            <w:top w:val="none" w:sz="0" w:space="0" w:color="auto"/>
            <w:left w:val="none" w:sz="0" w:space="0" w:color="auto"/>
            <w:bottom w:val="none" w:sz="0" w:space="0" w:color="auto"/>
            <w:right w:val="none" w:sz="0" w:space="0" w:color="auto"/>
          </w:divBdr>
        </w:div>
        <w:div w:id="2126536654">
          <w:marLeft w:val="480"/>
          <w:marRight w:val="0"/>
          <w:marTop w:val="0"/>
          <w:marBottom w:val="0"/>
          <w:divBdr>
            <w:top w:val="none" w:sz="0" w:space="0" w:color="auto"/>
            <w:left w:val="none" w:sz="0" w:space="0" w:color="auto"/>
            <w:bottom w:val="none" w:sz="0" w:space="0" w:color="auto"/>
            <w:right w:val="none" w:sz="0" w:space="0" w:color="auto"/>
          </w:divBdr>
        </w:div>
        <w:div w:id="2127698590">
          <w:marLeft w:val="480"/>
          <w:marRight w:val="0"/>
          <w:marTop w:val="0"/>
          <w:marBottom w:val="0"/>
          <w:divBdr>
            <w:top w:val="none" w:sz="0" w:space="0" w:color="auto"/>
            <w:left w:val="none" w:sz="0" w:space="0" w:color="auto"/>
            <w:bottom w:val="none" w:sz="0" w:space="0" w:color="auto"/>
            <w:right w:val="none" w:sz="0" w:space="0" w:color="auto"/>
          </w:divBdr>
        </w:div>
        <w:div w:id="857235368">
          <w:marLeft w:val="480"/>
          <w:marRight w:val="0"/>
          <w:marTop w:val="0"/>
          <w:marBottom w:val="0"/>
          <w:divBdr>
            <w:top w:val="none" w:sz="0" w:space="0" w:color="auto"/>
            <w:left w:val="none" w:sz="0" w:space="0" w:color="auto"/>
            <w:bottom w:val="none" w:sz="0" w:space="0" w:color="auto"/>
            <w:right w:val="none" w:sz="0" w:space="0" w:color="auto"/>
          </w:divBdr>
        </w:div>
        <w:div w:id="1261253046">
          <w:marLeft w:val="480"/>
          <w:marRight w:val="0"/>
          <w:marTop w:val="0"/>
          <w:marBottom w:val="0"/>
          <w:divBdr>
            <w:top w:val="none" w:sz="0" w:space="0" w:color="auto"/>
            <w:left w:val="none" w:sz="0" w:space="0" w:color="auto"/>
            <w:bottom w:val="none" w:sz="0" w:space="0" w:color="auto"/>
            <w:right w:val="none" w:sz="0" w:space="0" w:color="auto"/>
          </w:divBdr>
        </w:div>
        <w:div w:id="645937518">
          <w:marLeft w:val="480"/>
          <w:marRight w:val="0"/>
          <w:marTop w:val="0"/>
          <w:marBottom w:val="0"/>
          <w:divBdr>
            <w:top w:val="none" w:sz="0" w:space="0" w:color="auto"/>
            <w:left w:val="none" w:sz="0" w:space="0" w:color="auto"/>
            <w:bottom w:val="none" w:sz="0" w:space="0" w:color="auto"/>
            <w:right w:val="none" w:sz="0" w:space="0" w:color="auto"/>
          </w:divBdr>
        </w:div>
        <w:div w:id="1093429674">
          <w:marLeft w:val="480"/>
          <w:marRight w:val="0"/>
          <w:marTop w:val="0"/>
          <w:marBottom w:val="0"/>
          <w:divBdr>
            <w:top w:val="none" w:sz="0" w:space="0" w:color="auto"/>
            <w:left w:val="none" w:sz="0" w:space="0" w:color="auto"/>
            <w:bottom w:val="none" w:sz="0" w:space="0" w:color="auto"/>
            <w:right w:val="none" w:sz="0" w:space="0" w:color="auto"/>
          </w:divBdr>
        </w:div>
        <w:div w:id="1193029773">
          <w:marLeft w:val="480"/>
          <w:marRight w:val="0"/>
          <w:marTop w:val="0"/>
          <w:marBottom w:val="0"/>
          <w:divBdr>
            <w:top w:val="none" w:sz="0" w:space="0" w:color="auto"/>
            <w:left w:val="none" w:sz="0" w:space="0" w:color="auto"/>
            <w:bottom w:val="none" w:sz="0" w:space="0" w:color="auto"/>
            <w:right w:val="none" w:sz="0" w:space="0" w:color="auto"/>
          </w:divBdr>
        </w:div>
        <w:div w:id="423766742">
          <w:marLeft w:val="480"/>
          <w:marRight w:val="0"/>
          <w:marTop w:val="0"/>
          <w:marBottom w:val="0"/>
          <w:divBdr>
            <w:top w:val="none" w:sz="0" w:space="0" w:color="auto"/>
            <w:left w:val="none" w:sz="0" w:space="0" w:color="auto"/>
            <w:bottom w:val="none" w:sz="0" w:space="0" w:color="auto"/>
            <w:right w:val="none" w:sz="0" w:space="0" w:color="auto"/>
          </w:divBdr>
        </w:div>
        <w:div w:id="1525359343">
          <w:marLeft w:val="480"/>
          <w:marRight w:val="0"/>
          <w:marTop w:val="0"/>
          <w:marBottom w:val="0"/>
          <w:divBdr>
            <w:top w:val="none" w:sz="0" w:space="0" w:color="auto"/>
            <w:left w:val="none" w:sz="0" w:space="0" w:color="auto"/>
            <w:bottom w:val="none" w:sz="0" w:space="0" w:color="auto"/>
            <w:right w:val="none" w:sz="0" w:space="0" w:color="auto"/>
          </w:divBdr>
        </w:div>
        <w:div w:id="917667703">
          <w:marLeft w:val="480"/>
          <w:marRight w:val="0"/>
          <w:marTop w:val="0"/>
          <w:marBottom w:val="0"/>
          <w:divBdr>
            <w:top w:val="none" w:sz="0" w:space="0" w:color="auto"/>
            <w:left w:val="none" w:sz="0" w:space="0" w:color="auto"/>
            <w:bottom w:val="none" w:sz="0" w:space="0" w:color="auto"/>
            <w:right w:val="none" w:sz="0" w:space="0" w:color="auto"/>
          </w:divBdr>
        </w:div>
        <w:div w:id="916866281">
          <w:marLeft w:val="480"/>
          <w:marRight w:val="0"/>
          <w:marTop w:val="0"/>
          <w:marBottom w:val="0"/>
          <w:divBdr>
            <w:top w:val="none" w:sz="0" w:space="0" w:color="auto"/>
            <w:left w:val="none" w:sz="0" w:space="0" w:color="auto"/>
            <w:bottom w:val="none" w:sz="0" w:space="0" w:color="auto"/>
            <w:right w:val="none" w:sz="0" w:space="0" w:color="auto"/>
          </w:divBdr>
        </w:div>
        <w:div w:id="1284506032">
          <w:marLeft w:val="480"/>
          <w:marRight w:val="0"/>
          <w:marTop w:val="0"/>
          <w:marBottom w:val="0"/>
          <w:divBdr>
            <w:top w:val="none" w:sz="0" w:space="0" w:color="auto"/>
            <w:left w:val="none" w:sz="0" w:space="0" w:color="auto"/>
            <w:bottom w:val="none" w:sz="0" w:space="0" w:color="auto"/>
            <w:right w:val="none" w:sz="0" w:space="0" w:color="auto"/>
          </w:divBdr>
        </w:div>
        <w:div w:id="1306544124">
          <w:marLeft w:val="480"/>
          <w:marRight w:val="0"/>
          <w:marTop w:val="0"/>
          <w:marBottom w:val="0"/>
          <w:divBdr>
            <w:top w:val="none" w:sz="0" w:space="0" w:color="auto"/>
            <w:left w:val="none" w:sz="0" w:space="0" w:color="auto"/>
            <w:bottom w:val="none" w:sz="0" w:space="0" w:color="auto"/>
            <w:right w:val="none" w:sz="0" w:space="0" w:color="auto"/>
          </w:divBdr>
        </w:div>
        <w:div w:id="1042095124">
          <w:marLeft w:val="480"/>
          <w:marRight w:val="0"/>
          <w:marTop w:val="0"/>
          <w:marBottom w:val="0"/>
          <w:divBdr>
            <w:top w:val="none" w:sz="0" w:space="0" w:color="auto"/>
            <w:left w:val="none" w:sz="0" w:space="0" w:color="auto"/>
            <w:bottom w:val="none" w:sz="0" w:space="0" w:color="auto"/>
            <w:right w:val="none" w:sz="0" w:space="0" w:color="auto"/>
          </w:divBdr>
        </w:div>
        <w:div w:id="783040100">
          <w:marLeft w:val="480"/>
          <w:marRight w:val="0"/>
          <w:marTop w:val="0"/>
          <w:marBottom w:val="0"/>
          <w:divBdr>
            <w:top w:val="none" w:sz="0" w:space="0" w:color="auto"/>
            <w:left w:val="none" w:sz="0" w:space="0" w:color="auto"/>
            <w:bottom w:val="none" w:sz="0" w:space="0" w:color="auto"/>
            <w:right w:val="none" w:sz="0" w:space="0" w:color="auto"/>
          </w:divBdr>
        </w:div>
        <w:div w:id="695161133">
          <w:marLeft w:val="480"/>
          <w:marRight w:val="0"/>
          <w:marTop w:val="0"/>
          <w:marBottom w:val="0"/>
          <w:divBdr>
            <w:top w:val="none" w:sz="0" w:space="0" w:color="auto"/>
            <w:left w:val="none" w:sz="0" w:space="0" w:color="auto"/>
            <w:bottom w:val="none" w:sz="0" w:space="0" w:color="auto"/>
            <w:right w:val="none" w:sz="0" w:space="0" w:color="auto"/>
          </w:divBdr>
        </w:div>
        <w:div w:id="1075322571">
          <w:marLeft w:val="480"/>
          <w:marRight w:val="0"/>
          <w:marTop w:val="0"/>
          <w:marBottom w:val="0"/>
          <w:divBdr>
            <w:top w:val="none" w:sz="0" w:space="0" w:color="auto"/>
            <w:left w:val="none" w:sz="0" w:space="0" w:color="auto"/>
            <w:bottom w:val="none" w:sz="0" w:space="0" w:color="auto"/>
            <w:right w:val="none" w:sz="0" w:space="0" w:color="auto"/>
          </w:divBdr>
        </w:div>
        <w:div w:id="1782534320">
          <w:marLeft w:val="480"/>
          <w:marRight w:val="0"/>
          <w:marTop w:val="0"/>
          <w:marBottom w:val="0"/>
          <w:divBdr>
            <w:top w:val="none" w:sz="0" w:space="0" w:color="auto"/>
            <w:left w:val="none" w:sz="0" w:space="0" w:color="auto"/>
            <w:bottom w:val="none" w:sz="0" w:space="0" w:color="auto"/>
            <w:right w:val="none" w:sz="0" w:space="0" w:color="auto"/>
          </w:divBdr>
        </w:div>
        <w:div w:id="142282789">
          <w:marLeft w:val="480"/>
          <w:marRight w:val="0"/>
          <w:marTop w:val="0"/>
          <w:marBottom w:val="0"/>
          <w:divBdr>
            <w:top w:val="none" w:sz="0" w:space="0" w:color="auto"/>
            <w:left w:val="none" w:sz="0" w:space="0" w:color="auto"/>
            <w:bottom w:val="none" w:sz="0" w:space="0" w:color="auto"/>
            <w:right w:val="none" w:sz="0" w:space="0" w:color="auto"/>
          </w:divBdr>
        </w:div>
        <w:div w:id="1559128985">
          <w:marLeft w:val="480"/>
          <w:marRight w:val="0"/>
          <w:marTop w:val="0"/>
          <w:marBottom w:val="0"/>
          <w:divBdr>
            <w:top w:val="none" w:sz="0" w:space="0" w:color="auto"/>
            <w:left w:val="none" w:sz="0" w:space="0" w:color="auto"/>
            <w:bottom w:val="none" w:sz="0" w:space="0" w:color="auto"/>
            <w:right w:val="none" w:sz="0" w:space="0" w:color="auto"/>
          </w:divBdr>
        </w:div>
        <w:div w:id="17777347">
          <w:marLeft w:val="480"/>
          <w:marRight w:val="0"/>
          <w:marTop w:val="0"/>
          <w:marBottom w:val="0"/>
          <w:divBdr>
            <w:top w:val="none" w:sz="0" w:space="0" w:color="auto"/>
            <w:left w:val="none" w:sz="0" w:space="0" w:color="auto"/>
            <w:bottom w:val="none" w:sz="0" w:space="0" w:color="auto"/>
            <w:right w:val="none" w:sz="0" w:space="0" w:color="auto"/>
          </w:divBdr>
        </w:div>
        <w:div w:id="1372999461">
          <w:marLeft w:val="480"/>
          <w:marRight w:val="0"/>
          <w:marTop w:val="0"/>
          <w:marBottom w:val="0"/>
          <w:divBdr>
            <w:top w:val="none" w:sz="0" w:space="0" w:color="auto"/>
            <w:left w:val="none" w:sz="0" w:space="0" w:color="auto"/>
            <w:bottom w:val="none" w:sz="0" w:space="0" w:color="auto"/>
            <w:right w:val="none" w:sz="0" w:space="0" w:color="auto"/>
          </w:divBdr>
        </w:div>
        <w:div w:id="1261376665">
          <w:marLeft w:val="480"/>
          <w:marRight w:val="0"/>
          <w:marTop w:val="0"/>
          <w:marBottom w:val="0"/>
          <w:divBdr>
            <w:top w:val="none" w:sz="0" w:space="0" w:color="auto"/>
            <w:left w:val="none" w:sz="0" w:space="0" w:color="auto"/>
            <w:bottom w:val="none" w:sz="0" w:space="0" w:color="auto"/>
            <w:right w:val="none" w:sz="0" w:space="0" w:color="auto"/>
          </w:divBdr>
        </w:div>
        <w:div w:id="994721175">
          <w:marLeft w:val="480"/>
          <w:marRight w:val="0"/>
          <w:marTop w:val="0"/>
          <w:marBottom w:val="0"/>
          <w:divBdr>
            <w:top w:val="none" w:sz="0" w:space="0" w:color="auto"/>
            <w:left w:val="none" w:sz="0" w:space="0" w:color="auto"/>
            <w:bottom w:val="none" w:sz="0" w:space="0" w:color="auto"/>
            <w:right w:val="none" w:sz="0" w:space="0" w:color="auto"/>
          </w:divBdr>
        </w:div>
        <w:div w:id="1849099623">
          <w:marLeft w:val="480"/>
          <w:marRight w:val="0"/>
          <w:marTop w:val="0"/>
          <w:marBottom w:val="0"/>
          <w:divBdr>
            <w:top w:val="none" w:sz="0" w:space="0" w:color="auto"/>
            <w:left w:val="none" w:sz="0" w:space="0" w:color="auto"/>
            <w:bottom w:val="none" w:sz="0" w:space="0" w:color="auto"/>
            <w:right w:val="none" w:sz="0" w:space="0" w:color="auto"/>
          </w:divBdr>
        </w:div>
      </w:divsChild>
    </w:div>
    <w:div w:id="1129859722">
      <w:bodyDiv w:val="1"/>
      <w:marLeft w:val="0"/>
      <w:marRight w:val="0"/>
      <w:marTop w:val="0"/>
      <w:marBottom w:val="0"/>
      <w:divBdr>
        <w:top w:val="none" w:sz="0" w:space="0" w:color="auto"/>
        <w:left w:val="none" w:sz="0" w:space="0" w:color="auto"/>
        <w:bottom w:val="none" w:sz="0" w:space="0" w:color="auto"/>
        <w:right w:val="none" w:sz="0" w:space="0" w:color="auto"/>
      </w:divBdr>
    </w:div>
    <w:div w:id="1130174010">
      <w:bodyDiv w:val="1"/>
      <w:marLeft w:val="0"/>
      <w:marRight w:val="0"/>
      <w:marTop w:val="0"/>
      <w:marBottom w:val="0"/>
      <w:divBdr>
        <w:top w:val="none" w:sz="0" w:space="0" w:color="auto"/>
        <w:left w:val="none" w:sz="0" w:space="0" w:color="auto"/>
        <w:bottom w:val="none" w:sz="0" w:space="0" w:color="auto"/>
        <w:right w:val="none" w:sz="0" w:space="0" w:color="auto"/>
      </w:divBdr>
    </w:div>
    <w:div w:id="1130246332">
      <w:bodyDiv w:val="1"/>
      <w:marLeft w:val="0"/>
      <w:marRight w:val="0"/>
      <w:marTop w:val="0"/>
      <w:marBottom w:val="0"/>
      <w:divBdr>
        <w:top w:val="none" w:sz="0" w:space="0" w:color="auto"/>
        <w:left w:val="none" w:sz="0" w:space="0" w:color="auto"/>
        <w:bottom w:val="none" w:sz="0" w:space="0" w:color="auto"/>
        <w:right w:val="none" w:sz="0" w:space="0" w:color="auto"/>
      </w:divBdr>
    </w:div>
    <w:div w:id="1131050522">
      <w:bodyDiv w:val="1"/>
      <w:marLeft w:val="0"/>
      <w:marRight w:val="0"/>
      <w:marTop w:val="0"/>
      <w:marBottom w:val="0"/>
      <w:divBdr>
        <w:top w:val="none" w:sz="0" w:space="0" w:color="auto"/>
        <w:left w:val="none" w:sz="0" w:space="0" w:color="auto"/>
        <w:bottom w:val="none" w:sz="0" w:space="0" w:color="auto"/>
        <w:right w:val="none" w:sz="0" w:space="0" w:color="auto"/>
      </w:divBdr>
    </w:div>
    <w:div w:id="1131364713">
      <w:bodyDiv w:val="1"/>
      <w:marLeft w:val="0"/>
      <w:marRight w:val="0"/>
      <w:marTop w:val="0"/>
      <w:marBottom w:val="0"/>
      <w:divBdr>
        <w:top w:val="none" w:sz="0" w:space="0" w:color="auto"/>
        <w:left w:val="none" w:sz="0" w:space="0" w:color="auto"/>
        <w:bottom w:val="none" w:sz="0" w:space="0" w:color="auto"/>
        <w:right w:val="none" w:sz="0" w:space="0" w:color="auto"/>
      </w:divBdr>
    </w:div>
    <w:div w:id="1131479748">
      <w:bodyDiv w:val="1"/>
      <w:marLeft w:val="0"/>
      <w:marRight w:val="0"/>
      <w:marTop w:val="0"/>
      <w:marBottom w:val="0"/>
      <w:divBdr>
        <w:top w:val="none" w:sz="0" w:space="0" w:color="auto"/>
        <w:left w:val="none" w:sz="0" w:space="0" w:color="auto"/>
        <w:bottom w:val="none" w:sz="0" w:space="0" w:color="auto"/>
        <w:right w:val="none" w:sz="0" w:space="0" w:color="auto"/>
      </w:divBdr>
    </w:div>
    <w:div w:id="1131822498">
      <w:bodyDiv w:val="1"/>
      <w:marLeft w:val="0"/>
      <w:marRight w:val="0"/>
      <w:marTop w:val="0"/>
      <w:marBottom w:val="0"/>
      <w:divBdr>
        <w:top w:val="none" w:sz="0" w:space="0" w:color="auto"/>
        <w:left w:val="none" w:sz="0" w:space="0" w:color="auto"/>
        <w:bottom w:val="none" w:sz="0" w:space="0" w:color="auto"/>
        <w:right w:val="none" w:sz="0" w:space="0" w:color="auto"/>
      </w:divBdr>
    </w:div>
    <w:div w:id="1132602966">
      <w:bodyDiv w:val="1"/>
      <w:marLeft w:val="0"/>
      <w:marRight w:val="0"/>
      <w:marTop w:val="0"/>
      <w:marBottom w:val="0"/>
      <w:divBdr>
        <w:top w:val="none" w:sz="0" w:space="0" w:color="auto"/>
        <w:left w:val="none" w:sz="0" w:space="0" w:color="auto"/>
        <w:bottom w:val="none" w:sz="0" w:space="0" w:color="auto"/>
        <w:right w:val="none" w:sz="0" w:space="0" w:color="auto"/>
      </w:divBdr>
    </w:div>
    <w:div w:id="1133131933">
      <w:bodyDiv w:val="1"/>
      <w:marLeft w:val="0"/>
      <w:marRight w:val="0"/>
      <w:marTop w:val="0"/>
      <w:marBottom w:val="0"/>
      <w:divBdr>
        <w:top w:val="none" w:sz="0" w:space="0" w:color="auto"/>
        <w:left w:val="none" w:sz="0" w:space="0" w:color="auto"/>
        <w:bottom w:val="none" w:sz="0" w:space="0" w:color="auto"/>
        <w:right w:val="none" w:sz="0" w:space="0" w:color="auto"/>
      </w:divBdr>
    </w:div>
    <w:div w:id="1134563571">
      <w:bodyDiv w:val="1"/>
      <w:marLeft w:val="0"/>
      <w:marRight w:val="0"/>
      <w:marTop w:val="0"/>
      <w:marBottom w:val="0"/>
      <w:divBdr>
        <w:top w:val="none" w:sz="0" w:space="0" w:color="auto"/>
        <w:left w:val="none" w:sz="0" w:space="0" w:color="auto"/>
        <w:bottom w:val="none" w:sz="0" w:space="0" w:color="auto"/>
        <w:right w:val="none" w:sz="0" w:space="0" w:color="auto"/>
      </w:divBdr>
    </w:div>
    <w:div w:id="1136529855">
      <w:bodyDiv w:val="1"/>
      <w:marLeft w:val="0"/>
      <w:marRight w:val="0"/>
      <w:marTop w:val="0"/>
      <w:marBottom w:val="0"/>
      <w:divBdr>
        <w:top w:val="none" w:sz="0" w:space="0" w:color="auto"/>
        <w:left w:val="none" w:sz="0" w:space="0" w:color="auto"/>
        <w:bottom w:val="none" w:sz="0" w:space="0" w:color="auto"/>
        <w:right w:val="none" w:sz="0" w:space="0" w:color="auto"/>
      </w:divBdr>
    </w:div>
    <w:div w:id="1137187323">
      <w:bodyDiv w:val="1"/>
      <w:marLeft w:val="0"/>
      <w:marRight w:val="0"/>
      <w:marTop w:val="0"/>
      <w:marBottom w:val="0"/>
      <w:divBdr>
        <w:top w:val="none" w:sz="0" w:space="0" w:color="auto"/>
        <w:left w:val="none" w:sz="0" w:space="0" w:color="auto"/>
        <w:bottom w:val="none" w:sz="0" w:space="0" w:color="auto"/>
        <w:right w:val="none" w:sz="0" w:space="0" w:color="auto"/>
      </w:divBdr>
    </w:div>
    <w:div w:id="1138297886">
      <w:bodyDiv w:val="1"/>
      <w:marLeft w:val="0"/>
      <w:marRight w:val="0"/>
      <w:marTop w:val="0"/>
      <w:marBottom w:val="0"/>
      <w:divBdr>
        <w:top w:val="none" w:sz="0" w:space="0" w:color="auto"/>
        <w:left w:val="none" w:sz="0" w:space="0" w:color="auto"/>
        <w:bottom w:val="none" w:sz="0" w:space="0" w:color="auto"/>
        <w:right w:val="none" w:sz="0" w:space="0" w:color="auto"/>
      </w:divBdr>
    </w:div>
    <w:div w:id="1139109298">
      <w:bodyDiv w:val="1"/>
      <w:marLeft w:val="0"/>
      <w:marRight w:val="0"/>
      <w:marTop w:val="0"/>
      <w:marBottom w:val="0"/>
      <w:divBdr>
        <w:top w:val="none" w:sz="0" w:space="0" w:color="auto"/>
        <w:left w:val="none" w:sz="0" w:space="0" w:color="auto"/>
        <w:bottom w:val="none" w:sz="0" w:space="0" w:color="auto"/>
        <w:right w:val="none" w:sz="0" w:space="0" w:color="auto"/>
      </w:divBdr>
    </w:div>
    <w:div w:id="1140222286">
      <w:bodyDiv w:val="1"/>
      <w:marLeft w:val="0"/>
      <w:marRight w:val="0"/>
      <w:marTop w:val="0"/>
      <w:marBottom w:val="0"/>
      <w:divBdr>
        <w:top w:val="none" w:sz="0" w:space="0" w:color="auto"/>
        <w:left w:val="none" w:sz="0" w:space="0" w:color="auto"/>
        <w:bottom w:val="none" w:sz="0" w:space="0" w:color="auto"/>
        <w:right w:val="none" w:sz="0" w:space="0" w:color="auto"/>
      </w:divBdr>
    </w:div>
    <w:div w:id="1140608780">
      <w:bodyDiv w:val="1"/>
      <w:marLeft w:val="0"/>
      <w:marRight w:val="0"/>
      <w:marTop w:val="0"/>
      <w:marBottom w:val="0"/>
      <w:divBdr>
        <w:top w:val="none" w:sz="0" w:space="0" w:color="auto"/>
        <w:left w:val="none" w:sz="0" w:space="0" w:color="auto"/>
        <w:bottom w:val="none" w:sz="0" w:space="0" w:color="auto"/>
        <w:right w:val="none" w:sz="0" w:space="0" w:color="auto"/>
      </w:divBdr>
    </w:div>
    <w:div w:id="1141119761">
      <w:bodyDiv w:val="1"/>
      <w:marLeft w:val="0"/>
      <w:marRight w:val="0"/>
      <w:marTop w:val="0"/>
      <w:marBottom w:val="0"/>
      <w:divBdr>
        <w:top w:val="none" w:sz="0" w:space="0" w:color="auto"/>
        <w:left w:val="none" w:sz="0" w:space="0" w:color="auto"/>
        <w:bottom w:val="none" w:sz="0" w:space="0" w:color="auto"/>
        <w:right w:val="none" w:sz="0" w:space="0" w:color="auto"/>
      </w:divBdr>
    </w:div>
    <w:div w:id="1141465359">
      <w:bodyDiv w:val="1"/>
      <w:marLeft w:val="0"/>
      <w:marRight w:val="0"/>
      <w:marTop w:val="0"/>
      <w:marBottom w:val="0"/>
      <w:divBdr>
        <w:top w:val="none" w:sz="0" w:space="0" w:color="auto"/>
        <w:left w:val="none" w:sz="0" w:space="0" w:color="auto"/>
        <w:bottom w:val="none" w:sz="0" w:space="0" w:color="auto"/>
        <w:right w:val="none" w:sz="0" w:space="0" w:color="auto"/>
      </w:divBdr>
    </w:div>
    <w:div w:id="1141576630">
      <w:bodyDiv w:val="1"/>
      <w:marLeft w:val="0"/>
      <w:marRight w:val="0"/>
      <w:marTop w:val="0"/>
      <w:marBottom w:val="0"/>
      <w:divBdr>
        <w:top w:val="none" w:sz="0" w:space="0" w:color="auto"/>
        <w:left w:val="none" w:sz="0" w:space="0" w:color="auto"/>
        <w:bottom w:val="none" w:sz="0" w:space="0" w:color="auto"/>
        <w:right w:val="none" w:sz="0" w:space="0" w:color="auto"/>
      </w:divBdr>
    </w:div>
    <w:div w:id="1142044225">
      <w:bodyDiv w:val="1"/>
      <w:marLeft w:val="0"/>
      <w:marRight w:val="0"/>
      <w:marTop w:val="0"/>
      <w:marBottom w:val="0"/>
      <w:divBdr>
        <w:top w:val="none" w:sz="0" w:space="0" w:color="auto"/>
        <w:left w:val="none" w:sz="0" w:space="0" w:color="auto"/>
        <w:bottom w:val="none" w:sz="0" w:space="0" w:color="auto"/>
        <w:right w:val="none" w:sz="0" w:space="0" w:color="auto"/>
      </w:divBdr>
    </w:div>
    <w:div w:id="1145124110">
      <w:bodyDiv w:val="1"/>
      <w:marLeft w:val="0"/>
      <w:marRight w:val="0"/>
      <w:marTop w:val="0"/>
      <w:marBottom w:val="0"/>
      <w:divBdr>
        <w:top w:val="none" w:sz="0" w:space="0" w:color="auto"/>
        <w:left w:val="none" w:sz="0" w:space="0" w:color="auto"/>
        <w:bottom w:val="none" w:sz="0" w:space="0" w:color="auto"/>
        <w:right w:val="none" w:sz="0" w:space="0" w:color="auto"/>
      </w:divBdr>
    </w:div>
    <w:div w:id="1145198917">
      <w:bodyDiv w:val="1"/>
      <w:marLeft w:val="0"/>
      <w:marRight w:val="0"/>
      <w:marTop w:val="0"/>
      <w:marBottom w:val="0"/>
      <w:divBdr>
        <w:top w:val="none" w:sz="0" w:space="0" w:color="auto"/>
        <w:left w:val="none" w:sz="0" w:space="0" w:color="auto"/>
        <w:bottom w:val="none" w:sz="0" w:space="0" w:color="auto"/>
        <w:right w:val="none" w:sz="0" w:space="0" w:color="auto"/>
      </w:divBdr>
    </w:div>
    <w:div w:id="1145272478">
      <w:bodyDiv w:val="1"/>
      <w:marLeft w:val="0"/>
      <w:marRight w:val="0"/>
      <w:marTop w:val="0"/>
      <w:marBottom w:val="0"/>
      <w:divBdr>
        <w:top w:val="none" w:sz="0" w:space="0" w:color="auto"/>
        <w:left w:val="none" w:sz="0" w:space="0" w:color="auto"/>
        <w:bottom w:val="none" w:sz="0" w:space="0" w:color="auto"/>
        <w:right w:val="none" w:sz="0" w:space="0" w:color="auto"/>
      </w:divBdr>
    </w:div>
    <w:div w:id="1147089411">
      <w:bodyDiv w:val="1"/>
      <w:marLeft w:val="0"/>
      <w:marRight w:val="0"/>
      <w:marTop w:val="0"/>
      <w:marBottom w:val="0"/>
      <w:divBdr>
        <w:top w:val="none" w:sz="0" w:space="0" w:color="auto"/>
        <w:left w:val="none" w:sz="0" w:space="0" w:color="auto"/>
        <w:bottom w:val="none" w:sz="0" w:space="0" w:color="auto"/>
        <w:right w:val="none" w:sz="0" w:space="0" w:color="auto"/>
      </w:divBdr>
    </w:div>
    <w:div w:id="1149592565">
      <w:bodyDiv w:val="1"/>
      <w:marLeft w:val="0"/>
      <w:marRight w:val="0"/>
      <w:marTop w:val="0"/>
      <w:marBottom w:val="0"/>
      <w:divBdr>
        <w:top w:val="none" w:sz="0" w:space="0" w:color="auto"/>
        <w:left w:val="none" w:sz="0" w:space="0" w:color="auto"/>
        <w:bottom w:val="none" w:sz="0" w:space="0" w:color="auto"/>
        <w:right w:val="none" w:sz="0" w:space="0" w:color="auto"/>
      </w:divBdr>
    </w:div>
    <w:div w:id="1149593557">
      <w:bodyDiv w:val="1"/>
      <w:marLeft w:val="0"/>
      <w:marRight w:val="0"/>
      <w:marTop w:val="0"/>
      <w:marBottom w:val="0"/>
      <w:divBdr>
        <w:top w:val="none" w:sz="0" w:space="0" w:color="auto"/>
        <w:left w:val="none" w:sz="0" w:space="0" w:color="auto"/>
        <w:bottom w:val="none" w:sz="0" w:space="0" w:color="auto"/>
        <w:right w:val="none" w:sz="0" w:space="0" w:color="auto"/>
      </w:divBdr>
    </w:div>
    <w:div w:id="1151018589">
      <w:bodyDiv w:val="1"/>
      <w:marLeft w:val="0"/>
      <w:marRight w:val="0"/>
      <w:marTop w:val="0"/>
      <w:marBottom w:val="0"/>
      <w:divBdr>
        <w:top w:val="none" w:sz="0" w:space="0" w:color="auto"/>
        <w:left w:val="none" w:sz="0" w:space="0" w:color="auto"/>
        <w:bottom w:val="none" w:sz="0" w:space="0" w:color="auto"/>
        <w:right w:val="none" w:sz="0" w:space="0" w:color="auto"/>
      </w:divBdr>
    </w:div>
    <w:div w:id="1153910372">
      <w:bodyDiv w:val="1"/>
      <w:marLeft w:val="0"/>
      <w:marRight w:val="0"/>
      <w:marTop w:val="0"/>
      <w:marBottom w:val="0"/>
      <w:divBdr>
        <w:top w:val="none" w:sz="0" w:space="0" w:color="auto"/>
        <w:left w:val="none" w:sz="0" w:space="0" w:color="auto"/>
        <w:bottom w:val="none" w:sz="0" w:space="0" w:color="auto"/>
        <w:right w:val="none" w:sz="0" w:space="0" w:color="auto"/>
      </w:divBdr>
    </w:div>
    <w:div w:id="1154220998">
      <w:bodyDiv w:val="1"/>
      <w:marLeft w:val="0"/>
      <w:marRight w:val="0"/>
      <w:marTop w:val="0"/>
      <w:marBottom w:val="0"/>
      <w:divBdr>
        <w:top w:val="none" w:sz="0" w:space="0" w:color="auto"/>
        <w:left w:val="none" w:sz="0" w:space="0" w:color="auto"/>
        <w:bottom w:val="none" w:sz="0" w:space="0" w:color="auto"/>
        <w:right w:val="none" w:sz="0" w:space="0" w:color="auto"/>
      </w:divBdr>
    </w:div>
    <w:div w:id="1155412599">
      <w:bodyDiv w:val="1"/>
      <w:marLeft w:val="0"/>
      <w:marRight w:val="0"/>
      <w:marTop w:val="0"/>
      <w:marBottom w:val="0"/>
      <w:divBdr>
        <w:top w:val="none" w:sz="0" w:space="0" w:color="auto"/>
        <w:left w:val="none" w:sz="0" w:space="0" w:color="auto"/>
        <w:bottom w:val="none" w:sz="0" w:space="0" w:color="auto"/>
        <w:right w:val="none" w:sz="0" w:space="0" w:color="auto"/>
      </w:divBdr>
    </w:div>
    <w:div w:id="1155487735">
      <w:bodyDiv w:val="1"/>
      <w:marLeft w:val="0"/>
      <w:marRight w:val="0"/>
      <w:marTop w:val="0"/>
      <w:marBottom w:val="0"/>
      <w:divBdr>
        <w:top w:val="none" w:sz="0" w:space="0" w:color="auto"/>
        <w:left w:val="none" w:sz="0" w:space="0" w:color="auto"/>
        <w:bottom w:val="none" w:sz="0" w:space="0" w:color="auto"/>
        <w:right w:val="none" w:sz="0" w:space="0" w:color="auto"/>
      </w:divBdr>
    </w:div>
    <w:div w:id="1155727402">
      <w:bodyDiv w:val="1"/>
      <w:marLeft w:val="0"/>
      <w:marRight w:val="0"/>
      <w:marTop w:val="0"/>
      <w:marBottom w:val="0"/>
      <w:divBdr>
        <w:top w:val="none" w:sz="0" w:space="0" w:color="auto"/>
        <w:left w:val="none" w:sz="0" w:space="0" w:color="auto"/>
        <w:bottom w:val="none" w:sz="0" w:space="0" w:color="auto"/>
        <w:right w:val="none" w:sz="0" w:space="0" w:color="auto"/>
      </w:divBdr>
    </w:div>
    <w:div w:id="1156186821">
      <w:bodyDiv w:val="1"/>
      <w:marLeft w:val="0"/>
      <w:marRight w:val="0"/>
      <w:marTop w:val="0"/>
      <w:marBottom w:val="0"/>
      <w:divBdr>
        <w:top w:val="none" w:sz="0" w:space="0" w:color="auto"/>
        <w:left w:val="none" w:sz="0" w:space="0" w:color="auto"/>
        <w:bottom w:val="none" w:sz="0" w:space="0" w:color="auto"/>
        <w:right w:val="none" w:sz="0" w:space="0" w:color="auto"/>
      </w:divBdr>
    </w:div>
    <w:div w:id="1156218347">
      <w:bodyDiv w:val="1"/>
      <w:marLeft w:val="0"/>
      <w:marRight w:val="0"/>
      <w:marTop w:val="0"/>
      <w:marBottom w:val="0"/>
      <w:divBdr>
        <w:top w:val="none" w:sz="0" w:space="0" w:color="auto"/>
        <w:left w:val="none" w:sz="0" w:space="0" w:color="auto"/>
        <w:bottom w:val="none" w:sz="0" w:space="0" w:color="auto"/>
        <w:right w:val="none" w:sz="0" w:space="0" w:color="auto"/>
      </w:divBdr>
    </w:div>
    <w:div w:id="1156535423">
      <w:bodyDiv w:val="1"/>
      <w:marLeft w:val="0"/>
      <w:marRight w:val="0"/>
      <w:marTop w:val="0"/>
      <w:marBottom w:val="0"/>
      <w:divBdr>
        <w:top w:val="none" w:sz="0" w:space="0" w:color="auto"/>
        <w:left w:val="none" w:sz="0" w:space="0" w:color="auto"/>
        <w:bottom w:val="none" w:sz="0" w:space="0" w:color="auto"/>
        <w:right w:val="none" w:sz="0" w:space="0" w:color="auto"/>
      </w:divBdr>
    </w:div>
    <w:div w:id="1159268666">
      <w:bodyDiv w:val="1"/>
      <w:marLeft w:val="0"/>
      <w:marRight w:val="0"/>
      <w:marTop w:val="0"/>
      <w:marBottom w:val="0"/>
      <w:divBdr>
        <w:top w:val="none" w:sz="0" w:space="0" w:color="auto"/>
        <w:left w:val="none" w:sz="0" w:space="0" w:color="auto"/>
        <w:bottom w:val="none" w:sz="0" w:space="0" w:color="auto"/>
        <w:right w:val="none" w:sz="0" w:space="0" w:color="auto"/>
      </w:divBdr>
    </w:div>
    <w:div w:id="1161196955">
      <w:bodyDiv w:val="1"/>
      <w:marLeft w:val="0"/>
      <w:marRight w:val="0"/>
      <w:marTop w:val="0"/>
      <w:marBottom w:val="0"/>
      <w:divBdr>
        <w:top w:val="none" w:sz="0" w:space="0" w:color="auto"/>
        <w:left w:val="none" w:sz="0" w:space="0" w:color="auto"/>
        <w:bottom w:val="none" w:sz="0" w:space="0" w:color="auto"/>
        <w:right w:val="none" w:sz="0" w:space="0" w:color="auto"/>
      </w:divBdr>
    </w:div>
    <w:div w:id="1161232454">
      <w:bodyDiv w:val="1"/>
      <w:marLeft w:val="0"/>
      <w:marRight w:val="0"/>
      <w:marTop w:val="0"/>
      <w:marBottom w:val="0"/>
      <w:divBdr>
        <w:top w:val="none" w:sz="0" w:space="0" w:color="auto"/>
        <w:left w:val="none" w:sz="0" w:space="0" w:color="auto"/>
        <w:bottom w:val="none" w:sz="0" w:space="0" w:color="auto"/>
        <w:right w:val="none" w:sz="0" w:space="0" w:color="auto"/>
      </w:divBdr>
    </w:div>
    <w:div w:id="1161315335">
      <w:bodyDiv w:val="1"/>
      <w:marLeft w:val="0"/>
      <w:marRight w:val="0"/>
      <w:marTop w:val="0"/>
      <w:marBottom w:val="0"/>
      <w:divBdr>
        <w:top w:val="none" w:sz="0" w:space="0" w:color="auto"/>
        <w:left w:val="none" w:sz="0" w:space="0" w:color="auto"/>
        <w:bottom w:val="none" w:sz="0" w:space="0" w:color="auto"/>
        <w:right w:val="none" w:sz="0" w:space="0" w:color="auto"/>
      </w:divBdr>
    </w:div>
    <w:div w:id="1162771357">
      <w:bodyDiv w:val="1"/>
      <w:marLeft w:val="0"/>
      <w:marRight w:val="0"/>
      <w:marTop w:val="0"/>
      <w:marBottom w:val="0"/>
      <w:divBdr>
        <w:top w:val="none" w:sz="0" w:space="0" w:color="auto"/>
        <w:left w:val="none" w:sz="0" w:space="0" w:color="auto"/>
        <w:bottom w:val="none" w:sz="0" w:space="0" w:color="auto"/>
        <w:right w:val="none" w:sz="0" w:space="0" w:color="auto"/>
      </w:divBdr>
    </w:div>
    <w:div w:id="1163207529">
      <w:bodyDiv w:val="1"/>
      <w:marLeft w:val="0"/>
      <w:marRight w:val="0"/>
      <w:marTop w:val="0"/>
      <w:marBottom w:val="0"/>
      <w:divBdr>
        <w:top w:val="none" w:sz="0" w:space="0" w:color="auto"/>
        <w:left w:val="none" w:sz="0" w:space="0" w:color="auto"/>
        <w:bottom w:val="none" w:sz="0" w:space="0" w:color="auto"/>
        <w:right w:val="none" w:sz="0" w:space="0" w:color="auto"/>
      </w:divBdr>
    </w:div>
    <w:div w:id="1164126032">
      <w:bodyDiv w:val="1"/>
      <w:marLeft w:val="0"/>
      <w:marRight w:val="0"/>
      <w:marTop w:val="0"/>
      <w:marBottom w:val="0"/>
      <w:divBdr>
        <w:top w:val="none" w:sz="0" w:space="0" w:color="auto"/>
        <w:left w:val="none" w:sz="0" w:space="0" w:color="auto"/>
        <w:bottom w:val="none" w:sz="0" w:space="0" w:color="auto"/>
        <w:right w:val="none" w:sz="0" w:space="0" w:color="auto"/>
      </w:divBdr>
    </w:div>
    <w:div w:id="1164979156">
      <w:bodyDiv w:val="1"/>
      <w:marLeft w:val="0"/>
      <w:marRight w:val="0"/>
      <w:marTop w:val="0"/>
      <w:marBottom w:val="0"/>
      <w:divBdr>
        <w:top w:val="none" w:sz="0" w:space="0" w:color="auto"/>
        <w:left w:val="none" w:sz="0" w:space="0" w:color="auto"/>
        <w:bottom w:val="none" w:sz="0" w:space="0" w:color="auto"/>
        <w:right w:val="none" w:sz="0" w:space="0" w:color="auto"/>
      </w:divBdr>
    </w:div>
    <w:div w:id="1165315379">
      <w:bodyDiv w:val="1"/>
      <w:marLeft w:val="0"/>
      <w:marRight w:val="0"/>
      <w:marTop w:val="0"/>
      <w:marBottom w:val="0"/>
      <w:divBdr>
        <w:top w:val="none" w:sz="0" w:space="0" w:color="auto"/>
        <w:left w:val="none" w:sz="0" w:space="0" w:color="auto"/>
        <w:bottom w:val="none" w:sz="0" w:space="0" w:color="auto"/>
        <w:right w:val="none" w:sz="0" w:space="0" w:color="auto"/>
      </w:divBdr>
    </w:div>
    <w:div w:id="1167205382">
      <w:bodyDiv w:val="1"/>
      <w:marLeft w:val="0"/>
      <w:marRight w:val="0"/>
      <w:marTop w:val="0"/>
      <w:marBottom w:val="0"/>
      <w:divBdr>
        <w:top w:val="none" w:sz="0" w:space="0" w:color="auto"/>
        <w:left w:val="none" w:sz="0" w:space="0" w:color="auto"/>
        <w:bottom w:val="none" w:sz="0" w:space="0" w:color="auto"/>
        <w:right w:val="none" w:sz="0" w:space="0" w:color="auto"/>
      </w:divBdr>
    </w:div>
    <w:div w:id="1168054730">
      <w:bodyDiv w:val="1"/>
      <w:marLeft w:val="0"/>
      <w:marRight w:val="0"/>
      <w:marTop w:val="0"/>
      <w:marBottom w:val="0"/>
      <w:divBdr>
        <w:top w:val="none" w:sz="0" w:space="0" w:color="auto"/>
        <w:left w:val="none" w:sz="0" w:space="0" w:color="auto"/>
        <w:bottom w:val="none" w:sz="0" w:space="0" w:color="auto"/>
        <w:right w:val="none" w:sz="0" w:space="0" w:color="auto"/>
      </w:divBdr>
    </w:div>
    <w:div w:id="1168524336">
      <w:bodyDiv w:val="1"/>
      <w:marLeft w:val="0"/>
      <w:marRight w:val="0"/>
      <w:marTop w:val="0"/>
      <w:marBottom w:val="0"/>
      <w:divBdr>
        <w:top w:val="none" w:sz="0" w:space="0" w:color="auto"/>
        <w:left w:val="none" w:sz="0" w:space="0" w:color="auto"/>
        <w:bottom w:val="none" w:sz="0" w:space="0" w:color="auto"/>
        <w:right w:val="none" w:sz="0" w:space="0" w:color="auto"/>
      </w:divBdr>
    </w:div>
    <w:div w:id="1170099157">
      <w:bodyDiv w:val="1"/>
      <w:marLeft w:val="0"/>
      <w:marRight w:val="0"/>
      <w:marTop w:val="0"/>
      <w:marBottom w:val="0"/>
      <w:divBdr>
        <w:top w:val="none" w:sz="0" w:space="0" w:color="auto"/>
        <w:left w:val="none" w:sz="0" w:space="0" w:color="auto"/>
        <w:bottom w:val="none" w:sz="0" w:space="0" w:color="auto"/>
        <w:right w:val="none" w:sz="0" w:space="0" w:color="auto"/>
      </w:divBdr>
    </w:div>
    <w:div w:id="1170439224">
      <w:bodyDiv w:val="1"/>
      <w:marLeft w:val="0"/>
      <w:marRight w:val="0"/>
      <w:marTop w:val="0"/>
      <w:marBottom w:val="0"/>
      <w:divBdr>
        <w:top w:val="none" w:sz="0" w:space="0" w:color="auto"/>
        <w:left w:val="none" w:sz="0" w:space="0" w:color="auto"/>
        <w:bottom w:val="none" w:sz="0" w:space="0" w:color="auto"/>
        <w:right w:val="none" w:sz="0" w:space="0" w:color="auto"/>
      </w:divBdr>
    </w:div>
    <w:div w:id="1170750865">
      <w:bodyDiv w:val="1"/>
      <w:marLeft w:val="0"/>
      <w:marRight w:val="0"/>
      <w:marTop w:val="0"/>
      <w:marBottom w:val="0"/>
      <w:divBdr>
        <w:top w:val="none" w:sz="0" w:space="0" w:color="auto"/>
        <w:left w:val="none" w:sz="0" w:space="0" w:color="auto"/>
        <w:bottom w:val="none" w:sz="0" w:space="0" w:color="auto"/>
        <w:right w:val="none" w:sz="0" w:space="0" w:color="auto"/>
      </w:divBdr>
    </w:div>
    <w:div w:id="1172722791">
      <w:bodyDiv w:val="1"/>
      <w:marLeft w:val="0"/>
      <w:marRight w:val="0"/>
      <w:marTop w:val="0"/>
      <w:marBottom w:val="0"/>
      <w:divBdr>
        <w:top w:val="none" w:sz="0" w:space="0" w:color="auto"/>
        <w:left w:val="none" w:sz="0" w:space="0" w:color="auto"/>
        <w:bottom w:val="none" w:sz="0" w:space="0" w:color="auto"/>
        <w:right w:val="none" w:sz="0" w:space="0" w:color="auto"/>
      </w:divBdr>
    </w:div>
    <w:div w:id="1174295431">
      <w:bodyDiv w:val="1"/>
      <w:marLeft w:val="0"/>
      <w:marRight w:val="0"/>
      <w:marTop w:val="0"/>
      <w:marBottom w:val="0"/>
      <w:divBdr>
        <w:top w:val="none" w:sz="0" w:space="0" w:color="auto"/>
        <w:left w:val="none" w:sz="0" w:space="0" w:color="auto"/>
        <w:bottom w:val="none" w:sz="0" w:space="0" w:color="auto"/>
        <w:right w:val="none" w:sz="0" w:space="0" w:color="auto"/>
      </w:divBdr>
    </w:div>
    <w:div w:id="1174997369">
      <w:bodyDiv w:val="1"/>
      <w:marLeft w:val="0"/>
      <w:marRight w:val="0"/>
      <w:marTop w:val="0"/>
      <w:marBottom w:val="0"/>
      <w:divBdr>
        <w:top w:val="none" w:sz="0" w:space="0" w:color="auto"/>
        <w:left w:val="none" w:sz="0" w:space="0" w:color="auto"/>
        <w:bottom w:val="none" w:sz="0" w:space="0" w:color="auto"/>
        <w:right w:val="none" w:sz="0" w:space="0" w:color="auto"/>
      </w:divBdr>
    </w:div>
    <w:div w:id="1175532032">
      <w:bodyDiv w:val="1"/>
      <w:marLeft w:val="0"/>
      <w:marRight w:val="0"/>
      <w:marTop w:val="0"/>
      <w:marBottom w:val="0"/>
      <w:divBdr>
        <w:top w:val="none" w:sz="0" w:space="0" w:color="auto"/>
        <w:left w:val="none" w:sz="0" w:space="0" w:color="auto"/>
        <w:bottom w:val="none" w:sz="0" w:space="0" w:color="auto"/>
        <w:right w:val="none" w:sz="0" w:space="0" w:color="auto"/>
      </w:divBdr>
    </w:div>
    <w:div w:id="1176841664">
      <w:bodyDiv w:val="1"/>
      <w:marLeft w:val="0"/>
      <w:marRight w:val="0"/>
      <w:marTop w:val="0"/>
      <w:marBottom w:val="0"/>
      <w:divBdr>
        <w:top w:val="none" w:sz="0" w:space="0" w:color="auto"/>
        <w:left w:val="none" w:sz="0" w:space="0" w:color="auto"/>
        <w:bottom w:val="none" w:sz="0" w:space="0" w:color="auto"/>
        <w:right w:val="none" w:sz="0" w:space="0" w:color="auto"/>
      </w:divBdr>
    </w:div>
    <w:div w:id="1176993215">
      <w:bodyDiv w:val="1"/>
      <w:marLeft w:val="0"/>
      <w:marRight w:val="0"/>
      <w:marTop w:val="0"/>
      <w:marBottom w:val="0"/>
      <w:divBdr>
        <w:top w:val="none" w:sz="0" w:space="0" w:color="auto"/>
        <w:left w:val="none" w:sz="0" w:space="0" w:color="auto"/>
        <w:bottom w:val="none" w:sz="0" w:space="0" w:color="auto"/>
        <w:right w:val="none" w:sz="0" w:space="0" w:color="auto"/>
      </w:divBdr>
    </w:div>
    <w:div w:id="1177304967">
      <w:bodyDiv w:val="1"/>
      <w:marLeft w:val="0"/>
      <w:marRight w:val="0"/>
      <w:marTop w:val="0"/>
      <w:marBottom w:val="0"/>
      <w:divBdr>
        <w:top w:val="none" w:sz="0" w:space="0" w:color="auto"/>
        <w:left w:val="none" w:sz="0" w:space="0" w:color="auto"/>
        <w:bottom w:val="none" w:sz="0" w:space="0" w:color="auto"/>
        <w:right w:val="none" w:sz="0" w:space="0" w:color="auto"/>
      </w:divBdr>
    </w:div>
    <w:div w:id="1178009911">
      <w:bodyDiv w:val="1"/>
      <w:marLeft w:val="0"/>
      <w:marRight w:val="0"/>
      <w:marTop w:val="0"/>
      <w:marBottom w:val="0"/>
      <w:divBdr>
        <w:top w:val="none" w:sz="0" w:space="0" w:color="auto"/>
        <w:left w:val="none" w:sz="0" w:space="0" w:color="auto"/>
        <w:bottom w:val="none" w:sz="0" w:space="0" w:color="auto"/>
        <w:right w:val="none" w:sz="0" w:space="0" w:color="auto"/>
      </w:divBdr>
      <w:divsChild>
        <w:div w:id="715664909">
          <w:marLeft w:val="480"/>
          <w:marRight w:val="0"/>
          <w:marTop w:val="0"/>
          <w:marBottom w:val="0"/>
          <w:divBdr>
            <w:top w:val="none" w:sz="0" w:space="0" w:color="auto"/>
            <w:left w:val="none" w:sz="0" w:space="0" w:color="auto"/>
            <w:bottom w:val="none" w:sz="0" w:space="0" w:color="auto"/>
            <w:right w:val="none" w:sz="0" w:space="0" w:color="auto"/>
          </w:divBdr>
        </w:div>
        <w:div w:id="885994019">
          <w:marLeft w:val="480"/>
          <w:marRight w:val="0"/>
          <w:marTop w:val="0"/>
          <w:marBottom w:val="0"/>
          <w:divBdr>
            <w:top w:val="none" w:sz="0" w:space="0" w:color="auto"/>
            <w:left w:val="none" w:sz="0" w:space="0" w:color="auto"/>
            <w:bottom w:val="none" w:sz="0" w:space="0" w:color="auto"/>
            <w:right w:val="none" w:sz="0" w:space="0" w:color="auto"/>
          </w:divBdr>
        </w:div>
        <w:div w:id="2105372553">
          <w:marLeft w:val="480"/>
          <w:marRight w:val="0"/>
          <w:marTop w:val="0"/>
          <w:marBottom w:val="0"/>
          <w:divBdr>
            <w:top w:val="none" w:sz="0" w:space="0" w:color="auto"/>
            <w:left w:val="none" w:sz="0" w:space="0" w:color="auto"/>
            <w:bottom w:val="none" w:sz="0" w:space="0" w:color="auto"/>
            <w:right w:val="none" w:sz="0" w:space="0" w:color="auto"/>
          </w:divBdr>
        </w:div>
        <w:div w:id="1895849215">
          <w:marLeft w:val="480"/>
          <w:marRight w:val="0"/>
          <w:marTop w:val="0"/>
          <w:marBottom w:val="0"/>
          <w:divBdr>
            <w:top w:val="none" w:sz="0" w:space="0" w:color="auto"/>
            <w:left w:val="none" w:sz="0" w:space="0" w:color="auto"/>
            <w:bottom w:val="none" w:sz="0" w:space="0" w:color="auto"/>
            <w:right w:val="none" w:sz="0" w:space="0" w:color="auto"/>
          </w:divBdr>
        </w:div>
        <w:div w:id="1427000232">
          <w:marLeft w:val="480"/>
          <w:marRight w:val="0"/>
          <w:marTop w:val="0"/>
          <w:marBottom w:val="0"/>
          <w:divBdr>
            <w:top w:val="none" w:sz="0" w:space="0" w:color="auto"/>
            <w:left w:val="none" w:sz="0" w:space="0" w:color="auto"/>
            <w:bottom w:val="none" w:sz="0" w:space="0" w:color="auto"/>
            <w:right w:val="none" w:sz="0" w:space="0" w:color="auto"/>
          </w:divBdr>
        </w:div>
        <w:div w:id="2109230649">
          <w:marLeft w:val="480"/>
          <w:marRight w:val="0"/>
          <w:marTop w:val="0"/>
          <w:marBottom w:val="0"/>
          <w:divBdr>
            <w:top w:val="none" w:sz="0" w:space="0" w:color="auto"/>
            <w:left w:val="none" w:sz="0" w:space="0" w:color="auto"/>
            <w:bottom w:val="none" w:sz="0" w:space="0" w:color="auto"/>
            <w:right w:val="none" w:sz="0" w:space="0" w:color="auto"/>
          </w:divBdr>
        </w:div>
        <w:div w:id="304893828">
          <w:marLeft w:val="480"/>
          <w:marRight w:val="0"/>
          <w:marTop w:val="0"/>
          <w:marBottom w:val="0"/>
          <w:divBdr>
            <w:top w:val="none" w:sz="0" w:space="0" w:color="auto"/>
            <w:left w:val="none" w:sz="0" w:space="0" w:color="auto"/>
            <w:bottom w:val="none" w:sz="0" w:space="0" w:color="auto"/>
            <w:right w:val="none" w:sz="0" w:space="0" w:color="auto"/>
          </w:divBdr>
        </w:div>
        <w:div w:id="382215582">
          <w:marLeft w:val="480"/>
          <w:marRight w:val="0"/>
          <w:marTop w:val="0"/>
          <w:marBottom w:val="0"/>
          <w:divBdr>
            <w:top w:val="none" w:sz="0" w:space="0" w:color="auto"/>
            <w:left w:val="none" w:sz="0" w:space="0" w:color="auto"/>
            <w:bottom w:val="none" w:sz="0" w:space="0" w:color="auto"/>
            <w:right w:val="none" w:sz="0" w:space="0" w:color="auto"/>
          </w:divBdr>
        </w:div>
        <w:div w:id="959990634">
          <w:marLeft w:val="480"/>
          <w:marRight w:val="0"/>
          <w:marTop w:val="0"/>
          <w:marBottom w:val="0"/>
          <w:divBdr>
            <w:top w:val="none" w:sz="0" w:space="0" w:color="auto"/>
            <w:left w:val="none" w:sz="0" w:space="0" w:color="auto"/>
            <w:bottom w:val="none" w:sz="0" w:space="0" w:color="auto"/>
            <w:right w:val="none" w:sz="0" w:space="0" w:color="auto"/>
          </w:divBdr>
        </w:div>
        <w:div w:id="958680113">
          <w:marLeft w:val="480"/>
          <w:marRight w:val="0"/>
          <w:marTop w:val="0"/>
          <w:marBottom w:val="0"/>
          <w:divBdr>
            <w:top w:val="none" w:sz="0" w:space="0" w:color="auto"/>
            <w:left w:val="none" w:sz="0" w:space="0" w:color="auto"/>
            <w:bottom w:val="none" w:sz="0" w:space="0" w:color="auto"/>
            <w:right w:val="none" w:sz="0" w:space="0" w:color="auto"/>
          </w:divBdr>
        </w:div>
        <w:div w:id="294920085">
          <w:marLeft w:val="480"/>
          <w:marRight w:val="0"/>
          <w:marTop w:val="0"/>
          <w:marBottom w:val="0"/>
          <w:divBdr>
            <w:top w:val="none" w:sz="0" w:space="0" w:color="auto"/>
            <w:left w:val="none" w:sz="0" w:space="0" w:color="auto"/>
            <w:bottom w:val="none" w:sz="0" w:space="0" w:color="auto"/>
            <w:right w:val="none" w:sz="0" w:space="0" w:color="auto"/>
          </w:divBdr>
        </w:div>
        <w:div w:id="834805151">
          <w:marLeft w:val="480"/>
          <w:marRight w:val="0"/>
          <w:marTop w:val="0"/>
          <w:marBottom w:val="0"/>
          <w:divBdr>
            <w:top w:val="none" w:sz="0" w:space="0" w:color="auto"/>
            <w:left w:val="none" w:sz="0" w:space="0" w:color="auto"/>
            <w:bottom w:val="none" w:sz="0" w:space="0" w:color="auto"/>
            <w:right w:val="none" w:sz="0" w:space="0" w:color="auto"/>
          </w:divBdr>
        </w:div>
        <w:div w:id="2133280944">
          <w:marLeft w:val="480"/>
          <w:marRight w:val="0"/>
          <w:marTop w:val="0"/>
          <w:marBottom w:val="0"/>
          <w:divBdr>
            <w:top w:val="none" w:sz="0" w:space="0" w:color="auto"/>
            <w:left w:val="none" w:sz="0" w:space="0" w:color="auto"/>
            <w:bottom w:val="none" w:sz="0" w:space="0" w:color="auto"/>
            <w:right w:val="none" w:sz="0" w:space="0" w:color="auto"/>
          </w:divBdr>
        </w:div>
        <w:div w:id="392043421">
          <w:marLeft w:val="480"/>
          <w:marRight w:val="0"/>
          <w:marTop w:val="0"/>
          <w:marBottom w:val="0"/>
          <w:divBdr>
            <w:top w:val="none" w:sz="0" w:space="0" w:color="auto"/>
            <w:left w:val="none" w:sz="0" w:space="0" w:color="auto"/>
            <w:bottom w:val="none" w:sz="0" w:space="0" w:color="auto"/>
            <w:right w:val="none" w:sz="0" w:space="0" w:color="auto"/>
          </w:divBdr>
        </w:div>
        <w:div w:id="1739858251">
          <w:marLeft w:val="480"/>
          <w:marRight w:val="0"/>
          <w:marTop w:val="0"/>
          <w:marBottom w:val="0"/>
          <w:divBdr>
            <w:top w:val="none" w:sz="0" w:space="0" w:color="auto"/>
            <w:left w:val="none" w:sz="0" w:space="0" w:color="auto"/>
            <w:bottom w:val="none" w:sz="0" w:space="0" w:color="auto"/>
            <w:right w:val="none" w:sz="0" w:space="0" w:color="auto"/>
          </w:divBdr>
        </w:div>
        <w:div w:id="1225486041">
          <w:marLeft w:val="480"/>
          <w:marRight w:val="0"/>
          <w:marTop w:val="0"/>
          <w:marBottom w:val="0"/>
          <w:divBdr>
            <w:top w:val="none" w:sz="0" w:space="0" w:color="auto"/>
            <w:left w:val="none" w:sz="0" w:space="0" w:color="auto"/>
            <w:bottom w:val="none" w:sz="0" w:space="0" w:color="auto"/>
            <w:right w:val="none" w:sz="0" w:space="0" w:color="auto"/>
          </w:divBdr>
        </w:div>
        <w:div w:id="833372270">
          <w:marLeft w:val="480"/>
          <w:marRight w:val="0"/>
          <w:marTop w:val="0"/>
          <w:marBottom w:val="0"/>
          <w:divBdr>
            <w:top w:val="none" w:sz="0" w:space="0" w:color="auto"/>
            <w:left w:val="none" w:sz="0" w:space="0" w:color="auto"/>
            <w:bottom w:val="none" w:sz="0" w:space="0" w:color="auto"/>
            <w:right w:val="none" w:sz="0" w:space="0" w:color="auto"/>
          </w:divBdr>
        </w:div>
        <w:div w:id="1670476697">
          <w:marLeft w:val="480"/>
          <w:marRight w:val="0"/>
          <w:marTop w:val="0"/>
          <w:marBottom w:val="0"/>
          <w:divBdr>
            <w:top w:val="none" w:sz="0" w:space="0" w:color="auto"/>
            <w:left w:val="none" w:sz="0" w:space="0" w:color="auto"/>
            <w:bottom w:val="none" w:sz="0" w:space="0" w:color="auto"/>
            <w:right w:val="none" w:sz="0" w:space="0" w:color="auto"/>
          </w:divBdr>
        </w:div>
        <w:div w:id="1908759438">
          <w:marLeft w:val="480"/>
          <w:marRight w:val="0"/>
          <w:marTop w:val="0"/>
          <w:marBottom w:val="0"/>
          <w:divBdr>
            <w:top w:val="none" w:sz="0" w:space="0" w:color="auto"/>
            <w:left w:val="none" w:sz="0" w:space="0" w:color="auto"/>
            <w:bottom w:val="none" w:sz="0" w:space="0" w:color="auto"/>
            <w:right w:val="none" w:sz="0" w:space="0" w:color="auto"/>
          </w:divBdr>
        </w:div>
        <w:div w:id="2034262875">
          <w:marLeft w:val="480"/>
          <w:marRight w:val="0"/>
          <w:marTop w:val="0"/>
          <w:marBottom w:val="0"/>
          <w:divBdr>
            <w:top w:val="none" w:sz="0" w:space="0" w:color="auto"/>
            <w:left w:val="none" w:sz="0" w:space="0" w:color="auto"/>
            <w:bottom w:val="none" w:sz="0" w:space="0" w:color="auto"/>
            <w:right w:val="none" w:sz="0" w:space="0" w:color="auto"/>
          </w:divBdr>
        </w:div>
      </w:divsChild>
    </w:div>
    <w:div w:id="1178153506">
      <w:bodyDiv w:val="1"/>
      <w:marLeft w:val="0"/>
      <w:marRight w:val="0"/>
      <w:marTop w:val="0"/>
      <w:marBottom w:val="0"/>
      <w:divBdr>
        <w:top w:val="none" w:sz="0" w:space="0" w:color="auto"/>
        <w:left w:val="none" w:sz="0" w:space="0" w:color="auto"/>
        <w:bottom w:val="none" w:sz="0" w:space="0" w:color="auto"/>
        <w:right w:val="none" w:sz="0" w:space="0" w:color="auto"/>
      </w:divBdr>
    </w:div>
    <w:div w:id="1179857147">
      <w:bodyDiv w:val="1"/>
      <w:marLeft w:val="0"/>
      <w:marRight w:val="0"/>
      <w:marTop w:val="0"/>
      <w:marBottom w:val="0"/>
      <w:divBdr>
        <w:top w:val="none" w:sz="0" w:space="0" w:color="auto"/>
        <w:left w:val="none" w:sz="0" w:space="0" w:color="auto"/>
        <w:bottom w:val="none" w:sz="0" w:space="0" w:color="auto"/>
        <w:right w:val="none" w:sz="0" w:space="0" w:color="auto"/>
      </w:divBdr>
    </w:div>
    <w:div w:id="1180893553">
      <w:bodyDiv w:val="1"/>
      <w:marLeft w:val="0"/>
      <w:marRight w:val="0"/>
      <w:marTop w:val="0"/>
      <w:marBottom w:val="0"/>
      <w:divBdr>
        <w:top w:val="none" w:sz="0" w:space="0" w:color="auto"/>
        <w:left w:val="none" w:sz="0" w:space="0" w:color="auto"/>
        <w:bottom w:val="none" w:sz="0" w:space="0" w:color="auto"/>
        <w:right w:val="none" w:sz="0" w:space="0" w:color="auto"/>
      </w:divBdr>
    </w:div>
    <w:div w:id="1181628085">
      <w:bodyDiv w:val="1"/>
      <w:marLeft w:val="0"/>
      <w:marRight w:val="0"/>
      <w:marTop w:val="0"/>
      <w:marBottom w:val="0"/>
      <w:divBdr>
        <w:top w:val="none" w:sz="0" w:space="0" w:color="auto"/>
        <w:left w:val="none" w:sz="0" w:space="0" w:color="auto"/>
        <w:bottom w:val="none" w:sz="0" w:space="0" w:color="auto"/>
        <w:right w:val="none" w:sz="0" w:space="0" w:color="auto"/>
      </w:divBdr>
    </w:div>
    <w:div w:id="1181704068">
      <w:bodyDiv w:val="1"/>
      <w:marLeft w:val="0"/>
      <w:marRight w:val="0"/>
      <w:marTop w:val="0"/>
      <w:marBottom w:val="0"/>
      <w:divBdr>
        <w:top w:val="none" w:sz="0" w:space="0" w:color="auto"/>
        <w:left w:val="none" w:sz="0" w:space="0" w:color="auto"/>
        <w:bottom w:val="none" w:sz="0" w:space="0" w:color="auto"/>
        <w:right w:val="none" w:sz="0" w:space="0" w:color="auto"/>
      </w:divBdr>
    </w:div>
    <w:div w:id="1181821503">
      <w:bodyDiv w:val="1"/>
      <w:marLeft w:val="0"/>
      <w:marRight w:val="0"/>
      <w:marTop w:val="0"/>
      <w:marBottom w:val="0"/>
      <w:divBdr>
        <w:top w:val="none" w:sz="0" w:space="0" w:color="auto"/>
        <w:left w:val="none" w:sz="0" w:space="0" w:color="auto"/>
        <w:bottom w:val="none" w:sz="0" w:space="0" w:color="auto"/>
        <w:right w:val="none" w:sz="0" w:space="0" w:color="auto"/>
      </w:divBdr>
    </w:div>
    <w:div w:id="1183590977">
      <w:bodyDiv w:val="1"/>
      <w:marLeft w:val="0"/>
      <w:marRight w:val="0"/>
      <w:marTop w:val="0"/>
      <w:marBottom w:val="0"/>
      <w:divBdr>
        <w:top w:val="none" w:sz="0" w:space="0" w:color="auto"/>
        <w:left w:val="none" w:sz="0" w:space="0" w:color="auto"/>
        <w:bottom w:val="none" w:sz="0" w:space="0" w:color="auto"/>
        <w:right w:val="none" w:sz="0" w:space="0" w:color="auto"/>
      </w:divBdr>
    </w:div>
    <w:div w:id="1183779994">
      <w:bodyDiv w:val="1"/>
      <w:marLeft w:val="0"/>
      <w:marRight w:val="0"/>
      <w:marTop w:val="0"/>
      <w:marBottom w:val="0"/>
      <w:divBdr>
        <w:top w:val="none" w:sz="0" w:space="0" w:color="auto"/>
        <w:left w:val="none" w:sz="0" w:space="0" w:color="auto"/>
        <w:bottom w:val="none" w:sz="0" w:space="0" w:color="auto"/>
        <w:right w:val="none" w:sz="0" w:space="0" w:color="auto"/>
      </w:divBdr>
    </w:div>
    <w:div w:id="1184437398">
      <w:bodyDiv w:val="1"/>
      <w:marLeft w:val="0"/>
      <w:marRight w:val="0"/>
      <w:marTop w:val="0"/>
      <w:marBottom w:val="0"/>
      <w:divBdr>
        <w:top w:val="none" w:sz="0" w:space="0" w:color="auto"/>
        <w:left w:val="none" w:sz="0" w:space="0" w:color="auto"/>
        <w:bottom w:val="none" w:sz="0" w:space="0" w:color="auto"/>
        <w:right w:val="none" w:sz="0" w:space="0" w:color="auto"/>
      </w:divBdr>
    </w:div>
    <w:div w:id="1184906569">
      <w:bodyDiv w:val="1"/>
      <w:marLeft w:val="0"/>
      <w:marRight w:val="0"/>
      <w:marTop w:val="0"/>
      <w:marBottom w:val="0"/>
      <w:divBdr>
        <w:top w:val="none" w:sz="0" w:space="0" w:color="auto"/>
        <w:left w:val="none" w:sz="0" w:space="0" w:color="auto"/>
        <w:bottom w:val="none" w:sz="0" w:space="0" w:color="auto"/>
        <w:right w:val="none" w:sz="0" w:space="0" w:color="auto"/>
      </w:divBdr>
    </w:div>
    <w:div w:id="1184978920">
      <w:bodyDiv w:val="1"/>
      <w:marLeft w:val="0"/>
      <w:marRight w:val="0"/>
      <w:marTop w:val="0"/>
      <w:marBottom w:val="0"/>
      <w:divBdr>
        <w:top w:val="none" w:sz="0" w:space="0" w:color="auto"/>
        <w:left w:val="none" w:sz="0" w:space="0" w:color="auto"/>
        <w:bottom w:val="none" w:sz="0" w:space="0" w:color="auto"/>
        <w:right w:val="none" w:sz="0" w:space="0" w:color="auto"/>
      </w:divBdr>
      <w:divsChild>
        <w:div w:id="595869309">
          <w:marLeft w:val="480"/>
          <w:marRight w:val="0"/>
          <w:marTop w:val="0"/>
          <w:marBottom w:val="0"/>
          <w:divBdr>
            <w:top w:val="none" w:sz="0" w:space="0" w:color="auto"/>
            <w:left w:val="none" w:sz="0" w:space="0" w:color="auto"/>
            <w:bottom w:val="none" w:sz="0" w:space="0" w:color="auto"/>
            <w:right w:val="none" w:sz="0" w:space="0" w:color="auto"/>
          </w:divBdr>
        </w:div>
        <w:div w:id="1860898768">
          <w:marLeft w:val="480"/>
          <w:marRight w:val="0"/>
          <w:marTop w:val="0"/>
          <w:marBottom w:val="0"/>
          <w:divBdr>
            <w:top w:val="none" w:sz="0" w:space="0" w:color="auto"/>
            <w:left w:val="none" w:sz="0" w:space="0" w:color="auto"/>
            <w:bottom w:val="none" w:sz="0" w:space="0" w:color="auto"/>
            <w:right w:val="none" w:sz="0" w:space="0" w:color="auto"/>
          </w:divBdr>
        </w:div>
        <w:div w:id="1013606679">
          <w:marLeft w:val="480"/>
          <w:marRight w:val="0"/>
          <w:marTop w:val="0"/>
          <w:marBottom w:val="0"/>
          <w:divBdr>
            <w:top w:val="none" w:sz="0" w:space="0" w:color="auto"/>
            <w:left w:val="none" w:sz="0" w:space="0" w:color="auto"/>
            <w:bottom w:val="none" w:sz="0" w:space="0" w:color="auto"/>
            <w:right w:val="none" w:sz="0" w:space="0" w:color="auto"/>
          </w:divBdr>
        </w:div>
        <w:div w:id="945774322">
          <w:marLeft w:val="480"/>
          <w:marRight w:val="0"/>
          <w:marTop w:val="0"/>
          <w:marBottom w:val="0"/>
          <w:divBdr>
            <w:top w:val="none" w:sz="0" w:space="0" w:color="auto"/>
            <w:left w:val="none" w:sz="0" w:space="0" w:color="auto"/>
            <w:bottom w:val="none" w:sz="0" w:space="0" w:color="auto"/>
            <w:right w:val="none" w:sz="0" w:space="0" w:color="auto"/>
          </w:divBdr>
        </w:div>
        <w:div w:id="170922535">
          <w:marLeft w:val="480"/>
          <w:marRight w:val="0"/>
          <w:marTop w:val="0"/>
          <w:marBottom w:val="0"/>
          <w:divBdr>
            <w:top w:val="none" w:sz="0" w:space="0" w:color="auto"/>
            <w:left w:val="none" w:sz="0" w:space="0" w:color="auto"/>
            <w:bottom w:val="none" w:sz="0" w:space="0" w:color="auto"/>
            <w:right w:val="none" w:sz="0" w:space="0" w:color="auto"/>
          </w:divBdr>
        </w:div>
        <w:div w:id="1684161971">
          <w:marLeft w:val="480"/>
          <w:marRight w:val="0"/>
          <w:marTop w:val="0"/>
          <w:marBottom w:val="0"/>
          <w:divBdr>
            <w:top w:val="none" w:sz="0" w:space="0" w:color="auto"/>
            <w:left w:val="none" w:sz="0" w:space="0" w:color="auto"/>
            <w:bottom w:val="none" w:sz="0" w:space="0" w:color="auto"/>
            <w:right w:val="none" w:sz="0" w:space="0" w:color="auto"/>
          </w:divBdr>
        </w:div>
        <w:div w:id="296188167">
          <w:marLeft w:val="480"/>
          <w:marRight w:val="0"/>
          <w:marTop w:val="0"/>
          <w:marBottom w:val="0"/>
          <w:divBdr>
            <w:top w:val="none" w:sz="0" w:space="0" w:color="auto"/>
            <w:left w:val="none" w:sz="0" w:space="0" w:color="auto"/>
            <w:bottom w:val="none" w:sz="0" w:space="0" w:color="auto"/>
            <w:right w:val="none" w:sz="0" w:space="0" w:color="auto"/>
          </w:divBdr>
        </w:div>
        <w:div w:id="545138844">
          <w:marLeft w:val="480"/>
          <w:marRight w:val="0"/>
          <w:marTop w:val="0"/>
          <w:marBottom w:val="0"/>
          <w:divBdr>
            <w:top w:val="none" w:sz="0" w:space="0" w:color="auto"/>
            <w:left w:val="none" w:sz="0" w:space="0" w:color="auto"/>
            <w:bottom w:val="none" w:sz="0" w:space="0" w:color="auto"/>
            <w:right w:val="none" w:sz="0" w:space="0" w:color="auto"/>
          </w:divBdr>
        </w:div>
        <w:div w:id="2074501117">
          <w:marLeft w:val="480"/>
          <w:marRight w:val="0"/>
          <w:marTop w:val="0"/>
          <w:marBottom w:val="0"/>
          <w:divBdr>
            <w:top w:val="none" w:sz="0" w:space="0" w:color="auto"/>
            <w:left w:val="none" w:sz="0" w:space="0" w:color="auto"/>
            <w:bottom w:val="none" w:sz="0" w:space="0" w:color="auto"/>
            <w:right w:val="none" w:sz="0" w:space="0" w:color="auto"/>
          </w:divBdr>
        </w:div>
        <w:div w:id="266891917">
          <w:marLeft w:val="480"/>
          <w:marRight w:val="0"/>
          <w:marTop w:val="0"/>
          <w:marBottom w:val="0"/>
          <w:divBdr>
            <w:top w:val="none" w:sz="0" w:space="0" w:color="auto"/>
            <w:left w:val="none" w:sz="0" w:space="0" w:color="auto"/>
            <w:bottom w:val="none" w:sz="0" w:space="0" w:color="auto"/>
            <w:right w:val="none" w:sz="0" w:space="0" w:color="auto"/>
          </w:divBdr>
        </w:div>
        <w:div w:id="956646655">
          <w:marLeft w:val="480"/>
          <w:marRight w:val="0"/>
          <w:marTop w:val="0"/>
          <w:marBottom w:val="0"/>
          <w:divBdr>
            <w:top w:val="none" w:sz="0" w:space="0" w:color="auto"/>
            <w:left w:val="none" w:sz="0" w:space="0" w:color="auto"/>
            <w:bottom w:val="none" w:sz="0" w:space="0" w:color="auto"/>
            <w:right w:val="none" w:sz="0" w:space="0" w:color="auto"/>
          </w:divBdr>
        </w:div>
        <w:div w:id="44765548">
          <w:marLeft w:val="480"/>
          <w:marRight w:val="0"/>
          <w:marTop w:val="0"/>
          <w:marBottom w:val="0"/>
          <w:divBdr>
            <w:top w:val="none" w:sz="0" w:space="0" w:color="auto"/>
            <w:left w:val="none" w:sz="0" w:space="0" w:color="auto"/>
            <w:bottom w:val="none" w:sz="0" w:space="0" w:color="auto"/>
            <w:right w:val="none" w:sz="0" w:space="0" w:color="auto"/>
          </w:divBdr>
        </w:div>
        <w:div w:id="1622375754">
          <w:marLeft w:val="480"/>
          <w:marRight w:val="0"/>
          <w:marTop w:val="0"/>
          <w:marBottom w:val="0"/>
          <w:divBdr>
            <w:top w:val="none" w:sz="0" w:space="0" w:color="auto"/>
            <w:left w:val="none" w:sz="0" w:space="0" w:color="auto"/>
            <w:bottom w:val="none" w:sz="0" w:space="0" w:color="auto"/>
            <w:right w:val="none" w:sz="0" w:space="0" w:color="auto"/>
          </w:divBdr>
        </w:div>
        <w:div w:id="1036543135">
          <w:marLeft w:val="480"/>
          <w:marRight w:val="0"/>
          <w:marTop w:val="0"/>
          <w:marBottom w:val="0"/>
          <w:divBdr>
            <w:top w:val="none" w:sz="0" w:space="0" w:color="auto"/>
            <w:left w:val="none" w:sz="0" w:space="0" w:color="auto"/>
            <w:bottom w:val="none" w:sz="0" w:space="0" w:color="auto"/>
            <w:right w:val="none" w:sz="0" w:space="0" w:color="auto"/>
          </w:divBdr>
        </w:div>
        <w:div w:id="1579825379">
          <w:marLeft w:val="480"/>
          <w:marRight w:val="0"/>
          <w:marTop w:val="0"/>
          <w:marBottom w:val="0"/>
          <w:divBdr>
            <w:top w:val="none" w:sz="0" w:space="0" w:color="auto"/>
            <w:left w:val="none" w:sz="0" w:space="0" w:color="auto"/>
            <w:bottom w:val="none" w:sz="0" w:space="0" w:color="auto"/>
            <w:right w:val="none" w:sz="0" w:space="0" w:color="auto"/>
          </w:divBdr>
        </w:div>
        <w:div w:id="1884754706">
          <w:marLeft w:val="480"/>
          <w:marRight w:val="0"/>
          <w:marTop w:val="0"/>
          <w:marBottom w:val="0"/>
          <w:divBdr>
            <w:top w:val="none" w:sz="0" w:space="0" w:color="auto"/>
            <w:left w:val="none" w:sz="0" w:space="0" w:color="auto"/>
            <w:bottom w:val="none" w:sz="0" w:space="0" w:color="auto"/>
            <w:right w:val="none" w:sz="0" w:space="0" w:color="auto"/>
          </w:divBdr>
        </w:div>
        <w:div w:id="774978056">
          <w:marLeft w:val="480"/>
          <w:marRight w:val="0"/>
          <w:marTop w:val="0"/>
          <w:marBottom w:val="0"/>
          <w:divBdr>
            <w:top w:val="none" w:sz="0" w:space="0" w:color="auto"/>
            <w:left w:val="none" w:sz="0" w:space="0" w:color="auto"/>
            <w:bottom w:val="none" w:sz="0" w:space="0" w:color="auto"/>
            <w:right w:val="none" w:sz="0" w:space="0" w:color="auto"/>
          </w:divBdr>
        </w:div>
        <w:div w:id="1622880747">
          <w:marLeft w:val="480"/>
          <w:marRight w:val="0"/>
          <w:marTop w:val="0"/>
          <w:marBottom w:val="0"/>
          <w:divBdr>
            <w:top w:val="none" w:sz="0" w:space="0" w:color="auto"/>
            <w:left w:val="none" w:sz="0" w:space="0" w:color="auto"/>
            <w:bottom w:val="none" w:sz="0" w:space="0" w:color="auto"/>
            <w:right w:val="none" w:sz="0" w:space="0" w:color="auto"/>
          </w:divBdr>
        </w:div>
        <w:div w:id="150218025">
          <w:marLeft w:val="480"/>
          <w:marRight w:val="0"/>
          <w:marTop w:val="0"/>
          <w:marBottom w:val="0"/>
          <w:divBdr>
            <w:top w:val="none" w:sz="0" w:space="0" w:color="auto"/>
            <w:left w:val="none" w:sz="0" w:space="0" w:color="auto"/>
            <w:bottom w:val="none" w:sz="0" w:space="0" w:color="auto"/>
            <w:right w:val="none" w:sz="0" w:space="0" w:color="auto"/>
          </w:divBdr>
        </w:div>
        <w:div w:id="983312060">
          <w:marLeft w:val="480"/>
          <w:marRight w:val="0"/>
          <w:marTop w:val="0"/>
          <w:marBottom w:val="0"/>
          <w:divBdr>
            <w:top w:val="none" w:sz="0" w:space="0" w:color="auto"/>
            <w:left w:val="none" w:sz="0" w:space="0" w:color="auto"/>
            <w:bottom w:val="none" w:sz="0" w:space="0" w:color="auto"/>
            <w:right w:val="none" w:sz="0" w:space="0" w:color="auto"/>
          </w:divBdr>
        </w:div>
        <w:div w:id="116918695">
          <w:marLeft w:val="480"/>
          <w:marRight w:val="0"/>
          <w:marTop w:val="0"/>
          <w:marBottom w:val="0"/>
          <w:divBdr>
            <w:top w:val="none" w:sz="0" w:space="0" w:color="auto"/>
            <w:left w:val="none" w:sz="0" w:space="0" w:color="auto"/>
            <w:bottom w:val="none" w:sz="0" w:space="0" w:color="auto"/>
            <w:right w:val="none" w:sz="0" w:space="0" w:color="auto"/>
          </w:divBdr>
        </w:div>
        <w:div w:id="1716195179">
          <w:marLeft w:val="480"/>
          <w:marRight w:val="0"/>
          <w:marTop w:val="0"/>
          <w:marBottom w:val="0"/>
          <w:divBdr>
            <w:top w:val="none" w:sz="0" w:space="0" w:color="auto"/>
            <w:left w:val="none" w:sz="0" w:space="0" w:color="auto"/>
            <w:bottom w:val="none" w:sz="0" w:space="0" w:color="auto"/>
            <w:right w:val="none" w:sz="0" w:space="0" w:color="auto"/>
          </w:divBdr>
        </w:div>
        <w:div w:id="156894428">
          <w:marLeft w:val="480"/>
          <w:marRight w:val="0"/>
          <w:marTop w:val="0"/>
          <w:marBottom w:val="0"/>
          <w:divBdr>
            <w:top w:val="none" w:sz="0" w:space="0" w:color="auto"/>
            <w:left w:val="none" w:sz="0" w:space="0" w:color="auto"/>
            <w:bottom w:val="none" w:sz="0" w:space="0" w:color="auto"/>
            <w:right w:val="none" w:sz="0" w:space="0" w:color="auto"/>
          </w:divBdr>
        </w:div>
        <w:div w:id="1888491753">
          <w:marLeft w:val="480"/>
          <w:marRight w:val="0"/>
          <w:marTop w:val="0"/>
          <w:marBottom w:val="0"/>
          <w:divBdr>
            <w:top w:val="none" w:sz="0" w:space="0" w:color="auto"/>
            <w:left w:val="none" w:sz="0" w:space="0" w:color="auto"/>
            <w:bottom w:val="none" w:sz="0" w:space="0" w:color="auto"/>
            <w:right w:val="none" w:sz="0" w:space="0" w:color="auto"/>
          </w:divBdr>
        </w:div>
        <w:div w:id="590352299">
          <w:marLeft w:val="480"/>
          <w:marRight w:val="0"/>
          <w:marTop w:val="0"/>
          <w:marBottom w:val="0"/>
          <w:divBdr>
            <w:top w:val="none" w:sz="0" w:space="0" w:color="auto"/>
            <w:left w:val="none" w:sz="0" w:space="0" w:color="auto"/>
            <w:bottom w:val="none" w:sz="0" w:space="0" w:color="auto"/>
            <w:right w:val="none" w:sz="0" w:space="0" w:color="auto"/>
          </w:divBdr>
        </w:div>
        <w:div w:id="561646771">
          <w:marLeft w:val="480"/>
          <w:marRight w:val="0"/>
          <w:marTop w:val="0"/>
          <w:marBottom w:val="0"/>
          <w:divBdr>
            <w:top w:val="none" w:sz="0" w:space="0" w:color="auto"/>
            <w:left w:val="none" w:sz="0" w:space="0" w:color="auto"/>
            <w:bottom w:val="none" w:sz="0" w:space="0" w:color="auto"/>
            <w:right w:val="none" w:sz="0" w:space="0" w:color="auto"/>
          </w:divBdr>
        </w:div>
        <w:div w:id="1148396446">
          <w:marLeft w:val="480"/>
          <w:marRight w:val="0"/>
          <w:marTop w:val="0"/>
          <w:marBottom w:val="0"/>
          <w:divBdr>
            <w:top w:val="none" w:sz="0" w:space="0" w:color="auto"/>
            <w:left w:val="none" w:sz="0" w:space="0" w:color="auto"/>
            <w:bottom w:val="none" w:sz="0" w:space="0" w:color="auto"/>
            <w:right w:val="none" w:sz="0" w:space="0" w:color="auto"/>
          </w:divBdr>
        </w:div>
        <w:div w:id="91704531">
          <w:marLeft w:val="480"/>
          <w:marRight w:val="0"/>
          <w:marTop w:val="0"/>
          <w:marBottom w:val="0"/>
          <w:divBdr>
            <w:top w:val="none" w:sz="0" w:space="0" w:color="auto"/>
            <w:left w:val="none" w:sz="0" w:space="0" w:color="auto"/>
            <w:bottom w:val="none" w:sz="0" w:space="0" w:color="auto"/>
            <w:right w:val="none" w:sz="0" w:space="0" w:color="auto"/>
          </w:divBdr>
        </w:div>
        <w:div w:id="1637762096">
          <w:marLeft w:val="480"/>
          <w:marRight w:val="0"/>
          <w:marTop w:val="0"/>
          <w:marBottom w:val="0"/>
          <w:divBdr>
            <w:top w:val="none" w:sz="0" w:space="0" w:color="auto"/>
            <w:left w:val="none" w:sz="0" w:space="0" w:color="auto"/>
            <w:bottom w:val="none" w:sz="0" w:space="0" w:color="auto"/>
            <w:right w:val="none" w:sz="0" w:space="0" w:color="auto"/>
          </w:divBdr>
        </w:div>
        <w:div w:id="332873769">
          <w:marLeft w:val="480"/>
          <w:marRight w:val="0"/>
          <w:marTop w:val="0"/>
          <w:marBottom w:val="0"/>
          <w:divBdr>
            <w:top w:val="none" w:sz="0" w:space="0" w:color="auto"/>
            <w:left w:val="none" w:sz="0" w:space="0" w:color="auto"/>
            <w:bottom w:val="none" w:sz="0" w:space="0" w:color="auto"/>
            <w:right w:val="none" w:sz="0" w:space="0" w:color="auto"/>
          </w:divBdr>
        </w:div>
        <w:div w:id="1832477740">
          <w:marLeft w:val="480"/>
          <w:marRight w:val="0"/>
          <w:marTop w:val="0"/>
          <w:marBottom w:val="0"/>
          <w:divBdr>
            <w:top w:val="none" w:sz="0" w:space="0" w:color="auto"/>
            <w:left w:val="none" w:sz="0" w:space="0" w:color="auto"/>
            <w:bottom w:val="none" w:sz="0" w:space="0" w:color="auto"/>
            <w:right w:val="none" w:sz="0" w:space="0" w:color="auto"/>
          </w:divBdr>
        </w:div>
        <w:div w:id="198519160">
          <w:marLeft w:val="480"/>
          <w:marRight w:val="0"/>
          <w:marTop w:val="0"/>
          <w:marBottom w:val="0"/>
          <w:divBdr>
            <w:top w:val="none" w:sz="0" w:space="0" w:color="auto"/>
            <w:left w:val="none" w:sz="0" w:space="0" w:color="auto"/>
            <w:bottom w:val="none" w:sz="0" w:space="0" w:color="auto"/>
            <w:right w:val="none" w:sz="0" w:space="0" w:color="auto"/>
          </w:divBdr>
        </w:div>
        <w:div w:id="1732803383">
          <w:marLeft w:val="480"/>
          <w:marRight w:val="0"/>
          <w:marTop w:val="0"/>
          <w:marBottom w:val="0"/>
          <w:divBdr>
            <w:top w:val="none" w:sz="0" w:space="0" w:color="auto"/>
            <w:left w:val="none" w:sz="0" w:space="0" w:color="auto"/>
            <w:bottom w:val="none" w:sz="0" w:space="0" w:color="auto"/>
            <w:right w:val="none" w:sz="0" w:space="0" w:color="auto"/>
          </w:divBdr>
        </w:div>
        <w:div w:id="161435383">
          <w:marLeft w:val="480"/>
          <w:marRight w:val="0"/>
          <w:marTop w:val="0"/>
          <w:marBottom w:val="0"/>
          <w:divBdr>
            <w:top w:val="none" w:sz="0" w:space="0" w:color="auto"/>
            <w:left w:val="none" w:sz="0" w:space="0" w:color="auto"/>
            <w:bottom w:val="none" w:sz="0" w:space="0" w:color="auto"/>
            <w:right w:val="none" w:sz="0" w:space="0" w:color="auto"/>
          </w:divBdr>
        </w:div>
        <w:div w:id="76560103">
          <w:marLeft w:val="480"/>
          <w:marRight w:val="0"/>
          <w:marTop w:val="0"/>
          <w:marBottom w:val="0"/>
          <w:divBdr>
            <w:top w:val="none" w:sz="0" w:space="0" w:color="auto"/>
            <w:left w:val="none" w:sz="0" w:space="0" w:color="auto"/>
            <w:bottom w:val="none" w:sz="0" w:space="0" w:color="auto"/>
            <w:right w:val="none" w:sz="0" w:space="0" w:color="auto"/>
          </w:divBdr>
        </w:div>
        <w:div w:id="1676377413">
          <w:marLeft w:val="480"/>
          <w:marRight w:val="0"/>
          <w:marTop w:val="0"/>
          <w:marBottom w:val="0"/>
          <w:divBdr>
            <w:top w:val="none" w:sz="0" w:space="0" w:color="auto"/>
            <w:left w:val="none" w:sz="0" w:space="0" w:color="auto"/>
            <w:bottom w:val="none" w:sz="0" w:space="0" w:color="auto"/>
            <w:right w:val="none" w:sz="0" w:space="0" w:color="auto"/>
          </w:divBdr>
        </w:div>
        <w:div w:id="1516263087">
          <w:marLeft w:val="480"/>
          <w:marRight w:val="0"/>
          <w:marTop w:val="0"/>
          <w:marBottom w:val="0"/>
          <w:divBdr>
            <w:top w:val="none" w:sz="0" w:space="0" w:color="auto"/>
            <w:left w:val="none" w:sz="0" w:space="0" w:color="auto"/>
            <w:bottom w:val="none" w:sz="0" w:space="0" w:color="auto"/>
            <w:right w:val="none" w:sz="0" w:space="0" w:color="auto"/>
          </w:divBdr>
        </w:div>
        <w:div w:id="269895282">
          <w:marLeft w:val="480"/>
          <w:marRight w:val="0"/>
          <w:marTop w:val="0"/>
          <w:marBottom w:val="0"/>
          <w:divBdr>
            <w:top w:val="none" w:sz="0" w:space="0" w:color="auto"/>
            <w:left w:val="none" w:sz="0" w:space="0" w:color="auto"/>
            <w:bottom w:val="none" w:sz="0" w:space="0" w:color="auto"/>
            <w:right w:val="none" w:sz="0" w:space="0" w:color="auto"/>
          </w:divBdr>
        </w:div>
        <w:div w:id="795414679">
          <w:marLeft w:val="480"/>
          <w:marRight w:val="0"/>
          <w:marTop w:val="0"/>
          <w:marBottom w:val="0"/>
          <w:divBdr>
            <w:top w:val="none" w:sz="0" w:space="0" w:color="auto"/>
            <w:left w:val="none" w:sz="0" w:space="0" w:color="auto"/>
            <w:bottom w:val="none" w:sz="0" w:space="0" w:color="auto"/>
            <w:right w:val="none" w:sz="0" w:space="0" w:color="auto"/>
          </w:divBdr>
        </w:div>
        <w:div w:id="130753688">
          <w:marLeft w:val="480"/>
          <w:marRight w:val="0"/>
          <w:marTop w:val="0"/>
          <w:marBottom w:val="0"/>
          <w:divBdr>
            <w:top w:val="none" w:sz="0" w:space="0" w:color="auto"/>
            <w:left w:val="none" w:sz="0" w:space="0" w:color="auto"/>
            <w:bottom w:val="none" w:sz="0" w:space="0" w:color="auto"/>
            <w:right w:val="none" w:sz="0" w:space="0" w:color="auto"/>
          </w:divBdr>
        </w:div>
        <w:div w:id="1575703493">
          <w:marLeft w:val="480"/>
          <w:marRight w:val="0"/>
          <w:marTop w:val="0"/>
          <w:marBottom w:val="0"/>
          <w:divBdr>
            <w:top w:val="none" w:sz="0" w:space="0" w:color="auto"/>
            <w:left w:val="none" w:sz="0" w:space="0" w:color="auto"/>
            <w:bottom w:val="none" w:sz="0" w:space="0" w:color="auto"/>
            <w:right w:val="none" w:sz="0" w:space="0" w:color="auto"/>
          </w:divBdr>
        </w:div>
        <w:div w:id="1077635735">
          <w:marLeft w:val="480"/>
          <w:marRight w:val="0"/>
          <w:marTop w:val="0"/>
          <w:marBottom w:val="0"/>
          <w:divBdr>
            <w:top w:val="none" w:sz="0" w:space="0" w:color="auto"/>
            <w:left w:val="none" w:sz="0" w:space="0" w:color="auto"/>
            <w:bottom w:val="none" w:sz="0" w:space="0" w:color="auto"/>
            <w:right w:val="none" w:sz="0" w:space="0" w:color="auto"/>
          </w:divBdr>
        </w:div>
        <w:div w:id="1405908726">
          <w:marLeft w:val="480"/>
          <w:marRight w:val="0"/>
          <w:marTop w:val="0"/>
          <w:marBottom w:val="0"/>
          <w:divBdr>
            <w:top w:val="none" w:sz="0" w:space="0" w:color="auto"/>
            <w:left w:val="none" w:sz="0" w:space="0" w:color="auto"/>
            <w:bottom w:val="none" w:sz="0" w:space="0" w:color="auto"/>
            <w:right w:val="none" w:sz="0" w:space="0" w:color="auto"/>
          </w:divBdr>
        </w:div>
        <w:div w:id="1414011831">
          <w:marLeft w:val="480"/>
          <w:marRight w:val="0"/>
          <w:marTop w:val="0"/>
          <w:marBottom w:val="0"/>
          <w:divBdr>
            <w:top w:val="none" w:sz="0" w:space="0" w:color="auto"/>
            <w:left w:val="none" w:sz="0" w:space="0" w:color="auto"/>
            <w:bottom w:val="none" w:sz="0" w:space="0" w:color="auto"/>
            <w:right w:val="none" w:sz="0" w:space="0" w:color="auto"/>
          </w:divBdr>
        </w:div>
      </w:divsChild>
    </w:div>
    <w:div w:id="1185248331">
      <w:bodyDiv w:val="1"/>
      <w:marLeft w:val="0"/>
      <w:marRight w:val="0"/>
      <w:marTop w:val="0"/>
      <w:marBottom w:val="0"/>
      <w:divBdr>
        <w:top w:val="none" w:sz="0" w:space="0" w:color="auto"/>
        <w:left w:val="none" w:sz="0" w:space="0" w:color="auto"/>
        <w:bottom w:val="none" w:sz="0" w:space="0" w:color="auto"/>
        <w:right w:val="none" w:sz="0" w:space="0" w:color="auto"/>
      </w:divBdr>
    </w:div>
    <w:div w:id="1191845581">
      <w:bodyDiv w:val="1"/>
      <w:marLeft w:val="0"/>
      <w:marRight w:val="0"/>
      <w:marTop w:val="0"/>
      <w:marBottom w:val="0"/>
      <w:divBdr>
        <w:top w:val="none" w:sz="0" w:space="0" w:color="auto"/>
        <w:left w:val="none" w:sz="0" w:space="0" w:color="auto"/>
        <w:bottom w:val="none" w:sz="0" w:space="0" w:color="auto"/>
        <w:right w:val="none" w:sz="0" w:space="0" w:color="auto"/>
      </w:divBdr>
    </w:div>
    <w:div w:id="1191916694">
      <w:bodyDiv w:val="1"/>
      <w:marLeft w:val="0"/>
      <w:marRight w:val="0"/>
      <w:marTop w:val="0"/>
      <w:marBottom w:val="0"/>
      <w:divBdr>
        <w:top w:val="none" w:sz="0" w:space="0" w:color="auto"/>
        <w:left w:val="none" w:sz="0" w:space="0" w:color="auto"/>
        <w:bottom w:val="none" w:sz="0" w:space="0" w:color="auto"/>
        <w:right w:val="none" w:sz="0" w:space="0" w:color="auto"/>
      </w:divBdr>
    </w:div>
    <w:div w:id="1192380526">
      <w:bodyDiv w:val="1"/>
      <w:marLeft w:val="0"/>
      <w:marRight w:val="0"/>
      <w:marTop w:val="0"/>
      <w:marBottom w:val="0"/>
      <w:divBdr>
        <w:top w:val="none" w:sz="0" w:space="0" w:color="auto"/>
        <w:left w:val="none" w:sz="0" w:space="0" w:color="auto"/>
        <w:bottom w:val="none" w:sz="0" w:space="0" w:color="auto"/>
        <w:right w:val="none" w:sz="0" w:space="0" w:color="auto"/>
      </w:divBdr>
    </w:div>
    <w:div w:id="1192956734">
      <w:bodyDiv w:val="1"/>
      <w:marLeft w:val="0"/>
      <w:marRight w:val="0"/>
      <w:marTop w:val="0"/>
      <w:marBottom w:val="0"/>
      <w:divBdr>
        <w:top w:val="none" w:sz="0" w:space="0" w:color="auto"/>
        <w:left w:val="none" w:sz="0" w:space="0" w:color="auto"/>
        <w:bottom w:val="none" w:sz="0" w:space="0" w:color="auto"/>
        <w:right w:val="none" w:sz="0" w:space="0" w:color="auto"/>
      </w:divBdr>
    </w:div>
    <w:div w:id="1193953741">
      <w:bodyDiv w:val="1"/>
      <w:marLeft w:val="0"/>
      <w:marRight w:val="0"/>
      <w:marTop w:val="0"/>
      <w:marBottom w:val="0"/>
      <w:divBdr>
        <w:top w:val="none" w:sz="0" w:space="0" w:color="auto"/>
        <w:left w:val="none" w:sz="0" w:space="0" w:color="auto"/>
        <w:bottom w:val="none" w:sz="0" w:space="0" w:color="auto"/>
        <w:right w:val="none" w:sz="0" w:space="0" w:color="auto"/>
      </w:divBdr>
    </w:div>
    <w:div w:id="1194341830">
      <w:bodyDiv w:val="1"/>
      <w:marLeft w:val="0"/>
      <w:marRight w:val="0"/>
      <w:marTop w:val="0"/>
      <w:marBottom w:val="0"/>
      <w:divBdr>
        <w:top w:val="none" w:sz="0" w:space="0" w:color="auto"/>
        <w:left w:val="none" w:sz="0" w:space="0" w:color="auto"/>
        <w:bottom w:val="none" w:sz="0" w:space="0" w:color="auto"/>
        <w:right w:val="none" w:sz="0" w:space="0" w:color="auto"/>
      </w:divBdr>
    </w:div>
    <w:div w:id="1194995130">
      <w:bodyDiv w:val="1"/>
      <w:marLeft w:val="0"/>
      <w:marRight w:val="0"/>
      <w:marTop w:val="0"/>
      <w:marBottom w:val="0"/>
      <w:divBdr>
        <w:top w:val="none" w:sz="0" w:space="0" w:color="auto"/>
        <w:left w:val="none" w:sz="0" w:space="0" w:color="auto"/>
        <w:bottom w:val="none" w:sz="0" w:space="0" w:color="auto"/>
        <w:right w:val="none" w:sz="0" w:space="0" w:color="auto"/>
      </w:divBdr>
    </w:div>
    <w:div w:id="1195457190">
      <w:bodyDiv w:val="1"/>
      <w:marLeft w:val="0"/>
      <w:marRight w:val="0"/>
      <w:marTop w:val="0"/>
      <w:marBottom w:val="0"/>
      <w:divBdr>
        <w:top w:val="none" w:sz="0" w:space="0" w:color="auto"/>
        <w:left w:val="none" w:sz="0" w:space="0" w:color="auto"/>
        <w:bottom w:val="none" w:sz="0" w:space="0" w:color="auto"/>
        <w:right w:val="none" w:sz="0" w:space="0" w:color="auto"/>
      </w:divBdr>
    </w:div>
    <w:div w:id="1195463857">
      <w:bodyDiv w:val="1"/>
      <w:marLeft w:val="0"/>
      <w:marRight w:val="0"/>
      <w:marTop w:val="0"/>
      <w:marBottom w:val="0"/>
      <w:divBdr>
        <w:top w:val="none" w:sz="0" w:space="0" w:color="auto"/>
        <w:left w:val="none" w:sz="0" w:space="0" w:color="auto"/>
        <w:bottom w:val="none" w:sz="0" w:space="0" w:color="auto"/>
        <w:right w:val="none" w:sz="0" w:space="0" w:color="auto"/>
      </w:divBdr>
    </w:div>
    <w:div w:id="1196043040">
      <w:bodyDiv w:val="1"/>
      <w:marLeft w:val="0"/>
      <w:marRight w:val="0"/>
      <w:marTop w:val="0"/>
      <w:marBottom w:val="0"/>
      <w:divBdr>
        <w:top w:val="none" w:sz="0" w:space="0" w:color="auto"/>
        <w:left w:val="none" w:sz="0" w:space="0" w:color="auto"/>
        <w:bottom w:val="none" w:sz="0" w:space="0" w:color="auto"/>
        <w:right w:val="none" w:sz="0" w:space="0" w:color="auto"/>
      </w:divBdr>
    </w:div>
    <w:div w:id="1196653469">
      <w:bodyDiv w:val="1"/>
      <w:marLeft w:val="0"/>
      <w:marRight w:val="0"/>
      <w:marTop w:val="0"/>
      <w:marBottom w:val="0"/>
      <w:divBdr>
        <w:top w:val="none" w:sz="0" w:space="0" w:color="auto"/>
        <w:left w:val="none" w:sz="0" w:space="0" w:color="auto"/>
        <w:bottom w:val="none" w:sz="0" w:space="0" w:color="auto"/>
        <w:right w:val="none" w:sz="0" w:space="0" w:color="auto"/>
      </w:divBdr>
    </w:div>
    <w:div w:id="1196963630">
      <w:bodyDiv w:val="1"/>
      <w:marLeft w:val="0"/>
      <w:marRight w:val="0"/>
      <w:marTop w:val="0"/>
      <w:marBottom w:val="0"/>
      <w:divBdr>
        <w:top w:val="none" w:sz="0" w:space="0" w:color="auto"/>
        <w:left w:val="none" w:sz="0" w:space="0" w:color="auto"/>
        <w:bottom w:val="none" w:sz="0" w:space="0" w:color="auto"/>
        <w:right w:val="none" w:sz="0" w:space="0" w:color="auto"/>
      </w:divBdr>
    </w:div>
    <w:div w:id="1197422808">
      <w:bodyDiv w:val="1"/>
      <w:marLeft w:val="0"/>
      <w:marRight w:val="0"/>
      <w:marTop w:val="0"/>
      <w:marBottom w:val="0"/>
      <w:divBdr>
        <w:top w:val="none" w:sz="0" w:space="0" w:color="auto"/>
        <w:left w:val="none" w:sz="0" w:space="0" w:color="auto"/>
        <w:bottom w:val="none" w:sz="0" w:space="0" w:color="auto"/>
        <w:right w:val="none" w:sz="0" w:space="0" w:color="auto"/>
      </w:divBdr>
    </w:div>
    <w:div w:id="1197815019">
      <w:bodyDiv w:val="1"/>
      <w:marLeft w:val="0"/>
      <w:marRight w:val="0"/>
      <w:marTop w:val="0"/>
      <w:marBottom w:val="0"/>
      <w:divBdr>
        <w:top w:val="none" w:sz="0" w:space="0" w:color="auto"/>
        <w:left w:val="none" w:sz="0" w:space="0" w:color="auto"/>
        <w:bottom w:val="none" w:sz="0" w:space="0" w:color="auto"/>
        <w:right w:val="none" w:sz="0" w:space="0" w:color="auto"/>
      </w:divBdr>
    </w:div>
    <w:div w:id="1199003348">
      <w:bodyDiv w:val="1"/>
      <w:marLeft w:val="0"/>
      <w:marRight w:val="0"/>
      <w:marTop w:val="0"/>
      <w:marBottom w:val="0"/>
      <w:divBdr>
        <w:top w:val="none" w:sz="0" w:space="0" w:color="auto"/>
        <w:left w:val="none" w:sz="0" w:space="0" w:color="auto"/>
        <w:bottom w:val="none" w:sz="0" w:space="0" w:color="auto"/>
        <w:right w:val="none" w:sz="0" w:space="0" w:color="auto"/>
      </w:divBdr>
    </w:div>
    <w:div w:id="1199663609">
      <w:bodyDiv w:val="1"/>
      <w:marLeft w:val="0"/>
      <w:marRight w:val="0"/>
      <w:marTop w:val="0"/>
      <w:marBottom w:val="0"/>
      <w:divBdr>
        <w:top w:val="none" w:sz="0" w:space="0" w:color="auto"/>
        <w:left w:val="none" w:sz="0" w:space="0" w:color="auto"/>
        <w:bottom w:val="none" w:sz="0" w:space="0" w:color="auto"/>
        <w:right w:val="none" w:sz="0" w:space="0" w:color="auto"/>
      </w:divBdr>
    </w:div>
    <w:div w:id="1200049081">
      <w:bodyDiv w:val="1"/>
      <w:marLeft w:val="0"/>
      <w:marRight w:val="0"/>
      <w:marTop w:val="0"/>
      <w:marBottom w:val="0"/>
      <w:divBdr>
        <w:top w:val="none" w:sz="0" w:space="0" w:color="auto"/>
        <w:left w:val="none" w:sz="0" w:space="0" w:color="auto"/>
        <w:bottom w:val="none" w:sz="0" w:space="0" w:color="auto"/>
        <w:right w:val="none" w:sz="0" w:space="0" w:color="auto"/>
      </w:divBdr>
    </w:div>
    <w:div w:id="1200778034">
      <w:bodyDiv w:val="1"/>
      <w:marLeft w:val="0"/>
      <w:marRight w:val="0"/>
      <w:marTop w:val="0"/>
      <w:marBottom w:val="0"/>
      <w:divBdr>
        <w:top w:val="none" w:sz="0" w:space="0" w:color="auto"/>
        <w:left w:val="none" w:sz="0" w:space="0" w:color="auto"/>
        <w:bottom w:val="none" w:sz="0" w:space="0" w:color="auto"/>
        <w:right w:val="none" w:sz="0" w:space="0" w:color="auto"/>
      </w:divBdr>
    </w:div>
    <w:div w:id="1200894464">
      <w:bodyDiv w:val="1"/>
      <w:marLeft w:val="0"/>
      <w:marRight w:val="0"/>
      <w:marTop w:val="0"/>
      <w:marBottom w:val="0"/>
      <w:divBdr>
        <w:top w:val="none" w:sz="0" w:space="0" w:color="auto"/>
        <w:left w:val="none" w:sz="0" w:space="0" w:color="auto"/>
        <w:bottom w:val="none" w:sz="0" w:space="0" w:color="auto"/>
        <w:right w:val="none" w:sz="0" w:space="0" w:color="auto"/>
      </w:divBdr>
    </w:div>
    <w:div w:id="1201628187">
      <w:bodyDiv w:val="1"/>
      <w:marLeft w:val="0"/>
      <w:marRight w:val="0"/>
      <w:marTop w:val="0"/>
      <w:marBottom w:val="0"/>
      <w:divBdr>
        <w:top w:val="none" w:sz="0" w:space="0" w:color="auto"/>
        <w:left w:val="none" w:sz="0" w:space="0" w:color="auto"/>
        <w:bottom w:val="none" w:sz="0" w:space="0" w:color="auto"/>
        <w:right w:val="none" w:sz="0" w:space="0" w:color="auto"/>
      </w:divBdr>
    </w:div>
    <w:div w:id="1202521002">
      <w:bodyDiv w:val="1"/>
      <w:marLeft w:val="0"/>
      <w:marRight w:val="0"/>
      <w:marTop w:val="0"/>
      <w:marBottom w:val="0"/>
      <w:divBdr>
        <w:top w:val="none" w:sz="0" w:space="0" w:color="auto"/>
        <w:left w:val="none" w:sz="0" w:space="0" w:color="auto"/>
        <w:bottom w:val="none" w:sz="0" w:space="0" w:color="auto"/>
        <w:right w:val="none" w:sz="0" w:space="0" w:color="auto"/>
      </w:divBdr>
    </w:div>
    <w:div w:id="1202788380">
      <w:bodyDiv w:val="1"/>
      <w:marLeft w:val="0"/>
      <w:marRight w:val="0"/>
      <w:marTop w:val="0"/>
      <w:marBottom w:val="0"/>
      <w:divBdr>
        <w:top w:val="none" w:sz="0" w:space="0" w:color="auto"/>
        <w:left w:val="none" w:sz="0" w:space="0" w:color="auto"/>
        <w:bottom w:val="none" w:sz="0" w:space="0" w:color="auto"/>
        <w:right w:val="none" w:sz="0" w:space="0" w:color="auto"/>
      </w:divBdr>
    </w:div>
    <w:div w:id="1203136359">
      <w:bodyDiv w:val="1"/>
      <w:marLeft w:val="0"/>
      <w:marRight w:val="0"/>
      <w:marTop w:val="0"/>
      <w:marBottom w:val="0"/>
      <w:divBdr>
        <w:top w:val="none" w:sz="0" w:space="0" w:color="auto"/>
        <w:left w:val="none" w:sz="0" w:space="0" w:color="auto"/>
        <w:bottom w:val="none" w:sz="0" w:space="0" w:color="auto"/>
        <w:right w:val="none" w:sz="0" w:space="0" w:color="auto"/>
      </w:divBdr>
    </w:div>
    <w:div w:id="1204945551">
      <w:bodyDiv w:val="1"/>
      <w:marLeft w:val="0"/>
      <w:marRight w:val="0"/>
      <w:marTop w:val="0"/>
      <w:marBottom w:val="0"/>
      <w:divBdr>
        <w:top w:val="none" w:sz="0" w:space="0" w:color="auto"/>
        <w:left w:val="none" w:sz="0" w:space="0" w:color="auto"/>
        <w:bottom w:val="none" w:sz="0" w:space="0" w:color="auto"/>
        <w:right w:val="none" w:sz="0" w:space="0" w:color="auto"/>
      </w:divBdr>
    </w:div>
    <w:div w:id="1206328326">
      <w:bodyDiv w:val="1"/>
      <w:marLeft w:val="0"/>
      <w:marRight w:val="0"/>
      <w:marTop w:val="0"/>
      <w:marBottom w:val="0"/>
      <w:divBdr>
        <w:top w:val="none" w:sz="0" w:space="0" w:color="auto"/>
        <w:left w:val="none" w:sz="0" w:space="0" w:color="auto"/>
        <w:bottom w:val="none" w:sz="0" w:space="0" w:color="auto"/>
        <w:right w:val="none" w:sz="0" w:space="0" w:color="auto"/>
      </w:divBdr>
    </w:div>
    <w:div w:id="1206404549">
      <w:bodyDiv w:val="1"/>
      <w:marLeft w:val="0"/>
      <w:marRight w:val="0"/>
      <w:marTop w:val="0"/>
      <w:marBottom w:val="0"/>
      <w:divBdr>
        <w:top w:val="none" w:sz="0" w:space="0" w:color="auto"/>
        <w:left w:val="none" w:sz="0" w:space="0" w:color="auto"/>
        <w:bottom w:val="none" w:sz="0" w:space="0" w:color="auto"/>
        <w:right w:val="none" w:sz="0" w:space="0" w:color="auto"/>
      </w:divBdr>
    </w:div>
    <w:div w:id="1206605389">
      <w:bodyDiv w:val="1"/>
      <w:marLeft w:val="0"/>
      <w:marRight w:val="0"/>
      <w:marTop w:val="0"/>
      <w:marBottom w:val="0"/>
      <w:divBdr>
        <w:top w:val="none" w:sz="0" w:space="0" w:color="auto"/>
        <w:left w:val="none" w:sz="0" w:space="0" w:color="auto"/>
        <w:bottom w:val="none" w:sz="0" w:space="0" w:color="auto"/>
        <w:right w:val="none" w:sz="0" w:space="0" w:color="auto"/>
      </w:divBdr>
    </w:div>
    <w:div w:id="1206989155">
      <w:bodyDiv w:val="1"/>
      <w:marLeft w:val="0"/>
      <w:marRight w:val="0"/>
      <w:marTop w:val="0"/>
      <w:marBottom w:val="0"/>
      <w:divBdr>
        <w:top w:val="none" w:sz="0" w:space="0" w:color="auto"/>
        <w:left w:val="none" w:sz="0" w:space="0" w:color="auto"/>
        <w:bottom w:val="none" w:sz="0" w:space="0" w:color="auto"/>
        <w:right w:val="none" w:sz="0" w:space="0" w:color="auto"/>
      </w:divBdr>
    </w:div>
    <w:div w:id="1208103805">
      <w:bodyDiv w:val="1"/>
      <w:marLeft w:val="0"/>
      <w:marRight w:val="0"/>
      <w:marTop w:val="0"/>
      <w:marBottom w:val="0"/>
      <w:divBdr>
        <w:top w:val="none" w:sz="0" w:space="0" w:color="auto"/>
        <w:left w:val="none" w:sz="0" w:space="0" w:color="auto"/>
        <w:bottom w:val="none" w:sz="0" w:space="0" w:color="auto"/>
        <w:right w:val="none" w:sz="0" w:space="0" w:color="auto"/>
      </w:divBdr>
    </w:div>
    <w:div w:id="1208222337">
      <w:bodyDiv w:val="1"/>
      <w:marLeft w:val="0"/>
      <w:marRight w:val="0"/>
      <w:marTop w:val="0"/>
      <w:marBottom w:val="0"/>
      <w:divBdr>
        <w:top w:val="none" w:sz="0" w:space="0" w:color="auto"/>
        <w:left w:val="none" w:sz="0" w:space="0" w:color="auto"/>
        <w:bottom w:val="none" w:sz="0" w:space="0" w:color="auto"/>
        <w:right w:val="none" w:sz="0" w:space="0" w:color="auto"/>
      </w:divBdr>
    </w:div>
    <w:div w:id="1208683168">
      <w:bodyDiv w:val="1"/>
      <w:marLeft w:val="0"/>
      <w:marRight w:val="0"/>
      <w:marTop w:val="0"/>
      <w:marBottom w:val="0"/>
      <w:divBdr>
        <w:top w:val="none" w:sz="0" w:space="0" w:color="auto"/>
        <w:left w:val="none" w:sz="0" w:space="0" w:color="auto"/>
        <w:bottom w:val="none" w:sz="0" w:space="0" w:color="auto"/>
        <w:right w:val="none" w:sz="0" w:space="0" w:color="auto"/>
      </w:divBdr>
    </w:div>
    <w:div w:id="1209142670">
      <w:bodyDiv w:val="1"/>
      <w:marLeft w:val="0"/>
      <w:marRight w:val="0"/>
      <w:marTop w:val="0"/>
      <w:marBottom w:val="0"/>
      <w:divBdr>
        <w:top w:val="none" w:sz="0" w:space="0" w:color="auto"/>
        <w:left w:val="none" w:sz="0" w:space="0" w:color="auto"/>
        <w:bottom w:val="none" w:sz="0" w:space="0" w:color="auto"/>
        <w:right w:val="none" w:sz="0" w:space="0" w:color="auto"/>
      </w:divBdr>
    </w:div>
    <w:div w:id="1209608355">
      <w:bodyDiv w:val="1"/>
      <w:marLeft w:val="0"/>
      <w:marRight w:val="0"/>
      <w:marTop w:val="0"/>
      <w:marBottom w:val="0"/>
      <w:divBdr>
        <w:top w:val="none" w:sz="0" w:space="0" w:color="auto"/>
        <w:left w:val="none" w:sz="0" w:space="0" w:color="auto"/>
        <w:bottom w:val="none" w:sz="0" w:space="0" w:color="auto"/>
        <w:right w:val="none" w:sz="0" w:space="0" w:color="auto"/>
      </w:divBdr>
    </w:div>
    <w:div w:id="1209758668">
      <w:bodyDiv w:val="1"/>
      <w:marLeft w:val="0"/>
      <w:marRight w:val="0"/>
      <w:marTop w:val="0"/>
      <w:marBottom w:val="0"/>
      <w:divBdr>
        <w:top w:val="none" w:sz="0" w:space="0" w:color="auto"/>
        <w:left w:val="none" w:sz="0" w:space="0" w:color="auto"/>
        <w:bottom w:val="none" w:sz="0" w:space="0" w:color="auto"/>
        <w:right w:val="none" w:sz="0" w:space="0" w:color="auto"/>
      </w:divBdr>
    </w:div>
    <w:div w:id="1210994410">
      <w:bodyDiv w:val="1"/>
      <w:marLeft w:val="0"/>
      <w:marRight w:val="0"/>
      <w:marTop w:val="0"/>
      <w:marBottom w:val="0"/>
      <w:divBdr>
        <w:top w:val="none" w:sz="0" w:space="0" w:color="auto"/>
        <w:left w:val="none" w:sz="0" w:space="0" w:color="auto"/>
        <w:bottom w:val="none" w:sz="0" w:space="0" w:color="auto"/>
        <w:right w:val="none" w:sz="0" w:space="0" w:color="auto"/>
      </w:divBdr>
    </w:div>
    <w:div w:id="1211188492">
      <w:bodyDiv w:val="1"/>
      <w:marLeft w:val="0"/>
      <w:marRight w:val="0"/>
      <w:marTop w:val="0"/>
      <w:marBottom w:val="0"/>
      <w:divBdr>
        <w:top w:val="none" w:sz="0" w:space="0" w:color="auto"/>
        <w:left w:val="none" w:sz="0" w:space="0" w:color="auto"/>
        <w:bottom w:val="none" w:sz="0" w:space="0" w:color="auto"/>
        <w:right w:val="none" w:sz="0" w:space="0" w:color="auto"/>
      </w:divBdr>
    </w:div>
    <w:div w:id="1211262872">
      <w:bodyDiv w:val="1"/>
      <w:marLeft w:val="0"/>
      <w:marRight w:val="0"/>
      <w:marTop w:val="0"/>
      <w:marBottom w:val="0"/>
      <w:divBdr>
        <w:top w:val="none" w:sz="0" w:space="0" w:color="auto"/>
        <w:left w:val="none" w:sz="0" w:space="0" w:color="auto"/>
        <w:bottom w:val="none" w:sz="0" w:space="0" w:color="auto"/>
        <w:right w:val="none" w:sz="0" w:space="0" w:color="auto"/>
      </w:divBdr>
    </w:div>
    <w:div w:id="1211725797">
      <w:bodyDiv w:val="1"/>
      <w:marLeft w:val="0"/>
      <w:marRight w:val="0"/>
      <w:marTop w:val="0"/>
      <w:marBottom w:val="0"/>
      <w:divBdr>
        <w:top w:val="none" w:sz="0" w:space="0" w:color="auto"/>
        <w:left w:val="none" w:sz="0" w:space="0" w:color="auto"/>
        <w:bottom w:val="none" w:sz="0" w:space="0" w:color="auto"/>
        <w:right w:val="none" w:sz="0" w:space="0" w:color="auto"/>
      </w:divBdr>
    </w:div>
    <w:div w:id="1211965518">
      <w:bodyDiv w:val="1"/>
      <w:marLeft w:val="0"/>
      <w:marRight w:val="0"/>
      <w:marTop w:val="0"/>
      <w:marBottom w:val="0"/>
      <w:divBdr>
        <w:top w:val="none" w:sz="0" w:space="0" w:color="auto"/>
        <w:left w:val="none" w:sz="0" w:space="0" w:color="auto"/>
        <w:bottom w:val="none" w:sz="0" w:space="0" w:color="auto"/>
        <w:right w:val="none" w:sz="0" w:space="0" w:color="auto"/>
      </w:divBdr>
    </w:div>
    <w:div w:id="1212498563">
      <w:bodyDiv w:val="1"/>
      <w:marLeft w:val="0"/>
      <w:marRight w:val="0"/>
      <w:marTop w:val="0"/>
      <w:marBottom w:val="0"/>
      <w:divBdr>
        <w:top w:val="none" w:sz="0" w:space="0" w:color="auto"/>
        <w:left w:val="none" w:sz="0" w:space="0" w:color="auto"/>
        <w:bottom w:val="none" w:sz="0" w:space="0" w:color="auto"/>
        <w:right w:val="none" w:sz="0" w:space="0" w:color="auto"/>
      </w:divBdr>
    </w:div>
    <w:div w:id="1213268338">
      <w:bodyDiv w:val="1"/>
      <w:marLeft w:val="0"/>
      <w:marRight w:val="0"/>
      <w:marTop w:val="0"/>
      <w:marBottom w:val="0"/>
      <w:divBdr>
        <w:top w:val="none" w:sz="0" w:space="0" w:color="auto"/>
        <w:left w:val="none" w:sz="0" w:space="0" w:color="auto"/>
        <w:bottom w:val="none" w:sz="0" w:space="0" w:color="auto"/>
        <w:right w:val="none" w:sz="0" w:space="0" w:color="auto"/>
      </w:divBdr>
    </w:div>
    <w:div w:id="1213276228">
      <w:bodyDiv w:val="1"/>
      <w:marLeft w:val="0"/>
      <w:marRight w:val="0"/>
      <w:marTop w:val="0"/>
      <w:marBottom w:val="0"/>
      <w:divBdr>
        <w:top w:val="none" w:sz="0" w:space="0" w:color="auto"/>
        <w:left w:val="none" w:sz="0" w:space="0" w:color="auto"/>
        <w:bottom w:val="none" w:sz="0" w:space="0" w:color="auto"/>
        <w:right w:val="none" w:sz="0" w:space="0" w:color="auto"/>
      </w:divBdr>
    </w:div>
    <w:div w:id="1213536941">
      <w:bodyDiv w:val="1"/>
      <w:marLeft w:val="0"/>
      <w:marRight w:val="0"/>
      <w:marTop w:val="0"/>
      <w:marBottom w:val="0"/>
      <w:divBdr>
        <w:top w:val="none" w:sz="0" w:space="0" w:color="auto"/>
        <w:left w:val="none" w:sz="0" w:space="0" w:color="auto"/>
        <w:bottom w:val="none" w:sz="0" w:space="0" w:color="auto"/>
        <w:right w:val="none" w:sz="0" w:space="0" w:color="auto"/>
      </w:divBdr>
    </w:div>
    <w:div w:id="1214348864">
      <w:bodyDiv w:val="1"/>
      <w:marLeft w:val="0"/>
      <w:marRight w:val="0"/>
      <w:marTop w:val="0"/>
      <w:marBottom w:val="0"/>
      <w:divBdr>
        <w:top w:val="none" w:sz="0" w:space="0" w:color="auto"/>
        <w:left w:val="none" w:sz="0" w:space="0" w:color="auto"/>
        <w:bottom w:val="none" w:sz="0" w:space="0" w:color="auto"/>
        <w:right w:val="none" w:sz="0" w:space="0" w:color="auto"/>
      </w:divBdr>
    </w:div>
    <w:div w:id="1215894985">
      <w:bodyDiv w:val="1"/>
      <w:marLeft w:val="0"/>
      <w:marRight w:val="0"/>
      <w:marTop w:val="0"/>
      <w:marBottom w:val="0"/>
      <w:divBdr>
        <w:top w:val="none" w:sz="0" w:space="0" w:color="auto"/>
        <w:left w:val="none" w:sz="0" w:space="0" w:color="auto"/>
        <w:bottom w:val="none" w:sz="0" w:space="0" w:color="auto"/>
        <w:right w:val="none" w:sz="0" w:space="0" w:color="auto"/>
      </w:divBdr>
    </w:div>
    <w:div w:id="1216160903">
      <w:bodyDiv w:val="1"/>
      <w:marLeft w:val="0"/>
      <w:marRight w:val="0"/>
      <w:marTop w:val="0"/>
      <w:marBottom w:val="0"/>
      <w:divBdr>
        <w:top w:val="none" w:sz="0" w:space="0" w:color="auto"/>
        <w:left w:val="none" w:sz="0" w:space="0" w:color="auto"/>
        <w:bottom w:val="none" w:sz="0" w:space="0" w:color="auto"/>
        <w:right w:val="none" w:sz="0" w:space="0" w:color="auto"/>
      </w:divBdr>
    </w:div>
    <w:div w:id="1216314961">
      <w:bodyDiv w:val="1"/>
      <w:marLeft w:val="0"/>
      <w:marRight w:val="0"/>
      <w:marTop w:val="0"/>
      <w:marBottom w:val="0"/>
      <w:divBdr>
        <w:top w:val="none" w:sz="0" w:space="0" w:color="auto"/>
        <w:left w:val="none" w:sz="0" w:space="0" w:color="auto"/>
        <w:bottom w:val="none" w:sz="0" w:space="0" w:color="auto"/>
        <w:right w:val="none" w:sz="0" w:space="0" w:color="auto"/>
      </w:divBdr>
    </w:div>
    <w:div w:id="1216700139">
      <w:bodyDiv w:val="1"/>
      <w:marLeft w:val="0"/>
      <w:marRight w:val="0"/>
      <w:marTop w:val="0"/>
      <w:marBottom w:val="0"/>
      <w:divBdr>
        <w:top w:val="none" w:sz="0" w:space="0" w:color="auto"/>
        <w:left w:val="none" w:sz="0" w:space="0" w:color="auto"/>
        <w:bottom w:val="none" w:sz="0" w:space="0" w:color="auto"/>
        <w:right w:val="none" w:sz="0" w:space="0" w:color="auto"/>
      </w:divBdr>
    </w:div>
    <w:div w:id="1219778289">
      <w:bodyDiv w:val="1"/>
      <w:marLeft w:val="0"/>
      <w:marRight w:val="0"/>
      <w:marTop w:val="0"/>
      <w:marBottom w:val="0"/>
      <w:divBdr>
        <w:top w:val="none" w:sz="0" w:space="0" w:color="auto"/>
        <w:left w:val="none" w:sz="0" w:space="0" w:color="auto"/>
        <w:bottom w:val="none" w:sz="0" w:space="0" w:color="auto"/>
        <w:right w:val="none" w:sz="0" w:space="0" w:color="auto"/>
      </w:divBdr>
    </w:div>
    <w:div w:id="1220362012">
      <w:bodyDiv w:val="1"/>
      <w:marLeft w:val="0"/>
      <w:marRight w:val="0"/>
      <w:marTop w:val="0"/>
      <w:marBottom w:val="0"/>
      <w:divBdr>
        <w:top w:val="none" w:sz="0" w:space="0" w:color="auto"/>
        <w:left w:val="none" w:sz="0" w:space="0" w:color="auto"/>
        <w:bottom w:val="none" w:sz="0" w:space="0" w:color="auto"/>
        <w:right w:val="none" w:sz="0" w:space="0" w:color="auto"/>
      </w:divBdr>
    </w:div>
    <w:div w:id="1222061210">
      <w:bodyDiv w:val="1"/>
      <w:marLeft w:val="0"/>
      <w:marRight w:val="0"/>
      <w:marTop w:val="0"/>
      <w:marBottom w:val="0"/>
      <w:divBdr>
        <w:top w:val="none" w:sz="0" w:space="0" w:color="auto"/>
        <w:left w:val="none" w:sz="0" w:space="0" w:color="auto"/>
        <w:bottom w:val="none" w:sz="0" w:space="0" w:color="auto"/>
        <w:right w:val="none" w:sz="0" w:space="0" w:color="auto"/>
      </w:divBdr>
    </w:div>
    <w:div w:id="1222792059">
      <w:bodyDiv w:val="1"/>
      <w:marLeft w:val="0"/>
      <w:marRight w:val="0"/>
      <w:marTop w:val="0"/>
      <w:marBottom w:val="0"/>
      <w:divBdr>
        <w:top w:val="none" w:sz="0" w:space="0" w:color="auto"/>
        <w:left w:val="none" w:sz="0" w:space="0" w:color="auto"/>
        <w:bottom w:val="none" w:sz="0" w:space="0" w:color="auto"/>
        <w:right w:val="none" w:sz="0" w:space="0" w:color="auto"/>
      </w:divBdr>
    </w:div>
    <w:div w:id="1223256445">
      <w:bodyDiv w:val="1"/>
      <w:marLeft w:val="0"/>
      <w:marRight w:val="0"/>
      <w:marTop w:val="0"/>
      <w:marBottom w:val="0"/>
      <w:divBdr>
        <w:top w:val="none" w:sz="0" w:space="0" w:color="auto"/>
        <w:left w:val="none" w:sz="0" w:space="0" w:color="auto"/>
        <w:bottom w:val="none" w:sz="0" w:space="0" w:color="auto"/>
        <w:right w:val="none" w:sz="0" w:space="0" w:color="auto"/>
      </w:divBdr>
    </w:div>
    <w:div w:id="1223713294">
      <w:bodyDiv w:val="1"/>
      <w:marLeft w:val="0"/>
      <w:marRight w:val="0"/>
      <w:marTop w:val="0"/>
      <w:marBottom w:val="0"/>
      <w:divBdr>
        <w:top w:val="none" w:sz="0" w:space="0" w:color="auto"/>
        <w:left w:val="none" w:sz="0" w:space="0" w:color="auto"/>
        <w:bottom w:val="none" w:sz="0" w:space="0" w:color="auto"/>
        <w:right w:val="none" w:sz="0" w:space="0" w:color="auto"/>
      </w:divBdr>
    </w:div>
    <w:div w:id="1223713644">
      <w:bodyDiv w:val="1"/>
      <w:marLeft w:val="0"/>
      <w:marRight w:val="0"/>
      <w:marTop w:val="0"/>
      <w:marBottom w:val="0"/>
      <w:divBdr>
        <w:top w:val="none" w:sz="0" w:space="0" w:color="auto"/>
        <w:left w:val="none" w:sz="0" w:space="0" w:color="auto"/>
        <w:bottom w:val="none" w:sz="0" w:space="0" w:color="auto"/>
        <w:right w:val="none" w:sz="0" w:space="0" w:color="auto"/>
      </w:divBdr>
    </w:div>
    <w:div w:id="1230925147">
      <w:bodyDiv w:val="1"/>
      <w:marLeft w:val="0"/>
      <w:marRight w:val="0"/>
      <w:marTop w:val="0"/>
      <w:marBottom w:val="0"/>
      <w:divBdr>
        <w:top w:val="none" w:sz="0" w:space="0" w:color="auto"/>
        <w:left w:val="none" w:sz="0" w:space="0" w:color="auto"/>
        <w:bottom w:val="none" w:sz="0" w:space="0" w:color="auto"/>
        <w:right w:val="none" w:sz="0" w:space="0" w:color="auto"/>
      </w:divBdr>
    </w:div>
    <w:div w:id="1231035740">
      <w:bodyDiv w:val="1"/>
      <w:marLeft w:val="0"/>
      <w:marRight w:val="0"/>
      <w:marTop w:val="0"/>
      <w:marBottom w:val="0"/>
      <w:divBdr>
        <w:top w:val="none" w:sz="0" w:space="0" w:color="auto"/>
        <w:left w:val="none" w:sz="0" w:space="0" w:color="auto"/>
        <w:bottom w:val="none" w:sz="0" w:space="0" w:color="auto"/>
        <w:right w:val="none" w:sz="0" w:space="0" w:color="auto"/>
      </w:divBdr>
    </w:div>
    <w:div w:id="1231503778">
      <w:bodyDiv w:val="1"/>
      <w:marLeft w:val="0"/>
      <w:marRight w:val="0"/>
      <w:marTop w:val="0"/>
      <w:marBottom w:val="0"/>
      <w:divBdr>
        <w:top w:val="none" w:sz="0" w:space="0" w:color="auto"/>
        <w:left w:val="none" w:sz="0" w:space="0" w:color="auto"/>
        <w:bottom w:val="none" w:sz="0" w:space="0" w:color="auto"/>
        <w:right w:val="none" w:sz="0" w:space="0" w:color="auto"/>
      </w:divBdr>
    </w:div>
    <w:div w:id="1234437704">
      <w:bodyDiv w:val="1"/>
      <w:marLeft w:val="0"/>
      <w:marRight w:val="0"/>
      <w:marTop w:val="0"/>
      <w:marBottom w:val="0"/>
      <w:divBdr>
        <w:top w:val="none" w:sz="0" w:space="0" w:color="auto"/>
        <w:left w:val="none" w:sz="0" w:space="0" w:color="auto"/>
        <w:bottom w:val="none" w:sz="0" w:space="0" w:color="auto"/>
        <w:right w:val="none" w:sz="0" w:space="0" w:color="auto"/>
      </w:divBdr>
    </w:div>
    <w:div w:id="1234703553">
      <w:bodyDiv w:val="1"/>
      <w:marLeft w:val="0"/>
      <w:marRight w:val="0"/>
      <w:marTop w:val="0"/>
      <w:marBottom w:val="0"/>
      <w:divBdr>
        <w:top w:val="none" w:sz="0" w:space="0" w:color="auto"/>
        <w:left w:val="none" w:sz="0" w:space="0" w:color="auto"/>
        <w:bottom w:val="none" w:sz="0" w:space="0" w:color="auto"/>
        <w:right w:val="none" w:sz="0" w:space="0" w:color="auto"/>
      </w:divBdr>
    </w:div>
    <w:div w:id="1235313196">
      <w:bodyDiv w:val="1"/>
      <w:marLeft w:val="0"/>
      <w:marRight w:val="0"/>
      <w:marTop w:val="0"/>
      <w:marBottom w:val="0"/>
      <w:divBdr>
        <w:top w:val="none" w:sz="0" w:space="0" w:color="auto"/>
        <w:left w:val="none" w:sz="0" w:space="0" w:color="auto"/>
        <w:bottom w:val="none" w:sz="0" w:space="0" w:color="auto"/>
        <w:right w:val="none" w:sz="0" w:space="0" w:color="auto"/>
      </w:divBdr>
    </w:div>
    <w:div w:id="1235431876">
      <w:bodyDiv w:val="1"/>
      <w:marLeft w:val="0"/>
      <w:marRight w:val="0"/>
      <w:marTop w:val="0"/>
      <w:marBottom w:val="0"/>
      <w:divBdr>
        <w:top w:val="none" w:sz="0" w:space="0" w:color="auto"/>
        <w:left w:val="none" w:sz="0" w:space="0" w:color="auto"/>
        <w:bottom w:val="none" w:sz="0" w:space="0" w:color="auto"/>
        <w:right w:val="none" w:sz="0" w:space="0" w:color="auto"/>
      </w:divBdr>
    </w:div>
    <w:div w:id="1235748018">
      <w:bodyDiv w:val="1"/>
      <w:marLeft w:val="0"/>
      <w:marRight w:val="0"/>
      <w:marTop w:val="0"/>
      <w:marBottom w:val="0"/>
      <w:divBdr>
        <w:top w:val="none" w:sz="0" w:space="0" w:color="auto"/>
        <w:left w:val="none" w:sz="0" w:space="0" w:color="auto"/>
        <w:bottom w:val="none" w:sz="0" w:space="0" w:color="auto"/>
        <w:right w:val="none" w:sz="0" w:space="0" w:color="auto"/>
      </w:divBdr>
    </w:div>
    <w:div w:id="1235775323">
      <w:bodyDiv w:val="1"/>
      <w:marLeft w:val="0"/>
      <w:marRight w:val="0"/>
      <w:marTop w:val="0"/>
      <w:marBottom w:val="0"/>
      <w:divBdr>
        <w:top w:val="none" w:sz="0" w:space="0" w:color="auto"/>
        <w:left w:val="none" w:sz="0" w:space="0" w:color="auto"/>
        <w:bottom w:val="none" w:sz="0" w:space="0" w:color="auto"/>
        <w:right w:val="none" w:sz="0" w:space="0" w:color="auto"/>
      </w:divBdr>
    </w:div>
    <w:div w:id="1235970916">
      <w:bodyDiv w:val="1"/>
      <w:marLeft w:val="0"/>
      <w:marRight w:val="0"/>
      <w:marTop w:val="0"/>
      <w:marBottom w:val="0"/>
      <w:divBdr>
        <w:top w:val="none" w:sz="0" w:space="0" w:color="auto"/>
        <w:left w:val="none" w:sz="0" w:space="0" w:color="auto"/>
        <w:bottom w:val="none" w:sz="0" w:space="0" w:color="auto"/>
        <w:right w:val="none" w:sz="0" w:space="0" w:color="auto"/>
      </w:divBdr>
    </w:div>
    <w:div w:id="1236280716">
      <w:bodyDiv w:val="1"/>
      <w:marLeft w:val="0"/>
      <w:marRight w:val="0"/>
      <w:marTop w:val="0"/>
      <w:marBottom w:val="0"/>
      <w:divBdr>
        <w:top w:val="none" w:sz="0" w:space="0" w:color="auto"/>
        <w:left w:val="none" w:sz="0" w:space="0" w:color="auto"/>
        <w:bottom w:val="none" w:sz="0" w:space="0" w:color="auto"/>
        <w:right w:val="none" w:sz="0" w:space="0" w:color="auto"/>
      </w:divBdr>
    </w:div>
    <w:div w:id="1237088495">
      <w:bodyDiv w:val="1"/>
      <w:marLeft w:val="0"/>
      <w:marRight w:val="0"/>
      <w:marTop w:val="0"/>
      <w:marBottom w:val="0"/>
      <w:divBdr>
        <w:top w:val="none" w:sz="0" w:space="0" w:color="auto"/>
        <w:left w:val="none" w:sz="0" w:space="0" w:color="auto"/>
        <w:bottom w:val="none" w:sz="0" w:space="0" w:color="auto"/>
        <w:right w:val="none" w:sz="0" w:space="0" w:color="auto"/>
      </w:divBdr>
    </w:div>
    <w:div w:id="1237546186">
      <w:bodyDiv w:val="1"/>
      <w:marLeft w:val="0"/>
      <w:marRight w:val="0"/>
      <w:marTop w:val="0"/>
      <w:marBottom w:val="0"/>
      <w:divBdr>
        <w:top w:val="none" w:sz="0" w:space="0" w:color="auto"/>
        <w:left w:val="none" w:sz="0" w:space="0" w:color="auto"/>
        <w:bottom w:val="none" w:sz="0" w:space="0" w:color="auto"/>
        <w:right w:val="none" w:sz="0" w:space="0" w:color="auto"/>
      </w:divBdr>
    </w:div>
    <w:div w:id="1239948501">
      <w:bodyDiv w:val="1"/>
      <w:marLeft w:val="0"/>
      <w:marRight w:val="0"/>
      <w:marTop w:val="0"/>
      <w:marBottom w:val="0"/>
      <w:divBdr>
        <w:top w:val="none" w:sz="0" w:space="0" w:color="auto"/>
        <w:left w:val="none" w:sz="0" w:space="0" w:color="auto"/>
        <w:bottom w:val="none" w:sz="0" w:space="0" w:color="auto"/>
        <w:right w:val="none" w:sz="0" w:space="0" w:color="auto"/>
      </w:divBdr>
    </w:div>
    <w:div w:id="1240408205">
      <w:bodyDiv w:val="1"/>
      <w:marLeft w:val="0"/>
      <w:marRight w:val="0"/>
      <w:marTop w:val="0"/>
      <w:marBottom w:val="0"/>
      <w:divBdr>
        <w:top w:val="none" w:sz="0" w:space="0" w:color="auto"/>
        <w:left w:val="none" w:sz="0" w:space="0" w:color="auto"/>
        <w:bottom w:val="none" w:sz="0" w:space="0" w:color="auto"/>
        <w:right w:val="none" w:sz="0" w:space="0" w:color="auto"/>
      </w:divBdr>
    </w:div>
    <w:div w:id="1240484745">
      <w:bodyDiv w:val="1"/>
      <w:marLeft w:val="0"/>
      <w:marRight w:val="0"/>
      <w:marTop w:val="0"/>
      <w:marBottom w:val="0"/>
      <w:divBdr>
        <w:top w:val="none" w:sz="0" w:space="0" w:color="auto"/>
        <w:left w:val="none" w:sz="0" w:space="0" w:color="auto"/>
        <w:bottom w:val="none" w:sz="0" w:space="0" w:color="auto"/>
        <w:right w:val="none" w:sz="0" w:space="0" w:color="auto"/>
      </w:divBdr>
    </w:div>
    <w:div w:id="1242061033">
      <w:bodyDiv w:val="1"/>
      <w:marLeft w:val="0"/>
      <w:marRight w:val="0"/>
      <w:marTop w:val="0"/>
      <w:marBottom w:val="0"/>
      <w:divBdr>
        <w:top w:val="none" w:sz="0" w:space="0" w:color="auto"/>
        <w:left w:val="none" w:sz="0" w:space="0" w:color="auto"/>
        <w:bottom w:val="none" w:sz="0" w:space="0" w:color="auto"/>
        <w:right w:val="none" w:sz="0" w:space="0" w:color="auto"/>
      </w:divBdr>
    </w:div>
    <w:div w:id="1243445430">
      <w:bodyDiv w:val="1"/>
      <w:marLeft w:val="0"/>
      <w:marRight w:val="0"/>
      <w:marTop w:val="0"/>
      <w:marBottom w:val="0"/>
      <w:divBdr>
        <w:top w:val="none" w:sz="0" w:space="0" w:color="auto"/>
        <w:left w:val="none" w:sz="0" w:space="0" w:color="auto"/>
        <w:bottom w:val="none" w:sz="0" w:space="0" w:color="auto"/>
        <w:right w:val="none" w:sz="0" w:space="0" w:color="auto"/>
      </w:divBdr>
    </w:div>
    <w:div w:id="1244952718">
      <w:bodyDiv w:val="1"/>
      <w:marLeft w:val="0"/>
      <w:marRight w:val="0"/>
      <w:marTop w:val="0"/>
      <w:marBottom w:val="0"/>
      <w:divBdr>
        <w:top w:val="none" w:sz="0" w:space="0" w:color="auto"/>
        <w:left w:val="none" w:sz="0" w:space="0" w:color="auto"/>
        <w:bottom w:val="none" w:sz="0" w:space="0" w:color="auto"/>
        <w:right w:val="none" w:sz="0" w:space="0" w:color="auto"/>
      </w:divBdr>
    </w:div>
    <w:div w:id="1245073262">
      <w:bodyDiv w:val="1"/>
      <w:marLeft w:val="0"/>
      <w:marRight w:val="0"/>
      <w:marTop w:val="0"/>
      <w:marBottom w:val="0"/>
      <w:divBdr>
        <w:top w:val="none" w:sz="0" w:space="0" w:color="auto"/>
        <w:left w:val="none" w:sz="0" w:space="0" w:color="auto"/>
        <w:bottom w:val="none" w:sz="0" w:space="0" w:color="auto"/>
        <w:right w:val="none" w:sz="0" w:space="0" w:color="auto"/>
      </w:divBdr>
    </w:div>
    <w:div w:id="1245994453">
      <w:bodyDiv w:val="1"/>
      <w:marLeft w:val="0"/>
      <w:marRight w:val="0"/>
      <w:marTop w:val="0"/>
      <w:marBottom w:val="0"/>
      <w:divBdr>
        <w:top w:val="none" w:sz="0" w:space="0" w:color="auto"/>
        <w:left w:val="none" w:sz="0" w:space="0" w:color="auto"/>
        <w:bottom w:val="none" w:sz="0" w:space="0" w:color="auto"/>
        <w:right w:val="none" w:sz="0" w:space="0" w:color="auto"/>
      </w:divBdr>
    </w:div>
    <w:div w:id="1246912979">
      <w:bodyDiv w:val="1"/>
      <w:marLeft w:val="0"/>
      <w:marRight w:val="0"/>
      <w:marTop w:val="0"/>
      <w:marBottom w:val="0"/>
      <w:divBdr>
        <w:top w:val="none" w:sz="0" w:space="0" w:color="auto"/>
        <w:left w:val="none" w:sz="0" w:space="0" w:color="auto"/>
        <w:bottom w:val="none" w:sz="0" w:space="0" w:color="auto"/>
        <w:right w:val="none" w:sz="0" w:space="0" w:color="auto"/>
      </w:divBdr>
    </w:div>
    <w:div w:id="1247764933">
      <w:bodyDiv w:val="1"/>
      <w:marLeft w:val="0"/>
      <w:marRight w:val="0"/>
      <w:marTop w:val="0"/>
      <w:marBottom w:val="0"/>
      <w:divBdr>
        <w:top w:val="none" w:sz="0" w:space="0" w:color="auto"/>
        <w:left w:val="none" w:sz="0" w:space="0" w:color="auto"/>
        <w:bottom w:val="none" w:sz="0" w:space="0" w:color="auto"/>
        <w:right w:val="none" w:sz="0" w:space="0" w:color="auto"/>
      </w:divBdr>
    </w:div>
    <w:div w:id="1248077565">
      <w:bodyDiv w:val="1"/>
      <w:marLeft w:val="0"/>
      <w:marRight w:val="0"/>
      <w:marTop w:val="0"/>
      <w:marBottom w:val="0"/>
      <w:divBdr>
        <w:top w:val="none" w:sz="0" w:space="0" w:color="auto"/>
        <w:left w:val="none" w:sz="0" w:space="0" w:color="auto"/>
        <w:bottom w:val="none" w:sz="0" w:space="0" w:color="auto"/>
        <w:right w:val="none" w:sz="0" w:space="0" w:color="auto"/>
      </w:divBdr>
    </w:div>
    <w:div w:id="1248880149">
      <w:bodyDiv w:val="1"/>
      <w:marLeft w:val="0"/>
      <w:marRight w:val="0"/>
      <w:marTop w:val="0"/>
      <w:marBottom w:val="0"/>
      <w:divBdr>
        <w:top w:val="none" w:sz="0" w:space="0" w:color="auto"/>
        <w:left w:val="none" w:sz="0" w:space="0" w:color="auto"/>
        <w:bottom w:val="none" w:sz="0" w:space="0" w:color="auto"/>
        <w:right w:val="none" w:sz="0" w:space="0" w:color="auto"/>
      </w:divBdr>
    </w:div>
    <w:div w:id="1249340209">
      <w:bodyDiv w:val="1"/>
      <w:marLeft w:val="0"/>
      <w:marRight w:val="0"/>
      <w:marTop w:val="0"/>
      <w:marBottom w:val="0"/>
      <w:divBdr>
        <w:top w:val="none" w:sz="0" w:space="0" w:color="auto"/>
        <w:left w:val="none" w:sz="0" w:space="0" w:color="auto"/>
        <w:bottom w:val="none" w:sz="0" w:space="0" w:color="auto"/>
        <w:right w:val="none" w:sz="0" w:space="0" w:color="auto"/>
      </w:divBdr>
    </w:div>
    <w:div w:id="1250891274">
      <w:bodyDiv w:val="1"/>
      <w:marLeft w:val="0"/>
      <w:marRight w:val="0"/>
      <w:marTop w:val="0"/>
      <w:marBottom w:val="0"/>
      <w:divBdr>
        <w:top w:val="none" w:sz="0" w:space="0" w:color="auto"/>
        <w:left w:val="none" w:sz="0" w:space="0" w:color="auto"/>
        <w:bottom w:val="none" w:sz="0" w:space="0" w:color="auto"/>
        <w:right w:val="none" w:sz="0" w:space="0" w:color="auto"/>
      </w:divBdr>
    </w:div>
    <w:div w:id="1251935871">
      <w:bodyDiv w:val="1"/>
      <w:marLeft w:val="0"/>
      <w:marRight w:val="0"/>
      <w:marTop w:val="0"/>
      <w:marBottom w:val="0"/>
      <w:divBdr>
        <w:top w:val="none" w:sz="0" w:space="0" w:color="auto"/>
        <w:left w:val="none" w:sz="0" w:space="0" w:color="auto"/>
        <w:bottom w:val="none" w:sz="0" w:space="0" w:color="auto"/>
        <w:right w:val="none" w:sz="0" w:space="0" w:color="auto"/>
      </w:divBdr>
    </w:div>
    <w:div w:id="1251960761">
      <w:bodyDiv w:val="1"/>
      <w:marLeft w:val="0"/>
      <w:marRight w:val="0"/>
      <w:marTop w:val="0"/>
      <w:marBottom w:val="0"/>
      <w:divBdr>
        <w:top w:val="none" w:sz="0" w:space="0" w:color="auto"/>
        <w:left w:val="none" w:sz="0" w:space="0" w:color="auto"/>
        <w:bottom w:val="none" w:sz="0" w:space="0" w:color="auto"/>
        <w:right w:val="none" w:sz="0" w:space="0" w:color="auto"/>
      </w:divBdr>
    </w:div>
    <w:div w:id="1252347299">
      <w:bodyDiv w:val="1"/>
      <w:marLeft w:val="0"/>
      <w:marRight w:val="0"/>
      <w:marTop w:val="0"/>
      <w:marBottom w:val="0"/>
      <w:divBdr>
        <w:top w:val="none" w:sz="0" w:space="0" w:color="auto"/>
        <w:left w:val="none" w:sz="0" w:space="0" w:color="auto"/>
        <w:bottom w:val="none" w:sz="0" w:space="0" w:color="auto"/>
        <w:right w:val="none" w:sz="0" w:space="0" w:color="auto"/>
      </w:divBdr>
    </w:div>
    <w:div w:id="1252396471">
      <w:bodyDiv w:val="1"/>
      <w:marLeft w:val="0"/>
      <w:marRight w:val="0"/>
      <w:marTop w:val="0"/>
      <w:marBottom w:val="0"/>
      <w:divBdr>
        <w:top w:val="none" w:sz="0" w:space="0" w:color="auto"/>
        <w:left w:val="none" w:sz="0" w:space="0" w:color="auto"/>
        <w:bottom w:val="none" w:sz="0" w:space="0" w:color="auto"/>
        <w:right w:val="none" w:sz="0" w:space="0" w:color="auto"/>
      </w:divBdr>
    </w:div>
    <w:div w:id="1252471107">
      <w:bodyDiv w:val="1"/>
      <w:marLeft w:val="0"/>
      <w:marRight w:val="0"/>
      <w:marTop w:val="0"/>
      <w:marBottom w:val="0"/>
      <w:divBdr>
        <w:top w:val="none" w:sz="0" w:space="0" w:color="auto"/>
        <w:left w:val="none" w:sz="0" w:space="0" w:color="auto"/>
        <w:bottom w:val="none" w:sz="0" w:space="0" w:color="auto"/>
        <w:right w:val="none" w:sz="0" w:space="0" w:color="auto"/>
      </w:divBdr>
    </w:div>
    <w:div w:id="1252471810">
      <w:bodyDiv w:val="1"/>
      <w:marLeft w:val="0"/>
      <w:marRight w:val="0"/>
      <w:marTop w:val="0"/>
      <w:marBottom w:val="0"/>
      <w:divBdr>
        <w:top w:val="none" w:sz="0" w:space="0" w:color="auto"/>
        <w:left w:val="none" w:sz="0" w:space="0" w:color="auto"/>
        <w:bottom w:val="none" w:sz="0" w:space="0" w:color="auto"/>
        <w:right w:val="none" w:sz="0" w:space="0" w:color="auto"/>
      </w:divBdr>
    </w:div>
    <w:div w:id="1252738786">
      <w:bodyDiv w:val="1"/>
      <w:marLeft w:val="0"/>
      <w:marRight w:val="0"/>
      <w:marTop w:val="0"/>
      <w:marBottom w:val="0"/>
      <w:divBdr>
        <w:top w:val="none" w:sz="0" w:space="0" w:color="auto"/>
        <w:left w:val="none" w:sz="0" w:space="0" w:color="auto"/>
        <w:bottom w:val="none" w:sz="0" w:space="0" w:color="auto"/>
        <w:right w:val="none" w:sz="0" w:space="0" w:color="auto"/>
      </w:divBdr>
    </w:div>
    <w:div w:id="1255897029">
      <w:bodyDiv w:val="1"/>
      <w:marLeft w:val="0"/>
      <w:marRight w:val="0"/>
      <w:marTop w:val="0"/>
      <w:marBottom w:val="0"/>
      <w:divBdr>
        <w:top w:val="none" w:sz="0" w:space="0" w:color="auto"/>
        <w:left w:val="none" w:sz="0" w:space="0" w:color="auto"/>
        <w:bottom w:val="none" w:sz="0" w:space="0" w:color="auto"/>
        <w:right w:val="none" w:sz="0" w:space="0" w:color="auto"/>
      </w:divBdr>
    </w:div>
    <w:div w:id="1256403652">
      <w:bodyDiv w:val="1"/>
      <w:marLeft w:val="0"/>
      <w:marRight w:val="0"/>
      <w:marTop w:val="0"/>
      <w:marBottom w:val="0"/>
      <w:divBdr>
        <w:top w:val="none" w:sz="0" w:space="0" w:color="auto"/>
        <w:left w:val="none" w:sz="0" w:space="0" w:color="auto"/>
        <w:bottom w:val="none" w:sz="0" w:space="0" w:color="auto"/>
        <w:right w:val="none" w:sz="0" w:space="0" w:color="auto"/>
      </w:divBdr>
    </w:div>
    <w:div w:id="1257322107">
      <w:bodyDiv w:val="1"/>
      <w:marLeft w:val="0"/>
      <w:marRight w:val="0"/>
      <w:marTop w:val="0"/>
      <w:marBottom w:val="0"/>
      <w:divBdr>
        <w:top w:val="none" w:sz="0" w:space="0" w:color="auto"/>
        <w:left w:val="none" w:sz="0" w:space="0" w:color="auto"/>
        <w:bottom w:val="none" w:sz="0" w:space="0" w:color="auto"/>
        <w:right w:val="none" w:sz="0" w:space="0" w:color="auto"/>
      </w:divBdr>
    </w:div>
    <w:div w:id="1257326894">
      <w:bodyDiv w:val="1"/>
      <w:marLeft w:val="0"/>
      <w:marRight w:val="0"/>
      <w:marTop w:val="0"/>
      <w:marBottom w:val="0"/>
      <w:divBdr>
        <w:top w:val="none" w:sz="0" w:space="0" w:color="auto"/>
        <w:left w:val="none" w:sz="0" w:space="0" w:color="auto"/>
        <w:bottom w:val="none" w:sz="0" w:space="0" w:color="auto"/>
        <w:right w:val="none" w:sz="0" w:space="0" w:color="auto"/>
      </w:divBdr>
    </w:div>
    <w:div w:id="1257641712">
      <w:bodyDiv w:val="1"/>
      <w:marLeft w:val="0"/>
      <w:marRight w:val="0"/>
      <w:marTop w:val="0"/>
      <w:marBottom w:val="0"/>
      <w:divBdr>
        <w:top w:val="none" w:sz="0" w:space="0" w:color="auto"/>
        <w:left w:val="none" w:sz="0" w:space="0" w:color="auto"/>
        <w:bottom w:val="none" w:sz="0" w:space="0" w:color="auto"/>
        <w:right w:val="none" w:sz="0" w:space="0" w:color="auto"/>
      </w:divBdr>
    </w:div>
    <w:div w:id="1260218266">
      <w:bodyDiv w:val="1"/>
      <w:marLeft w:val="0"/>
      <w:marRight w:val="0"/>
      <w:marTop w:val="0"/>
      <w:marBottom w:val="0"/>
      <w:divBdr>
        <w:top w:val="none" w:sz="0" w:space="0" w:color="auto"/>
        <w:left w:val="none" w:sz="0" w:space="0" w:color="auto"/>
        <w:bottom w:val="none" w:sz="0" w:space="0" w:color="auto"/>
        <w:right w:val="none" w:sz="0" w:space="0" w:color="auto"/>
      </w:divBdr>
    </w:div>
    <w:div w:id="1261915128">
      <w:bodyDiv w:val="1"/>
      <w:marLeft w:val="0"/>
      <w:marRight w:val="0"/>
      <w:marTop w:val="0"/>
      <w:marBottom w:val="0"/>
      <w:divBdr>
        <w:top w:val="none" w:sz="0" w:space="0" w:color="auto"/>
        <w:left w:val="none" w:sz="0" w:space="0" w:color="auto"/>
        <w:bottom w:val="none" w:sz="0" w:space="0" w:color="auto"/>
        <w:right w:val="none" w:sz="0" w:space="0" w:color="auto"/>
      </w:divBdr>
    </w:div>
    <w:div w:id="1262446007">
      <w:bodyDiv w:val="1"/>
      <w:marLeft w:val="0"/>
      <w:marRight w:val="0"/>
      <w:marTop w:val="0"/>
      <w:marBottom w:val="0"/>
      <w:divBdr>
        <w:top w:val="none" w:sz="0" w:space="0" w:color="auto"/>
        <w:left w:val="none" w:sz="0" w:space="0" w:color="auto"/>
        <w:bottom w:val="none" w:sz="0" w:space="0" w:color="auto"/>
        <w:right w:val="none" w:sz="0" w:space="0" w:color="auto"/>
      </w:divBdr>
    </w:div>
    <w:div w:id="1262759574">
      <w:bodyDiv w:val="1"/>
      <w:marLeft w:val="0"/>
      <w:marRight w:val="0"/>
      <w:marTop w:val="0"/>
      <w:marBottom w:val="0"/>
      <w:divBdr>
        <w:top w:val="none" w:sz="0" w:space="0" w:color="auto"/>
        <w:left w:val="none" w:sz="0" w:space="0" w:color="auto"/>
        <w:bottom w:val="none" w:sz="0" w:space="0" w:color="auto"/>
        <w:right w:val="none" w:sz="0" w:space="0" w:color="auto"/>
      </w:divBdr>
    </w:div>
    <w:div w:id="1263029224">
      <w:bodyDiv w:val="1"/>
      <w:marLeft w:val="0"/>
      <w:marRight w:val="0"/>
      <w:marTop w:val="0"/>
      <w:marBottom w:val="0"/>
      <w:divBdr>
        <w:top w:val="none" w:sz="0" w:space="0" w:color="auto"/>
        <w:left w:val="none" w:sz="0" w:space="0" w:color="auto"/>
        <w:bottom w:val="none" w:sz="0" w:space="0" w:color="auto"/>
        <w:right w:val="none" w:sz="0" w:space="0" w:color="auto"/>
      </w:divBdr>
    </w:div>
    <w:div w:id="1263953168">
      <w:bodyDiv w:val="1"/>
      <w:marLeft w:val="0"/>
      <w:marRight w:val="0"/>
      <w:marTop w:val="0"/>
      <w:marBottom w:val="0"/>
      <w:divBdr>
        <w:top w:val="none" w:sz="0" w:space="0" w:color="auto"/>
        <w:left w:val="none" w:sz="0" w:space="0" w:color="auto"/>
        <w:bottom w:val="none" w:sz="0" w:space="0" w:color="auto"/>
        <w:right w:val="none" w:sz="0" w:space="0" w:color="auto"/>
      </w:divBdr>
    </w:div>
    <w:div w:id="1264336754">
      <w:bodyDiv w:val="1"/>
      <w:marLeft w:val="0"/>
      <w:marRight w:val="0"/>
      <w:marTop w:val="0"/>
      <w:marBottom w:val="0"/>
      <w:divBdr>
        <w:top w:val="none" w:sz="0" w:space="0" w:color="auto"/>
        <w:left w:val="none" w:sz="0" w:space="0" w:color="auto"/>
        <w:bottom w:val="none" w:sz="0" w:space="0" w:color="auto"/>
        <w:right w:val="none" w:sz="0" w:space="0" w:color="auto"/>
      </w:divBdr>
    </w:div>
    <w:div w:id="1266646009">
      <w:bodyDiv w:val="1"/>
      <w:marLeft w:val="0"/>
      <w:marRight w:val="0"/>
      <w:marTop w:val="0"/>
      <w:marBottom w:val="0"/>
      <w:divBdr>
        <w:top w:val="none" w:sz="0" w:space="0" w:color="auto"/>
        <w:left w:val="none" w:sz="0" w:space="0" w:color="auto"/>
        <w:bottom w:val="none" w:sz="0" w:space="0" w:color="auto"/>
        <w:right w:val="none" w:sz="0" w:space="0" w:color="auto"/>
      </w:divBdr>
    </w:div>
    <w:div w:id="1269699806">
      <w:bodyDiv w:val="1"/>
      <w:marLeft w:val="0"/>
      <w:marRight w:val="0"/>
      <w:marTop w:val="0"/>
      <w:marBottom w:val="0"/>
      <w:divBdr>
        <w:top w:val="none" w:sz="0" w:space="0" w:color="auto"/>
        <w:left w:val="none" w:sz="0" w:space="0" w:color="auto"/>
        <w:bottom w:val="none" w:sz="0" w:space="0" w:color="auto"/>
        <w:right w:val="none" w:sz="0" w:space="0" w:color="auto"/>
      </w:divBdr>
    </w:div>
    <w:div w:id="1269972614">
      <w:bodyDiv w:val="1"/>
      <w:marLeft w:val="0"/>
      <w:marRight w:val="0"/>
      <w:marTop w:val="0"/>
      <w:marBottom w:val="0"/>
      <w:divBdr>
        <w:top w:val="none" w:sz="0" w:space="0" w:color="auto"/>
        <w:left w:val="none" w:sz="0" w:space="0" w:color="auto"/>
        <w:bottom w:val="none" w:sz="0" w:space="0" w:color="auto"/>
        <w:right w:val="none" w:sz="0" w:space="0" w:color="auto"/>
      </w:divBdr>
    </w:div>
    <w:div w:id="1270698296">
      <w:bodyDiv w:val="1"/>
      <w:marLeft w:val="0"/>
      <w:marRight w:val="0"/>
      <w:marTop w:val="0"/>
      <w:marBottom w:val="0"/>
      <w:divBdr>
        <w:top w:val="none" w:sz="0" w:space="0" w:color="auto"/>
        <w:left w:val="none" w:sz="0" w:space="0" w:color="auto"/>
        <w:bottom w:val="none" w:sz="0" w:space="0" w:color="auto"/>
        <w:right w:val="none" w:sz="0" w:space="0" w:color="auto"/>
      </w:divBdr>
    </w:div>
    <w:div w:id="1270702166">
      <w:bodyDiv w:val="1"/>
      <w:marLeft w:val="0"/>
      <w:marRight w:val="0"/>
      <w:marTop w:val="0"/>
      <w:marBottom w:val="0"/>
      <w:divBdr>
        <w:top w:val="none" w:sz="0" w:space="0" w:color="auto"/>
        <w:left w:val="none" w:sz="0" w:space="0" w:color="auto"/>
        <w:bottom w:val="none" w:sz="0" w:space="0" w:color="auto"/>
        <w:right w:val="none" w:sz="0" w:space="0" w:color="auto"/>
      </w:divBdr>
    </w:div>
    <w:div w:id="1270746796">
      <w:bodyDiv w:val="1"/>
      <w:marLeft w:val="0"/>
      <w:marRight w:val="0"/>
      <w:marTop w:val="0"/>
      <w:marBottom w:val="0"/>
      <w:divBdr>
        <w:top w:val="none" w:sz="0" w:space="0" w:color="auto"/>
        <w:left w:val="none" w:sz="0" w:space="0" w:color="auto"/>
        <w:bottom w:val="none" w:sz="0" w:space="0" w:color="auto"/>
        <w:right w:val="none" w:sz="0" w:space="0" w:color="auto"/>
      </w:divBdr>
    </w:div>
    <w:div w:id="1271595433">
      <w:bodyDiv w:val="1"/>
      <w:marLeft w:val="0"/>
      <w:marRight w:val="0"/>
      <w:marTop w:val="0"/>
      <w:marBottom w:val="0"/>
      <w:divBdr>
        <w:top w:val="none" w:sz="0" w:space="0" w:color="auto"/>
        <w:left w:val="none" w:sz="0" w:space="0" w:color="auto"/>
        <w:bottom w:val="none" w:sz="0" w:space="0" w:color="auto"/>
        <w:right w:val="none" w:sz="0" w:space="0" w:color="auto"/>
      </w:divBdr>
    </w:div>
    <w:div w:id="1272008496">
      <w:bodyDiv w:val="1"/>
      <w:marLeft w:val="0"/>
      <w:marRight w:val="0"/>
      <w:marTop w:val="0"/>
      <w:marBottom w:val="0"/>
      <w:divBdr>
        <w:top w:val="none" w:sz="0" w:space="0" w:color="auto"/>
        <w:left w:val="none" w:sz="0" w:space="0" w:color="auto"/>
        <w:bottom w:val="none" w:sz="0" w:space="0" w:color="auto"/>
        <w:right w:val="none" w:sz="0" w:space="0" w:color="auto"/>
      </w:divBdr>
    </w:div>
    <w:div w:id="1272666423">
      <w:bodyDiv w:val="1"/>
      <w:marLeft w:val="0"/>
      <w:marRight w:val="0"/>
      <w:marTop w:val="0"/>
      <w:marBottom w:val="0"/>
      <w:divBdr>
        <w:top w:val="none" w:sz="0" w:space="0" w:color="auto"/>
        <w:left w:val="none" w:sz="0" w:space="0" w:color="auto"/>
        <w:bottom w:val="none" w:sz="0" w:space="0" w:color="auto"/>
        <w:right w:val="none" w:sz="0" w:space="0" w:color="auto"/>
      </w:divBdr>
    </w:div>
    <w:div w:id="1272933190">
      <w:bodyDiv w:val="1"/>
      <w:marLeft w:val="0"/>
      <w:marRight w:val="0"/>
      <w:marTop w:val="0"/>
      <w:marBottom w:val="0"/>
      <w:divBdr>
        <w:top w:val="none" w:sz="0" w:space="0" w:color="auto"/>
        <w:left w:val="none" w:sz="0" w:space="0" w:color="auto"/>
        <w:bottom w:val="none" w:sz="0" w:space="0" w:color="auto"/>
        <w:right w:val="none" w:sz="0" w:space="0" w:color="auto"/>
      </w:divBdr>
    </w:div>
    <w:div w:id="1273512944">
      <w:bodyDiv w:val="1"/>
      <w:marLeft w:val="0"/>
      <w:marRight w:val="0"/>
      <w:marTop w:val="0"/>
      <w:marBottom w:val="0"/>
      <w:divBdr>
        <w:top w:val="none" w:sz="0" w:space="0" w:color="auto"/>
        <w:left w:val="none" w:sz="0" w:space="0" w:color="auto"/>
        <w:bottom w:val="none" w:sz="0" w:space="0" w:color="auto"/>
        <w:right w:val="none" w:sz="0" w:space="0" w:color="auto"/>
      </w:divBdr>
    </w:div>
    <w:div w:id="1274702351">
      <w:bodyDiv w:val="1"/>
      <w:marLeft w:val="0"/>
      <w:marRight w:val="0"/>
      <w:marTop w:val="0"/>
      <w:marBottom w:val="0"/>
      <w:divBdr>
        <w:top w:val="none" w:sz="0" w:space="0" w:color="auto"/>
        <w:left w:val="none" w:sz="0" w:space="0" w:color="auto"/>
        <w:bottom w:val="none" w:sz="0" w:space="0" w:color="auto"/>
        <w:right w:val="none" w:sz="0" w:space="0" w:color="auto"/>
      </w:divBdr>
    </w:div>
    <w:div w:id="1274747876">
      <w:bodyDiv w:val="1"/>
      <w:marLeft w:val="0"/>
      <w:marRight w:val="0"/>
      <w:marTop w:val="0"/>
      <w:marBottom w:val="0"/>
      <w:divBdr>
        <w:top w:val="none" w:sz="0" w:space="0" w:color="auto"/>
        <w:left w:val="none" w:sz="0" w:space="0" w:color="auto"/>
        <w:bottom w:val="none" w:sz="0" w:space="0" w:color="auto"/>
        <w:right w:val="none" w:sz="0" w:space="0" w:color="auto"/>
      </w:divBdr>
    </w:div>
    <w:div w:id="1276601255">
      <w:bodyDiv w:val="1"/>
      <w:marLeft w:val="0"/>
      <w:marRight w:val="0"/>
      <w:marTop w:val="0"/>
      <w:marBottom w:val="0"/>
      <w:divBdr>
        <w:top w:val="none" w:sz="0" w:space="0" w:color="auto"/>
        <w:left w:val="none" w:sz="0" w:space="0" w:color="auto"/>
        <w:bottom w:val="none" w:sz="0" w:space="0" w:color="auto"/>
        <w:right w:val="none" w:sz="0" w:space="0" w:color="auto"/>
      </w:divBdr>
    </w:div>
    <w:div w:id="1277640015">
      <w:bodyDiv w:val="1"/>
      <w:marLeft w:val="0"/>
      <w:marRight w:val="0"/>
      <w:marTop w:val="0"/>
      <w:marBottom w:val="0"/>
      <w:divBdr>
        <w:top w:val="none" w:sz="0" w:space="0" w:color="auto"/>
        <w:left w:val="none" w:sz="0" w:space="0" w:color="auto"/>
        <w:bottom w:val="none" w:sz="0" w:space="0" w:color="auto"/>
        <w:right w:val="none" w:sz="0" w:space="0" w:color="auto"/>
      </w:divBdr>
    </w:div>
    <w:div w:id="1280067246">
      <w:bodyDiv w:val="1"/>
      <w:marLeft w:val="0"/>
      <w:marRight w:val="0"/>
      <w:marTop w:val="0"/>
      <w:marBottom w:val="0"/>
      <w:divBdr>
        <w:top w:val="none" w:sz="0" w:space="0" w:color="auto"/>
        <w:left w:val="none" w:sz="0" w:space="0" w:color="auto"/>
        <w:bottom w:val="none" w:sz="0" w:space="0" w:color="auto"/>
        <w:right w:val="none" w:sz="0" w:space="0" w:color="auto"/>
      </w:divBdr>
    </w:div>
    <w:div w:id="1280180752">
      <w:bodyDiv w:val="1"/>
      <w:marLeft w:val="0"/>
      <w:marRight w:val="0"/>
      <w:marTop w:val="0"/>
      <w:marBottom w:val="0"/>
      <w:divBdr>
        <w:top w:val="none" w:sz="0" w:space="0" w:color="auto"/>
        <w:left w:val="none" w:sz="0" w:space="0" w:color="auto"/>
        <w:bottom w:val="none" w:sz="0" w:space="0" w:color="auto"/>
        <w:right w:val="none" w:sz="0" w:space="0" w:color="auto"/>
      </w:divBdr>
    </w:div>
    <w:div w:id="1281571314">
      <w:bodyDiv w:val="1"/>
      <w:marLeft w:val="0"/>
      <w:marRight w:val="0"/>
      <w:marTop w:val="0"/>
      <w:marBottom w:val="0"/>
      <w:divBdr>
        <w:top w:val="none" w:sz="0" w:space="0" w:color="auto"/>
        <w:left w:val="none" w:sz="0" w:space="0" w:color="auto"/>
        <w:bottom w:val="none" w:sz="0" w:space="0" w:color="auto"/>
        <w:right w:val="none" w:sz="0" w:space="0" w:color="auto"/>
      </w:divBdr>
      <w:divsChild>
        <w:div w:id="1929462756">
          <w:marLeft w:val="480"/>
          <w:marRight w:val="0"/>
          <w:marTop w:val="0"/>
          <w:marBottom w:val="0"/>
          <w:divBdr>
            <w:top w:val="none" w:sz="0" w:space="0" w:color="auto"/>
            <w:left w:val="none" w:sz="0" w:space="0" w:color="auto"/>
            <w:bottom w:val="none" w:sz="0" w:space="0" w:color="auto"/>
            <w:right w:val="none" w:sz="0" w:space="0" w:color="auto"/>
          </w:divBdr>
        </w:div>
        <w:div w:id="633095478">
          <w:marLeft w:val="480"/>
          <w:marRight w:val="0"/>
          <w:marTop w:val="0"/>
          <w:marBottom w:val="0"/>
          <w:divBdr>
            <w:top w:val="none" w:sz="0" w:space="0" w:color="auto"/>
            <w:left w:val="none" w:sz="0" w:space="0" w:color="auto"/>
            <w:bottom w:val="none" w:sz="0" w:space="0" w:color="auto"/>
            <w:right w:val="none" w:sz="0" w:space="0" w:color="auto"/>
          </w:divBdr>
        </w:div>
        <w:div w:id="1265727123">
          <w:marLeft w:val="480"/>
          <w:marRight w:val="0"/>
          <w:marTop w:val="0"/>
          <w:marBottom w:val="0"/>
          <w:divBdr>
            <w:top w:val="none" w:sz="0" w:space="0" w:color="auto"/>
            <w:left w:val="none" w:sz="0" w:space="0" w:color="auto"/>
            <w:bottom w:val="none" w:sz="0" w:space="0" w:color="auto"/>
            <w:right w:val="none" w:sz="0" w:space="0" w:color="auto"/>
          </w:divBdr>
        </w:div>
        <w:div w:id="384913432">
          <w:marLeft w:val="480"/>
          <w:marRight w:val="0"/>
          <w:marTop w:val="0"/>
          <w:marBottom w:val="0"/>
          <w:divBdr>
            <w:top w:val="none" w:sz="0" w:space="0" w:color="auto"/>
            <w:left w:val="none" w:sz="0" w:space="0" w:color="auto"/>
            <w:bottom w:val="none" w:sz="0" w:space="0" w:color="auto"/>
            <w:right w:val="none" w:sz="0" w:space="0" w:color="auto"/>
          </w:divBdr>
        </w:div>
        <w:div w:id="1401559236">
          <w:marLeft w:val="480"/>
          <w:marRight w:val="0"/>
          <w:marTop w:val="0"/>
          <w:marBottom w:val="0"/>
          <w:divBdr>
            <w:top w:val="none" w:sz="0" w:space="0" w:color="auto"/>
            <w:left w:val="none" w:sz="0" w:space="0" w:color="auto"/>
            <w:bottom w:val="none" w:sz="0" w:space="0" w:color="auto"/>
            <w:right w:val="none" w:sz="0" w:space="0" w:color="auto"/>
          </w:divBdr>
        </w:div>
        <w:div w:id="565725014">
          <w:marLeft w:val="480"/>
          <w:marRight w:val="0"/>
          <w:marTop w:val="0"/>
          <w:marBottom w:val="0"/>
          <w:divBdr>
            <w:top w:val="none" w:sz="0" w:space="0" w:color="auto"/>
            <w:left w:val="none" w:sz="0" w:space="0" w:color="auto"/>
            <w:bottom w:val="none" w:sz="0" w:space="0" w:color="auto"/>
            <w:right w:val="none" w:sz="0" w:space="0" w:color="auto"/>
          </w:divBdr>
        </w:div>
        <w:div w:id="1130787082">
          <w:marLeft w:val="480"/>
          <w:marRight w:val="0"/>
          <w:marTop w:val="0"/>
          <w:marBottom w:val="0"/>
          <w:divBdr>
            <w:top w:val="none" w:sz="0" w:space="0" w:color="auto"/>
            <w:left w:val="none" w:sz="0" w:space="0" w:color="auto"/>
            <w:bottom w:val="none" w:sz="0" w:space="0" w:color="auto"/>
            <w:right w:val="none" w:sz="0" w:space="0" w:color="auto"/>
          </w:divBdr>
        </w:div>
        <w:div w:id="1205210821">
          <w:marLeft w:val="480"/>
          <w:marRight w:val="0"/>
          <w:marTop w:val="0"/>
          <w:marBottom w:val="0"/>
          <w:divBdr>
            <w:top w:val="none" w:sz="0" w:space="0" w:color="auto"/>
            <w:left w:val="none" w:sz="0" w:space="0" w:color="auto"/>
            <w:bottom w:val="none" w:sz="0" w:space="0" w:color="auto"/>
            <w:right w:val="none" w:sz="0" w:space="0" w:color="auto"/>
          </w:divBdr>
        </w:div>
        <w:div w:id="779029844">
          <w:marLeft w:val="480"/>
          <w:marRight w:val="0"/>
          <w:marTop w:val="0"/>
          <w:marBottom w:val="0"/>
          <w:divBdr>
            <w:top w:val="none" w:sz="0" w:space="0" w:color="auto"/>
            <w:left w:val="none" w:sz="0" w:space="0" w:color="auto"/>
            <w:bottom w:val="none" w:sz="0" w:space="0" w:color="auto"/>
            <w:right w:val="none" w:sz="0" w:space="0" w:color="auto"/>
          </w:divBdr>
        </w:div>
        <w:div w:id="1807359637">
          <w:marLeft w:val="480"/>
          <w:marRight w:val="0"/>
          <w:marTop w:val="0"/>
          <w:marBottom w:val="0"/>
          <w:divBdr>
            <w:top w:val="none" w:sz="0" w:space="0" w:color="auto"/>
            <w:left w:val="none" w:sz="0" w:space="0" w:color="auto"/>
            <w:bottom w:val="none" w:sz="0" w:space="0" w:color="auto"/>
            <w:right w:val="none" w:sz="0" w:space="0" w:color="auto"/>
          </w:divBdr>
        </w:div>
        <w:div w:id="955866332">
          <w:marLeft w:val="480"/>
          <w:marRight w:val="0"/>
          <w:marTop w:val="0"/>
          <w:marBottom w:val="0"/>
          <w:divBdr>
            <w:top w:val="none" w:sz="0" w:space="0" w:color="auto"/>
            <w:left w:val="none" w:sz="0" w:space="0" w:color="auto"/>
            <w:bottom w:val="none" w:sz="0" w:space="0" w:color="auto"/>
            <w:right w:val="none" w:sz="0" w:space="0" w:color="auto"/>
          </w:divBdr>
        </w:div>
        <w:div w:id="2055812889">
          <w:marLeft w:val="480"/>
          <w:marRight w:val="0"/>
          <w:marTop w:val="0"/>
          <w:marBottom w:val="0"/>
          <w:divBdr>
            <w:top w:val="none" w:sz="0" w:space="0" w:color="auto"/>
            <w:left w:val="none" w:sz="0" w:space="0" w:color="auto"/>
            <w:bottom w:val="none" w:sz="0" w:space="0" w:color="auto"/>
            <w:right w:val="none" w:sz="0" w:space="0" w:color="auto"/>
          </w:divBdr>
        </w:div>
        <w:div w:id="1500148352">
          <w:marLeft w:val="480"/>
          <w:marRight w:val="0"/>
          <w:marTop w:val="0"/>
          <w:marBottom w:val="0"/>
          <w:divBdr>
            <w:top w:val="none" w:sz="0" w:space="0" w:color="auto"/>
            <w:left w:val="none" w:sz="0" w:space="0" w:color="auto"/>
            <w:bottom w:val="none" w:sz="0" w:space="0" w:color="auto"/>
            <w:right w:val="none" w:sz="0" w:space="0" w:color="auto"/>
          </w:divBdr>
        </w:div>
        <w:div w:id="855122182">
          <w:marLeft w:val="480"/>
          <w:marRight w:val="0"/>
          <w:marTop w:val="0"/>
          <w:marBottom w:val="0"/>
          <w:divBdr>
            <w:top w:val="none" w:sz="0" w:space="0" w:color="auto"/>
            <w:left w:val="none" w:sz="0" w:space="0" w:color="auto"/>
            <w:bottom w:val="none" w:sz="0" w:space="0" w:color="auto"/>
            <w:right w:val="none" w:sz="0" w:space="0" w:color="auto"/>
          </w:divBdr>
        </w:div>
        <w:div w:id="1984117871">
          <w:marLeft w:val="480"/>
          <w:marRight w:val="0"/>
          <w:marTop w:val="0"/>
          <w:marBottom w:val="0"/>
          <w:divBdr>
            <w:top w:val="none" w:sz="0" w:space="0" w:color="auto"/>
            <w:left w:val="none" w:sz="0" w:space="0" w:color="auto"/>
            <w:bottom w:val="none" w:sz="0" w:space="0" w:color="auto"/>
            <w:right w:val="none" w:sz="0" w:space="0" w:color="auto"/>
          </w:divBdr>
        </w:div>
        <w:div w:id="448087227">
          <w:marLeft w:val="480"/>
          <w:marRight w:val="0"/>
          <w:marTop w:val="0"/>
          <w:marBottom w:val="0"/>
          <w:divBdr>
            <w:top w:val="none" w:sz="0" w:space="0" w:color="auto"/>
            <w:left w:val="none" w:sz="0" w:space="0" w:color="auto"/>
            <w:bottom w:val="none" w:sz="0" w:space="0" w:color="auto"/>
            <w:right w:val="none" w:sz="0" w:space="0" w:color="auto"/>
          </w:divBdr>
        </w:div>
        <w:div w:id="1615745542">
          <w:marLeft w:val="480"/>
          <w:marRight w:val="0"/>
          <w:marTop w:val="0"/>
          <w:marBottom w:val="0"/>
          <w:divBdr>
            <w:top w:val="none" w:sz="0" w:space="0" w:color="auto"/>
            <w:left w:val="none" w:sz="0" w:space="0" w:color="auto"/>
            <w:bottom w:val="none" w:sz="0" w:space="0" w:color="auto"/>
            <w:right w:val="none" w:sz="0" w:space="0" w:color="auto"/>
          </w:divBdr>
        </w:div>
        <w:div w:id="1062750460">
          <w:marLeft w:val="480"/>
          <w:marRight w:val="0"/>
          <w:marTop w:val="0"/>
          <w:marBottom w:val="0"/>
          <w:divBdr>
            <w:top w:val="none" w:sz="0" w:space="0" w:color="auto"/>
            <w:left w:val="none" w:sz="0" w:space="0" w:color="auto"/>
            <w:bottom w:val="none" w:sz="0" w:space="0" w:color="auto"/>
            <w:right w:val="none" w:sz="0" w:space="0" w:color="auto"/>
          </w:divBdr>
        </w:div>
        <w:div w:id="177240128">
          <w:marLeft w:val="480"/>
          <w:marRight w:val="0"/>
          <w:marTop w:val="0"/>
          <w:marBottom w:val="0"/>
          <w:divBdr>
            <w:top w:val="none" w:sz="0" w:space="0" w:color="auto"/>
            <w:left w:val="none" w:sz="0" w:space="0" w:color="auto"/>
            <w:bottom w:val="none" w:sz="0" w:space="0" w:color="auto"/>
            <w:right w:val="none" w:sz="0" w:space="0" w:color="auto"/>
          </w:divBdr>
        </w:div>
        <w:div w:id="1393307013">
          <w:marLeft w:val="480"/>
          <w:marRight w:val="0"/>
          <w:marTop w:val="0"/>
          <w:marBottom w:val="0"/>
          <w:divBdr>
            <w:top w:val="none" w:sz="0" w:space="0" w:color="auto"/>
            <w:left w:val="none" w:sz="0" w:space="0" w:color="auto"/>
            <w:bottom w:val="none" w:sz="0" w:space="0" w:color="auto"/>
            <w:right w:val="none" w:sz="0" w:space="0" w:color="auto"/>
          </w:divBdr>
        </w:div>
        <w:div w:id="1463688896">
          <w:marLeft w:val="480"/>
          <w:marRight w:val="0"/>
          <w:marTop w:val="0"/>
          <w:marBottom w:val="0"/>
          <w:divBdr>
            <w:top w:val="none" w:sz="0" w:space="0" w:color="auto"/>
            <w:left w:val="none" w:sz="0" w:space="0" w:color="auto"/>
            <w:bottom w:val="none" w:sz="0" w:space="0" w:color="auto"/>
            <w:right w:val="none" w:sz="0" w:space="0" w:color="auto"/>
          </w:divBdr>
        </w:div>
        <w:div w:id="1197356708">
          <w:marLeft w:val="480"/>
          <w:marRight w:val="0"/>
          <w:marTop w:val="0"/>
          <w:marBottom w:val="0"/>
          <w:divBdr>
            <w:top w:val="none" w:sz="0" w:space="0" w:color="auto"/>
            <w:left w:val="none" w:sz="0" w:space="0" w:color="auto"/>
            <w:bottom w:val="none" w:sz="0" w:space="0" w:color="auto"/>
            <w:right w:val="none" w:sz="0" w:space="0" w:color="auto"/>
          </w:divBdr>
        </w:div>
        <w:div w:id="1021275427">
          <w:marLeft w:val="480"/>
          <w:marRight w:val="0"/>
          <w:marTop w:val="0"/>
          <w:marBottom w:val="0"/>
          <w:divBdr>
            <w:top w:val="none" w:sz="0" w:space="0" w:color="auto"/>
            <w:left w:val="none" w:sz="0" w:space="0" w:color="auto"/>
            <w:bottom w:val="none" w:sz="0" w:space="0" w:color="auto"/>
            <w:right w:val="none" w:sz="0" w:space="0" w:color="auto"/>
          </w:divBdr>
        </w:div>
        <w:div w:id="218708253">
          <w:marLeft w:val="480"/>
          <w:marRight w:val="0"/>
          <w:marTop w:val="0"/>
          <w:marBottom w:val="0"/>
          <w:divBdr>
            <w:top w:val="none" w:sz="0" w:space="0" w:color="auto"/>
            <w:left w:val="none" w:sz="0" w:space="0" w:color="auto"/>
            <w:bottom w:val="none" w:sz="0" w:space="0" w:color="auto"/>
            <w:right w:val="none" w:sz="0" w:space="0" w:color="auto"/>
          </w:divBdr>
        </w:div>
        <w:div w:id="770204232">
          <w:marLeft w:val="480"/>
          <w:marRight w:val="0"/>
          <w:marTop w:val="0"/>
          <w:marBottom w:val="0"/>
          <w:divBdr>
            <w:top w:val="none" w:sz="0" w:space="0" w:color="auto"/>
            <w:left w:val="none" w:sz="0" w:space="0" w:color="auto"/>
            <w:bottom w:val="none" w:sz="0" w:space="0" w:color="auto"/>
            <w:right w:val="none" w:sz="0" w:space="0" w:color="auto"/>
          </w:divBdr>
        </w:div>
        <w:div w:id="15618522">
          <w:marLeft w:val="480"/>
          <w:marRight w:val="0"/>
          <w:marTop w:val="0"/>
          <w:marBottom w:val="0"/>
          <w:divBdr>
            <w:top w:val="none" w:sz="0" w:space="0" w:color="auto"/>
            <w:left w:val="none" w:sz="0" w:space="0" w:color="auto"/>
            <w:bottom w:val="none" w:sz="0" w:space="0" w:color="auto"/>
            <w:right w:val="none" w:sz="0" w:space="0" w:color="auto"/>
          </w:divBdr>
        </w:div>
        <w:div w:id="710956714">
          <w:marLeft w:val="480"/>
          <w:marRight w:val="0"/>
          <w:marTop w:val="0"/>
          <w:marBottom w:val="0"/>
          <w:divBdr>
            <w:top w:val="none" w:sz="0" w:space="0" w:color="auto"/>
            <w:left w:val="none" w:sz="0" w:space="0" w:color="auto"/>
            <w:bottom w:val="none" w:sz="0" w:space="0" w:color="auto"/>
            <w:right w:val="none" w:sz="0" w:space="0" w:color="auto"/>
          </w:divBdr>
        </w:div>
        <w:div w:id="1386027824">
          <w:marLeft w:val="480"/>
          <w:marRight w:val="0"/>
          <w:marTop w:val="0"/>
          <w:marBottom w:val="0"/>
          <w:divBdr>
            <w:top w:val="none" w:sz="0" w:space="0" w:color="auto"/>
            <w:left w:val="none" w:sz="0" w:space="0" w:color="auto"/>
            <w:bottom w:val="none" w:sz="0" w:space="0" w:color="auto"/>
            <w:right w:val="none" w:sz="0" w:space="0" w:color="auto"/>
          </w:divBdr>
        </w:div>
        <w:div w:id="167408294">
          <w:marLeft w:val="480"/>
          <w:marRight w:val="0"/>
          <w:marTop w:val="0"/>
          <w:marBottom w:val="0"/>
          <w:divBdr>
            <w:top w:val="none" w:sz="0" w:space="0" w:color="auto"/>
            <w:left w:val="none" w:sz="0" w:space="0" w:color="auto"/>
            <w:bottom w:val="none" w:sz="0" w:space="0" w:color="auto"/>
            <w:right w:val="none" w:sz="0" w:space="0" w:color="auto"/>
          </w:divBdr>
        </w:div>
        <w:div w:id="2022272394">
          <w:marLeft w:val="480"/>
          <w:marRight w:val="0"/>
          <w:marTop w:val="0"/>
          <w:marBottom w:val="0"/>
          <w:divBdr>
            <w:top w:val="none" w:sz="0" w:space="0" w:color="auto"/>
            <w:left w:val="none" w:sz="0" w:space="0" w:color="auto"/>
            <w:bottom w:val="none" w:sz="0" w:space="0" w:color="auto"/>
            <w:right w:val="none" w:sz="0" w:space="0" w:color="auto"/>
          </w:divBdr>
        </w:div>
        <w:div w:id="1611353250">
          <w:marLeft w:val="480"/>
          <w:marRight w:val="0"/>
          <w:marTop w:val="0"/>
          <w:marBottom w:val="0"/>
          <w:divBdr>
            <w:top w:val="none" w:sz="0" w:space="0" w:color="auto"/>
            <w:left w:val="none" w:sz="0" w:space="0" w:color="auto"/>
            <w:bottom w:val="none" w:sz="0" w:space="0" w:color="auto"/>
            <w:right w:val="none" w:sz="0" w:space="0" w:color="auto"/>
          </w:divBdr>
        </w:div>
        <w:div w:id="1949847355">
          <w:marLeft w:val="480"/>
          <w:marRight w:val="0"/>
          <w:marTop w:val="0"/>
          <w:marBottom w:val="0"/>
          <w:divBdr>
            <w:top w:val="none" w:sz="0" w:space="0" w:color="auto"/>
            <w:left w:val="none" w:sz="0" w:space="0" w:color="auto"/>
            <w:bottom w:val="none" w:sz="0" w:space="0" w:color="auto"/>
            <w:right w:val="none" w:sz="0" w:space="0" w:color="auto"/>
          </w:divBdr>
        </w:div>
        <w:div w:id="473178552">
          <w:marLeft w:val="480"/>
          <w:marRight w:val="0"/>
          <w:marTop w:val="0"/>
          <w:marBottom w:val="0"/>
          <w:divBdr>
            <w:top w:val="none" w:sz="0" w:space="0" w:color="auto"/>
            <w:left w:val="none" w:sz="0" w:space="0" w:color="auto"/>
            <w:bottom w:val="none" w:sz="0" w:space="0" w:color="auto"/>
            <w:right w:val="none" w:sz="0" w:space="0" w:color="auto"/>
          </w:divBdr>
        </w:div>
        <w:div w:id="634607517">
          <w:marLeft w:val="480"/>
          <w:marRight w:val="0"/>
          <w:marTop w:val="0"/>
          <w:marBottom w:val="0"/>
          <w:divBdr>
            <w:top w:val="none" w:sz="0" w:space="0" w:color="auto"/>
            <w:left w:val="none" w:sz="0" w:space="0" w:color="auto"/>
            <w:bottom w:val="none" w:sz="0" w:space="0" w:color="auto"/>
            <w:right w:val="none" w:sz="0" w:space="0" w:color="auto"/>
          </w:divBdr>
        </w:div>
        <w:div w:id="1465152620">
          <w:marLeft w:val="480"/>
          <w:marRight w:val="0"/>
          <w:marTop w:val="0"/>
          <w:marBottom w:val="0"/>
          <w:divBdr>
            <w:top w:val="none" w:sz="0" w:space="0" w:color="auto"/>
            <w:left w:val="none" w:sz="0" w:space="0" w:color="auto"/>
            <w:bottom w:val="none" w:sz="0" w:space="0" w:color="auto"/>
            <w:right w:val="none" w:sz="0" w:space="0" w:color="auto"/>
          </w:divBdr>
        </w:div>
        <w:div w:id="1903786624">
          <w:marLeft w:val="480"/>
          <w:marRight w:val="0"/>
          <w:marTop w:val="0"/>
          <w:marBottom w:val="0"/>
          <w:divBdr>
            <w:top w:val="none" w:sz="0" w:space="0" w:color="auto"/>
            <w:left w:val="none" w:sz="0" w:space="0" w:color="auto"/>
            <w:bottom w:val="none" w:sz="0" w:space="0" w:color="auto"/>
            <w:right w:val="none" w:sz="0" w:space="0" w:color="auto"/>
          </w:divBdr>
        </w:div>
        <w:div w:id="635523802">
          <w:marLeft w:val="480"/>
          <w:marRight w:val="0"/>
          <w:marTop w:val="0"/>
          <w:marBottom w:val="0"/>
          <w:divBdr>
            <w:top w:val="none" w:sz="0" w:space="0" w:color="auto"/>
            <w:left w:val="none" w:sz="0" w:space="0" w:color="auto"/>
            <w:bottom w:val="none" w:sz="0" w:space="0" w:color="auto"/>
            <w:right w:val="none" w:sz="0" w:space="0" w:color="auto"/>
          </w:divBdr>
        </w:div>
        <w:div w:id="49812270">
          <w:marLeft w:val="480"/>
          <w:marRight w:val="0"/>
          <w:marTop w:val="0"/>
          <w:marBottom w:val="0"/>
          <w:divBdr>
            <w:top w:val="none" w:sz="0" w:space="0" w:color="auto"/>
            <w:left w:val="none" w:sz="0" w:space="0" w:color="auto"/>
            <w:bottom w:val="none" w:sz="0" w:space="0" w:color="auto"/>
            <w:right w:val="none" w:sz="0" w:space="0" w:color="auto"/>
          </w:divBdr>
        </w:div>
        <w:div w:id="1559627739">
          <w:marLeft w:val="480"/>
          <w:marRight w:val="0"/>
          <w:marTop w:val="0"/>
          <w:marBottom w:val="0"/>
          <w:divBdr>
            <w:top w:val="none" w:sz="0" w:space="0" w:color="auto"/>
            <w:left w:val="none" w:sz="0" w:space="0" w:color="auto"/>
            <w:bottom w:val="none" w:sz="0" w:space="0" w:color="auto"/>
            <w:right w:val="none" w:sz="0" w:space="0" w:color="auto"/>
          </w:divBdr>
        </w:div>
        <w:div w:id="1849370864">
          <w:marLeft w:val="480"/>
          <w:marRight w:val="0"/>
          <w:marTop w:val="0"/>
          <w:marBottom w:val="0"/>
          <w:divBdr>
            <w:top w:val="none" w:sz="0" w:space="0" w:color="auto"/>
            <w:left w:val="none" w:sz="0" w:space="0" w:color="auto"/>
            <w:bottom w:val="none" w:sz="0" w:space="0" w:color="auto"/>
            <w:right w:val="none" w:sz="0" w:space="0" w:color="auto"/>
          </w:divBdr>
        </w:div>
        <w:div w:id="329408617">
          <w:marLeft w:val="480"/>
          <w:marRight w:val="0"/>
          <w:marTop w:val="0"/>
          <w:marBottom w:val="0"/>
          <w:divBdr>
            <w:top w:val="none" w:sz="0" w:space="0" w:color="auto"/>
            <w:left w:val="none" w:sz="0" w:space="0" w:color="auto"/>
            <w:bottom w:val="none" w:sz="0" w:space="0" w:color="auto"/>
            <w:right w:val="none" w:sz="0" w:space="0" w:color="auto"/>
          </w:divBdr>
        </w:div>
        <w:div w:id="1384988302">
          <w:marLeft w:val="480"/>
          <w:marRight w:val="0"/>
          <w:marTop w:val="0"/>
          <w:marBottom w:val="0"/>
          <w:divBdr>
            <w:top w:val="none" w:sz="0" w:space="0" w:color="auto"/>
            <w:left w:val="none" w:sz="0" w:space="0" w:color="auto"/>
            <w:bottom w:val="none" w:sz="0" w:space="0" w:color="auto"/>
            <w:right w:val="none" w:sz="0" w:space="0" w:color="auto"/>
          </w:divBdr>
        </w:div>
        <w:div w:id="1874877237">
          <w:marLeft w:val="480"/>
          <w:marRight w:val="0"/>
          <w:marTop w:val="0"/>
          <w:marBottom w:val="0"/>
          <w:divBdr>
            <w:top w:val="none" w:sz="0" w:space="0" w:color="auto"/>
            <w:left w:val="none" w:sz="0" w:space="0" w:color="auto"/>
            <w:bottom w:val="none" w:sz="0" w:space="0" w:color="auto"/>
            <w:right w:val="none" w:sz="0" w:space="0" w:color="auto"/>
          </w:divBdr>
        </w:div>
        <w:div w:id="330989044">
          <w:marLeft w:val="480"/>
          <w:marRight w:val="0"/>
          <w:marTop w:val="0"/>
          <w:marBottom w:val="0"/>
          <w:divBdr>
            <w:top w:val="none" w:sz="0" w:space="0" w:color="auto"/>
            <w:left w:val="none" w:sz="0" w:space="0" w:color="auto"/>
            <w:bottom w:val="none" w:sz="0" w:space="0" w:color="auto"/>
            <w:right w:val="none" w:sz="0" w:space="0" w:color="auto"/>
          </w:divBdr>
        </w:div>
        <w:div w:id="520317257">
          <w:marLeft w:val="480"/>
          <w:marRight w:val="0"/>
          <w:marTop w:val="0"/>
          <w:marBottom w:val="0"/>
          <w:divBdr>
            <w:top w:val="none" w:sz="0" w:space="0" w:color="auto"/>
            <w:left w:val="none" w:sz="0" w:space="0" w:color="auto"/>
            <w:bottom w:val="none" w:sz="0" w:space="0" w:color="auto"/>
            <w:right w:val="none" w:sz="0" w:space="0" w:color="auto"/>
          </w:divBdr>
        </w:div>
        <w:div w:id="1263564066">
          <w:marLeft w:val="480"/>
          <w:marRight w:val="0"/>
          <w:marTop w:val="0"/>
          <w:marBottom w:val="0"/>
          <w:divBdr>
            <w:top w:val="none" w:sz="0" w:space="0" w:color="auto"/>
            <w:left w:val="none" w:sz="0" w:space="0" w:color="auto"/>
            <w:bottom w:val="none" w:sz="0" w:space="0" w:color="auto"/>
            <w:right w:val="none" w:sz="0" w:space="0" w:color="auto"/>
          </w:divBdr>
        </w:div>
        <w:div w:id="1183741912">
          <w:marLeft w:val="480"/>
          <w:marRight w:val="0"/>
          <w:marTop w:val="0"/>
          <w:marBottom w:val="0"/>
          <w:divBdr>
            <w:top w:val="none" w:sz="0" w:space="0" w:color="auto"/>
            <w:left w:val="none" w:sz="0" w:space="0" w:color="auto"/>
            <w:bottom w:val="none" w:sz="0" w:space="0" w:color="auto"/>
            <w:right w:val="none" w:sz="0" w:space="0" w:color="auto"/>
          </w:divBdr>
        </w:div>
        <w:div w:id="1057557027">
          <w:marLeft w:val="480"/>
          <w:marRight w:val="0"/>
          <w:marTop w:val="0"/>
          <w:marBottom w:val="0"/>
          <w:divBdr>
            <w:top w:val="none" w:sz="0" w:space="0" w:color="auto"/>
            <w:left w:val="none" w:sz="0" w:space="0" w:color="auto"/>
            <w:bottom w:val="none" w:sz="0" w:space="0" w:color="auto"/>
            <w:right w:val="none" w:sz="0" w:space="0" w:color="auto"/>
          </w:divBdr>
        </w:div>
        <w:div w:id="1801458113">
          <w:marLeft w:val="480"/>
          <w:marRight w:val="0"/>
          <w:marTop w:val="0"/>
          <w:marBottom w:val="0"/>
          <w:divBdr>
            <w:top w:val="none" w:sz="0" w:space="0" w:color="auto"/>
            <w:left w:val="none" w:sz="0" w:space="0" w:color="auto"/>
            <w:bottom w:val="none" w:sz="0" w:space="0" w:color="auto"/>
            <w:right w:val="none" w:sz="0" w:space="0" w:color="auto"/>
          </w:divBdr>
        </w:div>
        <w:div w:id="641815026">
          <w:marLeft w:val="480"/>
          <w:marRight w:val="0"/>
          <w:marTop w:val="0"/>
          <w:marBottom w:val="0"/>
          <w:divBdr>
            <w:top w:val="none" w:sz="0" w:space="0" w:color="auto"/>
            <w:left w:val="none" w:sz="0" w:space="0" w:color="auto"/>
            <w:bottom w:val="none" w:sz="0" w:space="0" w:color="auto"/>
            <w:right w:val="none" w:sz="0" w:space="0" w:color="auto"/>
          </w:divBdr>
        </w:div>
        <w:div w:id="1071728922">
          <w:marLeft w:val="480"/>
          <w:marRight w:val="0"/>
          <w:marTop w:val="0"/>
          <w:marBottom w:val="0"/>
          <w:divBdr>
            <w:top w:val="none" w:sz="0" w:space="0" w:color="auto"/>
            <w:left w:val="none" w:sz="0" w:space="0" w:color="auto"/>
            <w:bottom w:val="none" w:sz="0" w:space="0" w:color="auto"/>
            <w:right w:val="none" w:sz="0" w:space="0" w:color="auto"/>
          </w:divBdr>
        </w:div>
        <w:div w:id="396900889">
          <w:marLeft w:val="480"/>
          <w:marRight w:val="0"/>
          <w:marTop w:val="0"/>
          <w:marBottom w:val="0"/>
          <w:divBdr>
            <w:top w:val="none" w:sz="0" w:space="0" w:color="auto"/>
            <w:left w:val="none" w:sz="0" w:space="0" w:color="auto"/>
            <w:bottom w:val="none" w:sz="0" w:space="0" w:color="auto"/>
            <w:right w:val="none" w:sz="0" w:space="0" w:color="auto"/>
          </w:divBdr>
        </w:div>
        <w:div w:id="1605072666">
          <w:marLeft w:val="480"/>
          <w:marRight w:val="0"/>
          <w:marTop w:val="0"/>
          <w:marBottom w:val="0"/>
          <w:divBdr>
            <w:top w:val="none" w:sz="0" w:space="0" w:color="auto"/>
            <w:left w:val="none" w:sz="0" w:space="0" w:color="auto"/>
            <w:bottom w:val="none" w:sz="0" w:space="0" w:color="auto"/>
            <w:right w:val="none" w:sz="0" w:space="0" w:color="auto"/>
          </w:divBdr>
        </w:div>
        <w:div w:id="1450278053">
          <w:marLeft w:val="480"/>
          <w:marRight w:val="0"/>
          <w:marTop w:val="0"/>
          <w:marBottom w:val="0"/>
          <w:divBdr>
            <w:top w:val="none" w:sz="0" w:space="0" w:color="auto"/>
            <w:left w:val="none" w:sz="0" w:space="0" w:color="auto"/>
            <w:bottom w:val="none" w:sz="0" w:space="0" w:color="auto"/>
            <w:right w:val="none" w:sz="0" w:space="0" w:color="auto"/>
          </w:divBdr>
        </w:div>
        <w:div w:id="1680964316">
          <w:marLeft w:val="480"/>
          <w:marRight w:val="0"/>
          <w:marTop w:val="0"/>
          <w:marBottom w:val="0"/>
          <w:divBdr>
            <w:top w:val="none" w:sz="0" w:space="0" w:color="auto"/>
            <w:left w:val="none" w:sz="0" w:space="0" w:color="auto"/>
            <w:bottom w:val="none" w:sz="0" w:space="0" w:color="auto"/>
            <w:right w:val="none" w:sz="0" w:space="0" w:color="auto"/>
          </w:divBdr>
        </w:div>
        <w:div w:id="2052923371">
          <w:marLeft w:val="480"/>
          <w:marRight w:val="0"/>
          <w:marTop w:val="0"/>
          <w:marBottom w:val="0"/>
          <w:divBdr>
            <w:top w:val="none" w:sz="0" w:space="0" w:color="auto"/>
            <w:left w:val="none" w:sz="0" w:space="0" w:color="auto"/>
            <w:bottom w:val="none" w:sz="0" w:space="0" w:color="auto"/>
            <w:right w:val="none" w:sz="0" w:space="0" w:color="auto"/>
          </w:divBdr>
        </w:div>
        <w:div w:id="147089557">
          <w:marLeft w:val="480"/>
          <w:marRight w:val="0"/>
          <w:marTop w:val="0"/>
          <w:marBottom w:val="0"/>
          <w:divBdr>
            <w:top w:val="none" w:sz="0" w:space="0" w:color="auto"/>
            <w:left w:val="none" w:sz="0" w:space="0" w:color="auto"/>
            <w:bottom w:val="none" w:sz="0" w:space="0" w:color="auto"/>
            <w:right w:val="none" w:sz="0" w:space="0" w:color="auto"/>
          </w:divBdr>
        </w:div>
      </w:divsChild>
    </w:div>
    <w:div w:id="1282298591">
      <w:bodyDiv w:val="1"/>
      <w:marLeft w:val="0"/>
      <w:marRight w:val="0"/>
      <w:marTop w:val="0"/>
      <w:marBottom w:val="0"/>
      <w:divBdr>
        <w:top w:val="none" w:sz="0" w:space="0" w:color="auto"/>
        <w:left w:val="none" w:sz="0" w:space="0" w:color="auto"/>
        <w:bottom w:val="none" w:sz="0" w:space="0" w:color="auto"/>
        <w:right w:val="none" w:sz="0" w:space="0" w:color="auto"/>
      </w:divBdr>
    </w:div>
    <w:div w:id="1283149112">
      <w:bodyDiv w:val="1"/>
      <w:marLeft w:val="0"/>
      <w:marRight w:val="0"/>
      <w:marTop w:val="0"/>
      <w:marBottom w:val="0"/>
      <w:divBdr>
        <w:top w:val="none" w:sz="0" w:space="0" w:color="auto"/>
        <w:left w:val="none" w:sz="0" w:space="0" w:color="auto"/>
        <w:bottom w:val="none" w:sz="0" w:space="0" w:color="auto"/>
        <w:right w:val="none" w:sz="0" w:space="0" w:color="auto"/>
      </w:divBdr>
    </w:div>
    <w:div w:id="1284774014">
      <w:bodyDiv w:val="1"/>
      <w:marLeft w:val="0"/>
      <w:marRight w:val="0"/>
      <w:marTop w:val="0"/>
      <w:marBottom w:val="0"/>
      <w:divBdr>
        <w:top w:val="none" w:sz="0" w:space="0" w:color="auto"/>
        <w:left w:val="none" w:sz="0" w:space="0" w:color="auto"/>
        <w:bottom w:val="none" w:sz="0" w:space="0" w:color="auto"/>
        <w:right w:val="none" w:sz="0" w:space="0" w:color="auto"/>
      </w:divBdr>
    </w:div>
    <w:div w:id="1285773581">
      <w:bodyDiv w:val="1"/>
      <w:marLeft w:val="0"/>
      <w:marRight w:val="0"/>
      <w:marTop w:val="0"/>
      <w:marBottom w:val="0"/>
      <w:divBdr>
        <w:top w:val="none" w:sz="0" w:space="0" w:color="auto"/>
        <w:left w:val="none" w:sz="0" w:space="0" w:color="auto"/>
        <w:bottom w:val="none" w:sz="0" w:space="0" w:color="auto"/>
        <w:right w:val="none" w:sz="0" w:space="0" w:color="auto"/>
      </w:divBdr>
    </w:div>
    <w:div w:id="1286354683">
      <w:bodyDiv w:val="1"/>
      <w:marLeft w:val="0"/>
      <w:marRight w:val="0"/>
      <w:marTop w:val="0"/>
      <w:marBottom w:val="0"/>
      <w:divBdr>
        <w:top w:val="none" w:sz="0" w:space="0" w:color="auto"/>
        <w:left w:val="none" w:sz="0" w:space="0" w:color="auto"/>
        <w:bottom w:val="none" w:sz="0" w:space="0" w:color="auto"/>
        <w:right w:val="none" w:sz="0" w:space="0" w:color="auto"/>
      </w:divBdr>
    </w:div>
    <w:div w:id="1291133455">
      <w:bodyDiv w:val="1"/>
      <w:marLeft w:val="0"/>
      <w:marRight w:val="0"/>
      <w:marTop w:val="0"/>
      <w:marBottom w:val="0"/>
      <w:divBdr>
        <w:top w:val="none" w:sz="0" w:space="0" w:color="auto"/>
        <w:left w:val="none" w:sz="0" w:space="0" w:color="auto"/>
        <w:bottom w:val="none" w:sz="0" w:space="0" w:color="auto"/>
        <w:right w:val="none" w:sz="0" w:space="0" w:color="auto"/>
      </w:divBdr>
    </w:div>
    <w:div w:id="1292323817">
      <w:bodyDiv w:val="1"/>
      <w:marLeft w:val="0"/>
      <w:marRight w:val="0"/>
      <w:marTop w:val="0"/>
      <w:marBottom w:val="0"/>
      <w:divBdr>
        <w:top w:val="none" w:sz="0" w:space="0" w:color="auto"/>
        <w:left w:val="none" w:sz="0" w:space="0" w:color="auto"/>
        <w:bottom w:val="none" w:sz="0" w:space="0" w:color="auto"/>
        <w:right w:val="none" w:sz="0" w:space="0" w:color="auto"/>
      </w:divBdr>
    </w:div>
    <w:div w:id="1292859008">
      <w:bodyDiv w:val="1"/>
      <w:marLeft w:val="0"/>
      <w:marRight w:val="0"/>
      <w:marTop w:val="0"/>
      <w:marBottom w:val="0"/>
      <w:divBdr>
        <w:top w:val="none" w:sz="0" w:space="0" w:color="auto"/>
        <w:left w:val="none" w:sz="0" w:space="0" w:color="auto"/>
        <w:bottom w:val="none" w:sz="0" w:space="0" w:color="auto"/>
        <w:right w:val="none" w:sz="0" w:space="0" w:color="auto"/>
      </w:divBdr>
    </w:div>
    <w:div w:id="1293632231">
      <w:bodyDiv w:val="1"/>
      <w:marLeft w:val="0"/>
      <w:marRight w:val="0"/>
      <w:marTop w:val="0"/>
      <w:marBottom w:val="0"/>
      <w:divBdr>
        <w:top w:val="none" w:sz="0" w:space="0" w:color="auto"/>
        <w:left w:val="none" w:sz="0" w:space="0" w:color="auto"/>
        <w:bottom w:val="none" w:sz="0" w:space="0" w:color="auto"/>
        <w:right w:val="none" w:sz="0" w:space="0" w:color="auto"/>
      </w:divBdr>
    </w:div>
    <w:div w:id="1294217506">
      <w:bodyDiv w:val="1"/>
      <w:marLeft w:val="0"/>
      <w:marRight w:val="0"/>
      <w:marTop w:val="0"/>
      <w:marBottom w:val="0"/>
      <w:divBdr>
        <w:top w:val="none" w:sz="0" w:space="0" w:color="auto"/>
        <w:left w:val="none" w:sz="0" w:space="0" w:color="auto"/>
        <w:bottom w:val="none" w:sz="0" w:space="0" w:color="auto"/>
        <w:right w:val="none" w:sz="0" w:space="0" w:color="auto"/>
      </w:divBdr>
    </w:div>
    <w:div w:id="1296302103">
      <w:bodyDiv w:val="1"/>
      <w:marLeft w:val="0"/>
      <w:marRight w:val="0"/>
      <w:marTop w:val="0"/>
      <w:marBottom w:val="0"/>
      <w:divBdr>
        <w:top w:val="none" w:sz="0" w:space="0" w:color="auto"/>
        <w:left w:val="none" w:sz="0" w:space="0" w:color="auto"/>
        <w:bottom w:val="none" w:sz="0" w:space="0" w:color="auto"/>
        <w:right w:val="none" w:sz="0" w:space="0" w:color="auto"/>
      </w:divBdr>
      <w:divsChild>
        <w:div w:id="2007199086">
          <w:marLeft w:val="480"/>
          <w:marRight w:val="0"/>
          <w:marTop w:val="0"/>
          <w:marBottom w:val="0"/>
          <w:divBdr>
            <w:top w:val="none" w:sz="0" w:space="0" w:color="auto"/>
            <w:left w:val="none" w:sz="0" w:space="0" w:color="auto"/>
            <w:bottom w:val="none" w:sz="0" w:space="0" w:color="auto"/>
            <w:right w:val="none" w:sz="0" w:space="0" w:color="auto"/>
          </w:divBdr>
        </w:div>
        <w:div w:id="1392002967">
          <w:marLeft w:val="480"/>
          <w:marRight w:val="0"/>
          <w:marTop w:val="0"/>
          <w:marBottom w:val="0"/>
          <w:divBdr>
            <w:top w:val="none" w:sz="0" w:space="0" w:color="auto"/>
            <w:left w:val="none" w:sz="0" w:space="0" w:color="auto"/>
            <w:bottom w:val="none" w:sz="0" w:space="0" w:color="auto"/>
            <w:right w:val="none" w:sz="0" w:space="0" w:color="auto"/>
          </w:divBdr>
        </w:div>
        <w:div w:id="980962732">
          <w:marLeft w:val="480"/>
          <w:marRight w:val="0"/>
          <w:marTop w:val="0"/>
          <w:marBottom w:val="0"/>
          <w:divBdr>
            <w:top w:val="none" w:sz="0" w:space="0" w:color="auto"/>
            <w:left w:val="none" w:sz="0" w:space="0" w:color="auto"/>
            <w:bottom w:val="none" w:sz="0" w:space="0" w:color="auto"/>
            <w:right w:val="none" w:sz="0" w:space="0" w:color="auto"/>
          </w:divBdr>
        </w:div>
        <w:div w:id="962883868">
          <w:marLeft w:val="480"/>
          <w:marRight w:val="0"/>
          <w:marTop w:val="0"/>
          <w:marBottom w:val="0"/>
          <w:divBdr>
            <w:top w:val="none" w:sz="0" w:space="0" w:color="auto"/>
            <w:left w:val="none" w:sz="0" w:space="0" w:color="auto"/>
            <w:bottom w:val="none" w:sz="0" w:space="0" w:color="auto"/>
            <w:right w:val="none" w:sz="0" w:space="0" w:color="auto"/>
          </w:divBdr>
        </w:div>
        <w:div w:id="2060321249">
          <w:marLeft w:val="480"/>
          <w:marRight w:val="0"/>
          <w:marTop w:val="0"/>
          <w:marBottom w:val="0"/>
          <w:divBdr>
            <w:top w:val="none" w:sz="0" w:space="0" w:color="auto"/>
            <w:left w:val="none" w:sz="0" w:space="0" w:color="auto"/>
            <w:bottom w:val="none" w:sz="0" w:space="0" w:color="auto"/>
            <w:right w:val="none" w:sz="0" w:space="0" w:color="auto"/>
          </w:divBdr>
        </w:div>
        <w:div w:id="363679334">
          <w:marLeft w:val="480"/>
          <w:marRight w:val="0"/>
          <w:marTop w:val="0"/>
          <w:marBottom w:val="0"/>
          <w:divBdr>
            <w:top w:val="none" w:sz="0" w:space="0" w:color="auto"/>
            <w:left w:val="none" w:sz="0" w:space="0" w:color="auto"/>
            <w:bottom w:val="none" w:sz="0" w:space="0" w:color="auto"/>
            <w:right w:val="none" w:sz="0" w:space="0" w:color="auto"/>
          </w:divBdr>
        </w:div>
        <w:div w:id="1346859802">
          <w:marLeft w:val="480"/>
          <w:marRight w:val="0"/>
          <w:marTop w:val="0"/>
          <w:marBottom w:val="0"/>
          <w:divBdr>
            <w:top w:val="none" w:sz="0" w:space="0" w:color="auto"/>
            <w:left w:val="none" w:sz="0" w:space="0" w:color="auto"/>
            <w:bottom w:val="none" w:sz="0" w:space="0" w:color="auto"/>
            <w:right w:val="none" w:sz="0" w:space="0" w:color="auto"/>
          </w:divBdr>
        </w:div>
        <w:div w:id="89746002">
          <w:marLeft w:val="480"/>
          <w:marRight w:val="0"/>
          <w:marTop w:val="0"/>
          <w:marBottom w:val="0"/>
          <w:divBdr>
            <w:top w:val="none" w:sz="0" w:space="0" w:color="auto"/>
            <w:left w:val="none" w:sz="0" w:space="0" w:color="auto"/>
            <w:bottom w:val="none" w:sz="0" w:space="0" w:color="auto"/>
            <w:right w:val="none" w:sz="0" w:space="0" w:color="auto"/>
          </w:divBdr>
        </w:div>
        <w:div w:id="894852291">
          <w:marLeft w:val="480"/>
          <w:marRight w:val="0"/>
          <w:marTop w:val="0"/>
          <w:marBottom w:val="0"/>
          <w:divBdr>
            <w:top w:val="none" w:sz="0" w:space="0" w:color="auto"/>
            <w:left w:val="none" w:sz="0" w:space="0" w:color="auto"/>
            <w:bottom w:val="none" w:sz="0" w:space="0" w:color="auto"/>
            <w:right w:val="none" w:sz="0" w:space="0" w:color="auto"/>
          </w:divBdr>
        </w:div>
        <w:div w:id="249510177">
          <w:marLeft w:val="480"/>
          <w:marRight w:val="0"/>
          <w:marTop w:val="0"/>
          <w:marBottom w:val="0"/>
          <w:divBdr>
            <w:top w:val="none" w:sz="0" w:space="0" w:color="auto"/>
            <w:left w:val="none" w:sz="0" w:space="0" w:color="auto"/>
            <w:bottom w:val="none" w:sz="0" w:space="0" w:color="auto"/>
            <w:right w:val="none" w:sz="0" w:space="0" w:color="auto"/>
          </w:divBdr>
        </w:div>
        <w:div w:id="391925572">
          <w:marLeft w:val="480"/>
          <w:marRight w:val="0"/>
          <w:marTop w:val="0"/>
          <w:marBottom w:val="0"/>
          <w:divBdr>
            <w:top w:val="none" w:sz="0" w:space="0" w:color="auto"/>
            <w:left w:val="none" w:sz="0" w:space="0" w:color="auto"/>
            <w:bottom w:val="none" w:sz="0" w:space="0" w:color="auto"/>
            <w:right w:val="none" w:sz="0" w:space="0" w:color="auto"/>
          </w:divBdr>
        </w:div>
        <w:div w:id="909121709">
          <w:marLeft w:val="480"/>
          <w:marRight w:val="0"/>
          <w:marTop w:val="0"/>
          <w:marBottom w:val="0"/>
          <w:divBdr>
            <w:top w:val="none" w:sz="0" w:space="0" w:color="auto"/>
            <w:left w:val="none" w:sz="0" w:space="0" w:color="auto"/>
            <w:bottom w:val="none" w:sz="0" w:space="0" w:color="auto"/>
            <w:right w:val="none" w:sz="0" w:space="0" w:color="auto"/>
          </w:divBdr>
        </w:div>
        <w:div w:id="336461956">
          <w:marLeft w:val="480"/>
          <w:marRight w:val="0"/>
          <w:marTop w:val="0"/>
          <w:marBottom w:val="0"/>
          <w:divBdr>
            <w:top w:val="none" w:sz="0" w:space="0" w:color="auto"/>
            <w:left w:val="none" w:sz="0" w:space="0" w:color="auto"/>
            <w:bottom w:val="none" w:sz="0" w:space="0" w:color="auto"/>
            <w:right w:val="none" w:sz="0" w:space="0" w:color="auto"/>
          </w:divBdr>
        </w:div>
        <w:div w:id="1546599158">
          <w:marLeft w:val="480"/>
          <w:marRight w:val="0"/>
          <w:marTop w:val="0"/>
          <w:marBottom w:val="0"/>
          <w:divBdr>
            <w:top w:val="none" w:sz="0" w:space="0" w:color="auto"/>
            <w:left w:val="none" w:sz="0" w:space="0" w:color="auto"/>
            <w:bottom w:val="none" w:sz="0" w:space="0" w:color="auto"/>
            <w:right w:val="none" w:sz="0" w:space="0" w:color="auto"/>
          </w:divBdr>
        </w:div>
        <w:div w:id="478576445">
          <w:marLeft w:val="480"/>
          <w:marRight w:val="0"/>
          <w:marTop w:val="0"/>
          <w:marBottom w:val="0"/>
          <w:divBdr>
            <w:top w:val="none" w:sz="0" w:space="0" w:color="auto"/>
            <w:left w:val="none" w:sz="0" w:space="0" w:color="auto"/>
            <w:bottom w:val="none" w:sz="0" w:space="0" w:color="auto"/>
            <w:right w:val="none" w:sz="0" w:space="0" w:color="auto"/>
          </w:divBdr>
        </w:div>
        <w:div w:id="2067680343">
          <w:marLeft w:val="480"/>
          <w:marRight w:val="0"/>
          <w:marTop w:val="0"/>
          <w:marBottom w:val="0"/>
          <w:divBdr>
            <w:top w:val="none" w:sz="0" w:space="0" w:color="auto"/>
            <w:left w:val="none" w:sz="0" w:space="0" w:color="auto"/>
            <w:bottom w:val="none" w:sz="0" w:space="0" w:color="auto"/>
            <w:right w:val="none" w:sz="0" w:space="0" w:color="auto"/>
          </w:divBdr>
        </w:div>
      </w:divsChild>
    </w:div>
    <w:div w:id="1297370762">
      <w:bodyDiv w:val="1"/>
      <w:marLeft w:val="0"/>
      <w:marRight w:val="0"/>
      <w:marTop w:val="0"/>
      <w:marBottom w:val="0"/>
      <w:divBdr>
        <w:top w:val="none" w:sz="0" w:space="0" w:color="auto"/>
        <w:left w:val="none" w:sz="0" w:space="0" w:color="auto"/>
        <w:bottom w:val="none" w:sz="0" w:space="0" w:color="auto"/>
        <w:right w:val="none" w:sz="0" w:space="0" w:color="auto"/>
      </w:divBdr>
    </w:div>
    <w:div w:id="1298729087">
      <w:bodyDiv w:val="1"/>
      <w:marLeft w:val="0"/>
      <w:marRight w:val="0"/>
      <w:marTop w:val="0"/>
      <w:marBottom w:val="0"/>
      <w:divBdr>
        <w:top w:val="none" w:sz="0" w:space="0" w:color="auto"/>
        <w:left w:val="none" w:sz="0" w:space="0" w:color="auto"/>
        <w:bottom w:val="none" w:sz="0" w:space="0" w:color="auto"/>
        <w:right w:val="none" w:sz="0" w:space="0" w:color="auto"/>
      </w:divBdr>
    </w:div>
    <w:div w:id="1299649239">
      <w:bodyDiv w:val="1"/>
      <w:marLeft w:val="0"/>
      <w:marRight w:val="0"/>
      <w:marTop w:val="0"/>
      <w:marBottom w:val="0"/>
      <w:divBdr>
        <w:top w:val="none" w:sz="0" w:space="0" w:color="auto"/>
        <w:left w:val="none" w:sz="0" w:space="0" w:color="auto"/>
        <w:bottom w:val="none" w:sz="0" w:space="0" w:color="auto"/>
        <w:right w:val="none" w:sz="0" w:space="0" w:color="auto"/>
      </w:divBdr>
    </w:div>
    <w:div w:id="1300841757">
      <w:bodyDiv w:val="1"/>
      <w:marLeft w:val="0"/>
      <w:marRight w:val="0"/>
      <w:marTop w:val="0"/>
      <w:marBottom w:val="0"/>
      <w:divBdr>
        <w:top w:val="none" w:sz="0" w:space="0" w:color="auto"/>
        <w:left w:val="none" w:sz="0" w:space="0" w:color="auto"/>
        <w:bottom w:val="none" w:sz="0" w:space="0" w:color="auto"/>
        <w:right w:val="none" w:sz="0" w:space="0" w:color="auto"/>
      </w:divBdr>
    </w:div>
    <w:div w:id="1301306814">
      <w:bodyDiv w:val="1"/>
      <w:marLeft w:val="0"/>
      <w:marRight w:val="0"/>
      <w:marTop w:val="0"/>
      <w:marBottom w:val="0"/>
      <w:divBdr>
        <w:top w:val="none" w:sz="0" w:space="0" w:color="auto"/>
        <w:left w:val="none" w:sz="0" w:space="0" w:color="auto"/>
        <w:bottom w:val="none" w:sz="0" w:space="0" w:color="auto"/>
        <w:right w:val="none" w:sz="0" w:space="0" w:color="auto"/>
      </w:divBdr>
    </w:div>
    <w:div w:id="1302077725">
      <w:bodyDiv w:val="1"/>
      <w:marLeft w:val="0"/>
      <w:marRight w:val="0"/>
      <w:marTop w:val="0"/>
      <w:marBottom w:val="0"/>
      <w:divBdr>
        <w:top w:val="none" w:sz="0" w:space="0" w:color="auto"/>
        <w:left w:val="none" w:sz="0" w:space="0" w:color="auto"/>
        <w:bottom w:val="none" w:sz="0" w:space="0" w:color="auto"/>
        <w:right w:val="none" w:sz="0" w:space="0" w:color="auto"/>
      </w:divBdr>
    </w:div>
    <w:div w:id="1304309342">
      <w:bodyDiv w:val="1"/>
      <w:marLeft w:val="0"/>
      <w:marRight w:val="0"/>
      <w:marTop w:val="0"/>
      <w:marBottom w:val="0"/>
      <w:divBdr>
        <w:top w:val="none" w:sz="0" w:space="0" w:color="auto"/>
        <w:left w:val="none" w:sz="0" w:space="0" w:color="auto"/>
        <w:bottom w:val="none" w:sz="0" w:space="0" w:color="auto"/>
        <w:right w:val="none" w:sz="0" w:space="0" w:color="auto"/>
      </w:divBdr>
    </w:div>
    <w:div w:id="1304694217">
      <w:bodyDiv w:val="1"/>
      <w:marLeft w:val="0"/>
      <w:marRight w:val="0"/>
      <w:marTop w:val="0"/>
      <w:marBottom w:val="0"/>
      <w:divBdr>
        <w:top w:val="none" w:sz="0" w:space="0" w:color="auto"/>
        <w:left w:val="none" w:sz="0" w:space="0" w:color="auto"/>
        <w:bottom w:val="none" w:sz="0" w:space="0" w:color="auto"/>
        <w:right w:val="none" w:sz="0" w:space="0" w:color="auto"/>
      </w:divBdr>
    </w:div>
    <w:div w:id="1305311702">
      <w:bodyDiv w:val="1"/>
      <w:marLeft w:val="0"/>
      <w:marRight w:val="0"/>
      <w:marTop w:val="0"/>
      <w:marBottom w:val="0"/>
      <w:divBdr>
        <w:top w:val="none" w:sz="0" w:space="0" w:color="auto"/>
        <w:left w:val="none" w:sz="0" w:space="0" w:color="auto"/>
        <w:bottom w:val="none" w:sz="0" w:space="0" w:color="auto"/>
        <w:right w:val="none" w:sz="0" w:space="0" w:color="auto"/>
      </w:divBdr>
    </w:div>
    <w:div w:id="1305893763">
      <w:bodyDiv w:val="1"/>
      <w:marLeft w:val="0"/>
      <w:marRight w:val="0"/>
      <w:marTop w:val="0"/>
      <w:marBottom w:val="0"/>
      <w:divBdr>
        <w:top w:val="none" w:sz="0" w:space="0" w:color="auto"/>
        <w:left w:val="none" w:sz="0" w:space="0" w:color="auto"/>
        <w:bottom w:val="none" w:sz="0" w:space="0" w:color="auto"/>
        <w:right w:val="none" w:sz="0" w:space="0" w:color="auto"/>
      </w:divBdr>
    </w:div>
    <w:div w:id="1307583237">
      <w:bodyDiv w:val="1"/>
      <w:marLeft w:val="0"/>
      <w:marRight w:val="0"/>
      <w:marTop w:val="0"/>
      <w:marBottom w:val="0"/>
      <w:divBdr>
        <w:top w:val="none" w:sz="0" w:space="0" w:color="auto"/>
        <w:left w:val="none" w:sz="0" w:space="0" w:color="auto"/>
        <w:bottom w:val="none" w:sz="0" w:space="0" w:color="auto"/>
        <w:right w:val="none" w:sz="0" w:space="0" w:color="auto"/>
      </w:divBdr>
    </w:div>
    <w:div w:id="1307659411">
      <w:bodyDiv w:val="1"/>
      <w:marLeft w:val="0"/>
      <w:marRight w:val="0"/>
      <w:marTop w:val="0"/>
      <w:marBottom w:val="0"/>
      <w:divBdr>
        <w:top w:val="none" w:sz="0" w:space="0" w:color="auto"/>
        <w:left w:val="none" w:sz="0" w:space="0" w:color="auto"/>
        <w:bottom w:val="none" w:sz="0" w:space="0" w:color="auto"/>
        <w:right w:val="none" w:sz="0" w:space="0" w:color="auto"/>
      </w:divBdr>
    </w:div>
    <w:div w:id="1309479826">
      <w:bodyDiv w:val="1"/>
      <w:marLeft w:val="0"/>
      <w:marRight w:val="0"/>
      <w:marTop w:val="0"/>
      <w:marBottom w:val="0"/>
      <w:divBdr>
        <w:top w:val="none" w:sz="0" w:space="0" w:color="auto"/>
        <w:left w:val="none" w:sz="0" w:space="0" w:color="auto"/>
        <w:bottom w:val="none" w:sz="0" w:space="0" w:color="auto"/>
        <w:right w:val="none" w:sz="0" w:space="0" w:color="auto"/>
      </w:divBdr>
    </w:div>
    <w:div w:id="1309482624">
      <w:bodyDiv w:val="1"/>
      <w:marLeft w:val="0"/>
      <w:marRight w:val="0"/>
      <w:marTop w:val="0"/>
      <w:marBottom w:val="0"/>
      <w:divBdr>
        <w:top w:val="none" w:sz="0" w:space="0" w:color="auto"/>
        <w:left w:val="none" w:sz="0" w:space="0" w:color="auto"/>
        <w:bottom w:val="none" w:sz="0" w:space="0" w:color="auto"/>
        <w:right w:val="none" w:sz="0" w:space="0" w:color="auto"/>
      </w:divBdr>
    </w:div>
    <w:div w:id="1310092167">
      <w:bodyDiv w:val="1"/>
      <w:marLeft w:val="0"/>
      <w:marRight w:val="0"/>
      <w:marTop w:val="0"/>
      <w:marBottom w:val="0"/>
      <w:divBdr>
        <w:top w:val="none" w:sz="0" w:space="0" w:color="auto"/>
        <w:left w:val="none" w:sz="0" w:space="0" w:color="auto"/>
        <w:bottom w:val="none" w:sz="0" w:space="0" w:color="auto"/>
        <w:right w:val="none" w:sz="0" w:space="0" w:color="auto"/>
      </w:divBdr>
    </w:div>
    <w:div w:id="1311715141">
      <w:bodyDiv w:val="1"/>
      <w:marLeft w:val="0"/>
      <w:marRight w:val="0"/>
      <w:marTop w:val="0"/>
      <w:marBottom w:val="0"/>
      <w:divBdr>
        <w:top w:val="none" w:sz="0" w:space="0" w:color="auto"/>
        <w:left w:val="none" w:sz="0" w:space="0" w:color="auto"/>
        <w:bottom w:val="none" w:sz="0" w:space="0" w:color="auto"/>
        <w:right w:val="none" w:sz="0" w:space="0" w:color="auto"/>
      </w:divBdr>
    </w:div>
    <w:div w:id="1312053734">
      <w:bodyDiv w:val="1"/>
      <w:marLeft w:val="0"/>
      <w:marRight w:val="0"/>
      <w:marTop w:val="0"/>
      <w:marBottom w:val="0"/>
      <w:divBdr>
        <w:top w:val="none" w:sz="0" w:space="0" w:color="auto"/>
        <w:left w:val="none" w:sz="0" w:space="0" w:color="auto"/>
        <w:bottom w:val="none" w:sz="0" w:space="0" w:color="auto"/>
        <w:right w:val="none" w:sz="0" w:space="0" w:color="auto"/>
      </w:divBdr>
    </w:div>
    <w:div w:id="1312059104">
      <w:bodyDiv w:val="1"/>
      <w:marLeft w:val="0"/>
      <w:marRight w:val="0"/>
      <w:marTop w:val="0"/>
      <w:marBottom w:val="0"/>
      <w:divBdr>
        <w:top w:val="none" w:sz="0" w:space="0" w:color="auto"/>
        <w:left w:val="none" w:sz="0" w:space="0" w:color="auto"/>
        <w:bottom w:val="none" w:sz="0" w:space="0" w:color="auto"/>
        <w:right w:val="none" w:sz="0" w:space="0" w:color="auto"/>
      </w:divBdr>
    </w:div>
    <w:div w:id="1312173789">
      <w:bodyDiv w:val="1"/>
      <w:marLeft w:val="0"/>
      <w:marRight w:val="0"/>
      <w:marTop w:val="0"/>
      <w:marBottom w:val="0"/>
      <w:divBdr>
        <w:top w:val="none" w:sz="0" w:space="0" w:color="auto"/>
        <w:left w:val="none" w:sz="0" w:space="0" w:color="auto"/>
        <w:bottom w:val="none" w:sz="0" w:space="0" w:color="auto"/>
        <w:right w:val="none" w:sz="0" w:space="0" w:color="auto"/>
      </w:divBdr>
    </w:div>
    <w:div w:id="1313485732">
      <w:bodyDiv w:val="1"/>
      <w:marLeft w:val="0"/>
      <w:marRight w:val="0"/>
      <w:marTop w:val="0"/>
      <w:marBottom w:val="0"/>
      <w:divBdr>
        <w:top w:val="none" w:sz="0" w:space="0" w:color="auto"/>
        <w:left w:val="none" w:sz="0" w:space="0" w:color="auto"/>
        <w:bottom w:val="none" w:sz="0" w:space="0" w:color="auto"/>
        <w:right w:val="none" w:sz="0" w:space="0" w:color="auto"/>
      </w:divBdr>
    </w:div>
    <w:div w:id="1314144928">
      <w:bodyDiv w:val="1"/>
      <w:marLeft w:val="0"/>
      <w:marRight w:val="0"/>
      <w:marTop w:val="0"/>
      <w:marBottom w:val="0"/>
      <w:divBdr>
        <w:top w:val="none" w:sz="0" w:space="0" w:color="auto"/>
        <w:left w:val="none" w:sz="0" w:space="0" w:color="auto"/>
        <w:bottom w:val="none" w:sz="0" w:space="0" w:color="auto"/>
        <w:right w:val="none" w:sz="0" w:space="0" w:color="auto"/>
      </w:divBdr>
    </w:div>
    <w:div w:id="1315915232">
      <w:bodyDiv w:val="1"/>
      <w:marLeft w:val="0"/>
      <w:marRight w:val="0"/>
      <w:marTop w:val="0"/>
      <w:marBottom w:val="0"/>
      <w:divBdr>
        <w:top w:val="none" w:sz="0" w:space="0" w:color="auto"/>
        <w:left w:val="none" w:sz="0" w:space="0" w:color="auto"/>
        <w:bottom w:val="none" w:sz="0" w:space="0" w:color="auto"/>
        <w:right w:val="none" w:sz="0" w:space="0" w:color="auto"/>
      </w:divBdr>
    </w:div>
    <w:div w:id="1316835521">
      <w:bodyDiv w:val="1"/>
      <w:marLeft w:val="0"/>
      <w:marRight w:val="0"/>
      <w:marTop w:val="0"/>
      <w:marBottom w:val="0"/>
      <w:divBdr>
        <w:top w:val="none" w:sz="0" w:space="0" w:color="auto"/>
        <w:left w:val="none" w:sz="0" w:space="0" w:color="auto"/>
        <w:bottom w:val="none" w:sz="0" w:space="0" w:color="auto"/>
        <w:right w:val="none" w:sz="0" w:space="0" w:color="auto"/>
      </w:divBdr>
    </w:div>
    <w:div w:id="1317228197">
      <w:bodyDiv w:val="1"/>
      <w:marLeft w:val="0"/>
      <w:marRight w:val="0"/>
      <w:marTop w:val="0"/>
      <w:marBottom w:val="0"/>
      <w:divBdr>
        <w:top w:val="none" w:sz="0" w:space="0" w:color="auto"/>
        <w:left w:val="none" w:sz="0" w:space="0" w:color="auto"/>
        <w:bottom w:val="none" w:sz="0" w:space="0" w:color="auto"/>
        <w:right w:val="none" w:sz="0" w:space="0" w:color="auto"/>
      </w:divBdr>
    </w:div>
    <w:div w:id="1317883677">
      <w:bodyDiv w:val="1"/>
      <w:marLeft w:val="0"/>
      <w:marRight w:val="0"/>
      <w:marTop w:val="0"/>
      <w:marBottom w:val="0"/>
      <w:divBdr>
        <w:top w:val="none" w:sz="0" w:space="0" w:color="auto"/>
        <w:left w:val="none" w:sz="0" w:space="0" w:color="auto"/>
        <w:bottom w:val="none" w:sz="0" w:space="0" w:color="auto"/>
        <w:right w:val="none" w:sz="0" w:space="0" w:color="auto"/>
      </w:divBdr>
    </w:div>
    <w:div w:id="1319117593">
      <w:bodyDiv w:val="1"/>
      <w:marLeft w:val="0"/>
      <w:marRight w:val="0"/>
      <w:marTop w:val="0"/>
      <w:marBottom w:val="0"/>
      <w:divBdr>
        <w:top w:val="none" w:sz="0" w:space="0" w:color="auto"/>
        <w:left w:val="none" w:sz="0" w:space="0" w:color="auto"/>
        <w:bottom w:val="none" w:sz="0" w:space="0" w:color="auto"/>
        <w:right w:val="none" w:sz="0" w:space="0" w:color="auto"/>
      </w:divBdr>
    </w:div>
    <w:div w:id="1319918524">
      <w:bodyDiv w:val="1"/>
      <w:marLeft w:val="0"/>
      <w:marRight w:val="0"/>
      <w:marTop w:val="0"/>
      <w:marBottom w:val="0"/>
      <w:divBdr>
        <w:top w:val="none" w:sz="0" w:space="0" w:color="auto"/>
        <w:left w:val="none" w:sz="0" w:space="0" w:color="auto"/>
        <w:bottom w:val="none" w:sz="0" w:space="0" w:color="auto"/>
        <w:right w:val="none" w:sz="0" w:space="0" w:color="auto"/>
      </w:divBdr>
    </w:div>
    <w:div w:id="1320034493">
      <w:bodyDiv w:val="1"/>
      <w:marLeft w:val="0"/>
      <w:marRight w:val="0"/>
      <w:marTop w:val="0"/>
      <w:marBottom w:val="0"/>
      <w:divBdr>
        <w:top w:val="none" w:sz="0" w:space="0" w:color="auto"/>
        <w:left w:val="none" w:sz="0" w:space="0" w:color="auto"/>
        <w:bottom w:val="none" w:sz="0" w:space="0" w:color="auto"/>
        <w:right w:val="none" w:sz="0" w:space="0" w:color="auto"/>
      </w:divBdr>
    </w:div>
    <w:div w:id="1320379991">
      <w:bodyDiv w:val="1"/>
      <w:marLeft w:val="0"/>
      <w:marRight w:val="0"/>
      <w:marTop w:val="0"/>
      <w:marBottom w:val="0"/>
      <w:divBdr>
        <w:top w:val="none" w:sz="0" w:space="0" w:color="auto"/>
        <w:left w:val="none" w:sz="0" w:space="0" w:color="auto"/>
        <w:bottom w:val="none" w:sz="0" w:space="0" w:color="auto"/>
        <w:right w:val="none" w:sz="0" w:space="0" w:color="auto"/>
      </w:divBdr>
    </w:div>
    <w:div w:id="1321806628">
      <w:bodyDiv w:val="1"/>
      <w:marLeft w:val="0"/>
      <w:marRight w:val="0"/>
      <w:marTop w:val="0"/>
      <w:marBottom w:val="0"/>
      <w:divBdr>
        <w:top w:val="none" w:sz="0" w:space="0" w:color="auto"/>
        <w:left w:val="none" w:sz="0" w:space="0" w:color="auto"/>
        <w:bottom w:val="none" w:sz="0" w:space="0" w:color="auto"/>
        <w:right w:val="none" w:sz="0" w:space="0" w:color="auto"/>
      </w:divBdr>
    </w:div>
    <w:div w:id="1322586951">
      <w:bodyDiv w:val="1"/>
      <w:marLeft w:val="0"/>
      <w:marRight w:val="0"/>
      <w:marTop w:val="0"/>
      <w:marBottom w:val="0"/>
      <w:divBdr>
        <w:top w:val="none" w:sz="0" w:space="0" w:color="auto"/>
        <w:left w:val="none" w:sz="0" w:space="0" w:color="auto"/>
        <w:bottom w:val="none" w:sz="0" w:space="0" w:color="auto"/>
        <w:right w:val="none" w:sz="0" w:space="0" w:color="auto"/>
      </w:divBdr>
    </w:div>
    <w:div w:id="1323121934">
      <w:bodyDiv w:val="1"/>
      <w:marLeft w:val="0"/>
      <w:marRight w:val="0"/>
      <w:marTop w:val="0"/>
      <w:marBottom w:val="0"/>
      <w:divBdr>
        <w:top w:val="none" w:sz="0" w:space="0" w:color="auto"/>
        <w:left w:val="none" w:sz="0" w:space="0" w:color="auto"/>
        <w:bottom w:val="none" w:sz="0" w:space="0" w:color="auto"/>
        <w:right w:val="none" w:sz="0" w:space="0" w:color="auto"/>
      </w:divBdr>
    </w:div>
    <w:div w:id="1323436193">
      <w:bodyDiv w:val="1"/>
      <w:marLeft w:val="0"/>
      <w:marRight w:val="0"/>
      <w:marTop w:val="0"/>
      <w:marBottom w:val="0"/>
      <w:divBdr>
        <w:top w:val="none" w:sz="0" w:space="0" w:color="auto"/>
        <w:left w:val="none" w:sz="0" w:space="0" w:color="auto"/>
        <w:bottom w:val="none" w:sz="0" w:space="0" w:color="auto"/>
        <w:right w:val="none" w:sz="0" w:space="0" w:color="auto"/>
      </w:divBdr>
    </w:div>
    <w:div w:id="1323465443">
      <w:bodyDiv w:val="1"/>
      <w:marLeft w:val="0"/>
      <w:marRight w:val="0"/>
      <w:marTop w:val="0"/>
      <w:marBottom w:val="0"/>
      <w:divBdr>
        <w:top w:val="none" w:sz="0" w:space="0" w:color="auto"/>
        <w:left w:val="none" w:sz="0" w:space="0" w:color="auto"/>
        <w:bottom w:val="none" w:sz="0" w:space="0" w:color="auto"/>
        <w:right w:val="none" w:sz="0" w:space="0" w:color="auto"/>
      </w:divBdr>
    </w:div>
    <w:div w:id="1323657145">
      <w:bodyDiv w:val="1"/>
      <w:marLeft w:val="0"/>
      <w:marRight w:val="0"/>
      <w:marTop w:val="0"/>
      <w:marBottom w:val="0"/>
      <w:divBdr>
        <w:top w:val="none" w:sz="0" w:space="0" w:color="auto"/>
        <w:left w:val="none" w:sz="0" w:space="0" w:color="auto"/>
        <w:bottom w:val="none" w:sz="0" w:space="0" w:color="auto"/>
        <w:right w:val="none" w:sz="0" w:space="0" w:color="auto"/>
      </w:divBdr>
    </w:div>
    <w:div w:id="1323895324">
      <w:bodyDiv w:val="1"/>
      <w:marLeft w:val="0"/>
      <w:marRight w:val="0"/>
      <w:marTop w:val="0"/>
      <w:marBottom w:val="0"/>
      <w:divBdr>
        <w:top w:val="none" w:sz="0" w:space="0" w:color="auto"/>
        <w:left w:val="none" w:sz="0" w:space="0" w:color="auto"/>
        <w:bottom w:val="none" w:sz="0" w:space="0" w:color="auto"/>
        <w:right w:val="none" w:sz="0" w:space="0" w:color="auto"/>
      </w:divBdr>
    </w:div>
    <w:div w:id="1324315797">
      <w:bodyDiv w:val="1"/>
      <w:marLeft w:val="0"/>
      <w:marRight w:val="0"/>
      <w:marTop w:val="0"/>
      <w:marBottom w:val="0"/>
      <w:divBdr>
        <w:top w:val="none" w:sz="0" w:space="0" w:color="auto"/>
        <w:left w:val="none" w:sz="0" w:space="0" w:color="auto"/>
        <w:bottom w:val="none" w:sz="0" w:space="0" w:color="auto"/>
        <w:right w:val="none" w:sz="0" w:space="0" w:color="auto"/>
      </w:divBdr>
    </w:div>
    <w:div w:id="1325430735">
      <w:bodyDiv w:val="1"/>
      <w:marLeft w:val="0"/>
      <w:marRight w:val="0"/>
      <w:marTop w:val="0"/>
      <w:marBottom w:val="0"/>
      <w:divBdr>
        <w:top w:val="none" w:sz="0" w:space="0" w:color="auto"/>
        <w:left w:val="none" w:sz="0" w:space="0" w:color="auto"/>
        <w:bottom w:val="none" w:sz="0" w:space="0" w:color="auto"/>
        <w:right w:val="none" w:sz="0" w:space="0" w:color="auto"/>
      </w:divBdr>
    </w:div>
    <w:div w:id="1325544945">
      <w:bodyDiv w:val="1"/>
      <w:marLeft w:val="0"/>
      <w:marRight w:val="0"/>
      <w:marTop w:val="0"/>
      <w:marBottom w:val="0"/>
      <w:divBdr>
        <w:top w:val="none" w:sz="0" w:space="0" w:color="auto"/>
        <w:left w:val="none" w:sz="0" w:space="0" w:color="auto"/>
        <w:bottom w:val="none" w:sz="0" w:space="0" w:color="auto"/>
        <w:right w:val="none" w:sz="0" w:space="0" w:color="auto"/>
      </w:divBdr>
    </w:div>
    <w:div w:id="1325619663">
      <w:bodyDiv w:val="1"/>
      <w:marLeft w:val="0"/>
      <w:marRight w:val="0"/>
      <w:marTop w:val="0"/>
      <w:marBottom w:val="0"/>
      <w:divBdr>
        <w:top w:val="none" w:sz="0" w:space="0" w:color="auto"/>
        <w:left w:val="none" w:sz="0" w:space="0" w:color="auto"/>
        <w:bottom w:val="none" w:sz="0" w:space="0" w:color="auto"/>
        <w:right w:val="none" w:sz="0" w:space="0" w:color="auto"/>
      </w:divBdr>
    </w:div>
    <w:div w:id="1328247812">
      <w:bodyDiv w:val="1"/>
      <w:marLeft w:val="0"/>
      <w:marRight w:val="0"/>
      <w:marTop w:val="0"/>
      <w:marBottom w:val="0"/>
      <w:divBdr>
        <w:top w:val="none" w:sz="0" w:space="0" w:color="auto"/>
        <w:left w:val="none" w:sz="0" w:space="0" w:color="auto"/>
        <w:bottom w:val="none" w:sz="0" w:space="0" w:color="auto"/>
        <w:right w:val="none" w:sz="0" w:space="0" w:color="auto"/>
      </w:divBdr>
    </w:div>
    <w:div w:id="1330594794">
      <w:bodyDiv w:val="1"/>
      <w:marLeft w:val="0"/>
      <w:marRight w:val="0"/>
      <w:marTop w:val="0"/>
      <w:marBottom w:val="0"/>
      <w:divBdr>
        <w:top w:val="none" w:sz="0" w:space="0" w:color="auto"/>
        <w:left w:val="none" w:sz="0" w:space="0" w:color="auto"/>
        <w:bottom w:val="none" w:sz="0" w:space="0" w:color="auto"/>
        <w:right w:val="none" w:sz="0" w:space="0" w:color="auto"/>
      </w:divBdr>
    </w:div>
    <w:div w:id="1331062619">
      <w:bodyDiv w:val="1"/>
      <w:marLeft w:val="0"/>
      <w:marRight w:val="0"/>
      <w:marTop w:val="0"/>
      <w:marBottom w:val="0"/>
      <w:divBdr>
        <w:top w:val="none" w:sz="0" w:space="0" w:color="auto"/>
        <w:left w:val="none" w:sz="0" w:space="0" w:color="auto"/>
        <w:bottom w:val="none" w:sz="0" w:space="0" w:color="auto"/>
        <w:right w:val="none" w:sz="0" w:space="0" w:color="auto"/>
      </w:divBdr>
    </w:div>
    <w:div w:id="1332218000">
      <w:bodyDiv w:val="1"/>
      <w:marLeft w:val="0"/>
      <w:marRight w:val="0"/>
      <w:marTop w:val="0"/>
      <w:marBottom w:val="0"/>
      <w:divBdr>
        <w:top w:val="none" w:sz="0" w:space="0" w:color="auto"/>
        <w:left w:val="none" w:sz="0" w:space="0" w:color="auto"/>
        <w:bottom w:val="none" w:sz="0" w:space="0" w:color="auto"/>
        <w:right w:val="none" w:sz="0" w:space="0" w:color="auto"/>
      </w:divBdr>
    </w:div>
    <w:div w:id="1332414475">
      <w:bodyDiv w:val="1"/>
      <w:marLeft w:val="0"/>
      <w:marRight w:val="0"/>
      <w:marTop w:val="0"/>
      <w:marBottom w:val="0"/>
      <w:divBdr>
        <w:top w:val="none" w:sz="0" w:space="0" w:color="auto"/>
        <w:left w:val="none" w:sz="0" w:space="0" w:color="auto"/>
        <w:bottom w:val="none" w:sz="0" w:space="0" w:color="auto"/>
        <w:right w:val="none" w:sz="0" w:space="0" w:color="auto"/>
      </w:divBdr>
    </w:div>
    <w:div w:id="1332683531">
      <w:bodyDiv w:val="1"/>
      <w:marLeft w:val="0"/>
      <w:marRight w:val="0"/>
      <w:marTop w:val="0"/>
      <w:marBottom w:val="0"/>
      <w:divBdr>
        <w:top w:val="none" w:sz="0" w:space="0" w:color="auto"/>
        <w:left w:val="none" w:sz="0" w:space="0" w:color="auto"/>
        <w:bottom w:val="none" w:sz="0" w:space="0" w:color="auto"/>
        <w:right w:val="none" w:sz="0" w:space="0" w:color="auto"/>
      </w:divBdr>
    </w:div>
    <w:div w:id="1332831680">
      <w:bodyDiv w:val="1"/>
      <w:marLeft w:val="0"/>
      <w:marRight w:val="0"/>
      <w:marTop w:val="0"/>
      <w:marBottom w:val="0"/>
      <w:divBdr>
        <w:top w:val="none" w:sz="0" w:space="0" w:color="auto"/>
        <w:left w:val="none" w:sz="0" w:space="0" w:color="auto"/>
        <w:bottom w:val="none" w:sz="0" w:space="0" w:color="auto"/>
        <w:right w:val="none" w:sz="0" w:space="0" w:color="auto"/>
      </w:divBdr>
    </w:div>
    <w:div w:id="1333333039">
      <w:bodyDiv w:val="1"/>
      <w:marLeft w:val="0"/>
      <w:marRight w:val="0"/>
      <w:marTop w:val="0"/>
      <w:marBottom w:val="0"/>
      <w:divBdr>
        <w:top w:val="none" w:sz="0" w:space="0" w:color="auto"/>
        <w:left w:val="none" w:sz="0" w:space="0" w:color="auto"/>
        <w:bottom w:val="none" w:sz="0" w:space="0" w:color="auto"/>
        <w:right w:val="none" w:sz="0" w:space="0" w:color="auto"/>
      </w:divBdr>
    </w:div>
    <w:div w:id="1333409186">
      <w:bodyDiv w:val="1"/>
      <w:marLeft w:val="0"/>
      <w:marRight w:val="0"/>
      <w:marTop w:val="0"/>
      <w:marBottom w:val="0"/>
      <w:divBdr>
        <w:top w:val="none" w:sz="0" w:space="0" w:color="auto"/>
        <w:left w:val="none" w:sz="0" w:space="0" w:color="auto"/>
        <w:bottom w:val="none" w:sz="0" w:space="0" w:color="auto"/>
        <w:right w:val="none" w:sz="0" w:space="0" w:color="auto"/>
      </w:divBdr>
    </w:div>
    <w:div w:id="1334575963">
      <w:bodyDiv w:val="1"/>
      <w:marLeft w:val="0"/>
      <w:marRight w:val="0"/>
      <w:marTop w:val="0"/>
      <w:marBottom w:val="0"/>
      <w:divBdr>
        <w:top w:val="none" w:sz="0" w:space="0" w:color="auto"/>
        <w:left w:val="none" w:sz="0" w:space="0" w:color="auto"/>
        <w:bottom w:val="none" w:sz="0" w:space="0" w:color="auto"/>
        <w:right w:val="none" w:sz="0" w:space="0" w:color="auto"/>
      </w:divBdr>
    </w:div>
    <w:div w:id="1335570537">
      <w:bodyDiv w:val="1"/>
      <w:marLeft w:val="0"/>
      <w:marRight w:val="0"/>
      <w:marTop w:val="0"/>
      <w:marBottom w:val="0"/>
      <w:divBdr>
        <w:top w:val="none" w:sz="0" w:space="0" w:color="auto"/>
        <w:left w:val="none" w:sz="0" w:space="0" w:color="auto"/>
        <w:bottom w:val="none" w:sz="0" w:space="0" w:color="auto"/>
        <w:right w:val="none" w:sz="0" w:space="0" w:color="auto"/>
      </w:divBdr>
    </w:div>
    <w:div w:id="1336493049">
      <w:bodyDiv w:val="1"/>
      <w:marLeft w:val="0"/>
      <w:marRight w:val="0"/>
      <w:marTop w:val="0"/>
      <w:marBottom w:val="0"/>
      <w:divBdr>
        <w:top w:val="none" w:sz="0" w:space="0" w:color="auto"/>
        <w:left w:val="none" w:sz="0" w:space="0" w:color="auto"/>
        <w:bottom w:val="none" w:sz="0" w:space="0" w:color="auto"/>
        <w:right w:val="none" w:sz="0" w:space="0" w:color="auto"/>
      </w:divBdr>
    </w:div>
    <w:div w:id="1337348255">
      <w:bodyDiv w:val="1"/>
      <w:marLeft w:val="0"/>
      <w:marRight w:val="0"/>
      <w:marTop w:val="0"/>
      <w:marBottom w:val="0"/>
      <w:divBdr>
        <w:top w:val="none" w:sz="0" w:space="0" w:color="auto"/>
        <w:left w:val="none" w:sz="0" w:space="0" w:color="auto"/>
        <w:bottom w:val="none" w:sz="0" w:space="0" w:color="auto"/>
        <w:right w:val="none" w:sz="0" w:space="0" w:color="auto"/>
      </w:divBdr>
    </w:div>
    <w:div w:id="1337809512">
      <w:bodyDiv w:val="1"/>
      <w:marLeft w:val="0"/>
      <w:marRight w:val="0"/>
      <w:marTop w:val="0"/>
      <w:marBottom w:val="0"/>
      <w:divBdr>
        <w:top w:val="none" w:sz="0" w:space="0" w:color="auto"/>
        <w:left w:val="none" w:sz="0" w:space="0" w:color="auto"/>
        <w:bottom w:val="none" w:sz="0" w:space="0" w:color="auto"/>
        <w:right w:val="none" w:sz="0" w:space="0" w:color="auto"/>
      </w:divBdr>
    </w:div>
    <w:div w:id="1339039092">
      <w:bodyDiv w:val="1"/>
      <w:marLeft w:val="0"/>
      <w:marRight w:val="0"/>
      <w:marTop w:val="0"/>
      <w:marBottom w:val="0"/>
      <w:divBdr>
        <w:top w:val="none" w:sz="0" w:space="0" w:color="auto"/>
        <w:left w:val="none" w:sz="0" w:space="0" w:color="auto"/>
        <w:bottom w:val="none" w:sz="0" w:space="0" w:color="auto"/>
        <w:right w:val="none" w:sz="0" w:space="0" w:color="auto"/>
      </w:divBdr>
    </w:div>
    <w:div w:id="1339573773">
      <w:bodyDiv w:val="1"/>
      <w:marLeft w:val="0"/>
      <w:marRight w:val="0"/>
      <w:marTop w:val="0"/>
      <w:marBottom w:val="0"/>
      <w:divBdr>
        <w:top w:val="none" w:sz="0" w:space="0" w:color="auto"/>
        <w:left w:val="none" w:sz="0" w:space="0" w:color="auto"/>
        <w:bottom w:val="none" w:sz="0" w:space="0" w:color="auto"/>
        <w:right w:val="none" w:sz="0" w:space="0" w:color="auto"/>
      </w:divBdr>
    </w:div>
    <w:div w:id="1339962575">
      <w:bodyDiv w:val="1"/>
      <w:marLeft w:val="0"/>
      <w:marRight w:val="0"/>
      <w:marTop w:val="0"/>
      <w:marBottom w:val="0"/>
      <w:divBdr>
        <w:top w:val="none" w:sz="0" w:space="0" w:color="auto"/>
        <w:left w:val="none" w:sz="0" w:space="0" w:color="auto"/>
        <w:bottom w:val="none" w:sz="0" w:space="0" w:color="auto"/>
        <w:right w:val="none" w:sz="0" w:space="0" w:color="auto"/>
      </w:divBdr>
    </w:div>
    <w:div w:id="1342272905">
      <w:bodyDiv w:val="1"/>
      <w:marLeft w:val="0"/>
      <w:marRight w:val="0"/>
      <w:marTop w:val="0"/>
      <w:marBottom w:val="0"/>
      <w:divBdr>
        <w:top w:val="none" w:sz="0" w:space="0" w:color="auto"/>
        <w:left w:val="none" w:sz="0" w:space="0" w:color="auto"/>
        <w:bottom w:val="none" w:sz="0" w:space="0" w:color="auto"/>
        <w:right w:val="none" w:sz="0" w:space="0" w:color="auto"/>
      </w:divBdr>
    </w:div>
    <w:div w:id="1343164496">
      <w:bodyDiv w:val="1"/>
      <w:marLeft w:val="0"/>
      <w:marRight w:val="0"/>
      <w:marTop w:val="0"/>
      <w:marBottom w:val="0"/>
      <w:divBdr>
        <w:top w:val="none" w:sz="0" w:space="0" w:color="auto"/>
        <w:left w:val="none" w:sz="0" w:space="0" w:color="auto"/>
        <w:bottom w:val="none" w:sz="0" w:space="0" w:color="auto"/>
        <w:right w:val="none" w:sz="0" w:space="0" w:color="auto"/>
      </w:divBdr>
    </w:div>
    <w:div w:id="1343512486">
      <w:bodyDiv w:val="1"/>
      <w:marLeft w:val="0"/>
      <w:marRight w:val="0"/>
      <w:marTop w:val="0"/>
      <w:marBottom w:val="0"/>
      <w:divBdr>
        <w:top w:val="none" w:sz="0" w:space="0" w:color="auto"/>
        <w:left w:val="none" w:sz="0" w:space="0" w:color="auto"/>
        <w:bottom w:val="none" w:sz="0" w:space="0" w:color="auto"/>
        <w:right w:val="none" w:sz="0" w:space="0" w:color="auto"/>
      </w:divBdr>
    </w:div>
    <w:div w:id="1343893806">
      <w:bodyDiv w:val="1"/>
      <w:marLeft w:val="0"/>
      <w:marRight w:val="0"/>
      <w:marTop w:val="0"/>
      <w:marBottom w:val="0"/>
      <w:divBdr>
        <w:top w:val="none" w:sz="0" w:space="0" w:color="auto"/>
        <w:left w:val="none" w:sz="0" w:space="0" w:color="auto"/>
        <w:bottom w:val="none" w:sz="0" w:space="0" w:color="auto"/>
        <w:right w:val="none" w:sz="0" w:space="0" w:color="auto"/>
      </w:divBdr>
    </w:div>
    <w:div w:id="1344935793">
      <w:bodyDiv w:val="1"/>
      <w:marLeft w:val="0"/>
      <w:marRight w:val="0"/>
      <w:marTop w:val="0"/>
      <w:marBottom w:val="0"/>
      <w:divBdr>
        <w:top w:val="none" w:sz="0" w:space="0" w:color="auto"/>
        <w:left w:val="none" w:sz="0" w:space="0" w:color="auto"/>
        <w:bottom w:val="none" w:sz="0" w:space="0" w:color="auto"/>
        <w:right w:val="none" w:sz="0" w:space="0" w:color="auto"/>
      </w:divBdr>
    </w:div>
    <w:div w:id="1345087214">
      <w:bodyDiv w:val="1"/>
      <w:marLeft w:val="0"/>
      <w:marRight w:val="0"/>
      <w:marTop w:val="0"/>
      <w:marBottom w:val="0"/>
      <w:divBdr>
        <w:top w:val="none" w:sz="0" w:space="0" w:color="auto"/>
        <w:left w:val="none" w:sz="0" w:space="0" w:color="auto"/>
        <w:bottom w:val="none" w:sz="0" w:space="0" w:color="auto"/>
        <w:right w:val="none" w:sz="0" w:space="0" w:color="auto"/>
      </w:divBdr>
    </w:div>
    <w:div w:id="1346244683">
      <w:bodyDiv w:val="1"/>
      <w:marLeft w:val="0"/>
      <w:marRight w:val="0"/>
      <w:marTop w:val="0"/>
      <w:marBottom w:val="0"/>
      <w:divBdr>
        <w:top w:val="none" w:sz="0" w:space="0" w:color="auto"/>
        <w:left w:val="none" w:sz="0" w:space="0" w:color="auto"/>
        <w:bottom w:val="none" w:sz="0" w:space="0" w:color="auto"/>
        <w:right w:val="none" w:sz="0" w:space="0" w:color="auto"/>
      </w:divBdr>
    </w:div>
    <w:div w:id="1346439584">
      <w:bodyDiv w:val="1"/>
      <w:marLeft w:val="0"/>
      <w:marRight w:val="0"/>
      <w:marTop w:val="0"/>
      <w:marBottom w:val="0"/>
      <w:divBdr>
        <w:top w:val="none" w:sz="0" w:space="0" w:color="auto"/>
        <w:left w:val="none" w:sz="0" w:space="0" w:color="auto"/>
        <w:bottom w:val="none" w:sz="0" w:space="0" w:color="auto"/>
        <w:right w:val="none" w:sz="0" w:space="0" w:color="auto"/>
      </w:divBdr>
    </w:div>
    <w:div w:id="1346857353">
      <w:bodyDiv w:val="1"/>
      <w:marLeft w:val="0"/>
      <w:marRight w:val="0"/>
      <w:marTop w:val="0"/>
      <w:marBottom w:val="0"/>
      <w:divBdr>
        <w:top w:val="none" w:sz="0" w:space="0" w:color="auto"/>
        <w:left w:val="none" w:sz="0" w:space="0" w:color="auto"/>
        <w:bottom w:val="none" w:sz="0" w:space="0" w:color="auto"/>
        <w:right w:val="none" w:sz="0" w:space="0" w:color="auto"/>
      </w:divBdr>
    </w:div>
    <w:div w:id="1347485939">
      <w:bodyDiv w:val="1"/>
      <w:marLeft w:val="0"/>
      <w:marRight w:val="0"/>
      <w:marTop w:val="0"/>
      <w:marBottom w:val="0"/>
      <w:divBdr>
        <w:top w:val="none" w:sz="0" w:space="0" w:color="auto"/>
        <w:left w:val="none" w:sz="0" w:space="0" w:color="auto"/>
        <w:bottom w:val="none" w:sz="0" w:space="0" w:color="auto"/>
        <w:right w:val="none" w:sz="0" w:space="0" w:color="auto"/>
      </w:divBdr>
    </w:div>
    <w:div w:id="1349016079">
      <w:bodyDiv w:val="1"/>
      <w:marLeft w:val="0"/>
      <w:marRight w:val="0"/>
      <w:marTop w:val="0"/>
      <w:marBottom w:val="0"/>
      <w:divBdr>
        <w:top w:val="none" w:sz="0" w:space="0" w:color="auto"/>
        <w:left w:val="none" w:sz="0" w:space="0" w:color="auto"/>
        <w:bottom w:val="none" w:sz="0" w:space="0" w:color="auto"/>
        <w:right w:val="none" w:sz="0" w:space="0" w:color="auto"/>
      </w:divBdr>
    </w:div>
    <w:div w:id="1349215622">
      <w:bodyDiv w:val="1"/>
      <w:marLeft w:val="0"/>
      <w:marRight w:val="0"/>
      <w:marTop w:val="0"/>
      <w:marBottom w:val="0"/>
      <w:divBdr>
        <w:top w:val="none" w:sz="0" w:space="0" w:color="auto"/>
        <w:left w:val="none" w:sz="0" w:space="0" w:color="auto"/>
        <w:bottom w:val="none" w:sz="0" w:space="0" w:color="auto"/>
        <w:right w:val="none" w:sz="0" w:space="0" w:color="auto"/>
      </w:divBdr>
    </w:div>
    <w:div w:id="1349719458">
      <w:bodyDiv w:val="1"/>
      <w:marLeft w:val="0"/>
      <w:marRight w:val="0"/>
      <w:marTop w:val="0"/>
      <w:marBottom w:val="0"/>
      <w:divBdr>
        <w:top w:val="none" w:sz="0" w:space="0" w:color="auto"/>
        <w:left w:val="none" w:sz="0" w:space="0" w:color="auto"/>
        <w:bottom w:val="none" w:sz="0" w:space="0" w:color="auto"/>
        <w:right w:val="none" w:sz="0" w:space="0" w:color="auto"/>
      </w:divBdr>
    </w:div>
    <w:div w:id="1349864915">
      <w:bodyDiv w:val="1"/>
      <w:marLeft w:val="0"/>
      <w:marRight w:val="0"/>
      <w:marTop w:val="0"/>
      <w:marBottom w:val="0"/>
      <w:divBdr>
        <w:top w:val="none" w:sz="0" w:space="0" w:color="auto"/>
        <w:left w:val="none" w:sz="0" w:space="0" w:color="auto"/>
        <w:bottom w:val="none" w:sz="0" w:space="0" w:color="auto"/>
        <w:right w:val="none" w:sz="0" w:space="0" w:color="auto"/>
      </w:divBdr>
    </w:div>
    <w:div w:id="1350833298">
      <w:bodyDiv w:val="1"/>
      <w:marLeft w:val="0"/>
      <w:marRight w:val="0"/>
      <w:marTop w:val="0"/>
      <w:marBottom w:val="0"/>
      <w:divBdr>
        <w:top w:val="none" w:sz="0" w:space="0" w:color="auto"/>
        <w:left w:val="none" w:sz="0" w:space="0" w:color="auto"/>
        <w:bottom w:val="none" w:sz="0" w:space="0" w:color="auto"/>
        <w:right w:val="none" w:sz="0" w:space="0" w:color="auto"/>
      </w:divBdr>
    </w:div>
    <w:div w:id="1350984289">
      <w:bodyDiv w:val="1"/>
      <w:marLeft w:val="0"/>
      <w:marRight w:val="0"/>
      <w:marTop w:val="0"/>
      <w:marBottom w:val="0"/>
      <w:divBdr>
        <w:top w:val="none" w:sz="0" w:space="0" w:color="auto"/>
        <w:left w:val="none" w:sz="0" w:space="0" w:color="auto"/>
        <w:bottom w:val="none" w:sz="0" w:space="0" w:color="auto"/>
        <w:right w:val="none" w:sz="0" w:space="0" w:color="auto"/>
      </w:divBdr>
    </w:div>
    <w:div w:id="1352685995">
      <w:bodyDiv w:val="1"/>
      <w:marLeft w:val="0"/>
      <w:marRight w:val="0"/>
      <w:marTop w:val="0"/>
      <w:marBottom w:val="0"/>
      <w:divBdr>
        <w:top w:val="none" w:sz="0" w:space="0" w:color="auto"/>
        <w:left w:val="none" w:sz="0" w:space="0" w:color="auto"/>
        <w:bottom w:val="none" w:sz="0" w:space="0" w:color="auto"/>
        <w:right w:val="none" w:sz="0" w:space="0" w:color="auto"/>
      </w:divBdr>
    </w:div>
    <w:div w:id="1353258873">
      <w:bodyDiv w:val="1"/>
      <w:marLeft w:val="0"/>
      <w:marRight w:val="0"/>
      <w:marTop w:val="0"/>
      <w:marBottom w:val="0"/>
      <w:divBdr>
        <w:top w:val="none" w:sz="0" w:space="0" w:color="auto"/>
        <w:left w:val="none" w:sz="0" w:space="0" w:color="auto"/>
        <w:bottom w:val="none" w:sz="0" w:space="0" w:color="auto"/>
        <w:right w:val="none" w:sz="0" w:space="0" w:color="auto"/>
      </w:divBdr>
    </w:div>
    <w:div w:id="1353385802">
      <w:bodyDiv w:val="1"/>
      <w:marLeft w:val="0"/>
      <w:marRight w:val="0"/>
      <w:marTop w:val="0"/>
      <w:marBottom w:val="0"/>
      <w:divBdr>
        <w:top w:val="none" w:sz="0" w:space="0" w:color="auto"/>
        <w:left w:val="none" w:sz="0" w:space="0" w:color="auto"/>
        <w:bottom w:val="none" w:sz="0" w:space="0" w:color="auto"/>
        <w:right w:val="none" w:sz="0" w:space="0" w:color="auto"/>
      </w:divBdr>
    </w:div>
    <w:div w:id="1354069749">
      <w:bodyDiv w:val="1"/>
      <w:marLeft w:val="0"/>
      <w:marRight w:val="0"/>
      <w:marTop w:val="0"/>
      <w:marBottom w:val="0"/>
      <w:divBdr>
        <w:top w:val="none" w:sz="0" w:space="0" w:color="auto"/>
        <w:left w:val="none" w:sz="0" w:space="0" w:color="auto"/>
        <w:bottom w:val="none" w:sz="0" w:space="0" w:color="auto"/>
        <w:right w:val="none" w:sz="0" w:space="0" w:color="auto"/>
      </w:divBdr>
    </w:div>
    <w:div w:id="1354965504">
      <w:bodyDiv w:val="1"/>
      <w:marLeft w:val="0"/>
      <w:marRight w:val="0"/>
      <w:marTop w:val="0"/>
      <w:marBottom w:val="0"/>
      <w:divBdr>
        <w:top w:val="none" w:sz="0" w:space="0" w:color="auto"/>
        <w:left w:val="none" w:sz="0" w:space="0" w:color="auto"/>
        <w:bottom w:val="none" w:sz="0" w:space="0" w:color="auto"/>
        <w:right w:val="none" w:sz="0" w:space="0" w:color="auto"/>
      </w:divBdr>
    </w:div>
    <w:div w:id="1355810493">
      <w:bodyDiv w:val="1"/>
      <w:marLeft w:val="0"/>
      <w:marRight w:val="0"/>
      <w:marTop w:val="0"/>
      <w:marBottom w:val="0"/>
      <w:divBdr>
        <w:top w:val="none" w:sz="0" w:space="0" w:color="auto"/>
        <w:left w:val="none" w:sz="0" w:space="0" w:color="auto"/>
        <w:bottom w:val="none" w:sz="0" w:space="0" w:color="auto"/>
        <w:right w:val="none" w:sz="0" w:space="0" w:color="auto"/>
      </w:divBdr>
    </w:div>
    <w:div w:id="1356418785">
      <w:bodyDiv w:val="1"/>
      <w:marLeft w:val="0"/>
      <w:marRight w:val="0"/>
      <w:marTop w:val="0"/>
      <w:marBottom w:val="0"/>
      <w:divBdr>
        <w:top w:val="none" w:sz="0" w:space="0" w:color="auto"/>
        <w:left w:val="none" w:sz="0" w:space="0" w:color="auto"/>
        <w:bottom w:val="none" w:sz="0" w:space="0" w:color="auto"/>
        <w:right w:val="none" w:sz="0" w:space="0" w:color="auto"/>
      </w:divBdr>
      <w:divsChild>
        <w:div w:id="946740355">
          <w:marLeft w:val="480"/>
          <w:marRight w:val="0"/>
          <w:marTop w:val="0"/>
          <w:marBottom w:val="0"/>
          <w:divBdr>
            <w:top w:val="none" w:sz="0" w:space="0" w:color="auto"/>
            <w:left w:val="none" w:sz="0" w:space="0" w:color="auto"/>
            <w:bottom w:val="none" w:sz="0" w:space="0" w:color="auto"/>
            <w:right w:val="none" w:sz="0" w:space="0" w:color="auto"/>
          </w:divBdr>
          <w:divsChild>
            <w:div w:id="1339111733">
              <w:marLeft w:val="0"/>
              <w:marRight w:val="0"/>
              <w:marTop w:val="0"/>
              <w:marBottom w:val="0"/>
              <w:divBdr>
                <w:top w:val="none" w:sz="0" w:space="0" w:color="auto"/>
                <w:left w:val="none" w:sz="0" w:space="0" w:color="auto"/>
                <w:bottom w:val="none" w:sz="0" w:space="0" w:color="auto"/>
                <w:right w:val="none" w:sz="0" w:space="0" w:color="auto"/>
              </w:divBdr>
              <w:divsChild>
                <w:div w:id="1950818092">
                  <w:marLeft w:val="480"/>
                  <w:marRight w:val="0"/>
                  <w:marTop w:val="0"/>
                  <w:marBottom w:val="0"/>
                  <w:divBdr>
                    <w:top w:val="none" w:sz="0" w:space="0" w:color="auto"/>
                    <w:left w:val="none" w:sz="0" w:space="0" w:color="auto"/>
                    <w:bottom w:val="none" w:sz="0" w:space="0" w:color="auto"/>
                    <w:right w:val="none" w:sz="0" w:space="0" w:color="auto"/>
                  </w:divBdr>
                </w:div>
                <w:div w:id="1681589629">
                  <w:marLeft w:val="480"/>
                  <w:marRight w:val="0"/>
                  <w:marTop w:val="0"/>
                  <w:marBottom w:val="0"/>
                  <w:divBdr>
                    <w:top w:val="none" w:sz="0" w:space="0" w:color="auto"/>
                    <w:left w:val="none" w:sz="0" w:space="0" w:color="auto"/>
                    <w:bottom w:val="none" w:sz="0" w:space="0" w:color="auto"/>
                    <w:right w:val="none" w:sz="0" w:space="0" w:color="auto"/>
                  </w:divBdr>
                </w:div>
                <w:div w:id="575093525">
                  <w:marLeft w:val="480"/>
                  <w:marRight w:val="0"/>
                  <w:marTop w:val="0"/>
                  <w:marBottom w:val="0"/>
                  <w:divBdr>
                    <w:top w:val="none" w:sz="0" w:space="0" w:color="auto"/>
                    <w:left w:val="none" w:sz="0" w:space="0" w:color="auto"/>
                    <w:bottom w:val="none" w:sz="0" w:space="0" w:color="auto"/>
                    <w:right w:val="none" w:sz="0" w:space="0" w:color="auto"/>
                  </w:divBdr>
                </w:div>
                <w:div w:id="940339157">
                  <w:marLeft w:val="480"/>
                  <w:marRight w:val="0"/>
                  <w:marTop w:val="0"/>
                  <w:marBottom w:val="0"/>
                  <w:divBdr>
                    <w:top w:val="none" w:sz="0" w:space="0" w:color="auto"/>
                    <w:left w:val="none" w:sz="0" w:space="0" w:color="auto"/>
                    <w:bottom w:val="none" w:sz="0" w:space="0" w:color="auto"/>
                    <w:right w:val="none" w:sz="0" w:space="0" w:color="auto"/>
                  </w:divBdr>
                </w:div>
                <w:div w:id="2048799262">
                  <w:marLeft w:val="480"/>
                  <w:marRight w:val="0"/>
                  <w:marTop w:val="0"/>
                  <w:marBottom w:val="0"/>
                  <w:divBdr>
                    <w:top w:val="none" w:sz="0" w:space="0" w:color="auto"/>
                    <w:left w:val="none" w:sz="0" w:space="0" w:color="auto"/>
                    <w:bottom w:val="none" w:sz="0" w:space="0" w:color="auto"/>
                    <w:right w:val="none" w:sz="0" w:space="0" w:color="auto"/>
                  </w:divBdr>
                </w:div>
                <w:div w:id="868031629">
                  <w:marLeft w:val="480"/>
                  <w:marRight w:val="0"/>
                  <w:marTop w:val="0"/>
                  <w:marBottom w:val="0"/>
                  <w:divBdr>
                    <w:top w:val="none" w:sz="0" w:space="0" w:color="auto"/>
                    <w:left w:val="none" w:sz="0" w:space="0" w:color="auto"/>
                    <w:bottom w:val="none" w:sz="0" w:space="0" w:color="auto"/>
                    <w:right w:val="none" w:sz="0" w:space="0" w:color="auto"/>
                  </w:divBdr>
                </w:div>
                <w:div w:id="1717850457">
                  <w:marLeft w:val="480"/>
                  <w:marRight w:val="0"/>
                  <w:marTop w:val="0"/>
                  <w:marBottom w:val="0"/>
                  <w:divBdr>
                    <w:top w:val="none" w:sz="0" w:space="0" w:color="auto"/>
                    <w:left w:val="none" w:sz="0" w:space="0" w:color="auto"/>
                    <w:bottom w:val="none" w:sz="0" w:space="0" w:color="auto"/>
                    <w:right w:val="none" w:sz="0" w:space="0" w:color="auto"/>
                  </w:divBdr>
                </w:div>
                <w:div w:id="1946616737">
                  <w:marLeft w:val="480"/>
                  <w:marRight w:val="0"/>
                  <w:marTop w:val="0"/>
                  <w:marBottom w:val="0"/>
                  <w:divBdr>
                    <w:top w:val="none" w:sz="0" w:space="0" w:color="auto"/>
                    <w:left w:val="none" w:sz="0" w:space="0" w:color="auto"/>
                    <w:bottom w:val="none" w:sz="0" w:space="0" w:color="auto"/>
                    <w:right w:val="none" w:sz="0" w:space="0" w:color="auto"/>
                  </w:divBdr>
                </w:div>
                <w:div w:id="806706234">
                  <w:marLeft w:val="480"/>
                  <w:marRight w:val="0"/>
                  <w:marTop w:val="0"/>
                  <w:marBottom w:val="0"/>
                  <w:divBdr>
                    <w:top w:val="none" w:sz="0" w:space="0" w:color="auto"/>
                    <w:left w:val="none" w:sz="0" w:space="0" w:color="auto"/>
                    <w:bottom w:val="none" w:sz="0" w:space="0" w:color="auto"/>
                    <w:right w:val="none" w:sz="0" w:space="0" w:color="auto"/>
                  </w:divBdr>
                </w:div>
                <w:div w:id="1043407323">
                  <w:marLeft w:val="480"/>
                  <w:marRight w:val="0"/>
                  <w:marTop w:val="0"/>
                  <w:marBottom w:val="0"/>
                  <w:divBdr>
                    <w:top w:val="none" w:sz="0" w:space="0" w:color="auto"/>
                    <w:left w:val="none" w:sz="0" w:space="0" w:color="auto"/>
                    <w:bottom w:val="none" w:sz="0" w:space="0" w:color="auto"/>
                    <w:right w:val="none" w:sz="0" w:space="0" w:color="auto"/>
                  </w:divBdr>
                </w:div>
                <w:div w:id="1656834156">
                  <w:marLeft w:val="480"/>
                  <w:marRight w:val="0"/>
                  <w:marTop w:val="0"/>
                  <w:marBottom w:val="0"/>
                  <w:divBdr>
                    <w:top w:val="none" w:sz="0" w:space="0" w:color="auto"/>
                    <w:left w:val="none" w:sz="0" w:space="0" w:color="auto"/>
                    <w:bottom w:val="none" w:sz="0" w:space="0" w:color="auto"/>
                    <w:right w:val="none" w:sz="0" w:space="0" w:color="auto"/>
                  </w:divBdr>
                </w:div>
                <w:div w:id="1897005688">
                  <w:marLeft w:val="480"/>
                  <w:marRight w:val="0"/>
                  <w:marTop w:val="0"/>
                  <w:marBottom w:val="0"/>
                  <w:divBdr>
                    <w:top w:val="none" w:sz="0" w:space="0" w:color="auto"/>
                    <w:left w:val="none" w:sz="0" w:space="0" w:color="auto"/>
                    <w:bottom w:val="none" w:sz="0" w:space="0" w:color="auto"/>
                    <w:right w:val="none" w:sz="0" w:space="0" w:color="auto"/>
                  </w:divBdr>
                </w:div>
                <w:div w:id="936720338">
                  <w:marLeft w:val="480"/>
                  <w:marRight w:val="0"/>
                  <w:marTop w:val="0"/>
                  <w:marBottom w:val="0"/>
                  <w:divBdr>
                    <w:top w:val="none" w:sz="0" w:space="0" w:color="auto"/>
                    <w:left w:val="none" w:sz="0" w:space="0" w:color="auto"/>
                    <w:bottom w:val="none" w:sz="0" w:space="0" w:color="auto"/>
                    <w:right w:val="none" w:sz="0" w:space="0" w:color="auto"/>
                  </w:divBdr>
                </w:div>
                <w:div w:id="361593301">
                  <w:marLeft w:val="480"/>
                  <w:marRight w:val="0"/>
                  <w:marTop w:val="0"/>
                  <w:marBottom w:val="0"/>
                  <w:divBdr>
                    <w:top w:val="none" w:sz="0" w:space="0" w:color="auto"/>
                    <w:left w:val="none" w:sz="0" w:space="0" w:color="auto"/>
                    <w:bottom w:val="none" w:sz="0" w:space="0" w:color="auto"/>
                    <w:right w:val="none" w:sz="0" w:space="0" w:color="auto"/>
                  </w:divBdr>
                </w:div>
                <w:div w:id="2080789400">
                  <w:marLeft w:val="480"/>
                  <w:marRight w:val="0"/>
                  <w:marTop w:val="0"/>
                  <w:marBottom w:val="0"/>
                  <w:divBdr>
                    <w:top w:val="none" w:sz="0" w:space="0" w:color="auto"/>
                    <w:left w:val="none" w:sz="0" w:space="0" w:color="auto"/>
                    <w:bottom w:val="none" w:sz="0" w:space="0" w:color="auto"/>
                    <w:right w:val="none" w:sz="0" w:space="0" w:color="auto"/>
                  </w:divBdr>
                </w:div>
                <w:div w:id="2123719874">
                  <w:marLeft w:val="480"/>
                  <w:marRight w:val="0"/>
                  <w:marTop w:val="0"/>
                  <w:marBottom w:val="0"/>
                  <w:divBdr>
                    <w:top w:val="none" w:sz="0" w:space="0" w:color="auto"/>
                    <w:left w:val="none" w:sz="0" w:space="0" w:color="auto"/>
                    <w:bottom w:val="none" w:sz="0" w:space="0" w:color="auto"/>
                    <w:right w:val="none" w:sz="0" w:space="0" w:color="auto"/>
                  </w:divBdr>
                </w:div>
                <w:div w:id="2041464938">
                  <w:marLeft w:val="480"/>
                  <w:marRight w:val="0"/>
                  <w:marTop w:val="0"/>
                  <w:marBottom w:val="0"/>
                  <w:divBdr>
                    <w:top w:val="none" w:sz="0" w:space="0" w:color="auto"/>
                    <w:left w:val="none" w:sz="0" w:space="0" w:color="auto"/>
                    <w:bottom w:val="none" w:sz="0" w:space="0" w:color="auto"/>
                    <w:right w:val="none" w:sz="0" w:space="0" w:color="auto"/>
                  </w:divBdr>
                </w:div>
                <w:div w:id="608200481">
                  <w:marLeft w:val="480"/>
                  <w:marRight w:val="0"/>
                  <w:marTop w:val="0"/>
                  <w:marBottom w:val="0"/>
                  <w:divBdr>
                    <w:top w:val="none" w:sz="0" w:space="0" w:color="auto"/>
                    <w:left w:val="none" w:sz="0" w:space="0" w:color="auto"/>
                    <w:bottom w:val="none" w:sz="0" w:space="0" w:color="auto"/>
                    <w:right w:val="none" w:sz="0" w:space="0" w:color="auto"/>
                  </w:divBdr>
                </w:div>
                <w:div w:id="88042362">
                  <w:marLeft w:val="480"/>
                  <w:marRight w:val="0"/>
                  <w:marTop w:val="0"/>
                  <w:marBottom w:val="0"/>
                  <w:divBdr>
                    <w:top w:val="none" w:sz="0" w:space="0" w:color="auto"/>
                    <w:left w:val="none" w:sz="0" w:space="0" w:color="auto"/>
                    <w:bottom w:val="none" w:sz="0" w:space="0" w:color="auto"/>
                    <w:right w:val="none" w:sz="0" w:space="0" w:color="auto"/>
                  </w:divBdr>
                </w:div>
                <w:div w:id="1189828746">
                  <w:marLeft w:val="480"/>
                  <w:marRight w:val="0"/>
                  <w:marTop w:val="0"/>
                  <w:marBottom w:val="0"/>
                  <w:divBdr>
                    <w:top w:val="none" w:sz="0" w:space="0" w:color="auto"/>
                    <w:left w:val="none" w:sz="0" w:space="0" w:color="auto"/>
                    <w:bottom w:val="none" w:sz="0" w:space="0" w:color="auto"/>
                    <w:right w:val="none" w:sz="0" w:space="0" w:color="auto"/>
                  </w:divBdr>
                </w:div>
                <w:div w:id="1073939126">
                  <w:marLeft w:val="480"/>
                  <w:marRight w:val="0"/>
                  <w:marTop w:val="0"/>
                  <w:marBottom w:val="0"/>
                  <w:divBdr>
                    <w:top w:val="none" w:sz="0" w:space="0" w:color="auto"/>
                    <w:left w:val="none" w:sz="0" w:space="0" w:color="auto"/>
                    <w:bottom w:val="none" w:sz="0" w:space="0" w:color="auto"/>
                    <w:right w:val="none" w:sz="0" w:space="0" w:color="auto"/>
                  </w:divBdr>
                </w:div>
                <w:div w:id="244265373">
                  <w:marLeft w:val="480"/>
                  <w:marRight w:val="0"/>
                  <w:marTop w:val="0"/>
                  <w:marBottom w:val="0"/>
                  <w:divBdr>
                    <w:top w:val="none" w:sz="0" w:space="0" w:color="auto"/>
                    <w:left w:val="none" w:sz="0" w:space="0" w:color="auto"/>
                    <w:bottom w:val="none" w:sz="0" w:space="0" w:color="auto"/>
                    <w:right w:val="none" w:sz="0" w:space="0" w:color="auto"/>
                  </w:divBdr>
                </w:div>
                <w:div w:id="1647009023">
                  <w:marLeft w:val="480"/>
                  <w:marRight w:val="0"/>
                  <w:marTop w:val="0"/>
                  <w:marBottom w:val="0"/>
                  <w:divBdr>
                    <w:top w:val="none" w:sz="0" w:space="0" w:color="auto"/>
                    <w:left w:val="none" w:sz="0" w:space="0" w:color="auto"/>
                    <w:bottom w:val="none" w:sz="0" w:space="0" w:color="auto"/>
                    <w:right w:val="none" w:sz="0" w:space="0" w:color="auto"/>
                  </w:divBdr>
                </w:div>
                <w:div w:id="896744435">
                  <w:marLeft w:val="480"/>
                  <w:marRight w:val="0"/>
                  <w:marTop w:val="0"/>
                  <w:marBottom w:val="0"/>
                  <w:divBdr>
                    <w:top w:val="none" w:sz="0" w:space="0" w:color="auto"/>
                    <w:left w:val="none" w:sz="0" w:space="0" w:color="auto"/>
                    <w:bottom w:val="none" w:sz="0" w:space="0" w:color="auto"/>
                    <w:right w:val="none" w:sz="0" w:space="0" w:color="auto"/>
                  </w:divBdr>
                </w:div>
                <w:div w:id="1701855244">
                  <w:marLeft w:val="480"/>
                  <w:marRight w:val="0"/>
                  <w:marTop w:val="0"/>
                  <w:marBottom w:val="0"/>
                  <w:divBdr>
                    <w:top w:val="none" w:sz="0" w:space="0" w:color="auto"/>
                    <w:left w:val="none" w:sz="0" w:space="0" w:color="auto"/>
                    <w:bottom w:val="none" w:sz="0" w:space="0" w:color="auto"/>
                    <w:right w:val="none" w:sz="0" w:space="0" w:color="auto"/>
                  </w:divBdr>
                </w:div>
                <w:div w:id="924069665">
                  <w:marLeft w:val="480"/>
                  <w:marRight w:val="0"/>
                  <w:marTop w:val="0"/>
                  <w:marBottom w:val="0"/>
                  <w:divBdr>
                    <w:top w:val="none" w:sz="0" w:space="0" w:color="auto"/>
                    <w:left w:val="none" w:sz="0" w:space="0" w:color="auto"/>
                    <w:bottom w:val="none" w:sz="0" w:space="0" w:color="auto"/>
                    <w:right w:val="none" w:sz="0" w:space="0" w:color="auto"/>
                  </w:divBdr>
                </w:div>
                <w:div w:id="205682643">
                  <w:marLeft w:val="480"/>
                  <w:marRight w:val="0"/>
                  <w:marTop w:val="0"/>
                  <w:marBottom w:val="0"/>
                  <w:divBdr>
                    <w:top w:val="none" w:sz="0" w:space="0" w:color="auto"/>
                    <w:left w:val="none" w:sz="0" w:space="0" w:color="auto"/>
                    <w:bottom w:val="none" w:sz="0" w:space="0" w:color="auto"/>
                    <w:right w:val="none" w:sz="0" w:space="0" w:color="auto"/>
                  </w:divBdr>
                </w:div>
                <w:div w:id="137108965">
                  <w:marLeft w:val="480"/>
                  <w:marRight w:val="0"/>
                  <w:marTop w:val="0"/>
                  <w:marBottom w:val="0"/>
                  <w:divBdr>
                    <w:top w:val="none" w:sz="0" w:space="0" w:color="auto"/>
                    <w:left w:val="none" w:sz="0" w:space="0" w:color="auto"/>
                    <w:bottom w:val="none" w:sz="0" w:space="0" w:color="auto"/>
                    <w:right w:val="none" w:sz="0" w:space="0" w:color="auto"/>
                  </w:divBdr>
                </w:div>
                <w:div w:id="1724937365">
                  <w:marLeft w:val="480"/>
                  <w:marRight w:val="0"/>
                  <w:marTop w:val="0"/>
                  <w:marBottom w:val="0"/>
                  <w:divBdr>
                    <w:top w:val="none" w:sz="0" w:space="0" w:color="auto"/>
                    <w:left w:val="none" w:sz="0" w:space="0" w:color="auto"/>
                    <w:bottom w:val="none" w:sz="0" w:space="0" w:color="auto"/>
                    <w:right w:val="none" w:sz="0" w:space="0" w:color="auto"/>
                  </w:divBdr>
                </w:div>
                <w:div w:id="724794068">
                  <w:marLeft w:val="480"/>
                  <w:marRight w:val="0"/>
                  <w:marTop w:val="0"/>
                  <w:marBottom w:val="0"/>
                  <w:divBdr>
                    <w:top w:val="none" w:sz="0" w:space="0" w:color="auto"/>
                    <w:left w:val="none" w:sz="0" w:space="0" w:color="auto"/>
                    <w:bottom w:val="none" w:sz="0" w:space="0" w:color="auto"/>
                    <w:right w:val="none" w:sz="0" w:space="0" w:color="auto"/>
                  </w:divBdr>
                </w:div>
                <w:div w:id="1207833155">
                  <w:marLeft w:val="480"/>
                  <w:marRight w:val="0"/>
                  <w:marTop w:val="0"/>
                  <w:marBottom w:val="0"/>
                  <w:divBdr>
                    <w:top w:val="none" w:sz="0" w:space="0" w:color="auto"/>
                    <w:left w:val="none" w:sz="0" w:space="0" w:color="auto"/>
                    <w:bottom w:val="none" w:sz="0" w:space="0" w:color="auto"/>
                    <w:right w:val="none" w:sz="0" w:space="0" w:color="auto"/>
                  </w:divBdr>
                </w:div>
                <w:div w:id="453839659">
                  <w:marLeft w:val="480"/>
                  <w:marRight w:val="0"/>
                  <w:marTop w:val="0"/>
                  <w:marBottom w:val="0"/>
                  <w:divBdr>
                    <w:top w:val="none" w:sz="0" w:space="0" w:color="auto"/>
                    <w:left w:val="none" w:sz="0" w:space="0" w:color="auto"/>
                    <w:bottom w:val="none" w:sz="0" w:space="0" w:color="auto"/>
                    <w:right w:val="none" w:sz="0" w:space="0" w:color="auto"/>
                  </w:divBdr>
                </w:div>
                <w:div w:id="1962345844">
                  <w:marLeft w:val="480"/>
                  <w:marRight w:val="0"/>
                  <w:marTop w:val="0"/>
                  <w:marBottom w:val="0"/>
                  <w:divBdr>
                    <w:top w:val="none" w:sz="0" w:space="0" w:color="auto"/>
                    <w:left w:val="none" w:sz="0" w:space="0" w:color="auto"/>
                    <w:bottom w:val="none" w:sz="0" w:space="0" w:color="auto"/>
                    <w:right w:val="none" w:sz="0" w:space="0" w:color="auto"/>
                  </w:divBdr>
                </w:div>
                <w:div w:id="796340633">
                  <w:marLeft w:val="480"/>
                  <w:marRight w:val="0"/>
                  <w:marTop w:val="0"/>
                  <w:marBottom w:val="0"/>
                  <w:divBdr>
                    <w:top w:val="none" w:sz="0" w:space="0" w:color="auto"/>
                    <w:left w:val="none" w:sz="0" w:space="0" w:color="auto"/>
                    <w:bottom w:val="none" w:sz="0" w:space="0" w:color="auto"/>
                    <w:right w:val="none" w:sz="0" w:space="0" w:color="auto"/>
                  </w:divBdr>
                </w:div>
                <w:div w:id="1570647629">
                  <w:marLeft w:val="480"/>
                  <w:marRight w:val="0"/>
                  <w:marTop w:val="0"/>
                  <w:marBottom w:val="0"/>
                  <w:divBdr>
                    <w:top w:val="none" w:sz="0" w:space="0" w:color="auto"/>
                    <w:left w:val="none" w:sz="0" w:space="0" w:color="auto"/>
                    <w:bottom w:val="none" w:sz="0" w:space="0" w:color="auto"/>
                    <w:right w:val="none" w:sz="0" w:space="0" w:color="auto"/>
                  </w:divBdr>
                </w:div>
                <w:div w:id="1610970820">
                  <w:marLeft w:val="480"/>
                  <w:marRight w:val="0"/>
                  <w:marTop w:val="0"/>
                  <w:marBottom w:val="0"/>
                  <w:divBdr>
                    <w:top w:val="none" w:sz="0" w:space="0" w:color="auto"/>
                    <w:left w:val="none" w:sz="0" w:space="0" w:color="auto"/>
                    <w:bottom w:val="none" w:sz="0" w:space="0" w:color="auto"/>
                    <w:right w:val="none" w:sz="0" w:space="0" w:color="auto"/>
                  </w:divBdr>
                </w:div>
                <w:div w:id="2040398704">
                  <w:marLeft w:val="480"/>
                  <w:marRight w:val="0"/>
                  <w:marTop w:val="0"/>
                  <w:marBottom w:val="0"/>
                  <w:divBdr>
                    <w:top w:val="none" w:sz="0" w:space="0" w:color="auto"/>
                    <w:left w:val="none" w:sz="0" w:space="0" w:color="auto"/>
                    <w:bottom w:val="none" w:sz="0" w:space="0" w:color="auto"/>
                    <w:right w:val="none" w:sz="0" w:space="0" w:color="auto"/>
                  </w:divBdr>
                </w:div>
                <w:div w:id="2051612609">
                  <w:marLeft w:val="480"/>
                  <w:marRight w:val="0"/>
                  <w:marTop w:val="0"/>
                  <w:marBottom w:val="0"/>
                  <w:divBdr>
                    <w:top w:val="none" w:sz="0" w:space="0" w:color="auto"/>
                    <w:left w:val="none" w:sz="0" w:space="0" w:color="auto"/>
                    <w:bottom w:val="none" w:sz="0" w:space="0" w:color="auto"/>
                    <w:right w:val="none" w:sz="0" w:space="0" w:color="auto"/>
                  </w:divBdr>
                </w:div>
                <w:div w:id="1309046011">
                  <w:marLeft w:val="480"/>
                  <w:marRight w:val="0"/>
                  <w:marTop w:val="0"/>
                  <w:marBottom w:val="0"/>
                  <w:divBdr>
                    <w:top w:val="none" w:sz="0" w:space="0" w:color="auto"/>
                    <w:left w:val="none" w:sz="0" w:space="0" w:color="auto"/>
                    <w:bottom w:val="none" w:sz="0" w:space="0" w:color="auto"/>
                    <w:right w:val="none" w:sz="0" w:space="0" w:color="auto"/>
                  </w:divBdr>
                </w:div>
                <w:div w:id="1541625774">
                  <w:marLeft w:val="480"/>
                  <w:marRight w:val="0"/>
                  <w:marTop w:val="0"/>
                  <w:marBottom w:val="0"/>
                  <w:divBdr>
                    <w:top w:val="none" w:sz="0" w:space="0" w:color="auto"/>
                    <w:left w:val="none" w:sz="0" w:space="0" w:color="auto"/>
                    <w:bottom w:val="none" w:sz="0" w:space="0" w:color="auto"/>
                    <w:right w:val="none" w:sz="0" w:space="0" w:color="auto"/>
                  </w:divBdr>
                </w:div>
                <w:div w:id="1309360535">
                  <w:marLeft w:val="480"/>
                  <w:marRight w:val="0"/>
                  <w:marTop w:val="0"/>
                  <w:marBottom w:val="0"/>
                  <w:divBdr>
                    <w:top w:val="none" w:sz="0" w:space="0" w:color="auto"/>
                    <w:left w:val="none" w:sz="0" w:space="0" w:color="auto"/>
                    <w:bottom w:val="none" w:sz="0" w:space="0" w:color="auto"/>
                    <w:right w:val="none" w:sz="0" w:space="0" w:color="auto"/>
                  </w:divBdr>
                </w:div>
                <w:div w:id="1462991905">
                  <w:marLeft w:val="480"/>
                  <w:marRight w:val="0"/>
                  <w:marTop w:val="0"/>
                  <w:marBottom w:val="0"/>
                  <w:divBdr>
                    <w:top w:val="none" w:sz="0" w:space="0" w:color="auto"/>
                    <w:left w:val="none" w:sz="0" w:space="0" w:color="auto"/>
                    <w:bottom w:val="none" w:sz="0" w:space="0" w:color="auto"/>
                    <w:right w:val="none" w:sz="0" w:space="0" w:color="auto"/>
                  </w:divBdr>
                </w:div>
                <w:div w:id="412553971">
                  <w:marLeft w:val="480"/>
                  <w:marRight w:val="0"/>
                  <w:marTop w:val="0"/>
                  <w:marBottom w:val="0"/>
                  <w:divBdr>
                    <w:top w:val="none" w:sz="0" w:space="0" w:color="auto"/>
                    <w:left w:val="none" w:sz="0" w:space="0" w:color="auto"/>
                    <w:bottom w:val="none" w:sz="0" w:space="0" w:color="auto"/>
                    <w:right w:val="none" w:sz="0" w:space="0" w:color="auto"/>
                  </w:divBdr>
                </w:div>
                <w:div w:id="309094154">
                  <w:marLeft w:val="480"/>
                  <w:marRight w:val="0"/>
                  <w:marTop w:val="0"/>
                  <w:marBottom w:val="0"/>
                  <w:divBdr>
                    <w:top w:val="none" w:sz="0" w:space="0" w:color="auto"/>
                    <w:left w:val="none" w:sz="0" w:space="0" w:color="auto"/>
                    <w:bottom w:val="none" w:sz="0" w:space="0" w:color="auto"/>
                    <w:right w:val="none" w:sz="0" w:space="0" w:color="auto"/>
                  </w:divBdr>
                </w:div>
                <w:div w:id="34741148">
                  <w:marLeft w:val="480"/>
                  <w:marRight w:val="0"/>
                  <w:marTop w:val="0"/>
                  <w:marBottom w:val="0"/>
                  <w:divBdr>
                    <w:top w:val="none" w:sz="0" w:space="0" w:color="auto"/>
                    <w:left w:val="none" w:sz="0" w:space="0" w:color="auto"/>
                    <w:bottom w:val="none" w:sz="0" w:space="0" w:color="auto"/>
                    <w:right w:val="none" w:sz="0" w:space="0" w:color="auto"/>
                  </w:divBdr>
                </w:div>
              </w:divsChild>
            </w:div>
            <w:div w:id="592324911">
              <w:marLeft w:val="0"/>
              <w:marRight w:val="0"/>
              <w:marTop w:val="0"/>
              <w:marBottom w:val="0"/>
              <w:divBdr>
                <w:top w:val="none" w:sz="0" w:space="0" w:color="auto"/>
                <w:left w:val="none" w:sz="0" w:space="0" w:color="auto"/>
                <w:bottom w:val="none" w:sz="0" w:space="0" w:color="auto"/>
                <w:right w:val="none" w:sz="0" w:space="0" w:color="auto"/>
              </w:divBdr>
              <w:divsChild>
                <w:div w:id="127475374">
                  <w:marLeft w:val="480"/>
                  <w:marRight w:val="0"/>
                  <w:marTop w:val="0"/>
                  <w:marBottom w:val="0"/>
                  <w:divBdr>
                    <w:top w:val="none" w:sz="0" w:space="0" w:color="auto"/>
                    <w:left w:val="none" w:sz="0" w:space="0" w:color="auto"/>
                    <w:bottom w:val="none" w:sz="0" w:space="0" w:color="auto"/>
                    <w:right w:val="none" w:sz="0" w:space="0" w:color="auto"/>
                  </w:divBdr>
                </w:div>
                <w:div w:id="121927347">
                  <w:marLeft w:val="480"/>
                  <w:marRight w:val="0"/>
                  <w:marTop w:val="0"/>
                  <w:marBottom w:val="0"/>
                  <w:divBdr>
                    <w:top w:val="none" w:sz="0" w:space="0" w:color="auto"/>
                    <w:left w:val="none" w:sz="0" w:space="0" w:color="auto"/>
                    <w:bottom w:val="none" w:sz="0" w:space="0" w:color="auto"/>
                    <w:right w:val="none" w:sz="0" w:space="0" w:color="auto"/>
                  </w:divBdr>
                </w:div>
                <w:div w:id="1235819272">
                  <w:marLeft w:val="480"/>
                  <w:marRight w:val="0"/>
                  <w:marTop w:val="0"/>
                  <w:marBottom w:val="0"/>
                  <w:divBdr>
                    <w:top w:val="none" w:sz="0" w:space="0" w:color="auto"/>
                    <w:left w:val="none" w:sz="0" w:space="0" w:color="auto"/>
                    <w:bottom w:val="none" w:sz="0" w:space="0" w:color="auto"/>
                    <w:right w:val="none" w:sz="0" w:space="0" w:color="auto"/>
                  </w:divBdr>
                </w:div>
                <w:div w:id="66613080">
                  <w:marLeft w:val="480"/>
                  <w:marRight w:val="0"/>
                  <w:marTop w:val="0"/>
                  <w:marBottom w:val="0"/>
                  <w:divBdr>
                    <w:top w:val="none" w:sz="0" w:space="0" w:color="auto"/>
                    <w:left w:val="none" w:sz="0" w:space="0" w:color="auto"/>
                    <w:bottom w:val="none" w:sz="0" w:space="0" w:color="auto"/>
                    <w:right w:val="none" w:sz="0" w:space="0" w:color="auto"/>
                  </w:divBdr>
                </w:div>
                <w:div w:id="867914473">
                  <w:marLeft w:val="480"/>
                  <w:marRight w:val="0"/>
                  <w:marTop w:val="0"/>
                  <w:marBottom w:val="0"/>
                  <w:divBdr>
                    <w:top w:val="none" w:sz="0" w:space="0" w:color="auto"/>
                    <w:left w:val="none" w:sz="0" w:space="0" w:color="auto"/>
                    <w:bottom w:val="none" w:sz="0" w:space="0" w:color="auto"/>
                    <w:right w:val="none" w:sz="0" w:space="0" w:color="auto"/>
                  </w:divBdr>
                </w:div>
                <w:div w:id="1320694196">
                  <w:marLeft w:val="480"/>
                  <w:marRight w:val="0"/>
                  <w:marTop w:val="0"/>
                  <w:marBottom w:val="0"/>
                  <w:divBdr>
                    <w:top w:val="none" w:sz="0" w:space="0" w:color="auto"/>
                    <w:left w:val="none" w:sz="0" w:space="0" w:color="auto"/>
                    <w:bottom w:val="none" w:sz="0" w:space="0" w:color="auto"/>
                    <w:right w:val="none" w:sz="0" w:space="0" w:color="auto"/>
                  </w:divBdr>
                </w:div>
                <w:div w:id="1747805934">
                  <w:marLeft w:val="480"/>
                  <w:marRight w:val="0"/>
                  <w:marTop w:val="0"/>
                  <w:marBottom w:val="0"/>
                  <w:divBdr>
                    <w:top w:val="none" w:sz="0" w:space="0" w:color="auto"/>
                    <w:left w:val="none" w:sz="0" w:space="0" w:color="auto"/>
                    <w:bottom w:val="none" w:sz="0" w:space="0" w:color="auto"/>
                    <w:right w:val="none" w:sz="0" w:space="0" w:color="auto"/>
                  </w:divBdr>
                </w:div>
                <w:div w:id="1879587797">
                  <w:marLeft w:val="480"/>
                  <w:marRight w:val="0"/>
                  <w:marTop w:val="0"/>
                  <w:marBottom w:val="0"/>
                  <w:divBdr>
                    <w:top w:val="none" w:sz="0" w:space="0" w:color="auto"/>
                    <w:left w:val="none" w:sz="0" w:space="0" w:color="auto"/>
                    <w:bottom w:val="none" w:sz="0" w:space="0" w:color="auto"/>
                    <w:right w:val="none" w:sz="0" w:space="0" w:color="auto"/>
                  </w:divBdr>
                </w:div>
                <w:div w:id="1945770150">
                  <w:marLeft w:val="480"/>
                  <w:marRight w:val="0"/>
                  <w:marTop w:val="0"/>
                  <w:marBottom w:val="0"/>
                  <w:divBdr>
                    <w:top w:val="none" w:sz="0" w:space="0" w:color="auto"/>
                    <w:left w:val="none" w:sz="0" w:space="0" w:color="auto"/>
                    <w:bottom w:val="none" w:sz="0" w:space="0" w:color="auto"/>
                    <w:right w:val="none" w:sz="0" w:space="0" w:color="auto"/>
                  </w:divBdr>
                </w:div>
                <w:div w:id="902567560">
                  <w:marLeft w:val="480"/>
                  <w:marRight w:val="0"/>
                  <w:marTop w:val="0"/>
                  <w:marBottom w:val="0"/>
                  <w:divBdr>
                    <w:top w:val="none" w:sz="0" w:space="0" w:color="auto"/>
                    <w:left w:val="none" w:sz="0" w:space="0" w:color="auto"/>
                    <w:bottom w:val="none" w:sz="0" w:space="0" w:color="auto"/>
                    <w:right w:val="none" w:sz="0" w:space="0" w:color="auto"/>
                  </w:divBdr>
                </w:div>
                <w:div w:id="2086291906">
                  <w:marLeft w:val="480"/>
                  <w:marRight w:val="0"/>
                  <w:marTop w:val="0"/>
                  <w:marBottom w:val="0"/>
                  <w:divBdr>
                    <w:top w:val="none" w:sz="0" w:space="0" w:color="auto"/>
                    <w:left w:val="none" w:sz="0" w:space="0" w:color="auto"/>
                    <w:bottom w:val="none" w:sz="0" w:space="0" w:color="auto"/>
                    <w:right w:val="none" w:sz="0" w:space="0" w:color="auto"/>
                  </w:divBdr>
                </w:div>
                <w:div w:id="1198354651">
                  <w:marLeft w:val="480"/>
                  <w:marRight w:val="0"/>
                  <w:marTop w:val="0"/>
                  <w:marBottom w:val="0"/>
                  <w:divBdr>
                    <w:top w:val="none" w:sz="0" w:space="0" w:color="auto"/>
                    <w:left w:val="none" w:sz="0" w:space="0" w:color="auto"/>
                    <w:bottom w:val="none" w:sz="0" w:space="0" w:color="auto"/>
                    <w:right w:val="none" w:sz="0" w:space="0" w:color="auto"/>
                  </w:divBdr>
                </w:div>
                <w:div w:id="894466431">
                  <w:marLeft w:val="480"/>
                  <w:marRight w:val="0"/>
                  <w:marTop w:val="0"/>
                  <w:marBottom w:val="0"/>
                  <w:divBdr>
                    <w:top w:val="none" w:sz="0" w:space="0" w:color="auto"/>
                    <w:left w:val="none" w:sz="0" w:space="0" w:color="auto"/>
                    <w:bottom w:val="none" w:sz="0" w:space="0" w:color="auto"/>
                    <w:right w:val="none" w:sz="0" w:space="0" w:color="auto"/>
                  </w:divBdr>
                </w:div>
                <w:div w:id="542133029">
                  <w:marLeft w:val="480"/>
                  <w:marRight w:val="0"/>
                  <w:marTop w:val="0"/>
                  <w:marBottom w:val="0"/>
                  <w:divBdr>
                    <w:top w:val="none" w:sz="0" w:space="0" w:color="auto"/>
                    <w:left w:val="none" w:sz="0" w:space="0" w:color="auto"/>
                    <w:bottom w:val="none" w:sz="0" w:space="0" w:color="auto"/>
                    <w:right w:val="none" w:sz="0" w:space="0" w:color="auto"/>
                  </w:divBdr>
                </w:div>
                <w:div w:id="1742211395">
                  <w:marLeft w:val="480"/>
                  <w:marRight w:val="0"/>
                  <w:marTop w:val="0"/>
                  <w:marBottom w:val="0"/>
                  <w:divBdr>
                    <w:top w:val="none" w:sz="0" w:space="0" w:color="auto"/>
                    <w:left w:val="none" w:sz="0" w:space="0" w:color="auto"/>
                    <w:bottom w:val="none" w:sz="0" w:space="0" w:color="auto"/>
                    <w:right w:val="none" w:sz="0" w:space="0" w:color="auto"/>
                  </w:divBdr>
                </w:div>
                <w:div w:id="1807814646">
                  <w:marLeft w:val="480"/>
                  <w:marRight w:val="0"/>
                  <w:marTop w:val="0"/>
                  <w:marBottom w:val="0"/>
                  <w:divBdr>
                    <w:top w:val="none" w:sz="0" w:space="0" w:color="auto"/>
                    <w:left w:val="none" w:sz="0" w:space="0" w:color="auto"/>
                    <w:bottom w:val="none" w:sz="0" w:space="0" w:color="auto"/>
                    <w:right w:val="none" w:sz="0" w:space="0" w:color="auto"/>
                  </w:divBdr>
                </w:div>
                <w:div w:id="1309894657">
                  <w:marLeft w:val="480"/>
                  <w:marRight w:val="0"/>
                  <w:marTop w:val="0"/>
                  <w:marBottom w:val="0"/>
                  <w:divBdr>
                    <w:top w:val="none" w:sz="0" w:space="0" w:color="auto"/>
                    <w:left w:val="none" w:sz="0" w:space="0" w:color="auto"/>
                    <w:bottom w:val="none" w:sz="0" w:space="0" w:color="auto"/>
                    <w:right w:val="none" w:sz="0" w:space="0" w:color="auto"/>
                  </w:divBdr>
                </w:div>
                <w:div w:id="439571489">
                  <w:marLeft w:val="480"/>
                  <w:marRight w:val="0"/>
                  <w:marTop w:val="0"/>
                  <w:marBottom w:val="0"/>
                  <w:divBdr>
                    <w:top w:val="none" w:sz="0" w:space="0" w:color="auto"/>
                    <w:left w:val="none" w:sz="0" w:space="0" w:color="auto"/>
                    <w:bottom w:val="none" w:sz="0" w:space="0" w:color="auto"/>
                    <w:right w:val="none" w:sz="0" w:space="0" w:color="auto"/>
                  </w:divBdr>
                </w:div>
                <w:div w:id="97024616">
                  <w:marLeft w:val="480"/>
                  <w:marRight w:val="0"/>
                  <w:marTop w:val="0"/>
                  <w:marBottom w:val="0"/>
                  <w:divBdr>
                    <w:top w:val="none" w:sz="0" w:space="0" w:color="auto"/>
                    <w:left w:val="none" w:sz="0" w:space="0" w:color="auto"/>
                    <w:bottom w:val="none" w:sz="0" w:space="0" w:color="auto"/>
                    <w:right w:val="none" w:sz="0" w:space="0" w:color="auto"/>
                  </w:divBdr>
                </w:div>
                <w:div w:id="662123926">
                  <w:marLeft w:val="480"/>
                  <w:marRight w:val="0"/>
                  <w:marTop w:val="0"/>
                  <w:marBottom w:val="0"/>
                  <w:divBdr>
                    <w:top w:val="none" w:sz="0" w:space="0" w:color="auto"/>
                    <w:left w:val="none" w:sz="0" w:space="0" w:color="auto"/>
                    <w:bottom w:val="none" w:sz="0" w:space="0" w:color="auto"/>
                    <w:right w:val="none" w:sz="0" w:space="0" w:color="auto"/>
                  </w:divBdr>
                </w:div>
                <w:div w:id="1320384606">
                  <w:marLeft w:val="480"/>
                  <w:marRight w:val="0"/>
                  <w:marTop w:val="0"/>
                  <w:marBottom w:val="0"/>
                  <w:divBdr>
                    <w:top w:val="none" w:sz="0" w:space="0" w:color="auto"/>
                    <w:left w:val="none" w:sz="0" w:space="0" w:color="auto"/>
                    <w:bottom w:val="none" w:sz="0" w:space="0" w:color="auto"/>
                    <w:right w:val="none" w:sz="0" w:space="0" w:color="auto"/>
                  </w:divBdr>
                </w:div>
                <w:div w:id="1828983713">
                  <w:marLeft w:val="480"/>
                  <w:marRight w:val="0"/>
                  <w:marTop w:val="0"/>
                  <w:marBottom w:val="0"/>
                  <w:divBdr>
                    <w:top w:val="none" w:sz="0" w:space="0" w:color="auto"/>
                    <w:left w:val="none" w:sz="0" w:space="0" w:color="auto"/>
                    <w:bottom w:val="none" w:sz="0" w:space="0" w:color="auto"/>
                    <w:right w:val="none" w:sz="0" w:space="0" w:color="auto"/>
                  </w:divBdr>
                </w:div>
                <w:div w:id="214203792">
                  <w:marLeft w:val="480"/>
                  <w:marRight w:val="0"/>
                  <w:marTop w:val="0"/>
                  <w:marBottom w:val="0"/>
                  <w:divBdr>
                    <w:top w:val="none" w:sz="0" w:space="0" w:color="auto"/>
                    <w:left w:val="none" w:sz="0" w:space="0" w:color="auto"/>
                    <w:bottom w:val="none" w:sz="0" w:space="0" w:color="auto"/>
                    <w:right w:val="none" w:sz="0" w:space="0" w:color="auto"/>
                  </w:divBdr>
                </w:div>
                <w:div w:id="757674085">
                  <w:marLeft w:val="480"/>
                  <w:marRight w:val="0"/>
                  <w:marTop w:val="0"/>
                  <w:marBottom w:val="0"/>
                  <w:divBdr>
                    <w:top w:val="none" w:sz="0" w:space="0" w:color="auto"/>
                    <w:left w:val="none" w:sz="0" w:space="0" w:color="auto"/>
                    <w:bottom w:val="none" w:sz="0" w:space="0" w:color="auto"/>
                    <w:right w:val="none" w:sz="0" w:space="0" w:color="auto"/>
                  </w:divBdr>
                </w:div>
                <w:div w:id="837615688">
                  <w:marLeft w:val="480"/>
                  <w:marRight w:val="0"/>
                  <w:marTop w:val="0"/>
                  <w:marBottom w:val="0"/>
                  <w:divBdr>
                    <w:top w:val="none" w:sz="0" w:space="0" w:color="auto"/>
                    <w:left w:val="none" w:sz="0" w:space="0" w:color="auto"/>
                    <w:bottom w:val="none" w:sz="0" w:space="0" w:color="auto"/>
                    <w:right w:val="none" w:sz="0" w:space="0" w:color="auto"/>
                  </w:divBdr>
                </w:div>
                <w:div w:id="1080836956">
                  <w:marLeft w:val="480"/>
                  <w:marRight w:val="0"/>
                  <w:marTop w:val="0"/>
                  <w:marBottom w:val="0"/>
                  <w:divBdr>
                    <w:top w:val="none" w:sz="0" w:space="0" w:color="auto"/>
                    <w:left w:val="none" w:sz="0" w:space="0" w:color="auto"/>
                    <w:bottom w:val="none" w:sz="0" w:space="0" w:color="auto"/>
                    <w:right w:val="none" w:sz="0" w:space="0" w:color="auto"/>
                  </w:divBdr>
                </w:div>
                <w:div w:id="1234511045">
                  <w:marLeft w:val="480"/>
                  <w:marRight w:val="0"/>
                  <w:marTop w:val="0"/>
                  <w:marBottom w:val="0"/>
                  <w:divBdr>
                    <w:top w:val="none" w:sz="0" w:space="0" w:color="auto"/>
                    <w:left w:val="none" w:sz="0" w:space="0" w:color="auto"/>
                    <w:bottom w:val="none" w:sz="0" w:space="0" w:color="auto"/>
                    <w:right w:val="none" w:sz="0" w:space="0" w:color="auto"/>
                  </w:divBdr>
                </w:div>
                <w:div w:id="565334156">
                  <w:marLeft w:val="480"/>
                  <w:marRight w:val="0"/>
                  <w:marTop w:val="0"/>
                  <w:marBottom w:val="0"/>
                  <w:divBdr>
                    <w:top w:val="none" w:sz="0" w:space="0" w:color="auto"/>
                    <w:left w:val="none" w:sz="0" w:space="0" w:color="auto"/>
                    <w:bottom w:val="none" w:sz="0" w:space="0" w:color="auto"/>
                    <w:right w:val="none" w:sz="0" w:space="0" w:color="auto"/>
                  </w:divBdr>
                </w:div>
                <w:div w:id="588930026">
                  <w:marLeft w:val="480"/>
                  <w:marRight w:val="0"/>
                  <w:marTop w:val="0"/>
                  <w:marBottom w:val="0"/>
                  <w:divBdr>
                    <w:top w:val="none" w:sz="0" w:space="0" w:color="auto"/>
                    <w:left w:val="none" w:sz="0" w:space="0" w:color="auto"/>
                    <w:bottom w:val="none" w:sz="0" w:space="0" w:color="auto"/>
                    <w:right w:val="none" w:sz="0" w:space="0" w:color="auto"/>
                  </w:divBdr>
                </w:div>
                <w:div w:id="887909749">
                  <w:marLeft w:val="480"/>
                  <w:marRight w:val="0"/>
                  <w:marTop w:val="0"/>
                  <w:marBottom w:val="0"/>
                  <w:divBdr>
                    <w:top w:val="none" w:sz="0" w:space="0" w:color="auto"/>
                    <w:left w:val="none" w:sz="0" w:space="0" w:color="auto"/>
                    <w:bottom w:val="none" w:sz="0" w:space="0" w:color="auto"/>
                    <w:right w:val="none" w:sz="0" w:space="0" w:color="auto"/>
                  </w:divBdr>
                </w:div>
                <w:div w:id="1032920125">
                  <w:marLeft w:val="480"/>
                  <w:marRight w:val="0"/>
                  <w:marTop w:val="0"/>
                  <w:marBottom w:val="0"/>
                  <w:divBdr>
                    <w:top w:val="none" w:sz="0" w:space="0" w:color="auto"/>
                    <w:left w:val="none" w:sz="0" w:space="0" w:color="auto"/>
                    <w:bottom w:val="none" w:sz="0" w:space="0" w:color="auto"/>
                    <w:right w:val="none" w:sz="0" w:space="0" w:color="auto"/>
                  </w:divBdr>
                </w:div>
                <w:div w:id="1558853914">
                  <w:marLeft w:val="480"/>
                  <w:marRight w:val="0"/>
                  <w:marTop w:val="0"/>
                  <w:marBottom w:val="0"/>
                  <w:divBdr>
                    <w:top w:val="none" w:sz="0" w:space="0" w:color="auto"/>
                    <w:left w:val="none" w:sz="0" w:space="0" w:color="auto"/>
                    <w:bottom w:val="none" w:sz="0" w:space="0" w:color="auto"/>
                    <w:right w:val="none" w:sz="0" w:space="0" w:color="auto"/>
                  </w:divBdr>
                </w:div>
                <w:div w:id="1151096228">
                  <w:marLeft w:val="480"/>
                  <w:marRight w:val="0"/>
                  <w:marTop w:val="0"/>
                  <w:marBottom w:val="0"/>
                  <w:divBdr>
                    <w:top w:val="none" w:sz="0" w:space="0" w:color="auto"/>
                    <w:left w:val="none" w:sz="0" w:space="0" w:color="auto"/>
                    <w:bottom w:val="none" w:sz="0" w:space="0" w:color="auto"/>
                    <w:right w:val="none" w:sz="0" w:space="0" w:color="auto"/>
                  </w:divBdr>
                </w:div>
                <w:div w:id="201748963">
                  <w:marLeft w:val="480"/>
                  <w:marRight w:val="0"/>
                  <w:marTop w:val="0"/>
                  <w:marBottom w:val="0"/>
                  <w:divBdr>
                    <w:top w:val="none" w:sz="0" w:space="0" w:color="auto"/>
                    <w:left w:val="none" w:sz="0" w:space="0" w:color="auto"/>
                    <w:bottom w:val="none" w:sz="0" w:space="0" w:color="auto"/>
                    <w:right w:val="none" w:sz="0" w:space="0" w:color="auto"/>
                  </w:divBdr>
                </w:div>
                <w:div w:id="1005666005">
                  <w:marLeft w:val="480"/>
                  <w:marRight w:val="0"/>
                  <w:marTop w:val="0"/>
                  <w:marBottom w:val="0"/>
                  <w:divBdr>
                    <w:top w:val="none" w:sz="0" w:space="0" w:color="auto"/>
                    <w:left w:val="none" w:sz="0" w:space="0" w:color="auto"/>
                    <w:bottom w:val="none" w:sz="0" w:space="0" w:color="auto"/>
                    <w:right w:val="none" w:sz="0" w:space="0" w:color="auto"/>
                  </w:divBdr>
                </w:div>
                <w:div w:id="200288722">
                  <w:marLeft w:val="480"/>
                  <w:marRight w:val="0"/>
                  <w:marTop w:val="0"/>
                  <w:marBottom w:val="0"/>
                  <w:divBdr>
                    <w:top w:val="none" w:sz="0" w:space="0" w:color="auto"/>
                    <w:left w:val="none" w:sz="0" w:space="0" w:color="auto"/>
                    <w:bottom w:val="none" w:sz="0" w:space="0" w:color="auto"/>
                    <w:right w:val="none" w:sz="0" w:space="0" w:color="auto"/>
                  </w:divBdr>
                </w:div>
                <w:div w:id="2087989027">
                  <w:marLeft w:val="480"/>
                  <w:marRight w:val="0"/>
                  <w:marTop w:val="0"/>
                  <w:marBottom w:val="0"/>
                  <w:divBdr>
                    <w:top w:val="none" w:sz="0" w:space="0" w:color="auto"/>
                    <w:left w:val="none" w:sz="0" w:space="0" w:color="auto"/>
                    <w:bottom w:val="none" w:sz="0" w:space="0" w:color="auto"/>
                    <w:right w:val="none" w:sz="0" w:space="0" w:color="auto"/>
                  </w:divBdr>
                </w:div>
                <w:div w:id="2022663338">
                  <w:marLeft w:val="480"/>
                  <w:marRight w:val="0"/>
                  <w:marTop w:val="0"/>
                  <w:marBottom w:val="0"/>
                  <w:divBdr>
                    <w:top w:val="none" w:sz="0" w:space="0" w:color="auto"/>
                    <w:left w:val="none" w:sz="0" w:space="0" w:color="auto"/>
                    <w:bottom w:val="none" w:sz="0" w:space="0" w:color="auto"/>
                    <w:right w:val="none" w:sz="0" w:space="0" w:color="auto"/>
                  </w:divBdr>
                </w:div>
                <w:div w:id="1944147257">
                  <w:marLeft w:val="480"/>
                  <w:marRight w:val="0"/>
                  <w:marTop w:val="0"/>
                  <w:marBottom w:val="0"/>
                  <w:divBdr>
                    <w:top w:val="none" w:sz="0" w:space="0" w:color="auto"/>
                    <w:left w:val="none" w:sz="0" w:space="0" w:color="auto"/>
                    <w:bottom w:val="none" w:sz="0" w:space="0" w:color="auto"/>
                    <w:right w:val="none" w:sz="0" w:space="0" w:color="auto"/>
                  </w:divBdr>
                </w:div>
                <w:div w:id="414666580">
                  <w:marLeft w:val="480"/>
                  <w:marRight w:val="0"/>
                  <w:marTop w:val="0"/>
                  <w:marBottom w:val="0"/>
                  <w:divBdr>
                    <w:top w:val="none" w:sz="0" w:space="0" w:color="auto"/>
                    <w:left w:val="none" w:sz="0" w:space="0" w:color="auto"/>
                    <w:bottom w:val="none" w:sz="0" w:space="0" w:color="auto"/>
                    <w:right w:val="none" w:sz="0" w:space="0" w:color="auto"/>
                  </w:divBdr>
                </w:div>
                <w:div w:id="1688284828">
                  <w:marLeft w:val="480"/>
                  <w:marRight w:val="0"/>
                  <w:marTop w:val="0"/>
                  <w:marBottom w:val="0"/>
                  <w:divBdr>
                    <w:top w:val="none" w:sz="0" w:space="0" w:color="auto"/>
                    <w:left w:val="none" w:sz="0" w:space="0" w:color="auto"/>
                    <w:bottom w:val="none" w:sz="0" w:space="0" w:color="auto"/>
                    <w:right w:val="none" w:sz="0" w:space="0" w:color="auto"/>
                  </w:divBdr>
                </w:div>
                <w:div w:id="737022424">
                  <w:marLeft w:val="480"/>
                  <w:marRight w:val="0"/>
                  <w:marTop w:val="0"/>
                  <w:marBottom w:val="0"/>
                  <w:divBdr>
                    <w:top w:val="none" w:sz="0" w:space="0" w:color="auto"/>
                    <w:left w:val="none" w:sz="0" w:space="0" w:color="auto"/>
                    <w:bottom w:val="none" w:sz="0" w:space="0" w:color="auto"/>
                    <w:right w:val="none" w:sz="0" w:space="0" w:color="auto"/>
                  </w:divBdr>
                </w:div>
                <w:div w:id="147134461">
                  <w:marLeft w:val="480"/>
                  <w:marRight w:val="0"/>
                  <w:marTop w:val="0"/>
                  <w:marBottom w:val="0"/>
                  <w:divBdr>
                    <w:top w:val="none" w:sz="0" w:space="0" w:color="auto"/>
                    <w:left w:val="none" w:sz="0" w:space="0" w:color="auto"/>
                    <w:bottom w:val="none" w:sz="0" w:space="0" w:color="auto"/>
                    <w:right w:val="none" w:sz="0" w:space="0" w:color="auto"/>
                  </w:divBdr>
                </w:div>
                <w:div w:id="1514419576">
                  <w:marLeft w:val="480"/>
                  <w:marRight w:val="0"/>
                  <w:marTop w:val="0"/>
                  <w:marBottom w:val="0"/>
                  <w:divBdr>
                    <w:top w:val="none" w:sz="0" w:space="0" w:color="auto"/>
                    <w:left w:val="none" w:sz="0" w:space="0" w:color="auto"/>
                    <w:bottom w:val="none" w:sz="0" w:space="0" w:color="auto"/>
                    <w:right w:val="none" w:sz="0" w:space="0" w:color="auto"/>
                  </w:divBdr>
                </w:div>
                <w:div w:id="1539472647">
                  <w:marLeft w:val="480"/>
                  <w:marRight w:val="0"/>
                  <w:marTop w:val="0"/>
                  <w:marBottom w:val="0"/>
                  <w:divBdr>
                    <w:top w:val="none" w:sz="0" w:space="0" w:color="auto"/>
                    <w:left w:val="none" w:sz="0" w:space="0" w:color="auto"/>
                    <w:bottom w:val="none" w:sz="0" w:space="0" w:color="auto"/>
                    <w:right w:val="none" w:sz="0" w:space="0" w:color="auto"/>
                  </w:divBdr>
                </w:div>
              </w:divsChild>
            </w:div>
            <w:div w:id="763723172">
              <w:marLeft w:val="0"/>
              <w:marRight w:val="0"/>
              <w:marTop w:val="0"/>
              <w:marBottom w:val="0"/>
              <w:divBdr>
                <w:top w:val="none" w:sz="0" w:space="0" w:color="auto"/>
                <w:left w:val="none" w:sz="0" w:space="0" w:color="auto"/>
                <w:bottom w:val="none" w:sz="0" w:space="0" w:color="auto"/>
                <w:right w:val="none" w:sz="0" w:space="0" w:color="auto"/>
              </w:divBdr>
              <w:divsChild>
                <w:div w:id="1358508258">
                  <w:marLeft w:val="480"/>
                  <w:marRight w:val="0"/>
                  <w:marTop w:val="0"/>
                  <w:marBottom w:val="0"/>
                  <w:divBdr>
                    <w:top w:val="none" w:sz="0" w:space="0" w:color="auto"/>
                    <w:left w:val="none" w:sz="0" w:space="0" w:color="auto"/>
                    <w:bottom w:val="none" w:sz="0" w:space="0" w:color="auto"/>
                    <w:right w:val="none" w:sz="0" w:space="0" w:color="auto"/>
                  </w:divBdr>
                </w:div>
                <w:div w:id="1543403245">
                  <w:marLeft w:val="480"/>
                  <w:marRight w:val="0"/>
                  <w:marTop w:val="0"/>
                  <w:marBottom w:val="0"/>
                  <w:divBdr>
                    <w:top w:val="none" w:sz="0" w:space="0" w:color="auto"/>
                    <w:left w:val="none" w:sz="0" w:space="0" w:color="auto"/>
                    <w:bottom w:val="none" w:sz="0" w:space="0" w:color="auto"/>
                    <w:right w:val="none" w:sz="0" w:space="0" w:color="auto"/>
                  </w:divBdr>
                </w:div>
                <w:div w:id="122425587">
                  <w:marLeft w:val="480"/>
                  <w:marRight w:val="0"/>
                  <w:marTop w:val="0"/>
                  <w:marBottom w:val="0"/>
                  <w:divBdr>
                    <w:top w:val="none" w:sz="0" w:space="0" w:color="auto"/>
                    <w:left w:val="none" w:sz="0" w:space="0" w:color="auto"/>
                    <w:bottom w:val="none" w:sz="0" w:space="0" w:color="auto"/>
                    <w:right w:val="none" w:sz="0" w:space="0" w:color="auto"/>
                  </w:divBdr>
                </w:div>
                <w:div w:id="1045058172">
                  <w:marLeft w:val="480"/>
                  <w:marRight w:val="0"/>
                  <w:marTop w:val="0"/>
                  <w:marBottom w:val="0"/>
                  <w:divBdr>
                    <w:top w:val="none" w:sz="0" w:space="0" w:color="auto"/>
                    <w:left w:val="none" w:sz="0" w:space="0" w:color="auto"/>
                    <w:bottom w:val="none" w:sz="0" w:space="0" w:color="auto"/>
                    <w:right w:val="none" w:sz="0" w:space="0" w:color="auto"/>
                  </w:divBdr>
                </w:div>
                <w:div w:id="1864199575">
                  <w:marLeft w:val="480"/>
                  <w:marRight w:val="0"/>
                  <w:marTop w:val="0"/>
                  <w:marBottom w:val="0"/>
                  <w:divBdr>
                    <w:top w:val="none" w:sz="0" w:space="0" w:color="auto"/>
                    <w:left w:val="none" w:sz="0" w:space="0" w:color="auto"/>
                    <w:bottom w:val="none" w:sz="0" w:space="0" w:color="auto"/>
                    <w:right w:val="none" w:sz="0" w:space="0" w:color="auto"/>
                  </w:divBdr>
                </w:div>
                <w:div w:id="1734541610">
                  <w:marLeft w:val="480"/>
                  <w:marRight w:val="0"/>
                  <w:marTop w:val="0"/>
                  <w:marBottom w:val="0"/>
                  <w:divBdr>
                    <w:top w:val="none" w:sz="0" w:space="0" w:color="auto"/>
                    <w:left w:val="none" w:sz="0" w:space="0" w:color="auto"/>
                    <w:bottom w:val="none" w:sz="0" w:space="0" w:color="auto"/>
                    <w:right w:val="none" w:sz="0" w:space="0" w:color="auto"/>
                  </w:divBdr>
                </w:div>
                <w:div w:id="1134367077">
                  <w:marLeft w:val="480"/>
                  <w:marRight w:val="0"/>
                  <w:marTop w:val="0"/>
                  <w:marBottom w:val="0"/>
                  <w:divBdr>
                    <w:top w:val="none" w:sz="0" w:space="0" w:color="auto"/>
                    <w:left w:val="none" w:sz="0" w:space="0" w:color="auto"/>
                    <w:bottom w:val="none" w:sz="0" w:space="0" w:color="auto"/>
                    <w:right w:val="none" w:sz="0" w:space="0" w:color="auto"/>
                  </w:divBdr>
                </w:div>
                <w:div w:id="1640572105">
                  <w:marLeft w:val="480"/>
                  <w:marRight w:val="0"/>
                  <w:marTop w:val="0"/>
                  <w:marBottom w:val="0"/>
                  <w:divBdr>
                    <w:top w:val="none" w:sz="0" w:space="0" w:color="auto"/>
                    <w:left w:val="none" w:sz="0" w:space="0" w:color="auto"/>
                    <w:bottom w:val="none" w:sz="0" w:space="0" w:color="auto"/>
                    <w:right w:val="none" w:sz="0" w:space="0" w:color="auto"/>
                  </w:divBdr>
                </w:div>
                <w:div w:id="1157529317">
                  <w:marLeft w:val="480"/>
                  <w:marRight w:val="0"/>
                  <w:marTop w:val="0"/>
                  <w:marBottom w:val="0"/>
                  <w:divBdr>
                    <w:top w:val="none" w:sz="0" w:space="0" w:color="auto"/>
                    <w:left w:val="none" w:sz="0" w:space="0" w:color="auto"/>
                    <w:bottom w:val="none" w:sz="0" w:space="0" w:color="auto"/>
                    <w:right w:val="none" w:sz="0" w:space="0" w:color="auto"/>
                  </w:divBdr>
                </w:div>
                <w:div w:id="1264800025">
                  <w:marLeft w:val="480"/>
                  <w:marRight w:val="0"/>
                  <w:marTop w:val="0"/>
                  <w:marBottom w:val="0"/>
                  <w:divBdr>
                    <w:top w:val="none" w:sz="0" w:space="0" w:color="auto"/>
                    <w:left w:val="none" w:sz="0" w:space="0" w:color="auto"/>
                    <w:bottom w:val="none" w:sz="0" w:space="0" w:color="auto"/>
                    <w:right w:val="none" w:sz="0" w:space="0" w:color="auto"/>
                  </w:divBdr>
                </w:div>
                <w:div w:id="1124497557">
                  <w:marLeft w:val="480"/>
                  <w:marRight w:val="0"/>
                  <w:marTop w:val="0"/>
                  <w:marBottom w:val="0"/>
                  <w:divBdr>
                    <w:top w:val="none" w:sz="0" w:space="0" w:color="auto"/>
                    <w:left w:val="none" w:sz="0" w:space="0" w:color="auto"/>
                    <w:bottom w:val="none" w:sz="0" w:space="0" w:color="auto"/>
                    <w:right w:val="none" w:sz="0" w:space="0" w:color="auto"/>
                  </w:divBdr>
                </w:div>
                <w:div w:id="139419215">
                  <w:marLeft w:val="480"/>
                  <w:marRight w:val="0"/>
                  <w:marTop w:val="0"/>
                  <w:marBottom w:val="0"/>
                  <w:divBdr>
                    <w:top w:val="none" w:sz="0" w:space="0" w:color="auto"/>
                    <w:left w:val="none" w:sz="0" w:space="0" w:color="auto"/>
                    <w:bottom w:val="none" w:sz="0" w:space="0" w:color="auto"/>
                    <w:right w:val="none" w:sz="0" w:space="0" w:color="auto"/>
                  </w:divBdr>
                </w:div>
                <w:div w:id="700976738">
                  <w:marLeft w:val="480"/>
                  <w:marRight w:val="0"/>
                  <w:marTop w:val="0"/>
                  <w:marBottom w:val="0"/>
                  <w:divBdr>
                    <w:top w:val="none" w:sz="0" w:space="0" w:color="auto"/>
                    <w:left w:val="none" w:sz="0" w:space="0" w:color="auto"/>
                    <w:bottom w:val="none" w:sz="0" w:space="0" w:color="auto"/>
                    <w:right w:val="none" w:sz="0" w:space="0" w:color="auto"/>
                  </w:divBdr>
                </w:div>
                <w:div w:id="1665401820">
                  <w:marLeft w:val="480"/>
                  <w:marRight w:val="0"/>
                  <w:marTop w:val="0"/>
                  <w:marBottom w:val="0"/>
                  <w:divBdr>
                    <w:top w:val="none" w:sz="0" w:space="0" w:color="auto"/>
                    <w:left w:val="none" w:sz="0" w:space="0" w:color="auto"/>
                    <w:bottom w:val="none" w:sz="0" w:space="0" w:color="auto"/>
                    <w:right w:val="none" w:sz="0" w:space="0" w:color="auto"/>
                  </w:divBdr>
                </w:div>
                <w:div w:id="297347366">
                  <w:marLeft w:val="480"/>
                  <w:marRight w:val="0"/>
                  <w:marTop w:val="0"/>
                  <w:marBottom w:val="0"/>
                  <w:divBdr>
                    <w:top w:val="none" w:sz="0" w:space="0" w:color="auto"/>
                    <w:left w:val="none" w:sz="0" w:space="0" w:color="auto"/>
                    <w:bottom w:val="none" w:sz="0" w:space="0" w:color="auto"/>
                    <w:right w:val="none" w:sz="0" w:space="0" w:color="auto"/>
                  </w:divBdr>
                </w:div>
                <w:div w:id="786242255">
                  <w:marLeft w:val="480"/>
                  <w:marRight w:val="0"/>
                  <w:marTop w:val="0"/>
                  <w:marBottom w:val="0"/>
                  <w:divBdr>
                    <w:top w:val="none" w:sz="0" w:space="0" w:color="auto"/>
                    <w:left w:val="none" w:sz="0" w:space="0" w:color="auto"/>
                    <w:bottom w:val="none" w:sz="0" w:space="0" w:color="auto"/>
                    <w:right w:val="none" w:sz="0" w:space="0" w:color="auto"/>
                  </w:divBdr>
                </w:div>
                <w:div w:id="77334448">
                  <w:marLeft w:val="480"/>
                  <w:marRight w:val="0"/>
                  <w:marTop w:val="0"/>
                  <w:marBottom w:val="0"/>
                  <w:divBdr>
                    <w:top w:val="none" w:sz="0" w:space="0" w:color="auto"/>
                    <w:left w:val="none" w:sz="0" w:space="0" w:color="auto"/>
                    <w:bottom w:val="none" w:sz="0" w:space="0" w:color="auto"/>
                    <w:right w:val="none" w:sz="0" w:space="0" w:color="auto"/>
                  </w:divBdr>
                </w:div>
                <w:div w:id="1820151067">
                  <w:marLeft w:val="480"/>
                  <w:marRight w:val="0"/>
                  <w:marTop w:val="0"/>
                  <w:marBottom w:val="0"/>
                  <w:divBdr>
                    <w:top w:val="none" w:sz="0" w:space="0" w:color="auto"/>
                    <w:left w:val="none" w:sz="0" w:space="0" w:color="auto"/>
                    <w:bottom w:val="none" w:sz="0" w:space="0" w:color="auto"/>
                    <w:right w:val="none" w:sz="0" w:space="0" w:color="auto"/>
                  </w:divBdr>
                </w:div>
                <w:div w:id="307244987">
                  <w:marLeft w:val="480"/>
                  <w:marRight w:val="0"/>
                  <w:marTop w:val="0"/>
                  <w:marBottom w:val="0"/>
                  <w:divBdr>
                    <w:top w:val="none" w:sz="0" w:space="0" w:color="auto"/>
                    <w:left w:val="none" w:sz="0" w:space="0" w:color="auto"/>
                    <w:bottom w:val="none" w:sz="0" w:space="0" w:color="auto"/>
                    <w:right w:val="none" w:sz="0" w:space="0" w:color="auto"/>
                  </w:divBdr>
                </w:div>
                <w:div w:id="712538395">
                  <w:marLeft w:val="480"/>
                  <w:marRight w:val="0"/>
                  <w:marTop w:val="0"/>
                  <w:marBottom w:val="0"/>
                  <w:divBdr>
                    <w:top w:val="none" w:sz="0" w:space="0" w:color="auto"/>
                    <w:left w:val="none" w:sz="0" w:space="0" w:color="auto"/>
                    <w:bottom w:val="none" w:sz="0" w:space="0" w:color="auto"/>
                    <w:right w:val="none" w:sz="0" w:space="0" w:color="auto"/>
                  </w:divBdr>
                </w:div>
                <w:div w:id="742147080">
                  <w:marLeft w:val="480"/>
                  <w:marRight w:val="0"/>
                  <w:marTop w:val="0"/>
                  <w:marBottom w:val="0"/>
                  <w:divBdr>
                    <w:top w:val="none" w:sz="0" w:space="0" w:color="auto"/>
                    <w:left w:val="none" w:sz="0" w:space="0" w:color="auto"/>
                    <w:bottom w:val="none" w:sz="0" w:space="0" w:color="auto"/>
                    <w:right w:val="none" w:sz="0" w:space="0" w:color="auto"/>
                  </w:divBdr>
                </w:div>
                <w:div w:id="1934430571">
                  <w:marLeft w:val="480"/>
                  <w:marRight w:val="0"/>
                  <w:marTop w:val="0"/>
                  <w:marBottom w:val="0"/>
                  <w:divBdr>
                    <w:top w:val="none" w:sz="0" w:space="0" w:color="auto"/>
                    <w:left w:val="none" w:sz="0" w:space="0" w:color="auto"/>
                    <w:bottom w:val="none" w:sz="0" w:space="0" w:color="auto"/>
                    <w:right w:val="none" w:sz="0" w:space="0" w:color="auto"/>
                  </w:divBdr>
                </w:div>
                <w:div w:id="1029337662">
                  <w:marLeft w:val="480"/>
                  <w:marRight w:val="0"/>
                  <w:marTop w:val="0"/>
                  <w:marBottom w:val="0"/>
                  <w:divBdr>
                    <w:top w:val="none" w:sz="0" w:space="0" w:color="auto"/>
                    <w:left w:val="none" w:sz="0" w:space="0" w:color="auto"/>
                    <w:bottom w:val="none" w:sz="0" w:space="0" w:color="auto"/>
                    <w:right w:val="none" w:sz="0" w:space="0" w:color="auto"/>
                  </w:divBdr>
                </w:div>
                <w:div w:id="1896499721">
                  <w:marLeft w:val="480"/>
                  <w:marRight w:val="0"/>
                  <w:marTop w:val="0"/>
                  <w:marBottom w:val="0"/>
                  <w:divBdr>
                    <w:top w:val="none" w:sz="0" w:space="0" w:color="auto"/>
                    <w:left w:val="none" w:sz="0" w:space="0" w:color="auto"/>
                    <w:bottom w:val="none" w:sz="0" w:space="0" w:color="auto"/>
                    <w:right w:val="none" w:sz="0" w:space="0" w:color="auto"/>
                  </w:divBdr>
                </w:div>
                <w:div w:id="1747914983">
                  <w:marLeft w:val="480"/>
                  <w:marRight w:val="0"/>
                  <w:marTop w:val="0"/>
                  <w:marBottom w:val="0"/>
                  <w:divBdr>
                    <w:top w:val="none" w:sz="0" w:space="0" w:color="auto"/>
                    <w:left w:val="none" w:sz="0" w:space="0" w:color="auto"/>
                    <w:bottom w:val="none" w:sz="0" w:space="0" w:color="auto"/>
                    <w:right w:val="none" w:sz="0" w:space="0" w:color="auto"/>
                  </w:divBdr>
                </w:div>
                <w:div w:id="196549812">
                  <w:marLeft w:val="480"/>
                  <w:marRight w:val="0"/>
                  <w:marTop w:val="0"/>
                  <w:marBottom w:val="0"/>
                  <w:divBdr>
                    <w:top w:val="none" w:sz="0" w:space="0" w:color="auto"/>
                    <w:left w:val="none" w:sz="0" w:space="0" w:color="auto"/>
                    <w:bottom w:val="none" w:sz="0" w:space="0" w:color="auto"/>
                    <w:right w:val="none" w:sz="0" w:space="0" w:color="auto"/>
                  </w:divBdr>
                </w:div>
                <w:div w:id="1075055219">
                  <w:marLeft w:val="480"/>
                  <w:marRight w:val="0"/>
                  <w:marTop w:val="0"/>
                  <w:marBottom w:val="0"/>
                  <w:divBdr>
                    <w:top w:val="none" w:sz="0" w:space="0" w:color="auto"/>
                    <w:left w:val="none" w:sz="0" w:space="0" w:color="auto"/>
                    <w:bottom w:val="none" w:sz="0" w:space="0" w:color="auto"/>
                    <w:right w:val="none" w:sz="0" w:space="0" w:color="auto"/>
                  </w:divBdr>
                </w:div>
                <w:div w:id="1682775387">
                  <w:marLeft w:val="480"/>
                  <w:marRight w:val="0"/>
                  <w:marTop w:val="0"/>
                  <w:marBottom w:val="0"/>
                  <w:divBdr>
                    <w:top w:val="none" w:sz="0" w:space="0" w:color="auto"/>
                    <w:left w:val="none" w:sz="0" w:space="0" w:color="auto"/>
                    <w:bottom w:val="none" w:sz="0" w:space="0" w:color="auto"/>
                    <w:right w:val="none" w:sz="0" w:space="0" w:color="auto"/>
                  </w:divBdr>
                </w:div>
                <w:div w:id="764156732">
                  <w:marLeft w:val="480"/>
                  <w:marRight w:val="0"/>
                  <w:marTop w:val="0"/>
                  <w:marBottom w:val="0"/>
                  <w:divBdr>
                    <w:top w:val="none" w:sz="0" w:space="0" w:color="auto"/>
                    <w:left w:val="none" w:sz="0" w:space="0" w:color="auto"/>
                    <w:bottom w:val="none" w:sz="0" w:space="0" w:color="auto"/>
                    <w:right w:val="none" w:sz="0" w:space="0" w:color="auto"/>
                  </w:divBdr>
                </w:div>
                <w:div w:id="1441102433">
                  <w:marLeft w:val="480"/>
                  <w:marRight w:val="0"/>
                  <w:marTop w:val="0"/>
                  <w:marBottom w:val="0"/>
                  <w:divBdr>
                    <w:top w:val="none" w:sz="0" w:space="0" w:color="auto"/>
                    <w:left w:val="none" w:sz="0" w:space="0" w:color="auto"/>
                    <w:bottom w:val="none" w:sz="0" w:space="0" w:color="auto"/>
                    <w:right w:val="none" w:sz="0" w:space="0" w:color="auto"/>
                  </w:divBdr>
                </w:div>
                <w:div w:id="1988776296">
                  <w:marLeft w:val="480"/>
                  <w:marRight w:val="0"/>
                  <w:marTop w:val="0"/>
                  <w:marBottom w:val="0"/>
                  <w:divBdr>
                    <w:top w:val="none" w:sz="0" w:space="0" w:color="auto"/>
                    <w:left w:val="none" w:sz="0" w:space="0" w:color="auto"/>
                    <w:bottom w:val="none" w:sz="0" w:space="0" w:color="auto"/>
                    <w:right w:val="none" w:sz="0" w:space="0" w:color="auto"/>
                  </w:divBdr>
                </w:div>
                <w:div w:id="339507727">
                  <w:marLeft w:val="480"/>
                  <w:marRight w:val="0"/>
                  <w:marTop w:val="0"/>
                  <w:marBottom w:val="0"/>
                  <w:divBdr>
                    <w:top w:val="none" w:sz="0" w:space="0" w:color="auto"/>
                    <w:left w:val="none" w:sz="0" w:space="0" w:color="auto"/>
                    <w:bottom w:val="none" w:sz="0" w:space="0" w:color="auto"/>
                    <w:right w:val="none" w:sz="0" w:space="0" w:color="auto"/>
                  </w:divBdr>
                </w:div>
                <w:div w:id="1112819924">
                  <w:marLeft w:val="480"/>
                  <w:marRight w:val="0"/>
                  <w:marTop w:val="0"/>
                  <w:marBottom w:val="0"/>
                  <w:divBdr>
                    <w:top w:val="none" w:sz="0" w:space="0" w:color="auto"/>
                    <w:left w:val="none" w:sz="0" w:space="0" w:color="auto"/>
                    <w:bottom w:val="none" w:sz="0" w:space="0" w:color="auto"/>
                    <w:right w:val="none" w:sz="0" w:space="0" w:color="auto"/>
                  </w:divBdr>
                </w:div>
                <w:div w:id="2079937312">
                  <w:marLeft w:val="480"/>
                  <w:marRight w:val="0"/>
                  <w:marTop w:val="0"/>
                  <w:marBottom w:val="0"/>
                  <w:divBdr>
                    <w:top w:val="none" w:sz="0" w:space="0" w:color="auto"/>
                    <w:left w:val="none" w:sz="0" w:space="0" w:color="auto"/>
                    <w:bottom w:val="none" w:sz="0" w:space="0" w:color="auto"/>
                    <w:right w:val="none" w:sz="0" w:space="0" w:color="auto"/>
                  </w:divBdr>
                </w:div>
                <w:div w:id="308050685">
                  <w:marLeft w:val="480"/>
                  <w:marRight w:val="0"/>
                  <w:marTop w:val="0"/>
                  <w:marBottom w:val="0"/>
                  <w:divBdr>
                    <w:top w:val="none" w:sz="0" w:space="0" w:color="auto"/>
                    <w:left w:val="none" w:sz="0" w:space="0" w:color="auto"/>
                    <w:bottom w:val="none" w:sz="0" w:space="0" w:color="auto"/>
                    <w:right w:val="none" w:sz="0" w:space="0" w:color="auto"/>
                  </w:divBdr>
                </w:div>
                <w:div w:id="1833059321">
                  <w:marLeft w:val="480"/>
                  <w:marRight w:val="0"/>
                  <w:marTop w:val="0"/>
                  <w:marBottom w:val="0"/>
                  <w:divBdr>
                    <w:top w:val="none" w:sz="0" w:space="0" w:color="auto"/>
                    <w:left w:val="none" w:sz="0" w:space="0" w:color="auto"/>
                    <w:bottom w:val="none" w:sz="0" w:space="0" w:color="auto"/>
                    <w:right w:val="none" w:sz="0" w:space="0" w:color="auto"/>
                  </w:divBdr>
                </w:div>
                <w:div w:id="1376269178">
                  <w:marLeft w:val="480"/>
                  <w:marRight w:val="0"/>
                  <w:marTop w:val="0"/>
                  <w:marBottom w:val="0"/>
                  <w:divBdr>
                    <w:top w:val="none" w:sz="0" w:space="0" w:color="auto"/>
                    <w:left w:val="none" w:sz="0" w:space="0" w:color="auto"/>
                    <w:bottom w:val="none" w:sz="0" w:space="0" w:color="auto"/>
                    <w:right w:val="none" w:sz="0" w:space="0" w:color="auto"/>
                  </w:divBdr>
                </w:div>
                <w:div w:id="1797021379">
                  <w:marLeft w:val="480"/>
                  <w:marRight w:val="0"/>
                  <w:marTop w:val="0"/>
                  <w:marBottom w:val="0"/>
                  <w:divBdr>
                    <w:top w:val="none" w:sz="0" w:space="0" w:color="auto"/>
                    <w:left w:val="none" w:sz="0" w:space="0" w:color="auto"/>
                    <w:bottom w:val="none" w:sz="0" w:space="0" w:color="auto"/>
                    <w:right w:val="none" w:sz="0" w:space="0" w:color="auto"/>
                  </w:divBdr>
                </w:div>
                <w:div w:id="300309412">
                  <w:marLeft w:val="480"/>
                  <w:marRight w:val="0"/>
                  <w:marTop w:val="0"/>
                  <w:marBottom w:val="0"/>
                  <w:divBdr>
                    <w:top w:val="none" w:sz="0" w:space="0" w:color="auto"/>
                    <w:left w:val="none" w:sz="0" w:space="0" w:color="auto"/>
                    <w:bottom w:val="none" w:sz="0" w:space="0" w:color="auto"/>
                    <w:right w:val="none" w:sz="0" w:space="0" w:color="auto"/>
                  </w:divBdr>
                </w:div>
                <w:div w:id="1281259427">
                  <w:marLeft w:val="480"/>
                  <w:marRight w:val="0"/>
                  <w:marTop w:val="0"/>
                  <w:marBottom w:val="0"/>
                  <w:divBdr>
                    <w:top w:val="none" w:sz="0" w:space="0" w:color="auto"/>
                    <w:left w:val="none" w:sz="0" w:space="0" w:color="auto"/>
                    <w:bottom w:val="none" w:sz="0" w:space="0" w:color="auto"/>
                    <w:right w:val="none" w:sz="0" w:space="0" w:color="auto"/>
                  </w:divBdr>
                </w:div>
                <w:div w:id="1304313618">
                  <w:marLeft w:val="480"/>
                  <w:marRight w:val="0"/>
                  <w:marTop w:val="0"/>
                  <w:marBottom w:val="0"/>
                  <w:divBdr>
                    <w:top w:val="none" w:sz="0" w:space="0" w:color="auto"/>
                    <w:left w:val="none" w:sz="0" w:space="0" w:color="auto"/>
                    <w:bottom w:val="none" w:sz="0" w:space="0" w:color="auto"/>
                    <w:right w:val="none" w:sz="0" w:space="0" w:color="auto"/>
                  </w:divBdr>
                </w:div>
                <w:div w:id="650643867">
                  <w:marLeft w:val="480"/>
                  <w:marRight w:val="0"/>
                  <w:marTop w:val="0"/>
                  <w:marBottom w:val="0"/>
                  <w:divBdr>
                    <w:top w:val="none" w:sz="0" w:space="0" w:color="auto"/>
                    <w:left w:val="none" w:sz="0" w:space="0" w:color="auto"/>
                    <w:bottom w:val="none" w:sz="0" w:space="0" w:color="auto"/>
                    <w:right w:val="none" w:sz="0" w:space="0" w:color="auto"/>
                  </w:divBdr>
                </w:div>
                <w:div w:id="67113235">
                  <w:marLeft w:val="480"/>
                  <w:marRight w:val="0"/>
                  <w:marTop w:val="0"/>
                  <w:marBottom w:val="0"/>
                  <w:divBdr>
                    <w:top w:val="none" w:sz="0" w:space="0" w:color="auto"/>
                    <w:left w:val="none" w:sz="0" w:space="0" w:color="auto"/>
                    <w:bottom w:val="none" w:sz="0" w:space="0" w:color="auto"/>
                    <w:right w:val="none" w:sz="0" w:space="0" w:color="auto"/>
                  </w:divBdr>
                </w:div>
                <w:div w:id="227232732">
                  <w:marLeft w:val="480"/>
                  <w:marRight w:val="0"/>
                  <w:marTop w:val="0"/>
                  <w:marBottom w:val="0"/>
                  <w:divBdr>
                    <w:top w:val="none" w:sz="0" w:space="0" w:color="auto"/>
                    <w:left w:val="none" w:sz="0" w:space="0" w:color="auto"/>
                    <w:bottom w:val="none" w:sz="0" w:space="0" w:color="auto"/>
                    <w:right w:val="none" w:sz="0" w:space="0" w:color="auto"/>
                  </w:divBdr>
                </w:div>
                <w:div w:id="1130562144">
                  <w:marLeft w:val="480"/>
                  <w:marRight w:val="0"/>
                  <w:marTop w:val="0"/>
                  <w:marBottom w:val="0"/>
                  <w:divBdr>
                    <w:top w:val="none" w:sz="0" w:space="0" w:color="auto"/>
                    <w:left w:val="none" w:sz="0" w:space="0" w:color="auto"/>
                    <w:bottom w:val="none" w:sz="0" w:space="0" w:color="auto"/>
                    <w:right w:val="none" w:sz="0" w:space="0" w:color="auto"/>
                  </w:divBdr>
                </w:div>
              </w:divsChild>
            </w:div>
            <w:div w:id="2037654000">
              <w:marLeft w:val="0"/>
              <w:marRight w:val="0"/>
              <w:marTop w:val="0"/>
              <w:marBottom w:val="0"/>
              <w:divBdr>
                <w:top w:val="none" w:sz="0" w:space="0" w:color="auto"/>
                <w:left w:val="none" w:sz="0" w:space="0" w:color="auto"/>
                <w:bottom w:val="none" w:sz="0" w:space="0" w:color="auto"/>
                <w:right w:val="none" w:sz="0" w:space="0" w:color="auto"/>
              </w:divBdr>
              <w:divsChild>
                <w:div w:id="1593657230">
                  <w:marLeft w:val="480"/>
                  <w:marRight w:val="0"/>
                  <w:marTop w:val="0"/>
                  <w:marBottom w:val="0"/>
                  <w:divBdr>
                    <w:top w:val="none" w:sz="0" w:space="0" w:color="auto"/>
                    <w:left w:val="none" w:sz="0" w:space="0" w:color="auto"/>
                    <w:bottom w:val="none" w:sz="0" w:space="0" w:color="auto"/>
                    <w:right w:val="none" w:sz="0" w:space="0" w:color="auto"/>
                  </w:divBdr>
                </w:div>
                <w:div w:id="801266495">
                  <w:marLeft w:val="480"/>
                  <w:marRight w:val="0"/>
                  <w:marTop w:val="0"/>
                  <w:marBottom w:val="0"/>
                  <w:divBdr>
                    <w:top w:val="none" w:sz="0" w:space="0" w:color="auto"/>
                    <w:left w:val="none" w:sz="0" w:space="0" w:color="auto"/>
                    <w:bottom w:val="none" w:sz="0" w:space="0" w:color="auto"/>
                    <w:right w:val="none" w:sz="0" w:space="0" w:color="auto"/>
                  </w:divBdr>
                </w:div>
                <w:div w:id="658072581">
                  <w:marLeft w:val="480"/>
                  <w:marRight w:val="0"/>
                  <w:marTop w:val="0"/>
                  <w:marBottom w:val="0"/>
                  <w:divBdr>
                    <w:top w:val="none" w:sz="0" w:space="0" w:color="auto"/>
                    <w:left w:val="none" w:sz="0" w:space="0" w:color="auto"/>
                    <w:bottom w:val="none" w:sz="0" w:space="0" w:color="auto"/>
                    <w:right w:val="none" w:sz="0" w:space="0" w:color="auto"/>
                  </w:divBdr>
                </w:div>
                <w:div w:id="1021783835">
                  <w:marLeft w:val="480"/>
                  <w:marRight w:val="0"/>
                  <w:marTop w:val="0"/>
                  <w:marBottom w:val="0"/>
                  <w:divBdr>
                    <w:top w:val="none" w:sz="0" w:space="0" w:color="auto"/>
                    <w:left w:val="none" w:sz="0" w:space="0" w:color="auto"/>
                    <w:bottom w:val="none" w:sz="0" w:space="0" w:color="auto"/>
                    <w:right w:val="none" w:sz="0" w:space="0" w:color="auto"/>
                  </w:divBdr>
                </w:div>
                <w:div w:id="868303111">
                  <w:marLeft w:val="480"/>
                  <w:marRight w:val="0"/>
                  <w:marTop w:val="0"/>
                  <w:marBottom w:val="0"/>
                  <w:divBdr>
                    <w:top w:val="none" w:sz="0" w:space="0" w:color="auto"/>
                    <w:left w:val="none" w:sz="0" w:space="0" w:color="auto"/>
                    <w:bottom w:val="none" w:sz="0" w:space="0" w:color="auto"/>
                    <w:right w:val="none" w:sz="0" w:space="0" w:color="auto"/>
                  </w:divBdr>
                </w:div>
                <w:div w:id="1427577827">
                  <w:marLeft w:val="480"/>
                  <w:marRight w:val="0"/>
                  <w:marTop w:val="0"/>
                  <w:marBottom w:val="0"/>
                  <w:divBdr>
                    <w:top w:val="none" w:sz="0" w:space="0" w:color="auto"/>
                    <w:left w:val="none" w:sz="0" w:space="0" w:color="auto"/>
                    <w:bottom w:val="none" w:sz="0" w:space="0" w:color="auto"/>
                    <w:right w:val="none" w:sz="0" w:space="0" w:color="auto"/>
                  </w:divBdr>
                </w:div>
                <w:div w:id="1734041507">
                  <w:marLeft w:val="480"/>
                  <w:marRight w:val="0"/>
                  <w:marTop w:val="0"/>
                  <w:marBottom w:val="0"/>
                  <w:divBdr>
                    <w:top w:val="none" w:sz="0" w:space="0" w:color="auto"/>
                    <w:left w:val="none" w:sz="0" w:space="0" w:color="auto"/>
                    <w:bottom w:val="none" w:sz="0" w:space="0" w:color="auto"/>
                    <w:right w:val="none" w:sz="0" w:space="0" w:color="auto"/>
                  </w:divBdr>
                </w:div>
                <w:div w:id="50008467">
                  <w:marLeft w:val="480"/>
                  <w:marRight w:val="0"/>
                  <w:marTop w:val="0"/>
                  <w:marBottom w:val="0"/>
                  <w:divBdr>
                    <w:top w:val="none" w:sz="0" w:space="0" w:color="auto"/>
                    <w:left w:val="none" w:sz="0" w:space="0" w:color="auto"/>
                    <w:bottom w:val="none" w:sz="0" w:space="0" w:color="auto"/>
                    <w:right w:val="none" w:sz="0" w:space="0" w:color="auto"/>
                  </w:divBdr>
                </w:div>
                <w:div w:id="1116681266">
                  <w:marLeft w:val="480"/>
                  <w:marRight w:val="0"/>
                  <w:marTop w:val="0"/>
                  <w:marBottom w:val="0"/>
                  <w:divBdr>
                    <w:top w:val="none" w:sz="0" w:space="0" w:color="auto"/>
                    <w:left w:val="none" w:sz="0" w:space="0" w:color="auto"/>
                    <w:bottom w:val="none" w:sz="0" w:space="0" w:color="auto"/>
                    <w:right w:val="none" w:sz="0" w:space="0" w:color="auto"/>
                  </w:divBdr>
                </w:div>
                <w:div w:id="194511877">
                  <w:marLeft w:val="480"/>
                  <w:marRight w:val="0"/>
                  <w:marTop w:val="0"/>
                  <w:marBottom w:val="0"/>
                  <w:divBdr>
                    <w:top w:val="none" w:sz="0" w:space="0" w:color="auto"/>
                    <w:left w:val="none" w:sz="0" w:space="0" w:color="auto"/>
                    <w:bottom w:val="none" w:sz="0" w:space="0" w:color="auto"/>
                    <w:right w:val="none" w:sz="0" w:space="0" w:color="auto"/>
                  </w:divBdr>
                </w:div>
                <w:div w:id="1265651789">
                  <w:marLeft w:val="480"/>
                  <w:marRight w:val="0"/>
                  <w:marTop w:val="0"/>
                  <w:marBottom w:val="0"/>
                  <w:divBdr>
                    <w:top w:val="none" w:sz="0" w:space="0" w:color="auto"/>
                    <w:left w:val="none" w:sz="0" w:space="0" w:color="auto"/>
                    <w:bottom w:val="none" w:sz="0" w:space="0" w:color="auto"/>
                    <w:right w:val="none" w:sz="0" w:space="0" w:color="auto"/>
                  </w:divBdr>
                </w:div>
                <w:div w:id="881096448">
                  <w:marLeft w:val="480"/>
                  <w:marRight w:val="0"/>
                  <w:marTop w:val="0"/>
                  <w:marBottom w:val="0"/>
                  <w:divBdr>
                    <w:top w:val="none" w:sz="0" w:space="0" w:color="auto"/>
                    <w:left w:val="none" w:sz="0" w:space="0" w:color="auto"/>
                    <w:bottom w:val="none" w:sz="0" w:space="0" w:color="auto"/>
                    <w:right w:val="none" w:sz="0" w:space="0" w:color="auto"/>
                  </w:divBdr>
                </w:div>
                <w:div w:id="1818691284">
                  <w:marLeft w:val="480"/>
                  <w:marRight w:val="0"/>
                  <w:marTop w:val="0"/>
                  <w:marBottom w:val="0"/>
                  <w:divBdr>
                    <w:top w:val="none" w:sz="0" w:space="0" w:color="auto"/>
                    <w:left w:val="none" w:sz="0" w:space="0" w:color="auto"/>
                    <w:bottom w:val="none" w:sz="0" w:space="0" w:color="auto"/>
                    <w:right w:val="none" w:sz="0" w:space="0" w:color="auto"/>
                  </w:divBdr>
                </w:div>
                <w:div w:id="1786465672">
                  <w:marLeft w:val="480"/>
                  <w:marRight w:val="0"/>
                  <w:marTop w:val="0"/>
                  <w:marBottom w:val="0"/>
                  <w:divBdr>
                    <w:top w:val="none" w:sz="0" w:space="0" w:color="auto"/>
                    <w:left w:val="none" w:sz="0" w:space="0" w:color="auto"/>
                    <w:bottom w:val="none" w:sz="0" w:space="0" w:color="auto"/>
                    <w:right w:val="none" w:sz="0" w:space="0" w:color="auto"/>
                  </w:divBdr>
                </w:div>
                <w:div w:id="1951233066">
                  <w:marLeft w:val="480"/>
                  <w:marRight w:val="0"/>
                  <w:marTop w:val="0"/>
                  <w:marBottom w:val="0"/>
                  <w:divBdr>
                    <w:top w:val="none" w:sz="0" w:space="0" w:color="auto"/>
                    <w:left w:val="none" w:sz="0" w:space="0" w:color="auto"/>
                    <w:bottom w:val="none" w:sz="0" w:space="0" w:color="auto"/>
                    <w:right w:val="none" w:sz="0" w:space="0" w:color="auto"/>
                  </w:divBdr>
                </w:div>
                <w:div w:id="698361777">
                  <w:marLeft w:val="480"/>
                  <w:marRight w:val="0"/>
                  <w:marTop w:val="0"/>
                  <w:marBottom w:val="0"/>
                  <w:divBdr>
                    <w:top w:val="none" w:sz="0" w:space="0" w:color="auto"/>
                    <w:left w:val="none" w:sz="0" w:space="0" w:color="auto"/>
                    <w:bottom w:val="none" w:sz="0" w:space="0" w:color="auto"/>
                    <w:right w:val="none" w:sz="0" w:space="0" w:color="auto"/>
                  </w:divBdr>
                </w:div>
                <w:div w:id="1448816763">
                  <w:marLeft w:val="480"/>
                  <w:marRight w:val="0"/>
                  <w:marTop w:val="0"/>
                  <w:marBottom w:val="0"/>
                  <w:divBdr>
                    <w:top w:val="none" w:sz="0" w:space="0" w:color="auto"/>
                    <w:left w:val="none" w:sz="0" w:space="0" w:color="auto"/>
                    <w:bottom w:val="none" w:sz="0" w:space="0" w:color="auto"/>
                    <w:right w:val="none" w:sz="0" w:space="0" w:color="auto"/>
                  </w:divBdr>
                </w:div>
                <w:div w:id="2111581243">
                  <w:marLeft w:val="480"/>
                  <w:marRight w:val="0"/>
                  <w:marTop w:val="0"/>
                  <w:marBottom w:val="0"/>
                  <w:divBdr>
                    <w:top w:val="none" w:sz="0" w:space="0" w:color="auto"/>
                    <w:left w:val="none" w:sz="0" w:space="0" w:color="auto"/>
                    <w:bottom w:val="none" w:sz="0" w:space="0" w:color="auto"/>
                    <w:right w:val="none" w:sz="0" w:space="0" w:color="auto"/>
                  </w:divBdr>
                </w:div>
                <w:div w:id="1638413518">
                  <w:marLeft w:val="480"/>
                  <w:marRight w:val="0"/>
                  <w:marTop w:val="0"/>
                  <w:marBottom w:val="0"/>
                  <w:divBdr>
                    <w:top w:val="none" w:sz="0" w:space="0" w:color="auto"/>
                    <w:left w:val="none" w:sz="0" w:space="0" w:color="auto"/>
                    <w:bottom w:val="none" w:sz="0" w:space="0" w:color="auto"/>
                    <w:right w:val="none" w:sz="0" w:space="0" w:color="auto"/>
                  </w:divBdr>
                </w:div>
                <w:div w:id="1661614300">
                  <w:marLeft w:val="480"/>
                  <w:marRight w:val="0"/>
                  <w:marTop w:val="0"/>
                  <w:marBottom w:val="0"/>
                  <w:divBdr>
                    <w:top w:val="none" w:sz="0" w:space="0" w:color="auto"/>
                    <w:left w:val="none" w:sz="0" w:space="0" w:color="auto"/>
                    <w:bottom w:val="none" w:sz="0" w:space="0" w:color="auto"/>
                    <w:right w:val="none" w:sz="0" w:space="0" w:color="auto"/>
                  </w:divBdr>
                </w:div>
                <w:div w:id="1480924375">
                  <w:marLeft w:val="480"/>
                  <w:marRight w:val="0"/>
                  <w:marTop w:val="0"/>
                  <w:marBottom w:val="0"/>
                  <w:divBdr>
                    <w:top w:val="none" w:sz="0" w:space="0" w:color="auto"/>
                    <w:left w:val="none" w:sz="0" w:space="0" w:color="auto"/>
                    <w:bottom w:val="none" w:sz="0" w:space="0" w:color="auto"/>
                    <w:right w:val="none" w:sz="0" w:space="0" w:color="auto"/>
                  </w:divBdr>
                </w:div>
                <w:div w:id="1744835136">
                  <w:marLeft w:val="480"/>
                  <w:marRight w:val="0"/>
                  <w:marTop w:val="0"/>
                  <w:marBottom w:val="0"/>
                  <w:divBdr>
                    <w:top w:val="none" w:sz="0" w:space="0" w:color="auto"/>
                    <w:left w:val="none" w:sz="0" w:space="0" w:color="auto"/>
                    <w:bottom w:val="none" w:sz="0" w:space="0" w:color="auto"/>
                    <w:right w:val="none" w:sz="0" w:space="0" w:color="auto"/>
                  </w:divBdr>
                </w:div>
                <w:div w:id="972754792">
                  <w:marLeft w:val="480"/>
                  <w:marRight w:val="0"/>
                  <w:marTop w:val="0"/>
                  <w:marBottom w:val="0"/>
                  <w:divBdr>
                    <w:top w:val="none" w:sz="0" w:space="0" w:color="auto"/>
                    <w:left w:val="none" w:sz="0" w:space="0" w:color="auto"/>
                    <w:bottom w:val="none" w:sz="0" w:space="0" w:color="auto"/>
                    <w:right w:val="none" w:sz="0" w:space="0" w:color="auto"/>
                  </w:divBdr>
                </w:div>
                <w:div w:id="483131734">
                  <w:marLeft w:val="480"/>
                  <w:marRight w:val="0"/>
                  <w:marTop w:val="0"/>
                  <w:marBottom w:val="0"/>
                  <w:divBdr>
                    <w:top w:val="none" w:sz="0" w:space="0" w:color="auto"/>
                    <w:left w:val="none" w:sz="0" w:space="0" w:color="auto"/>
                    <w:bottom w:val="none" w:sz="0" w:space="0" w:color="auto"/>
                    <w:right w:val="none" w:sz="0" w:space="0" w:color="auto"/>
                  </w:divBdr>
                </w:div>
                <w:div w:id="1256748447">
                  <w:marLeft w:val="480"/>
                  <w:marRight w:val="0"/>
                  <w:marTop w:val="0"/>
                  <w:marBottom w:val="0"/>
                  <w:divBdr>
                    <w:top w:val="none" w:sz="0" w:space="0" w:color="auto"/>
                    <w:left w:val="none" w:sz="0" w:space="0" w:color="auto"/>
                    <w:bottom w:val="none" w:sz="0" w:space="0" w:color="auto"/>
                    <w:right w:val="none" w:sz="0" w:space="0" w:color="auto"/>
                  </w:divBdr>
                </w:div>
                <w:div w:id="250089621">
                  <w:marLeft w:val="480"/>
                  <w:marRight w:val="0"/>
                  <w:marTop w:val="0"/>
                  <w:marBottom w:val="0"/>
                  <w:divBdr>
                    <w:top w:val="none" w:sz="0" w:space="0" w:color="auto"/>
                    <w:left w:val="none" w:sz="0" w:space="0" w:color="auto"/>
                    <w:bottom w:val="none" w:sz="0" w:space="0" w:color="auto"/>
                    <w:right w:val="none" w:sz="0" w:space="0" w:color="auto"/>
                  </w:divBdr>
                </w:div>
                <w:div w:id="1117681848">
                  <w:marLeft w:val="480"/>
                  <w:marRight w:val="0"/>
                  <w:marTop w:val="0"/>
                  <w:marBottom w:val="0"/>
                  <w:divBdr>
                    <w:top w:val="none" w:sz="0" w:space="0" w:color="auto"/>
                    <w:left w:val="none" w:sz="0" w:space="0" w:color="auto"/>
                    <w:bottom w:val="none" w:sz="0" w:space="0" w:color="auto"/>
                    <w:right w:val="none" w:sz="0" w:space="0" w:color="auto"/>
                  </w:divBdr>
                </w:div>
                <w:div w:id="1443107952">
                  <w:marLeft w:val="480"/>
                  <w:marRight w:val="0"/>
                  <w:marTop w:val="0"/>
                  <w:marBottom w:val="0"/>
                  <w:divBdr>
                    <w:top w:val="none" w:sz="0" w:space="0" w:color="auto"/>
                    <w:left w:val="none" w:sz="0" w:space="0" w:color="auto"/>
                    <w:bottom w:val="none" w:sz="0" w:space="0" w:color="auto"/>
                    <w:right w:val="none" w:sz="0" w:space="0" w:color="auto"/>
                  </w:divBdr>
                </w:div>
                <w:div w:id="524170004">
                  <w:marLeft w:val="480"/>
                  <w:marRight w:val="0"/>
                  <w:marTop w:val="0"/>
                  <w:marBottom w:val="0"/>
                  <w:divBdr>
                    <w:top w:val="none" w:sz="0" w:space="0" w:color="auto"/>
                    <w:left w:val="none" w:sz="0" w:space="0" w:color="auto"/>
                    <w:bottom w:val="none" w:sz="0" w:space="0" w:color="auto"/>
                    <w:right w:val="none" w:sz="0" w:space="0" w:color="auto"/>
                  </w:divBdr>
                </w:div>
                <w:div w:id="433552192">
                  <w:marLeft w:val="480"/>
                  <w:marRight w:val="0"/>
                  <w:marTop w:val="0"/>
                  <w:marBottom w:val="0"/>
                  <w:divBdr>
                    <w:top w:val="none" w:sz="0" w:space="0" w:color="auto"/>
                    <w:left w:val="none" w:sz="0" w:space="0" w:color="auto"/>
                    <w:bottom w:val="none" w:sz="0" w:space="0" w:color="auto"/>
                    <w:right w:val="none" w:sz="0" w:space="0" w:color="auto"/>
                  </w:divBdr>
                </w:div>
                <w:div w:id="2072458681">
                  <w:marLeft w:val="480"/>
                  <w:marRight w:val="0"/>
                  <w:marTop w:val="0"/>
                  <w:marBottom w:val="0"/>
                  <w:divBdr>
                    <w:top w:val="none" w:sz="0" w:space="0" w:color="auto"/>
                    <w:left w:val="none" w:sz="0" w:space="0" w:color="auto"/>
                    <w:bottom w:val="none" w:sz="0" w:space="0" w:color="auto"/>
                    <w:right w:val="none" w:sz="0" w:space="0" w:color="auto"/>
                  </w:divBdr>
                </w:div>
                <w:div w:id="496960547">
                  <w:marLeft w:val="480"/>
                  <w:marRight w:val="0"/>
                  <w:marTop w:val="0"/>
                  <w:marBottom w:val="0"/>
                  <w:divBdr>
                    <w:top w:val="none" w:sz="0" w:space="0" w:color="auto"/>
                    <w:left w:val="none" w:sz="0" w:space="0" w:color="auto"/>
                    <w:bottom w:val="none" w:sz="0" w:space="0" w:color="auto"/>
                    <w:right w:val="none" w:sz="0" w:space="0" w:color="auto"/>
                  </w:divBdr>
                </w:div>
                <w:div w:id="791436548">
                  <w:marLeft w:val="480"/>
                  <w:marRight w:val="0"/>
                  <w:marTop w:val="0"/>
                  <w:marBottom w:val="0"/>
                  <w:divBdr>
                    <w:top w:val="none" w:sz="0" w:space="0" w:color="auto"/>
                    <w:left w:val="none" w:sz="0" w:space="0" w:color="auto"/>
                    <w:bottom w:val="none" w:sz="0" w:space="0" w:color="auto"/>
                    <w:right w:val="none" w:sz="0" w:space="0" w:color="auto"/>
                  </w:divBdr>
                </w:div>
                <w:div w:id="1992445714">
                  <w:marLeft w:val="480"/>
                  <w:marRight w:val="0"/>
                  <w:marTop w:val="0"/>
                  <w:marBottom w:val="0"/>
                  <w:divBdr>
                    <w:top w:val="none" w:sz="0" w:space="0" w:color="auto"/>
                    <w:left w:val="none" w:sz="0" w:space="0" w:color="auto"/>
                    <w:bottom w:val="none" w:sz="0" w:space="0" w:color="auto"/>
                    <w:right w:val="none" w:sz="0" w:space="0" w:color="auto"/>
                  </w:divBdr>
                </w:div>
                <w:div w:id="246692478">
                  <w:marLeft w:val="480"/>
                  <w:marRight w:val="0"/>
                  <w:marTop w:val="0"/>
                  <w:marBottom w:val="0"/>
                  <w:divBdr>
                    <w:top w:val="none" w:sz="0" w:space="0" w:color="auto"/>
                    <w:left w:val="none" w:sz="0" w:space="0" w:color="auto"/>
                    <w:bottom w:val="none" w:sz="0" w:space="0" w:color="auto"/>
                    <w:right w:val="none" w:sz="0" w:space="0" w:color="auto"/>
                  </w:divBdr>
                </w:div>
                <w:div w:id="486558168">
                  <w:marLeft w:val="480"/>
                  <w:marRight w:val="0"/>
                  <w:marTop w:val="0"/>
                  <w:marBottom w:val="0"/>
                  <w:divBdr>
                    <w:top w:val="none" w:sz="0" w:space="0" w:color="auto"/>
                    <w:left w:val="none" w:sz="0" w:space="0" w:color="auto"/>
                    <w:bottom w:val="none" w:sz="0" w:space="0" w:color="auto"/>
                    <w:right w:val="none" w:sz="0" w:space="0" w:color="auto"/>
                  </w:divBdr>
                </w:div>
                <w:div w:id="313337858">
                  <w:marLeft w:val="480"/>
                  <w:marRight w:val="0"/>
                  <w:marTop w:val="0"/>
                  <w:marBottom w:val="0"/>
                  <w:divBdr>
                    <w:top w:val="none" w:sz="0" w:space="0" w:color="auto"/>
                    <w:left w:val="none" w:sz="0" w:space="0" w:color="auto"/>
                    <w:bottom w:val="none" w:sz="0" w:space="0" w:color="auto"/>
                    <w:right w:val="none" w:sz="0" w:space="0" w:color="auto"/>
                  </w:divBdr>
                </w:div>
                <w:div w:id="1542129587">
                  <w:marLeft w:val="480"/>
                  <w:marRight w:val="0"/>
                  <w:marTop w:val="0"/>
                  <w:marBottom w:val="0"/>
                  <w:divBdr>
                    <w:top w:val="none" w:sz="0" w:space="0" w:color="auto"/>
                    <w:left w:val="none" w:sz="0" w:space="0" w:color="auto"/>
                    <w:bottom w:val="none" w:sz="0" w:space="0" w:color="auto"/>
                    <w:right w:val="none" w:sz="0" w:space="0" w:color="auto"/>
                  </w:divBdr>
                </w:div>
                <w:div w:id="1774476926">
                  <w:marLeft w:val="480"/>
                  <w:marRight w:val="0"/>
                  <w:marTop w:val="0"/>
                  <w:marBottom w:val="0"/>
                  <w:divBdr>
                    <w:top w:val="none" w:sz="0" w:space="0" w:color="auto"/>
                    <w:left w:val="none" w:sz="0" w:space="0" w:color="auto"/>
                    <w:bottom w:val="none" w:sz="0" w:space="0" w:color="auto"/>
                    <w:right w:val="none" w:sz="0" w:space="0" w:color="auto"/>
                  </w:divBdr>
                </w:div>
                <w:div w:id="693196194">
                  <w:marLeft w:val="480"/>
                  <w:marRight w:val="0"/>
                  <w:marTop w:val="0"/>
                  <w:marBottom w:val="0"/>
                  <w:divBdr>
                    <w:top w:val="none" w:sz="0" w:space="0" w:color="auto"/>
                    <w:left w:val="none" w:sz="0" w:space="0" w:color="auto"/>
                    <w:bottom w:val="none" w:sz="0" w:space="0" w:color="auto"/>
                    <w:right w:val="none" w:sz="0" w:space="0" w:color="auto"/>
                  </w:divBdr>
                </w:div>
                <w:div w:id="1123765570">
                  <w:marLeft w:val="480"/>
                  <w:marRight w:val="0"/>
                  <w:marTop w:val="0"/>
                  <w:marBottom w:val="0"/>
                  <w:divBdr>
                    <w:top w:val="none" w:sz="0" w:space="0" w:color="auto"/>
                    <w:left w:val="none" w:sz="0" w:space="0" w:color="auto"/>
                    <w:bottom w:val="none" w:sz="0" w:space="0" w:color="auto"/>
                    <w:right w:val="none" w:sz="0" w:space="0" w:color="auto"/>
                  </w:divBdr>
                </w:div>
                <w:div w:id="1934624262">
                  <w:marLeft w:val="480"/>
                  <w:marRight w:val="0"/>
                  <w:marTop w:val="0"/>
                  <w:marBottom w:val="0"/>
                  <w:divBdr>
                    <w:top w:val="none" w:sz="0" w:space="0" w:color="auto"/>
                    <w:left w:val="none" w:sz="0" w:space="0" w:color="auto"/>
                    <w:bottom w:val="none" w:sz="0" w:space="0" w:color="auto"/>
                    <w:right w:val="none" w:sz="0" w:space="0" w:color="auto"/>
                  </w:divBdr>
                </w:div>
                <w:div w:id="720709837">
                  <w:marLeft w:val="480"/>
                  <w:marRight w:val="0"/>
                  <w:marTop w:val="0"/>
                  <w:marBottom w:val="0"/>
                  <w:divBdr>
                    <w:top w:val="none" w:sz="0" w:space="0" w:color="auto"/>
                    <w:left w:val="none" w:sz="0" w:space="0" w:color="auto"/>
                    <w:bottom w:val="none" w:sz="0" w:space="0" w:color="auto"/>
                    <w:right w:val="none" w:sz="0" w:space="0" w:color="auto"/>
                  </w:divBdr>
                </w:div>
                <w:div w:id="1161193800">
                  <w:marLeft w:val="480"/>
                  <w:marRight w:val="0"/>
                  <w:marTop w:val="0"/>
                  <w:marBottom w:val="0"/>
                  <w:divBdr>
                    <w:top w:val="none" w:sz="0" w:space="0" w:color="auto"/>
                    <w:left w:val="none" w:sz="0" w:space="0" w:color="auto"/>
                    <w:bottom w:val="none" w:sz="0" w:space="0" w:color="auto"/>
                    <w:right w:val="none" w:sz="0" w:space="0" w:color="auto"/>
                  </w:divBdr>
                </w:div>
                <w:div w:id="207186791">
                  <w:marLeft w:val="480"/>
                  <w:marRight w:val="0"/>
                  <w:marTop w:val="0"/>
                  <w:marBottom w:val="0"/>
                  <w:divBdr>
                    <w:top w:val="none" w:sz="0" w:space="0" w:color="auto"/>
                    <w:left w:val="none" w:sz="0" w:space="0" w:color="auto"/>
                    <w:bottom w:val="none" w:sz="0" w:space="0" w:color="auto"/>
                    <w:right w:val="none" w:sz="0" w:space="0" w:color="auto"/>
                  </w:divBdr>
                </w:div>
              </w:divsChild>
            </w:div>
            <w:div w:id="924805604">
              <w:marLeft w:val="0"/>
              <w:marRight w:val="0"/>
              <w:marTop w:val="0"/>
              <w:marBottom w:val="0"/>
              <w:divBdr>
                <w:top w:val="none" w:sz="0" w:space="0" w:color="auto"/>
                <w:left w:val="none" w:sz="0" w:space="0" w:color="auto"/>
                <w:bottom w:val="none" w:sz="0" w:space="0" w:color="auto"/>
                <w:right w:val="none" w:sz="0" w:space="0" w:color="auto"/>
              </w:divBdr>
              <w:divsChild>
                <w:div w:id="1812399130">
                  <w:marLeft w:val="480"/>
                  <w:marRight w:val="0"/>
                  <w:marTop w:val="0"/>
                  <w:marBottom w:val="0"/>
                  <w:divBdr>
                    <w:top w:val="none" w:sz="0" w:space="0" w:color="auto"/>
                    <w:left w:val="none" w:sz="0" w:space="0" w:color="auto"/>
                    <w:bottom w:val="none" w:sz="0" w:space="0" w:color="auto"/>
                    <w:right w:val="none" w:sz="0" w:space="0" w:color="auto"/>
                  </w:divBdr>
                </w:div>
                <w:div w:id="1629582652">
                  <w:marLeft w:val="480"/>
                  <w:marRight w:val="0"/>
                  <w:marTop w:val="0"/>
                  <w:marBottom w:val="0"/>
                  <w:divBdr>
                    <w:top w:val="none" w:sz="0" w:space="0" w:color="auto"/>
                    <w:left w:val="none" w:sz="0" w:space="0" w:color="auto"/>
                    <w:bottom w:val="none" w:sz="0" w:space="0" w:color="auto"/>
                    <w:right w:val="none" w:sz="0" w:space="0" w:color="auto"/>
                  </w:divBdr>
                </w:div>
                <w:div w:id="854685645">
                  <w:marLeft w:val="480"/>
                  <w:marRight w:val="0"/>
                  <w:marTop w:val="0"/>
                  <w:marBottom w:val="0"/>
                  <w:divBdr>
                    <w:top w:val="none" w:sz="0" w:space="0" w:color="auto"/>
                    <w:left w:val="none" w:sz="0" w:space="0" w:color="auto"/>
                    <w:bottom w:val="none" w:sz="0" w:space="0" w:color="auto"/>
                    <w:right w:val="none" w:sz="0" w:space="0" w:color="auto"/>
                  </w:divBdr>
                </w:div>
                <w:div w:id="317996253">
                  <w:marLeft w:val="480"/>
                  <w:marRight w:val="0"/>
                  <w:marTop w:val="0"/>
                  <w:marBottom w:val="0"/>
                  <w:divBdr>
                    <w:top w:val="none" w:sz="0" w:space="0" w:color="auto"/>
                    <w:left w:val="none" w:sz="0" w:space="0" w:color="auto"/>
                    <w:bottom w:val="none" w:sz="0" w:space="0" w:color="auto"/>
                    <w:right w:val="none" w:sz="0" w:space="0" w:color="auto"/>
                  </w:divBdr>
                </w:div>
                <w:div w:id="338237398">
                  <w:marLeft w:val="480"/>
                  <w:marRight w:val="0"/>
                  <w:marTop w:val="0"/>
                  <w:marBottom w:val="0"/>
                  <w:divBdr>
                    <w:top w:val="none" w:sz="0" w:space="0" w:color="auto"/>
                    <w:left w:val="none" w:sz="0" w:space="0" w:color="auto"/>
                    <w:bottom w:val="none" w:sz="0" w:space="0" w:color="auto"/>
                    <w:right w:val="none" w:sz="0" w:space="0" w:color="auto"/>
                  </w:divBdr>
                </w:div>
                <w:div w:id="2079132831">
                  <w:marLeft w:val="480"/>
                  <w:marRight w:val="0"/>
                  <w:marTop w:val="0"/>
                  <w:marBottom w:val="0"/>
                  <w:divBdr>
                    <w:top w:val="none" w:sz="0" w:space="0" w:color="auto"/>
                    <w:left w:val="none" w:sz="0" w:space="0" w:color="auto"/>
                    <w:bottom w:val="none" w:sz="0" w:space="0" w:color="auto"/>
                    <w:right w:val="none" w:sz="0" w:space="0" w:color="auto"/>
                  </w:divBdr>
                </w:div>
                <w:div w:id="773093653">
                  <w:marLeft w:val="480"/>
                  <w:marRight w:val="0"/>
                  <w:marTop w:val="0"/>
                  <w:marBottom w:val="0"/>
                  <w:divBdr>
                    <w:top w:val="none" w:sz="0" w:space="0" w:color="auto"/>
                    <w:left w:val="none" w:sz="0" w:space="0" w:color="auto"/>
                    <w:bottom w:val="none" w:sz="0" w:space="0" w:color="auto"/>
                    <w:right w:val="none" w:sz="0" w:space="0" w:color="auto"/>
                  </w:divBdr>
                </w:div>
                <w:div w:id="1351221547">
                  <w:marLeft w:val="480"/>
                  <w:marRight w:val="0"/>
                  <w:marTop w:val="0"/>
                  <w:marBottom w:val="0"/>
                  <w:divBdr>
                    <w:top w:val="none" w:sz="0" w:space="0" w:color="auto"/>
                    <w:left w:val="none" w:sz="0" w:space="0" w:color="auto"/>
                    <w:bottom w:val="none" w:sz="0" w:space="0" w:color="auto"/>
                    <w:right w:val="none" w:sz="0" w:space="0" w:color="auto"/>
                  </w:divBdr>
                </w:div>
                <w:div w:id="1206865308">
                  <w:marLeft w:val="480"/>
                  <w:marRight w:val="0"/>
                  <w:marTop w:val="0"/>
                  <w:marBottom w:val="0"/>
                  <w:divBdr>
                    <w:top w:val="none" w:sz="0" w:space="0" w:color="auto"/>
                    <w:left w:val="none" w:sz="0" w:space="0" w:color="auto"/>
                    <w:bottom w:val="none" w:sz="0" w:space="0" w:color="auto"/>
                    <w:right w:val="none" w:sz="0" w:space="0" w:color="auto"/>
                  </w:divBdr>
                </w:div>
                <w:div w:id="59595484">
                  <w:marLeft w:val="480"/>
                  <w:marRight w:val="0"/>
                  <w:marTop w:val="0"/>
                  <w:marBottom w:val="0"/>
                  <w:divBdr>
                    <w:top w:val="none" w:sz="0" w:space="0" w:color="auto"/>
                    <w:left w:val="none" w:sz="0" w:space="0" w:color="auto"/>
                    <w:bottom w:val="none" w:sz="0" w:space="0" w:color="auto"/>
                    <w:right w:val="none" w:sz="0" w:space="0" w:color="auto"/>
                  </w:divBdr>
                </w:div>
                <w:div w:id="1410300016">
                  <w:marLeft w:val="480"/>
                  <w:marRight w:val="0"/>
                  <w:marTop w:val="0"/>
                  <w:marBottom w:val="0"/>
                  <w:divBdr>
                    <w:top w:val="none" w:sz="0" w:space="0" w:color="auto"/>
                    <w:left w:val="none" w:sz="0" w:space="0" w:color="auto"/>
                    <w:bottom w:val="none" w:sz="0" w:space="0" w:color="auto"/>
                    <w:right w:val="none" w:sz="0" w:space="0" w:color="auto"/>
                  </w:divBdr>
                </w:div>
                <w:div w:id="187183839">
                  <w:marLeft w:val="480"/>
                  <w:marRight w:val="0"/>
                  <w:marTop w:val="0"/>
                  <w:marBottom w:val="0"/>
                  <w:divBdr>
                    <w:top w:val="none" w:sz="0" w:space="0" w:color="auto"/>
                    <w:left w:val="none" w:sz="0" w:space="0" w:color="auto"/>
                    <w:bottom w:val="none" w:sz="0" w:space="0" w:color="auto"/>
                    <w:right w:val="none" w:sz="0" w:space="0" w:color="auto"/>
                  </w:divBdr>
                </w:div>
                <w:div w:id="437527906">
                  <w:marLeft w:val="480"/>
                  <w:marRight w:val="0"/>
                  <w:marTop w:val="0"/>
                  <w:marBottom w:val="0"/>
                  <w:divBdr>
                    <w:top w:val="none" w:sz="0" w:space="0" w:color="auto"/>
                    <w:left w:val="none" w:sz="0" w:space="0" w:color="auto"/>
                    <w:bottom w:val="none" w:sz="0" w:space="0" w:color="auto"/>
                    <w:right w:val="none" w:sz="0" w:space="0" w:color="auto"/>
                  </w:divBdr>
                </w:div>
                <w:div w:id="1008362672">
                  <w:marLeft w:val="480"/>
                  <w:marRight w:val="0"/>
                  <w:marTop w:val="0"/>
                  <w:marBottom w:val="0"/>
                  <w:divBdr>
                    <w:top w:val="none" w:sz="0" w:space="0" w:color="auto"/>
                    <w:left w:val="none" w:sz="0" w:space="0" w:color="auto"/>
                    <w:bottom w:val="none" w:sz="0" w:space="0" w:color="auto"/>
                    <w:right w:val="none" w:sz="0" w:space="0" w:color="auto"/>
                  </w:divBdr>
                </w:div>
                <w:div w:id="1589000618">
                  <w:marLeft w:val="480"/>
                  <w:marRight w:val="0"/>
                  <w:marTop w:val="0"/>
                  <w:marBottom w:val="0"/>
                  <w:divBdr>
                    <w:top w:val="none" w:sz="0" w:space="0" w:color="auto"/>
                    <w:left w:val="none" w:sz="0" w:space="0" w:color="auto"/>
                    <w:bottom w:val="none" w:sz="0" w:space="0" w:color="auto"/>
                    <w:right w:val="none" w:sz="0" w:space="0" w:color="auto"/>
                  </w:divBdr>
                </w:div>
                <w:div w:id="1453747429">
                  <w:marLeft w:val="480"/>
                  <w:marRight w:val="0"/>
                  <w:marTop w:val="0"/>
                  <w:marBottom w:val="0"/>
                  <w:divBdr>
                    <w:top w:val="none" w:sz="0" w:space="0" w:color="auto"/>
                    <w:left w:val="none" w:sz="0" w:space="0" w:color="auto"/>
                    <w:bottom w:val="none" w:sz="0" w:space="0" w:color="auto"/>
                    <w:right w:val="none" w:sz="0" w:space="0" w:color="auto"/>
                  </w:divBdr>
                </w:div>
                <w:div w:id="1204370230">
                  <w:marLeft w:val="480"/>
                  <w:marRight w:val="0"/>
                  <w:marTop w:val="0"/>
                  <w:marBottom w:val="0"/>
                  <w:divBdr>
                    <w:top w:val="none" w:sz="0" w:space="0" w:color="auto"/>
                    <w:left w:val="none" w:sz="0" w:space="0" w:color="auto"/>
                    <w:bottom w:val="none" w:sz="0" w:space="0" w:color="auto"/>
                    <w:right w:val="none" w:sz="0" w:space="0" w:color="auto"/>
                  </w:divBdr>
                </w:div>
                <w:div w:id="816073348">
                  <w:marLeft w:val="480"/>
                  <w:marRight w:val="0"/>
                  <w:marTop w:val="0"/>
                  <w:marBottom w:val="0"/>
                  <w:divBdr>
                    <w:top w:val="none" w:sz="0" w:space="0" w:color="auto"/>
                    <w:left w:val="none" w:sz="0" w:space="0" w:color="auto"/>
                    <w:bottom w:val="none" w:sz="0" w:space="0" w:color="auto"/>
                    <w:right w:val="none" w:sz="0" w:space="0" w:color="auto"/>
                  </w:divBdr>
                </w:div>
                <w:div w:id="1172647368">
                  <w:marLeft w:val="480"/>
                  <w:marRight w:val="0"/>
                  <w:marTop w:val="0"/>
                  <w:marBottom w:val="0"/>
                  <w:divBdr>
                    <w:top w:val="none" w:sz="0" w:space="0" w:color="auto"/>
                    <w:left w:val="none" w:sz="0" w:space="0" w:color="auto"/>
                    <w:bottom w:val="none" w:sz="0" w:space="0" w:color="auto"/>
                    <w:right w:val="none" w:sz="0" w:space="0" w:color="auto"/>
                  </w:divBdr>
                </w:div>
                <w:div w:id="1680280447">
                  <w:marLeft w:val="480"/>
                  <w:marRight w:val="0"/>
                  <w:marTop w:val="0"/>
                  <w:marBottom w:val="0"/>
                  <w:divBdr>
                    <w:top w:val="none" w:sz="0" w:space="0" w:color="auto"/>
                    <w:left w:val="none" w:sz="0" w:space="0" w:color="auto"/>
                    <w:bottom w:val="none" w:sz="0" w:space="0" w:color="auto"/>
                    <w:right w:val="none" w:sz="0" w:space="0" w:color="auto"/>
                  </w:divBdr>
                </w:div>
                <w:div w:id="2139102349">
                  <w:marLeft w:val="480"/>
                  <w:marRight w:val="0"/>
                  <w:marTop w:val="0"/>
                  <w:marBottom w:val="0"/>
                  <w:divBdr>
                    <w:top w:val="none" w:sz="0" w:space="0" w:color="auto"/>
                    <w:left w:val="none" w:sz="0" w:space="0" w:color="auto"/>
                    <w:bottom w:val="none" w:sz="0" w:space="0" w:color="auto"/>
                    <w:right w:val="none" w:sz="0" w:space="0" w:color="auto"/>
                  </w:divBdr>
                </w:div>
                <w:div w:id="1534885554">
                  <w:marLeft w:val="480"/>
                  <w:marRight w:val="0"/>
                  <w:marTop w:val="0"/>
                  <w:marBottom w:val="0"/>
                  <w:divBdr>
                    <w:top w:val="none" w:sz="0" w:space="0" w:color="auto"/>
                    <w:left w:val="none" w:sz="0" w:space="0" w:color="auto"/>
                    <w:bottom w:val="none" w:sz="0" w:space="0" w:color="auto"/>
                    <w:right w:val="none" w:sz="0" w:space="0" w:color="auto"/>
                  </w:divBdr>
                </w:div>
                <w:div w:id="654920744">
                  <w:marLeft w:val="480"/>
                  <w:marRight w:val="0"/>
                  <w:marTop w:val="0"/>
                  <w:marBottom w:val="0"/>
                  <w:divBdr>
                    <w:top w:val="none" w:sz="0" w:space="0" w:color="auto"/>
                    <w:left w:val="none" w:sz="0" w:space="0" w:color="auto"/>
                    <w:bottom w:val="none" w:sz="0" w:space="0" w:color="auto"/>
                    <w:right w:val="none" w:sz="0" w:space="0" w:color="auto"/>
                  </w:divBdr>
                </w:div>
                <w:div w:id="1184827354">
                  <w:marLeft w:val="480"/>
                  <w:marRight w:val="0"/>
                  <w:marTop w:val="0"/>
                  <w:marBottom w:val="0"/>
                  <w:divBdr>
                    <w:top w:val="none" w:sz="0" w:space="0" w:color="auto"/>
                    <w:left w:val="none" w:sz="0" w:space="0" w:color="auto"/>
                    <w:bottom w:val="none" w:sz="0" w:space="0" w:color="auto"/>
                    <w:right w:val="none" w:sz="0" w:space="0" w:color="auto"/>
                  </w:divBdr>
                </w:div>
                <w:div w:id="1208566552">
                  <w:marLeft w:val="480"/>
                  <w:marRight w:val="0"/>
                  <w:marTop w:val="0"/>
                  <w:marBottom w:val="0"/>
                  <w:divBdr>
                    <w:top w:val="none" w:sz="0" w:space="0" w:color="auto"/>
                    <w:left w:val="none" w:sz="0" w:space="0" w:color="auto"/>
                    <w:bottom w:val="none" w:sz="0" w:space="0" w:color="auto"/>
                    <w:right w:val="none" w:sz="0" w:space="0" w:color="auto"/>
                  </w:divBdr>
                </w:div>
                <w:div w:id="431897269">
                  <w:marLeft w:val="480"/>
                  <w:marRight w:val="0"/>
                  <w:marTop w:val="0"/>
                  <w:marBottom w:val="0"/>
                  <w:divBdr>
                    <w:top w:val="none" w:sz="0" w:space="0" w:color="auto"/>
                    <w:left w:val="none" w:sz="0" w:space="0" w:color="auto"/>
                    <w:bottom w:val="none" w:sz="0" w:space="0" w:color="auto"/>
                    <w:right w:val="none" w:sz="0" w:space="0" w:color="auto"/>
                  </w:divBdr>
                </w:div>
                <w:div w:id="1581018197">
                  <w:marLeft w:val="480"/>
                  <w:marRight w:val="0"/>
                  <w:marTop w:val="0"/>
                  <w:marBottom w:val="0"/>
                  <w:divBdr>
                    <w:top w:val="none" w:sz="0" w:space="0" w:color="auto"/>
                    <w:left w:val="none" w:sz="0" w:space="0" w:color="auto"/>
                    <w:bottom w:val="none" w:sz="0" w:space="0" w:color="auto"/>
                    <w:right w:val="none" w:sz="0" w:space="0" w:color="auto"/>
                  </w:divBdr>
                </w:div>
                <w:div w:id="527645345">
                  <w:marLeft w:val="480"/>
                  <w:marRight w:val="0"/>
                  <w:marTop w:val="0"/>
                  <w:marBottom w:val="0"/>
                  <w:divBdr>
                    <w:top w:val="none" w:sz="0" w:space="0" w:color="auto"/>
                    <w:left w:val="none" w:sz="0" w:space="0" w:color="auto"/>
                    <w:bottom w:val="none" w:sz="0" w:space="0" w:color="auto"/>
                    <w:right w:val="none" w:sz="0" w:space="0" w:color="auto"/>
                  </w:divBdr>
                </w:div>
                <w:div w:id="1334262917">
                  <w:marLeft w:val="480"/>
                  <w:marRight w:val="0"/>
                  <w:marTop w:val="0"/>
                  <w:marBottom w:val="0"/>
                  <w:divBdr>
                    <w:top w:val="none" w:sz="0" w:space="0" w:color="auto"/>
                    <w:left w:val="none" w:sz="0" w:space="0" w:color="auto"/>
                    <w:bottom w:val="none" w:sz="0" w:space="0" w:color="auto"/>
                    <w:right w:val="none" w:sz="0" w:space="0" w:color="auto"/>
                  </w:divBdr>
                </w:div>
                <w:div w:id="1684816640">
                  <w:marLeft w:val="480"/>
                  <w:marRight w:val="0"/>
                  <w:marTop w:val="0"/>
                  <w:marBottom w:val="0"/>
                  <w:divBdr>
                    <w:top w:val="none" w:sz="0" w:space="0" w:color="auto"/>
                    <w:left w:val="none" w:sz="0" w:space="0" w:color="auto"/>
                    <w:bottom w:val="none" w:sz="0" w:space="0" w:color="auto"/>
                    <w:right w:val="none" w:sz="0" w:space="0" w:color="auto"/>
                  </w:divBdr>
                </w:div>
                <w:div w:id="2138646549">
                  <w:marLeft w:val="480"/>
                  <w:marRight w:val="0"/>
                  <w:marTop w:val="0"/>
                  <w:marBottom w:val="0"/>
                  <w:divBdr>
                    <w:top w:val="none" w:sz="0" w:space="0" w:color="auto"/>
                    <w:left w:val="none" w:sz="0" w:space="0" w:color="auto"/>
                    <w:bottom w:val="none" w:sz="0" w:space="0" w:color="auto"/>
                    <w:right w:val="none" w:sz="0" w:space="0" w:color="auto"/>
                  </w:divBdr>
                </w:div>
                <w:div w:id="1203438005">
                  <w:marLeft w:val="480"/>
                  <w:marRight w:val="0"/>
                  <w:marTop w:val="0"/>
                  <w:marBottom w:val="0"/>
                  <w:divBdr>
                    <w:top w:val="none" w:sz="0" w:space="0" w:color="auto"/>
                    <w:left w:val="none" w:sz="0" w:space="0" w:color="auto"/>
                    <w:bottom w:val="none" w:sz="0" w:space="0" w:color="auto"/>
                    <w:right w:val="none" w:sz="0" w:space="0" w:color="auto"/>
                  </w:divBdr>
                </w:div>
                <w:div w:id="272178884">
                  <w:marLeft w:val="480"/>
                  <w:marRight w:val="0"/>
                  <w:marTop w:val="0"/>
                  <w:marBottom w:val="0"/>
                  <w:divBdr>
                    <w:top w:val="none" w:sz="0" w:space="0" w:color="auto"/>
                    <w:left w:val="none" w:sz="0" w:space="0" w:color="auto"/>
                    <w:bottom w:val="none" w:sz="0" w:space="0" w:color="auto"/>
                    <w:right w:val="none" w:sz="0" w:space="0" w:color="auto"/>
                  </w:divBdr>
                </w:div>
                <w:div w:id="1244684591">
                  <w:marLeft w:val="480"/>
                  <w:marRight w:val="0"/>
                  <w:marTop w:val="0"/>
                  <w:marBottom w:val="0"/>
                  <w:divBdr>
                    <w:top w:val="none" w:sz="0" w:space="0" w:color="auto"/>
                    <w:left w:val="none" w:sz="0" w:space="0" w:color="auto"/>
                    <w:bottom w:val="none" w:sz="0" w:space="0" w:color="auto"/>
                    <w:right w:val="none" w:sz="0" w:space="0" w:color="auto"/>
                  </w:divBdr>
                </w:div>
                <w:div w:id="1891183594">
                  <w:marLeft w:val="480"/>
                  <w:marRight w:val="0"/>
                  <w:marTop w:val="0"/>
                  <w:marBottom w:val="0"/>
                  <w:divBdr>
                    <w:top w:val="none" w:sz="0" w:space="0" w:color="auto"/>
                    <w:left w:val="none" w:sz="0" w:space="0" w:color="auto"/>
                    <w:bottom w:val="none" w:sz="0" w:space="0" w:color="auto"/>
                    <w:right w:val="none" w:sz="0" w:space="0" w:color="auto"/>
                  </w:divBdr>
                </w:div>
                <w:div w:id="1429085763">
                  <w:marLeft w:val="480"/>
                  <w:marRight w:val="0"/>
                  <w:marTop w:val="0"/>
                  <w:marBottom w:val="0"/>
                  <w:divBdr>
                    <w:top w:val="none" w:sz="0" w:space="0" w:color="auto"/>
                    <w:left w:val="none" w:sz="0" w:space="0" w:color="auto"/>
                    <w:bottom w:val="none" w:sz="0" w:space="0" w:color="auto"/>
                    <w:right w:val="none" w:sz="0" w:space="0" w:color="auto"/>
                  </w:divBdr>
                </w:div>
                <w:div w:id="218171303">
                  <w:marLeft w:val="480"/>
                  <w:marRight w:val="0"/>
                  <w:marTop w:val="0"/>
                  <w:marBottom w:val="0"/>
                  <w:divBdr>
                    <w:top w:val="none" w:sz="0" w:space="0" w:color="auto"/>
                    <w:left w:val="none" w:sz="0" w:space="0" w:color="auto"/>
                    <w:bottom w:val="none" w:sz="0" w:space="0" w:color="auto"/>
                    <w:right w:val="none" w:sz="0" w:space="0" w:color="auto"/>
                  </w:divBdr>
                </w:div>
                <w:div w:id="223369935">
                  <w:marLeft w:val="480"/>
                  <w:marRight w:val="0"/>
                  <w:marTop w:val="0"/>
                  <w:marBottom w:val="0"/>
                  <w:divBdr>
                    <w:top w:val="none" w:sz="0" w:space="0" w:color="auto"/>
                    <w:left w:val="none" w:sz="0" w:space="0" w:color="auto"/>
                    <w:bottom w:val="none" w:sz="0" w:space="0" w:color="auto"/>
                    <w:right w:val="none" w:sz="0" w:space="0" w:color="auto"/>
                  </w:divBdr>
                </w:div>
                <w:div w:id="1334186082">
                  <w:marLeft w:val="480"/>
                  <w:marRight w:val="0"/>
                  <w:marTop w:val="0"/>
                  <w:marBottom w:val="0"/>
                  <w:divBdr>
                    <w:top w:val="none" w:sz="0" w:space="0" w:color="auto"/>
                    <w:left w:val="none" w:sz="0" w:space="0" w:color="auto"/>
                    <w:bottom w:val="none" w:sz="0" w:space="0" w:color="auto"/>
                    <w:right w:val="none" w:sz="0" w:space="0" w:color="auto"/>
                  </w:divBdr>
                </w:div>
                <w:div w:id="320812412">
                  <w:marLeft w:val="480"/>
                  <w:marRight w:val="0"/>
                  <w:marTop w:val="0"/>
                  <w:marBottom w:val="0"/>
                  <w:divBdr>
                    <w:top w:val="none" w:sz="0" w:space="0" w:color="auto"/>
                    <w:left w:val="none" w:sz="0" w:space="0" w:color="auto"/>
                    <w:bottom w:val="none" w:sz="0" w:space="0" w:color="auto"/>
                    <w:right w:val="none" w:sz="0" w:space="0" w:color="auto"/>
                  </w:divBdr>
                </w:div>
                <w:div w:id="1861509600">
                  <w:marLeft w:val="480"/>
                  <w:marRight w:val="0"/>
                  <w:marTop w:val="0"/>
                  <w:marBottom w:val="0"/>
                  <w:divBdr>
                    <w:top w:val="none" w:sz="0" w:space="0" w:color="auto"/>
                    <w:left w:val="none" w:sz="0" w:space="0" w:color="auto"/>
                    <w:bottom w:val="none" w:sz="0" w:space="0" w:color="auto"/>
                    <w:right w:val="none" w:sz="0" w:space="0" w:color="auto"/>
                  </w:divBdr>
                </w:div>
                <w:div w:id="1959533045">
                  <w:marLeft w:val="480"/>
                  <w:marRight w:val="0"/>
                  <w:marTop w:val="0"/>
                  <w:marBottom w:val="0"/>
                  <w:divBdr>
                    <w:top w:val="none" w:sz="0" w:space="0" w:color="auto"/>
                    <w:left w:val="none" w:sz="0" w:space="0" w:color="auto"/>
                    <w:bottom w:val="none" w:sz="0" w:space="0" w:color="auto"/>
                    <w:right w:val="none" w:sz="0" w:space="0" w:color="auto"/>
                  </w:divBdr>
                </w:div>
                <w:div w:id="1384865891">
                  <w:marLeft w:val="480"/>
                  <w:marRight w:val="0"/>
                  <w:marTop w:val="0"/>
                  <w:marBottom w:val="0"/>
                  <w:divBdr>
                    <w:top w:val="none" w:sz="0" w:space="0" w:color="auto"/>
                    <w:left w:val="none" w:sz="0" w:space="0" w:color="auto"/>
                    <w:bottom w:val="none" w:sz="0" w:space="0" w:color="auto"/>
                    <w:right w:val="none" w:sz="0" w:space="0" w:color="auto"/>
                  </w:divBdr>
                </w:div>
                <w:div w:id="1402143990">
                  <w:marLeft w:val="480"/>
                  <w:marRight w:val="0"/>
                  <w:marTop w:val="0"/>
                  <w:marBottom w:val="0"/>
                  <w:divBdr>
                    <w:top w:val="none" w:sz="0" w:space="0" w:color="auto"/>
                    <w:left w:val="none" w:sz="0" w:space="0" w:color="auto"/>
                    <w:bottom w:val="none" w:sz="0" w:space="0" w:color="auto"/>
                    <w:right w:val="none" w:sz="0" w:space="0" w:color="auto"/>
                  </w:divBdr>
                </w:div>
                <w:div w:id="1277516429">
                  <w:marLeft w:val="480"/>
                  <w:marRight w:val="0"/>
                  <w:marTop w:val="0"/>
                  <w:marBottom w:val="0"/>
                  <w:divBdr>
                    <w:top w:val="none" w:sz="0" w:space="0" w:color="auto"/>
                    <w:left w:val="none" w:sz="0" w:space="0" w:color="auto"/>
                    <w:bottom w:val="none" w:sz="0" w:space="0" w:color="auto"/>
                    <w:right w:val="none" w:sz="0" w:space="0" w:color="auto"/>
                  </w:divBdr>
                </w:div>
                <w:div w:id="1981180590">
                  <w:marLeft w:val="480"/>
                  <w:marRight w:val="0"/>
                  <w:marTop w:val="0"/>
                  <w:marBottom w:val="0"/>
                  <w:divBdr>
                    <w:top w:val="none" w:sz="0" w:space="0" w:color="auto"/>
                    <w:left w:val="none" w:sz="0" w:space="0" w:color="auto"/>
                    <w:bottom w:val="none" w:sz="0" w:space="0" w:color="auto"/>
                    <w:right w:val="none" w:sz="0" w:space="0" w:color="auto"/>
                  </w:divBdr>
                </w:div>
              </w:divsChild>
            </w:div>
            <w:div w:id="1253660166">
              <w:marLeft w:val="0"/>
              <w:marRight w:val="0"/>
              <w:marTop w:val="0"/>
              <w:marBottom w:val="0"/>
              <w:divBdr>
                <w:top w:val="none" w:sz="0" w:space="0" w:color="auto"/>
                <w:left w:val="none" w:sz="0" w:space="0" w:color="auto"/>
                <w:bottom w:val="none" w:sz="0" w:space="0" w:color="auto"/>
                <w:right w:val="none" w:sz="0" w:space="0" w:color="auto"/>
              </w:divBdr>
              <w:divsChild>
                <w:div w:id="1454863900">
                  <w:marLeft w:val="480"/>
                  <w:marRight w:val="0"/>
                  <w:marTop w:val="0"/>
                  <w:marBottom w:val="0"/>
                  <w:divBdr>
                    <w:top w:val="none" w:sz="0" w:space="0" w:color="auto"/>
                    <w:left w:val="none" w:sz="0" w:space="0" w:color="auto"/>
                    <w:bottom w:val="none" w:sz="0" w:space="0" w:color="auto"/>
                    <w:right w:val="none" w:sz="0" w:space="0" w:color="auto"/>
                  </w:divBdr>
                </w:div>
                <w:div w:id="926618288">
                  <w:marLeft w:val="480"/>
                  <w:marRight w:val="0"/>
                  <w:marTop w:val="0"/>
                  <w:marBottom w:val="0"/>
                  <w:divBdr>
                    <w:top w:val="none" w:sz="0" w:space="0" w:color="auto"/>
                    <w:left w:val="none" w:sz="0" w:space="0" w:color="auto"/>
                    <w:bottom w:val="none" w:sz="0" w:space="0" w:color="auto"/>
                    <w:right w:val="none" w:sz="0" w:space="0" w:color="auto"/>
                  </w:divBdr>
                </w:div>
                <w:div w:id="2057198505">
                  <w:marLeft w:val="480"/>
                  <w:marRight w:val="0"/>
                  <w:marTop w:val="0"/>
                  <w:marBottom w:val="0"/>
                  <w:divBdr>
                    <w:top w:val="none" w:sz="0" w:space="0" w:color="auto"/>
                    <w:left w:val="none" w:sz="0" w:space="0" w:color="auto"/>
                    <w:bottom w:val="none" w:sz="0" w:space="0" w:color="auto"/>
                    <w:right w:val="none" w:sz="0" w:space="0" w:color="auto"/>
                  </w:divBdr>
                </w:div>
                <w:div w:id="1989675357">
                  <w:marLeft w:val="480"/>
                  <w:marRight w:val="0"/>
                  <w:marTop w:val="0"/>
                  <w:marBottom w:val="0"/>
                  <w:divBdr>
                    <w:top w:val="none" w:sz="0" w:space="0" w:color="auto"/>
                    <w:left w:val="none" w:sz="0" w:space="0" w:color="auto"/>
                    <w:bottom w:val="none" w:sz="0" w:space="0" w:color="auto"/>
                    <w:right w:val="none" w:sz="0" w:space="0" w:color="auto"/>
                  </w:divBdr>
                </w:div>
                <w:div w:id="1320184939">
                  <w:marLeft w:val="480"/>
                  <w:marRight w:val="0"/>
                  <w:marTop w:val="0"/>
                  <w:marBottom w:val="0"/>
                  <w:divBdr>
                    <w:top w:val="none" w:sz="0" w:space="0" w:color="auto"/>
                    <w:left w:val="none" w:sz="0" w:space="0" w:color="auto"/>
                    <w:bottom w:val="none" w:sz="0" w:space="0" w:color="auto"/>
                    <w:right w:val="none" w:sz="0" w:space="0" w:color="auto"/>
                  </w:divBdr>
                </w:div>
                <w:div w:id="2137798005">
                  <w:marLeft w:val="480"/>
                  <w:marRight w:val="0"/>
                  <w:marTop w:val="0"/>
                  <w:marBottom w:val="0"/>
                  <w:divBdr>
                    <w:top w:val="none" w:sz="0" w:space="0" w:color="auto"/>
                    <w:left w:val="none" w:sz="0" w:space="0" w:color="auto"/>
                    <w:bottom w:val="none" w:sz="0" w:space="0" w:color="auto"/>
                    <w:right w:val="none" w:sz="0" w:space="0" w:color="auto"/>
                  </w:divBdr>
                </w:div>
                <w:div w:id="1487430387">
                  <w:marLeft w:val="480"/>
                  <w:marRight w:val="0"/>
                  <w:marTop w:val="0"/>
                  <w:marBottom w:val="0"/>
                  <w:divBdr>
                    <w:top w:val="none" w:sz="0" w:space="0" w:color="auto"/>
                    <w:left w:val="none" w:sz="0" w:space="0" w:color="auto"/>
                    <w:bottom w:val="none" w:sz="0" w:space="0" w:color="auto"/>
                    <w:right w:val="none" w:sz="0" w:space="0" w:color="auto"/>
                  </w:divBdr>
                </w:div>
                <w:div w:id="638800696">
                  <w:marLeft w:val="480"/>
                  <w:marRight w:val="0"/>
                  <w:marTop w:val="0"/>
                  <w:marBottom w:val="0"/>
                  <w:divBdr>
                    <w:top w:val="none" w:sz="0" w:space="0" w:color="auto"/>
                    <w:left w:val="none" w:sz="0" w:space="0" w:color="auto"/>
                    <w:bottom w:val="none" w:sz="0" w:space="0" w:color="auto"/>
                    <w:right w:val="none" w:sz="0" w:space="0" w:color="auto"/>
                  </w:divBdr>
                </w:div>
                <w:div w:id="993025569">
                  <w:marLeft w:val="480"/>
                  <w:marRight w:val="0"/>
                  <w:marTop w:val="0"/>
                  <w:marBottom w:val="0"/>
                  <w:divBdr>
                    <w:top w:val="none" w:sz="0" w:space="0" w:color="auto"/>
                    <w:left w:val="none" w:sz="0" w:space="0" w:color="auto"/>
                    <w:bottom w:val="none" w:sz="0" w:space="0" w:color="auto"/>
                    <w:right w:val="none" w:sz="0" w:space="0" w:color="auto"/>
                  </w:divBdr>
                </w:div>
                <w:div w:id="747727554">
                  <w:marLeft w:val="480"/>
                  <w:marRight w:val="0"/>
                  <w:marTop w:val="0"/>
                  <w:marBottom w:val="0"/>
                  <w:divBdr>
                    <w:top w:val="none" w:sz="0" w:space="0" w:color="auto"/>
                    <w:left w:val="none" w:sz="0" w:space="0" w:color="auto"/>
                    <w:bottom w:val="none" w:sz="0" w:space="0" w:color="auto"/>
                    <w:right w:val="none" w:sz="0" w:space="0" w:color="auto"/>
                  </w:divBdr>
                </w:div>
                <w:div w:id="1093940083">
                  <w:marLeft w:val="480"/>
                  <w:marRight w:val="0"/>
                  <w:marTop w:val="0"/>
                  <w:marBottom w:val="0"/>
                  <w:divBdr>
                    <w:top w:val="none" w:sz="0" w:space="0" w:color="auto"/>
                    <w:left w:val="none" w:sz="0" w:space="0" w:color="auto"/>
                    <w:bottom w:val="none" w:sz="0" w:space="0" w:color="auto"/>
                    <w:right w:val="none" w:sz="0" w:space="0" w:color="auto"/>
                  </w:divBdr>
                </w:div>
                <w:div w:id="1607349761">
                  <w:marLeft w:val="480"/>
                  <w:marRight w:val="0"/>
                  <w:marTop w:val="0"/>
                  <w:marBottom w:val="0"/>
                  <w:divBdr>
                    <w:top w:val="none" w:sz="0" w:space="0" w:color="auto"/>
                    <w:left w:val="none" w:sz="0" w:space="0" w:color="auto"/>
                    <w:bottom w:val="none" w:sz="0" w:space="0" w:color="auto"/>
                    <w:right w:val="none" w:sz="0" w:space="0" w:color="auto"/>
                  </w:divBdr>
                </w:div>
                <w:div w:id="1722703634">
                  <w:marLeft w:val="480"/>
                  <w:marRight w:val="0"/>
                  <w:marTop w:val="0"/>
                  <w:marBottom w:val="0"/>
                  <w:divBdr>
                    <w:top w:val="none" w:sz="0" w:space="0" w:color="auto"/>
                    <w:left w:val="none" w:sz="0" w:space="0" w:color="auto"/>
                    <w:bottom w:val="none" w:sz="0" w:space="0" w:color="auto"/>
                    <w:right w:val="none" w:sz="0" w:space="0" w:color="auto"/>
                  </w:divBdr>
                </w:div>
                <w:div w:id="1316956331">
                  <w:marLeft w:val="480"/>
                  <w:marRight w:val="0"/>
                  <w:marTop w:val="0"/>
                  <w:marBottom w:val="0"/>
                  <w:divBdr>
                    <w:top w:val="none" w:sz="0" w:space="0" w:color="auto"/>
                    <w:left w:val="none" w:sz="0" w:space="0" w:color="auto"/>
                    <w:bottom w:val="none" w:sz="0" w:space="0" w:color="auto"/>
                    <w:right w:val="none" w:sz="0" w:space="0" w:color="auto"/>
                  </w:divBdr>
                </w:div>
                <w:div w:id="876114989">
                  <w:marLeft w:val="480"/>
                  <w:marRight w:val="0"/>
                  <w:marTop w:val="0"/>
                  <w:marBottom w:val="0"/>
                  <w:divBdr>
                    <w:top w:val="none" w:sz="0" w:space="0" w:color="auto"/>
                    <w:left w:val="none" w:sz="0" w:space="0" w:color="auto"/>
                    <w:bottom w:val="none" w:sz="0" w:space="0" w:color="auto"/>
                    <w:right w:val="none" w:sz="0" w:space="0" w:color="auto"/>
                  </w:divBdr>
                </w:div>
                <w:div w:id="418334046">
                  <w:marLeft w:val="480"/>
                  <w:marRight w:val="0"/>
                  <w:marTop w:val="0"/>
                  <w:marBottom w:val="0"/>
                  <w:divBdr>
                    <w:top w:val="none" w:sz="0" w:space="0" w:color="auto"/>
                    <w:left w:val="none" w:sz="0" w:space="0" w:color="auto"/>
                    <w:bottom w:val="none" w:sz="0" w:space="0" w:color="auto"/>
                    <w:right w:val="none" w:sz="0" w:space="0" w:color="auto"/>
                  </w:divBdr>
                </w:div>
                <w:div w:id="1152673729">
                  <w:marLeft w:val="480"/>
                  <w:marRight w:val="0"/>
                  <w:marTop w:val="0"/>
                  <w:marBottom w:val="0"/>
                  <w:divBdr>
                    <w:top w:val="none" w:sz="0" w:space="0" w:color="auto"/>
                    <w:left w:val="none" w:sz="0" w:space="0" w:color="auto"/>
                    <w:bottom w:val="none" w:sz="0" w:space="0" w:color="auto"/>
                    <w:right w:val="none" w:sz="0" w:space="0" w:color="auto"/>
                  </w:divBdr>
                </w:div>
                <w:div w:id="67777608">
                  <w:marLeft w:val="480"/>
                  <w:marRight w:val="0"/>
                  <w:marTop w:val="0"/>
                  <w:marBottom w:val="0"/>
                  <w:divBdr>
                    <w:top w:val="none" w:sz="0" w:space="0" w:color="auto"/>
                    <w:left w:val="none" w:sz="0" w:space="0" w:color="auto"/>
                    <w:bottom w:val="none" w:sz="0" w:space="0" w:color="auto"/>
                    <w:right w:val="none" w:sz="0" w:space="0" w:color="auto"/>
                  </w:divBdr>
                </w:div>
                <w:div w:id="1319383362">
                  <w:marLeft w:val="480"/>
                  <w:marRight w:val="0"/>
                  <w:marTop w:val="0"/>
                  <w:marBottom w:val="0"/>
                  <w:divBdr>
                    <w:top w:val="none" w:sz="0" w:space="0" w:color="auto"/>
                    <w:left w:val="none" w:sz="0" w:space="0" w:color="auto"/>
                    <w:bottom w:val="none" w:sz="0" w:space="0" w:color="auto"/>
                    <w:right w:val="none" w:sz="0" w:space="0" w:color="auto"/>
                  </w:divBdr>
                </w:div>
                <w:div w:id="1192180769">
                  <w:marLeft w:val="480"/>
                  <w:marRight w:val="0"/>
                  <w:marTop w:val="0"/>
                  <w:marBottom w:val="0"/>
                  <w:divBdr>
                    <w:top w:val="none" w:sz="0" w:space="0" w:color="auto"/>
                    <w:left w:val="none" w:sz="0" w:space="0" w:color="auto"/>
                    <w:bottom w:val="none" w:sz="0" w:space="0" w:color="auto"/>
                    <w:right w:val="none" w:sz="0" w:space="0" w:color="auto"/>
                  </w:divBdr>
                </w:div>
                <w:div w:id="1452476435">
                  <w:marLeft w:val="480"/>
                  <w:marRight w:val="0"/>
                  <w:marTop w:val="0"/>
                  <w:marBottom w:val="0"/>
                  <w:divBdr>
                    <w:top w:val="none" w:sz="0" w:space="0" w:color="auto"/>
                    <w:left w:val="none" w:sz="0" w:space="0" w:color="auto"/>
                    <w:bottom w:val="none" w:sz="0" w:space="0" w:color="auto"/>
                    <w:right w:val="none" w:sz="0" w:space="0" w:color="auto"/>
                  </w:divBdr>
                </w:div>
                <w:div w:id="1258445502">
                  <w:marLeft w:val="480"/>
                  <w:marRight w:val="0"/>
                  <w:marTop w:val="0"/>
                  <w:marBottom w:val="0"/>
                  <w:divBdr>
                    <w:top w:val="none" w:sz="0" w:space="0" w:color="auto"/>
                    <w:left w:val="none" w:sz="0" w:space="0" w:color="auto"/>
                    <w:bottom w:val="none" w:sz="0" w:space="0" w:color="auto"/>
                    <w:right w:val="none" w:sz="0" w:space="0" w:color="auto"/>
                  </w:divBdr>
                </w:div>
                <w:div w:id="1186944307">
                  <w:marLeft w:val="480"/>
                  <w:marRight w:val="0"/>
                  <w:marTop w:val="0"/>
                  <w:marBottom w:val="0"/>
                  <w:divBdr>
                    <w:top w:val="none" w:sz="0" w:space="0" w:color="auto"/>
                    <w:left w:val="none" w:sz="0" w:space="0" w:color="auto"/>
                    <w:bottom w:val="none" w:sz="0" w:space="0" w:color="auto"/>
                    <w:right w:val="none" w:sz="0" w:space="0" w:color="auto"/>
                  </w:divBdr>
                </w:div>
                <w:div w:id="451828592">
                  <w:marLeft w:val="480"/>
                  <w:marRight w:val="0"/>
                  <w:marTop w:val="0"/>
                  <w:marBottom w:val="0"/>
                  <w:divBdr>
                    <w:top w:val="none" w:sz="0" w:space="0" w:color="auto"/>
                    <w:left w:val="none" w:sz="0" w:space="0" w:color="auto"/>
                    <w:bottom w:val="none" w:sz="0" w:space="0" w:color="auto"/>
                    <w:right w:val="none" w:sz="0" w:space="0" w:color="auto"/>
                  </w:divBdr>
                </w:div>
                <w:div w:id="202715038">
                  <w:marLeft w:val="480"/>
                  <w:marRight w:val="0"/>
                  <w:marTop w:val="0"/>
                  <w:marBottom w:val="0"/>
                  <w:divBdr>
                    <w:top w:val="none" w:sz="0" w:space="0" w:color="auto"/>
                    <w:left w:val="none" w:sz="0" w:space="0" w:color="auto"/>
                    <w:bottom w:val="none" w:sz="0" w:space="0" w:color="auto"/>
                    <w:right w:val="none" w:sz="0" w:space="0" w:color="auto"/>
                  </w:divBdr>
                </w:div>
                <w:div w:id="1616717057">
                  <w:marLeft w:val="480"/>
                  <w:marRight w:val="0"/>
                  <w:marTop w:val="0"/>
                  <w:marBottom w:val="0"/>
                  <w:divBdr>
                    <w:top w:val="none" w:sz="0" w:space="0" w:color="auto"/>
                    <w:left w:val="none" w:sz="0" w:space="0" w:color="auto"/>
                    <w:bottom w:val="none" w:sz="0" w:space="0" w:color="auto"/>
                    <w:right w:val="none" w:sz="0" w:space="0" w:color="auto"/>
                  </w:divBdr>
                </w:div>
                <w:div w:id="890000990">
                  <w:marLeft w:val="480"/>
                  <w:marRight w:val="0"/>
                  <w:marTop w:val="0"/>
                  <w:marBottom w:val="0"/>
                  <w:divBdr>
                    <w:top w:val="none" w:sz="0" w:space="0" w:color="auto"/>
                    <w:left w:val="none" w:sz="0" w:space="0" w:color="auto"/>
                    <w:bottom w:val="none" w:sz="0" w:space="0" w:color="auto"/>
                    <w:right w:val="none" w:sz="0" w:space="0" w:color="auto"/>
                  </w:divBdr>
                </w:div>
                <w:div w:id="2090350623">
                  <w:marLeft w:val="480"/>
                  <w:marRight w:val="0"/>
                  <w:marTop w:val="0"/>
                  <w:marBottom w:val="0"/>
                  <w:divBdr>
                    <w:top w:val="none" w:sz="0" w:space="0" w:color="auto"/>
                    <w:left w:val="none" w:sz="0" w:space="0" w:color="auto"/>
                    <w:bottom w:val="none" w:sz="0" w:space="0" w:color="auto"/>
                    <w:right w:val="none" w:sz="0" w:space="0" w:color="auto"/>
                  </w:divBdr>
                </w:div>
                <w:div w:id="232394552">
                  <w:marLeft w:val="480"/>
                  <w:marRight w:val="0"/>
                  <w:marTop w:val="0"/>
                  <w:marBottom w:val="0"/>
                  <w:divBdr>
                    <w:top w:val="none" w:sz="0" w:space="0" w:color="auto"/>
                    <w:left w:val="none" w:sz="0" w:space="0" w:color="auto"/>
                    <w:bottom w:val="none" w:sz="0" w:space="0" w:color="auto"/>
                    <w:right w:val="none" w:sz="0" w:space="0" w:color="auto"/>
                  </w:divBdr>
                </w:div>
                <w:div w:id="1668047004">
                  <w:marLeft w:val="480"/>
                  <w:marRight w:val="0"/>
                  <w:marTop w:val="0"/>
                  <w:marBottom w:val="0"/>
                  <w:divBdr>
                    <w:top w:val="none" w:sz="0" w:space="0" w:color="auto"/>
                    <w:left w:val="none" w:sz="0" w:space="0" w:color="auto"/>
                    <w:bottom w:val="none" w:sz="0" w:space="0" w:color="auto"/>
                    <w:right w:val="none" w:sz="0" w:space="0" w:color="auto"/>
                  </w:divBdr>
                </w:div>
                <w:div w:id="1663390489">
                  <w:marLeft w:val="480"/>
                  <w:marRight w:val="0"/>
                  <w:marTop w:val="0"/>
                  <w:marBottom w:val="0"/>
                  <w:divBdr>
                    <w:top w:val="none" w:sz="0" w:space="0" w:color="auto"/>
                    <w:left w:val="none" w:sz="0" w:space="0" w:color="auto"/>
                    <w:bottom w:val="none" w:sz="0" w:space="0" w:color="auto"/>
                    <w:right w:val="none" w:sz="0" w:space="0" w:color="auto"/>
                  </w:divBdr>
                </w:div>
                <w:div w:id="2044136090">
                  <w:marLeft w:val="480"/>
                  <w:marRight w:val="0"/>
                  <w:marTop w:val="0"/>
                  <w:marBottom w:val="0"/>
                  <w:divBdr>
                    <w:top w:val="none" w:sz="0" w:space="0" w:color="auto"/>
                    <w:left w:val="none" w:sz="0" w:space="0" w:color="auto"/>
                    <w:bottom w:val="none" w:sz="0" w:space="0" w:color="auto"/>
                    <w:right w:val="none" w:sz="0" w:space="0" w:color="auto"/>
                  </w:divBdr>
                </w:div>
                <w:div w:id="1234467223">
                  <w:marLeft w:val="480"/>
                  <w:marRight w:val="0"/>
                  <w:marTop w:val="0"/>
                  <w:marBottom w:val="0"/>
                  <w:divBdr>
                    <w:top w:val="none" w:sz="0" w:space="0" w:color="auto"/>
                    <w:left w:val="none" w:sz="0" w:space="0" w:color="auto"/>
                    <w:bottom w:val="none" w:sz="0" w:space="0" w:color="auto"/>
                    <w:right w:val="none" w:sz="0" w:space="0" w:color="auto"/>
                  </w:divBdr>
                </w:div>
                <w:div w:id="1340810652">
                  <w:marLeft w:val="480"/>
                  <w:marRight w:val="0"/>
                  <w:marTop w:val="0"/>
                  <w:marBottom w:val="0"/>
                  <w:divBdr>
                    <w:top w:val="none" w:sz="0" w:space="0" w:color="auto"/>
                    <w:left w:val="none" w:sz="0" w:space="0" w:color="auto"/>
                    <w:bottom w:val="none" w:sz="0" w:space="0" w:color="auto"/>
                    <w:right w:val="none" w:sz="0" w:space="0" w:color="auto"/>
                  </w:divBdr>
                </w:div>
                <w:div w:id="1655529417">
                  <w:marLeft w:val="480"/>
                  <w:marRight w:val="0"/>
                  <w:marTop w:val="0"/>
                  <w:marBottom w:val="0"/>
                  <w:divBdr>
                    <w:top w:val="none" w:sz="0" w:space="0" w:color="auto"/>
                    <w:left w:val="none" w:sz="0" w:space="0" w:color="auto"/>
                    <w:bottom w:val="none" w:sz="0" w:space="0" w:color="auto"/>
                    <w:right w:val="none" w:sz="0" w:space="0" w:color="auto"/>
                  </w:divBdr>
                </w:div>
                <w:div w:id="1322779661">
                  <w:marLeft w:val="480"/>
                  <w:marRight w:val="0"/>
                  <w:marTop w:val="0"/>
                  <w:marBottom w:val="0"/>
                  <w:divBdr>
                    <w:top w:val="none" w:sz="0" w:space="0" w:color="auto"/>
                    <w:left w:val="none" w:sz="0" w:space="0" w:color="auto"/>
                    <w:bottom w:val="none" w:sz="0" w:space="0" w:color="auto"/>
                    <w:right w:val="none" w:sz="0" w:space="0" w:color="auto"/>
                  </w:divBdr>
                </w:div>
                <w:div w:id="1595283852">
                  <w:marLeft w:val="480"/>
                  <w:marRight w:val="0"/>
                  <w:marTop w:val="0"/>
                  <w:marBottom w:val="0"/>
                  <w:divBdr>
                    <w:top w:val="none" w:sz="0" w:space="0" w:color="auto"/>
                    <w:left w:val="none" w:sz="0" w:space="0" w:color="auto"/>
                    <w:bottom w:val="none" w:sz="0" w:space="0" w:color="auto"/>
                    <w:right w:val="none" w:sz="0" w:space="0" w:color="auto"/>
                  </w:divBdr>
                </w:div>
                <w:div w:id="841579392">
                  <w:marLeft w:val="480"/>
                  <w:marRight w:val="0"/>
                  <w:marTop w:val="0"/>
                  <w:marBottom w:val="0"/>
                  <w:divBdr>
                    <w:top w:val="none" w:sz="0" w:space="0" w:color="auto"/>
                    <w:left w:val="none" w:sz="0" w:space="0" w:color="auto"/>
                    <w:bottom w:val="none" w:sz="0" w:space="0" w:color="auto"/>
                    <w:right w:val="none" w:sz="0" w:space="0" w:color="auto"/>
                  </w:divBdr>
                </w:div>
                <w:div w:id="2022931750">
                  <w:marLeft w:val="480"/>
                  <w:marRight w:val="0"/>
                  <w:marTop w:val="0"/>
                  <w:marBottom w:val="0"/>
                  <w:divBdr>
                    <w:top w:val="none" w:sz="0" w:space="0" w:color="auto"/>
                    <w:left w:val="none" w:sz="0" w:space="0" w:color="auto"/>
                    <w:bottom w:val="none" w:sz="0" w:space="0" w:color="auto"/>
                    <w:right w:val="none" w:sz="0" w:space="0" w:color="auto"/>
                  </w:divBdr>
                </w:div>
                <w:div w:id="1309674445">
                  <w:marLeft w:val="480"/>
                  <w:marRight w:val="0"/>
                  <w:marTop w:val="0"/>
                  <w:marBottom w:val="0"/>
                  <w:divBdr>
                    <w:top w:val="none" w:sz="0" w:space="0" w:color="auto"/>
                    <w:left w:val="none" w:sz="0" w:space="0" w:color="auto"/>
                    <w:bottom w:val="none" w:sz="0" w:space="0" w:color="auto"/>
                    <w:right w:val="none" w:sz="0" w:space="0" w:color="auto"/>
                  </w:divBdr>
                </w:div>
                <w:div w:id="894465393">
                  <w:marLeft w:val="480"/>
                  <w:marRight w:val="0"/>
                  <w:marTop w:val="0"/>
                  <w:marBottom w:val="0"/>
                  <w:divBdr>
                    <w:top w:val="none" w:sz="0" w:space="0" w:color="auto"/>
                    <w:left w:val="none" w:sz="0" w:space="0" w:color="auto"/>
                    <w:bottom w:val="none" w:sz="0" w:space="0" w:color="auto"/>
                    <w:right w:val="none" w:sz="0" w:space="0" w:color="auto"/>
                  </w:divBdr>
                </w:div>
                <w:div w:id="479856485">
                  <w:marLeft w:val="480"/>
                  <w:marRight w:val="0"/>
                  <w:marTop w:val="0"/>
                  <w:marBottom w:val="0"/>
                  <w:divBdr>
                    <w:top w:val="none" w:sz="0" w:space="0" w:color="auto"/>
                    <w:left w:val="none" w:sz="0" w:space="0" w:color="auto"/>
                    <w:bottom w:val="none" w:sz="0" w:space="0" w:color="auto"/>
                    <w:right w:val="none" w:sz="0" w:space="0" w:color="auto"/>
                  </w:divBdr>
                </w:div>
                <w:div w:id="1240555514">
                  <w:marLeft w:val="480"/>
                  <w:marRight w:val="0"/>
                  <w:marTop w:val="0"/>
                  <w:marBottom w:val="0"/>
                  <w:divBdr>
                    <w:top w:val="none" w:sz="0" w:space="0" w:color="auto"/>
                    <w:left w:val="none" w:sz="0" w:space="0" w:color="auto"/>
                    <w:bottom w:val="none" w:sz="0" w:space="0" w:color="auto"/>
                    <w:right w:val="none" w:sz="0" w:space="0" w:color="auto"/>
                  </w:divBdr>
                </w:div>
                <w:div w:id="228350061">
                  <w:marLeft w:val="480"/>
                  <w:marRight w:val="0"/>
                  <w:marTop w:val="0"/>
                  <w:marBottom w:val="0"/>
                  <w:divBdr>
                    <w:top w:val="none" w:sz="0" w:space="0" w:color="auto"/>
                    <w:left w:val="none" w:sz="0" w:space="0" w:color="auto"/>
                    <w:bottom w:val="none" w:sz="0" w:space="0" w:color="auto"/>
                    <w:right w:val="none" w:sz="0" w:space="0" w:color="auto"/>
                  </w:divBdr>
                </w:div>
                <w:div w:id="1760059654">
                  <w:marLeft w:val="480"/>
                  <w:marRight w:val="0"/>
                  <w:marTop w:val="0"/>
                  <w:marBottom w:val="0"/>
                  <w:divBdr>
                    <w:top w:val="none" w:sz="0" w:space="0" w:color="auto"/>
                    <w:left w:val="none" w:sz="0" w:space="0" w:color="auto"/>
                    <w:bottom w:val="none" w:sz="0" w:space="0" w:color="auto"/>
                    <w:right w:val="none" w:sz="0" w:space="0" w:color="auto"/>
                  </w:divBdr>
                </w:div>
                <w:div w:id="1189834818">
                  <w:marLeft w:val="480"/>
                  <w:marRight w:val="0"/>
                  <w:marTop w:val="0"/>
                  <w:marBottom w:val="0"/>
                  <w:divBdr>
                    <w:top w:val="none" w:sz="0" w:space="0" w:color="auto"/>
                    <w:left w:val="none" w:sz="0" w:space="0" w:color="auto"/>
                    <w:bottom w:val="none" w:sz="0" w:space="0" w:color="auto"/>
                    <w:right w:val="none" w:sz="0" w:space="0" w:color="auto"/>
                  </w:divBdr>
                </w:div>
              </w:divsChild>
            </w:div>
            <w:div w:id="389159248">
              <w:marLeft w:val="0"/>
              <w:marRight w:val="0"/>
              <w:marTop w:val="0"/>
              <w:marBottom w:val="0"/>
              <w:divBdr>
                <w:top w:val="none" w:sz="0" w:space="0" w:color="auto"/>
                <w:left w:val="none" w:sz="0" w:space="0" w:color="auto"/>
                <w:bottom w:val="none" w:sz="0" w:space="0" w:color="auto"/>
                <w:right w:val="none" w:sz="0" w:space="0" w:color="auto"/>
              </w:divBdr>
              <w:divsChild>
                <w:div w:id="1665694768">
                  <w:marLeft w:val="480"/>
                  <w:marRight w:val="0"/>
                  <w:marTop w:val="0"/>
                  <w:marBottom w:val="0"/>
                  <w:divBdr>
                    <w:top w:val="none" w:sz="0" w:space="0" w:color="auto"/>
                    <w:left w:val="none" w:sz="0" w:space="0" w:color="auto"/>
                    <w:bottom w:val="none" w:sz="0" w:space="0" w:color="auto"/>
                    <w:right w:val="none" w:sz="0" w:space="0" w:color="auto"/>
                  </w:divBdr>
                </w:div>
                <w:div w:id="1688671748">
                  <w:marLeft w:val="480"/>
                  <w:marRight w:val="0"/>
                  <w:marTop w:val="0"/>
                  <w:marBottom w:val="0"/>
                  <w:divBdr>
                    <w:top w:val="none" w:sz="0" w:space="0" w:color="auto"/>
                    <w:left w:val="none" w:sz="0" w:space="0" w:color="auto"/>
                    <w:bottom w:val="none" w:sz="0" w:space="0" w:color="auto"/>
                    <w:right w:val="none" w:sz="0" w:space="0" w:color="auto"/>
                  </w:divBdr>
                </w:div>
                <w:div w:id="548689502">
                  <w:marLeft w:val="480"/>
                  <w:marRight w:val="0"/>
                  <w:marTop w:val="0"/>
                  <w:marBottom w:val="0"/>
                  <w:divBdr>
                    <w:top w:val="none" w:sz="0" w:space="0" w:color="auto"/>
                    <w:left w:val="none" w:sz="0" w:space="0" w:color="auto"/>
                    <w:bottom w:val="none" w:sz="0" w:space="0" w:color="auto"/>
                    <w:right w:val="none" w:sz="0" w:space="0" w:color="auto"/>
                  </w:divBdr>
                </w:div>
                <w:div w:id="1912033524">
                  <w:marLeft w:val="480"/>
                  <w:marRight w:val="0"/>
                  <w:marTop w:val="0"/>
                  <w:marBottom w:val="0"/>
                  <w:divBdr>
                    <w:top w:val="none" w:sz="0" w:space="0" w:color="auto"/>
                    <w:left w:val="none" w:sz="0" w:space="0" w:color="auto"/>
                    <w:bottom w:val="none" w:sz="0" w:space="0" w:color="auto"/>
                    <w:right w:val="none" w:sz="0" w:space="0" w:color="auto"/>
                  </w:divBdr>
                </w:div>
                <w:div w:id="1201433931">
                  <w:marLeft w:val="480"/>
                  <w:marRight w:val="0"/>
                  <w:marTop w:val="0"/>
                  <w:marBottom w:val="0"/>
                  <w:divBdr>
                    <w:top w:val="none" w:sz="0" w:space="0" w:color="auto"/>
                    <w:left w:val="none" w:sz="0" w:space="0" w:color="auto"/>
                    <w:bottom w:val="none" w:sz="0" w:space="0" w:color="auto"/>
                    <w:right w:val="none" w:sz="0" w:space="0" w:color="auto"/>
                  </w:divBdr>
                </w:div>
                <w:div w:id="1814441702">
                  <w:marLeft w:val="480"/>
                  <w:marRight w:val="0"/>
                  <w:marTop w:val="0"/>
                  <w:marBottom w:val="0"/>
                  <w:divBdr>
                    <w:top w:val="none" w:sz="0" w:space="0" w:color="auto"/>
                    <w:left w:val="none" w:sz="0" w:space="0" w:color="auto"/>
                    <w:bottom w:val="none" w:sz="0" w:space="0" w:color="auto"/>
                    <w:right w:val="none" w:sz="0" w:space="0" w:color="auto"/>
                  </w:divBdr>
                </w:div>
                <w:div w:id="904921753">
                  <w:marLeft w:val="480"/>
                  <w:marRight w:val="0"/>
                  <w:marTop w:val="0"/>
                  <w:marBottom w:val="0"/>
                  <w:divBdr>
                    <w:top w:val="none" w:sz="0" w:space="0" w:color="auto"/>
                    <w:left w:val="none" w:sz="0" w:space="0" w:color="auto"/>
                    <w:bottom w:val="none" w:sz="0" w:space="0" w:color="auto"/>
                    <w:right w:val="none" w:sz="0" w:space="0" w:color="auto"/>
                  </w:divBdr>
                </w:div>
                <w:div w:id="965820806">
                  <w:marLeft w:val="480"/>
                  <w:marRight w:val="0"/>
                  <w:marTop w:val="0"/>
                  <w:marBottom w:val="0"/>
                  <w:divBdr>
                    <w:top w:val="none" w:sz="0" w:space="0" w:color="auto"/>
                    <w:left w:val="none" w:sz="0" w:space="0" w:color="auto"/>
                    <w:bottom w:val="none" w:sz="0" w:space="0" w:color="auto"/>
                    <w:right w:val="none" w:sz="0" w:space="0" w:color="auto"/>
                  </w:divBdr>
                </w:div>
                <w:div w:id="1083067734">
                  <w:marLeft w:val="480"/>
                  <w:marRight w:val="0"/>
                  <w:marTop w:val="0"/>
                  <w:marBottom w:val="0"/>
                  <w:divBdr>
                    <w:top w:val="none" w:sz="0" w:space="0" w:color="auto"/>
                    <w:left w:val="none" w:sz="0" w:space="0" w:color="auto"/>
                    <w:bottom w:val="none" w:sz="0" w:space="0" w:color="auto"/>
                    <w:right w:val="none" w:sz="0" w:space="0" w:color="auto"/>
                  </w:divBdr>
                </w:div>
                <w:div w:id="171921578">
                  <w:marLeft w:val="480"/>
                  <w:marRight w:val="0"/>
                  <w:marTop w:val="0"/>
                  <w:marBottom w:val="0"/>
                  <w:divBdr>
                    <w:top w:val="none" w:sz="0" w:space="0" w:color="auto"/>
                    <w:left w:val="none" w:sz="0" w:space="0" w:color="auto"/>
                    <w:bottom w:val="none" w:sz="0" w:space="0" w:color="auto"/>
                    <w:right w:val="none" w:sz="0" w:space="0" w:color="auto"/>
                  </w:divBdr>
                </w:div>
                <w:div w:id="711616099">
                  <w:marLeft w:val="480"/>
                  <w:marRight w:val="0"/>
                  <w:marTop w:val="0"/>
                  <w:marBottom w:val="0"/>
                  <w:divBdr>
                    <w:top w:val="none" w:sz="0" w:space="0" w:color="auto"/>
                    <w:left w:val="none" w:sz="0" w:space="0" w:color="auto"/>
                    <w:bottom w:val="none" w:sz="0" w:space="0" w:color="auto"/>
                    <w:right w:val="none" w:sz="0" w:space="0" w:color="auto"/>
                  </w:divBdr>
                </w:div>
                <w:div w:id="265120642">
                  <w:marLeft w:val="480"/>
                  <w:marRight w:val="0"/>
                  <w:marTop w:val="0"/>
                  <w:marBottom w:val="0"/>
                  <w:divBdr>
                    <w:top w:val="none" w:sz="0" w:space="0" w:color="auto"/>
                    <w:left w:val="none" w:sz="0" w:space="0" w:color="auto"/>
                    <w:bottom w:val="none" w:sz="0" w:space="0" w:color="auto"/>
                    <w:right w:val="none" w:sz="0" w:space="0" w:color="auto"/>
                  </w:divBdr>
                </w:div>
                <w:div w:id="123888155">
                  <w:marLeft w:val="480"/>
                  <w:marRight w:val="0"/>
                  <w:marTop w:val="0"/>
                  <w:marBottom w:val="0"/>
                  <w:divBdr>
                    <w:top w:val="none" w:sz="0" w:space="0" w:color="auto"/>
                    <w:left w:val="none" w:sz="0" w:space="0" w:color="auto"/>
                    <w:bottom w:val="none" w:sz="0" w:space="0" w:color="auto"/>
                    <w:right w:val="none" w:sz="0" w:space="0" w:color="auto"/>
                  </w:divBdr>
                </w:div>
                <w:div w:id="1049037783">
                  <w:marLeft w:val="480"/>
                  <w:marRight w:val="0"/>
                  <w:marTop w:val="0"/>
                  <w:marBottom w:val="0"/>
                  <w:divBdr>
                    <w:top w:val="none" w:sz="0" w:space="0" w:color="auto"/>
                    <w:left w:val="none" w:sz="0" w:space="0" w:color="auto"/>
                    <w:bottom w:val="none" w:sz="0" w:space="0" w:color="auto"/>
                    <w:right w:val="none" w:sz="0" w:space="0" w:color="auto"/>
                  </w:divBdr>
                </w:div>
                <w:div w:id="1062295044">
                  <w:marLeft w:val="480"/>
                  <w:marRight w:val="0"/>
                  <w:marTop w:val="0"/>
                  <w:marBottom w:val="0"/>
                  <w:divBdr>
                    <w:top w:val="none" w:sz="0" w:space="0" w:color="auto"/>
                    <w:left w:val="none" w:sz="0" w:space="0" w:color="auto"/>
                    <w:bottom w:val="none" w:sz="0" w:space="0" w:color="auto"/>
                    <w:right w:val="none" w:sz="0" w:space="0" w:color="auto"/>
                  </w:divBdr>
                </w:div>
                <w:div w:id="1985040002">
                  <w:marLeft w:val="480"/>
                  <w:marRight w:val="0"/>
                  <w:marTop w:val="0"/>
                  <w:marBottom w:val="0"/>
                  <w:divBdr>
                    <w:top w:val="none" w:sz="0" w:space="0" w:color="auto"/>
                    <w:left w:val="none" w:sz="0" w:space="0" w:color="auto"/>
                    <w:bottom w:val="none" w:sz="0" w:space="0" w:color="auto"/>
                    <w:right w:val="none" w:sz="0" w:space="0" w:color="auto"/>
                  </w:divBdr>
                </w:div>
                <w:div w:id="1762142977">
                  <w:marLeft w:val="480"/>
                  <w:marRight w:val="0"/>
                  <w:marTop w:val="0"/>
                  <w:marBottom w:val="0"/>
                  <w:divBdr>
                    <w:top w:val="none" w:sz="0" w:space="0" w:color="auto"/>
                    <w:left w:val="none" w:sz="0" w:space="0" w:color="auto"/>
                    <w:bottom w:val="none" w:sz="0" w:space="0" w:color="auto"/>
                    <w:right w:val="none" w:sz="0" w:space="0" w:color="auto"/>
                  </w:divBdr>
                </w:div>
                <w:div w:id="1709794094">
                  <w:marLeft w:val="480"/>
                  <w:marRight w:val="0"/>
                  <w:marTop w:val="0"/>
                  <w:marBottom w:val="0"/>
                  <w:divBdr>
                    <w:top w:val="none" w:sz="0" w:space="0" w:color="auto"/>
                    <w:left w:val="none" w:sz="0" w:space="0" w:color="auto"/>
                    <w:bottom w:val="none" w:sz="0" w:space="0" w:color="auto"/>
                    <w:right w:val="none" w:sz="0" w:space="0" w:color="auto"/>
                  </w:divBdr>
                </w:div>
                <w:div w:id="254292776">
                  <w:marLeft w:val="480"/>
                  <w:marRight w:val="0"/>
                  <w:marTop w:val="0"/>
                  <w:marBottom w:val="0"/>
                  <w:divBdr>
                    <w:top w:val="none" w:sz="0" w:space="0" w:color="auto"/>
                    <w:left w:val="none" w:sz="0" w:space="0" w:color="auto"/>
                    <w:bottom w:val="none" w:sz="0" w:space="0" w:color="auto"/>
                    <w:right w:val="none" w:sz="0" w:space="0" w:color="auto"/>
                  </w:divBdr>
                </w:div>
                <w:div w:id="731078589">
                  <w:marLeft w:val="480"/>
                  <w:marRight w:val="0"/>
                  <w:marTop w:val="0"/>
                  <w:marBottom w:val="0"/>
                  <w:divBdr>
                    <w:top w:val="none" w:sz="0" w:space="0" w:color="auto"/>
                    <w:left w:val="none" w:sz="0" w:space="0" w:color="auto"/>
                    <w:bottom w:val="none" w:sz="0" w:space="0" w:color="auto"/>
                    <w:right w:val="none" w:sz="0" w:space="0" w:color="auto"/>
                  </w:divBdr>
                </w:div>
                <w:div w:id="2083671711">
                  <w:marLeft w:val="480"/>
                  <w:marRight w:val="0"/>
                  <w:marTop w:val="0"/>
                  <w:marBottom w:val="0"/>
                  <w:divBdr>
                    <w:top w:val="none" w:sz="0" w:space="0" w:color="auto"/>
                    <w:left w:val="none" w:sz="0" w:space="0" w:color="auto"/>
                    <w:bottom w:val="none" w:sz="0" w:space="0" w:color="auto"/>
                    <w:right w:val="none" w:sz="0" w:space="0" w:color="auto"/>
                  </w:divBdr>
                </w:div>
                <w:div w:id="1201866120">
                  <w:marLeft w:val="480"/>
                  <w:marRight w:val="0"/>
                  <w:marTop w:val="0"/>
                  <w:marBottom w:val="0"/>
                  <w:divBdr>
                    <w:top w:val="none" w:sz="0" w:space="0" w:color="auto"/>
                    <w:left w:val="none" w:sz="0" w:space="0" w:color="auto"/>
                    <w:bottom w:val="none" w:sz="0" w:space="0" w:color="auto"/>
                    <w:right w:val="none" w:sz="0" w:space="0" w:color="auto"/>
                  </w:divBdr>
                </w:div>
                <w:div w:id="1271662387">
                  <w:marLeft w:val="480"/>
                  <w:marRight w:val="0"/>
                  <w:marTop w:val="0"/>
                  <w:marBottom w:val="0"/>
                  <w:divBdr>
                    <w:top w:val="none" w:sz="0" w:space="0" w:color="auto"/>
                    <w:left w:val="none" w:sz="0" w:space="0" w:color="auto"/>
                    <w:bottom w:val="none" w:sz="0" w:space="0" w:color="auto"/>
                    <w:right w:val="none" w:sz="0" w:space="0" w:color="auto"/>
                  </w:divBdr>
                </w:div>
                <w:div w:id="732773263">
                  <w:marLeft w:val="480"/>
                  <w:marRight w:val="0"/>
                  <w:marTop w:val="0"/>
                  <w:marBottom w:val="0"/>
                  <w:divBdr>
                    <w:top w:val="none" w:sz="0" w:space="0" w:color="auto"/>
                    <w:left w:val="none" w:sz="0" w:space="0" w:color="auto"/>
                    <w:bottom w:val="none" w:sz="0" w:space="0" w:color="auto"/>
                    <w:right w:val="none" w:sz="0" w:space="0" w:color="auto"/>
                  </w:divBdr>
                </w:div>
                <w:div w:id="2033992521">
                  <w:marLeft w:val="480"/>
                  <w:marRight w:val="0"/>
                  <w:marTop w:val="0"/>
                  <w:marBottom w:val="0"/>
                  <w:divBdr>
                    <w:top w:val="none" w:sz="0" w:space="0" w:color="auto"/>
                    <w:left w:val="none" w:sz="0" w:space="0" w:color="auto"/>
                    <w:bottom w:val="none" w:sz="0" w:space="0" w:color="auto"/>
                    <w:right w:val="none" w:sz="0" w:space="0" w:color="auto"/>
                  </w:divBdr>
                </w:div>
                <w:div w:id="1360353824">
                  <w:marLeft w:val="480"/>
                  <w:marRight w:val="0"/>
                  <w:marTop w:val="0"/>
                  <w:marBottom w:val="0"/>
                  <w:divBdr>
                    <w:top w:val="none" w:sz="0" w:space="0" w:color="auto"/>
                    <w:left w:val="none" w:sz="0" w:space="0" w:color="auto"/>
                    <w:bottom w:val="none" w:sz="0" w:space="0" w:color="auto"/>
                    <w:right w:val="none" w:sz="0" w:space="0" w:color="auto"/>
                  </w:divBdr>
                </w:div>
                <w:div w:id="667710042">
                  <w:marLeft w:val="480"/>
                  <w:marRight w:val="0"/>
                  <w:marTop w:val="0"/>
                  <w:marBottom w:val="0"/>
                  <w:divBdr>
                    <w:top w:val="none" w:sz="0" w:space="0" w:color="auto"/>
                    <w:left w:val="none" w:sz="0" w:space="0" w:color="auto"/>
                    <w:bottom w:val="none" w:sz="0" w:space="0" w:color="auto"/>
                    <w:right w:val="none" w:sz="0" w:space="0" w:color="auto"/>
                  </w:divBdr>
                </w:div>
                <w:div w:id="258762363">
                  <w:marLeft w:val="480"/>
                  <w:marRight w:val="0"/>
                  <w:marTop w:val="0"/>
                  <w:marBottom w:val="0"/>
                  <w:divBdr>
                    <w:top w:val="none" w:sz="0" w:space="0" w:color="auto"/>
                    <w:left w:val="none" w:sz="0" w:space="0" w:color="auto"/>
                    <w:bottom w:val="none" w:sz="0" w:space="0" w:color="auto"/>
                    <w:right w:val="none" w:sz="0" w:space="0" w:color="auto"/>
                  </w:divBdr>
                </w:div>
                <w:div w:id="430470952">
                  <w:marLeft w:val="480"/>
                  <w:marRight w:val="0"/>
                  <w:marTop w:val="0"/>
                  <w:marBottom w:val="0"/>
                  <w:divBdr>
                    <w:top w:val="none" w:sz="0" w:space="0" w:color="auto"/>
                    <w:left w:val="none" w:sz="0" w:space="0" w:color="auto"/>
                    <w:bottom w:val="none" w:sz="0" w:space="0" w:color="auto"/>
                    <w:right w:val="none" w:sz="0" w:space="0" w:color="auto"/>
                  </w:divBdr>
                </w:div>
                <w:div w:id="1660380850">
                  <w:marLeft w:val="480"/>
                  <w:marRight w:val="0"/>
                  <w:marTop w:val="0"/>
                  <w:marBottom w:val="0"/>
                  <w:divBdr>
                    <w:top w:val="none" w:sz="0" w:space="0" w:color="auto"/>
                    <w:left w:val="none" w:sz="0" w:space="0" w:color="auto"/>
                    <w:bottom w:val="none" w:sz="0" w:space="0" w:color="auto"/>
                    <w:right w:val="none" w:sz="0" w:space="0" w:color="auto"/>
                  </w:divBdr>
                </w:div>
                <w:div w:id="1635797261">
                  <w:marLeft w:val="480"/>
                  <w:marRight w:val="0"/>
                  <w:marTop w:val="0"/>
                  <w:marBottom w:val="0"/>
                  <w:divBdr>
                    <w:top w:val="none" w:sz="0" w:space="0" w:color="auto"/>
                    <w:left w:val="none" w:sz="0" w:space="0" w:color="auto"/>
                    <w:bottom w:val="none" w:sz="0" w:space="0" w:color="auto"/>
                    <w:right w:val="none" w:sz="0" w:space="0" w:color="auto"/>
                  </w:divBdr>
                </w:div>
                <w:div w:id="262298377">
                  <w:marLeft w:val="480"/>
                  <w:marRight w:val="0"/>
                  <w:marTop w:val="0"/>
                  <w:marBottom w:val="0"/>
                  <w:divBdr>
                    <w:top w:val="none" w:sz="0" w:space="0" w:color="auto"/>
                    <w:left w:val="none" w:sz="0" w:space="0" w:color="auto"/>
                    <w:bottom w:val="none" w:sz="0" w:space="0" w:color="auto"/>
                    <w:right w:val="none" w:sz="0" w:space="0" w:color="auto"/>
                  </w:divBdr>
                </w:div>
                <w:div w:id="320932514">
                  <w:marLeft w:val="480"/>
                  <w:marRight w:val="0"/>
                  <w:marTop w:val="0"/>
                  <w:marBottom w:val="0"/>
                  <w:divBdr>
                    <w:top w:val="none" w:sz="0" w:space="0" w:color="auto"/>
                    <w:left w:val="none" w:sz="0" w:space="0" w:color="auto"/>
                    <w:bottom w:val="none" w:sz="0" w:space="0" w:color="auto"/>
                    <w:right w:val="none" w:sz="0" w:space="0" w:color="auto"/>
                  </w:divBdr>
                </w:div>
                <w:div w:id="1967273057">
                  <w:marLeft w:val="480"/>
                  <w:marRight w:val="0"/>
                  <w:marTop w:val="0"/>
                  <w:marBottom w:val="0"/>
                  <w:divBdr>
                    <w:top w:val="none" w:sz="0" w:space="0" w:color="auto"/>
                    <w:left w:val="none" w:sz="0" w:space="0" w:color="auto"/>
                    <w:bottom w:val="none" w:sz="0" w:space="0" w:color="auto"/>
                    <w:right w:val="none" w:sz="0" w:space="0" w:color="auto"/>
                  </w:divBdr>
                </w:div>
                <w:div w:id="67584653">
                  <w:marLeft w:val="480"/>
                  <w:marRight w:val="0"/>
                  <w:marTop w:val="0"/>
                  <w:marBottom w:val="0"/>
                  <w:divBdr>
                    <w:top w:val="none" w:sz="0" w:space="0" w:color="auto"/>
                    <w:left w:val="none" w:sz="0" w:space="0" w:color="auto"/>
                    <w:bottom w:val="none" w:sz="0" w:space="0" w:color="auto"/>
                    <w:right w:val="none" w:sz="0" w:space="0" w:color="auto"/>
                  </w:divBdr>
                </w:div>
                <w:div w:id="1181503898">
                  <w:marLeft w:val="480"/>
                  <w:marRight w:val="0"/>
                  <w:marTop w:val="0"/>
                  <w:marBottom w:val="0"/>
                  <w:divBdr>
                    <w:top w:val="none" w:sz="0" w:space="0" w:color="auto"/>
                    <w:left w:val="none" w:sz="0" w:space="0" w:color="auto"/>
                    <w:bottom w:val="none" w:sz="0" w:space="0" w:color="auto"/>
                    <w:right w:val="none" w:sz="0" w:space="0" w:color="auto"/>
                  </w:divBdr>
                </w:div>
                <w:div w:id="765225129">
                  <w:marLeft w:val="480"/>
                  <w:marRight w:val="0"/>
                  <w:marTop w:val="0"/>
                  <w:marBottom w:val="0"/>
                  <w:divBdr>
                    <w:top w:val="none" w:sz="0" w:space="0" w:color="auto"/>
                    <w:left w:val="none" w:sz="0" w:space="0" w:color="auto"/>
                    <w:bottom w:val="none" w:sz="0" w:space="0" w:color="auto"/>
                    <w:right w:val="none" w:sz="0" w:space="0" w:color="auto"/>
                  </w:divBdr>
                </w:div>
                <w:div w:id="1043990558">
                  <w:marLeft w:val="480"/>
                  <w:marRight w:val="0"/>
                  <w:marTop w:val="0"/>
                  <w:marBottom w:val="0"/>
                  <w:divBdr>
                    <w:top w:val="none" w:sz="0" w:space="0" w:color="auto"/>
                    <w:left w:val="none" w:sz="0" w:space="0" w:color="auto"/>
                    <w:bottom w:val="none" w:sz="0" w:space="0" w:color="auto"/>
                    <w:right w:val="none" w:sz="0" w:space="0" w:color="auto"/>
                  </w:divBdr>
                </w:div>
                <w:div w:id="2019841318">
                  <w:marLeft w:val="480"/>
                  <w:marRight w:val="0"/>
                  <w:marTop w:val="0"/>
                  <w:marBottom w:val="0"/>
                  <w:divBdr>
                    <w:top w:val="none" w:sz="0" w:space="0" w:color="auto"/>
                    <w:left w:val="none" w:sz="0" w:space="0" w:color="auto"/>
                    <w:bottom w:val="none" w:sz="0" w:space="0" w:color="auto"/>
                    <w:right w:val="none" w:sz="0" w:space="0" w:color="auto"/>
                  </w:divBdr>
                </w:div>
                <w:div w:id="720447854">
                  <w:marLeft w:val="480"/>
                  <w:marRight w:val="0"/>
                  <w:marTop w:val="0"/>
                  <w:marBottom w:val="0"/>
                  <w:divBdr>
                    <w:top w:val="none" w:sz="0" w:space="0" w:color="auto"/>
                    <w:left w:val="none" w:sz="0" w:space="0" w:color="auto"/>
                    <w:bottom w:val="none" w:sz="0" w:space="0" w:color="auto"/>
                    <w:right w:val="none" w:sz="0" w:space="0" w:color="auto"/>
                  </w:divBdr>
                </w:div>
                <w:div w:id="2143888257">
                  <w:marLeft w:val="480"/>
                  <w:marRight w:val="0"/>
                  <w:marTop w:val="0"/>
                  <w:marBottom w:val="0"/>
                  <w:divBdr>
                    <w:top w:val="none" w:sz="0" w:space="0" w:color="auto"/>
                    <w:left w:val="none" w:sz="0" w:space="0" w:color="auto"/>
                    <w:bottom w:val="none" w:sz="0" w:space="0" w:color="auto"/>
                    <w:right w:val="none" w:sz="0" w:space="0" w:color="auto"/>
                  </w:divBdr>
                </w:div>
                <w:div w:id="577251414">
                  <w:marLeft w:val="480"/>
                  <w:marRight w:val="0"/>
                  <w:marTop w:val="0"/>
                  <w:marBottom w:val="0"/>
                  <w:divBdr>
                    <w:top w:val="none" w:sz="0" w:space="0" w:color="auto"/>
                    <w:left w:val="none" w:sz="0" w:space="0" w:color="auto"/>
                    <w:bottom w:val="none" w:sz="0" w:space="0" w:color="auto"/>
                    <w:right w:val="none" w:sz="0" w:space="0" w:color="auto"/>
                  </w:divBdr>
                </w:div>
                <w:div w:id="1985348392">
                  <w:marLeft w:val="480"/>
                  <w:marRight w:val="0"/>
                  <w:marTop w:val="0"/>
                  <w:marBottom w:val="0"/>
                  <w:divBdr>
                    <w:top w:val="none" w:sz="0" w:space="0" w:color="auto"/>
                    <w:left w:val="none" w:sz="0" w:space="0" w:color="auto"/>
                    <w:bottom w:val="none" w:sz="0" w:space="0" w:color="auto"/>
                    <w:right w:val="none" w:sz="0" w:space="0" w:color="auto"/>
                  </w:divBdr>
                </w:div>
                <w:div w:id="689722526">
                  <w:marLeft w:val="480"/>
                  <w:marRight w:val="0"/>
                  <w:marTop w:val="0"/>
                  <w:marBottom w:val="0"/>
                  <w:divBdr>
                    <w:top w:val="none" w:sz="0" w:space="0" w:color="auto"/>
                    <w:left w:val="none" w:sz="0" w:space="0" w:color="auto"/>
                    <w:bottom w:val="none" w:sz="0" w:space="0" w:color="auto"/>
                    <w:right w:val="none" w:sz="0" w:space="0" w:color="auto"/>
                  </w:divBdr>
                </w:div>
                <w:div w:id="1214658333">
                  <w:marLeft w:val="480"/>
                  <w:marRight w:val="0"/>
                  <w:marTop w:val="0"/>
                  <w:marBottom w:val="0"/>
                  <w:divBdr>
                    <w:top w:val="none" w:sz="0" w:space="0" w:color="auto"/>
                    <w:left w:val="none" w:sz="0" w:space="0" w:color="auto"/>
                    <w:bottom w:val="none" w:sz="0" w:space="0" w:color="auto"/>
                    <w:right w:val="none" w:sz="0" w:space="0" w:color="auto"/>
                  </w:divBdr>
                </w:div>
                <w:div w:id="1797405454">
                  <w:marLeft w:val="480"/>
                  <w:marRight w:val="0"/>
                  <w:marTop w:val="0"/>
                  <w:marBottom w:val="0"/>
                  <w:divBdr>
                    <w:top w:val="none" w:sz="0" w:space="0" w:color="auto"/>
                    <w:left w:val="none" w:sz="0" w:space="0" w:color="auto"/>
                    <w:bottom w:val="none" w:sz="0" w:space="0" w:color="auto"/>
                    <w:right w:val="none" w:sz="0" w:space="0" w:color="auto"/>
                  </w:divBdr>
                </w:div>
              </w:divsChild>
            </w:div>
            <w:div w:id="154958222">
              <w:marLeft w:val="0"/>
              <w:marRight w:val="0"/>
              <w:marTop w:val="0"/>
              <w:marBottom w:val="0"/>
              <w:divBdr>
                <w:top w:val="none" w:sz="0" w:space="0" w:color="auto"/>
                <w:left w:val="none" w:sz="0" w:space="0" w:color="auto"/>
                <w:bottom w:val="none" w:sz="0" w:space="0" w:color="auto"/>
                <w:right w:val="none" w:sz="0" w:space="0" w:color="auto"/>
              </w:divBdr>
              <w:divsChild>
                <w:div w:id="186453255">
                  <w:marLeft w:val="480"/>
                  <w:marRight w:val="0"/>
                  <w:marTop w:val="0"/>
                  <w:marBottom w:val="0"/>
                  <w:divBdr>
                    <w:top w:val="none" w:sz="0" w:space="0" w:color="auto"/>
                    <w:left w:val="none" w:sz="0" w:space="0" w:color="auto"/>
                    <w:bottom w:val="none" w:sz="0" w:space="0" w:color="auto"/>
                    <w:right w:val="none" w:sz="0" w:space="0" w:color="auto"/>
                  </w:divBdr>
                </w:div>
                <w:div w:id="1375615533">
                  <w:marLeft w:val="480"/>
                  <w:marRight w:val="0"/>
                  <w:marTop w:val="0"/>
                  <w:marBottom w:val="0"/>
                  <w:divBdr>
                    <w:top w:val="none" w:sz="0" w:space="0" w:color="auto"/>
                    <w:left w:val="none" w:sz="0" w:space="0" w:color="auto"/>
                    <w:bottom w:val="none" w:sz="0" w:space="0" w:color="auto"/>
                    <w:right w:val="none" w:sz="0" w:space="0" w:color="auto"/>
                  </w:divBdr>
                </w:div>
                <w:div w:id="1711951662">
                  <w:marLeft w:val="480"/>
                  <w:marRight w:val="0"/>
                  <w:marTop w:val="0"/>
                  <w:marBottom w:val="0"/>
                  <w:divBdr>
                    <w:top w:val="none" w:sz="0" w:space="0" w:color="auto"/>
                    <w:left w:val="none" w:sz="0" w:space="0" w:color="auto"/>
                    <w:bottom w:val="none" w:sz="0" w:space="0" w:color="auto"/>
                    <w:right w:val="none" w:sz="0" w:space="0" w:color="auto"/>
                  </w:divBdr>
                </w:div>
                <w:div w:id="656303285">
                  <w:marLeft w:val="480"/>
                  <w:marRight w:val="0"/>
                  <w:marTop w:val="0"/>
                  <w:marBottom w:val="0"/>
                  <w:divBdr>
                    <w:top w:val="none" w:sz="0" w:space="0" w:color="auto"/>
                    <w:left w:val="none" w:sz="0" w:space="0" w:color="auto"/>
                    <w:bottom w:val="none" w:sz="0" w:space="0" w:color="auto"/>
                    <w:right w:val="none" w:sz="0" w:space="0" w:color="auto"/>
                  </w:divBdr>
                </w:div>
                <w:div w:id="168642346">
                  <w:marLeft w:val="480"/>
                  <w:marRight w:val="0"/>
                  <w:marTop w:val="0"/>
                  <w:marBottom w:val="0"/>
                  <w:divBdr>
                    <w:top w:val="none" w:sz="0" w:space="0" w:color="auto"/>
                    <w:left w:val="none" w:sz="0" w:space="0" w:color="auto"/>
                    <w:bottom w:val="none" w:sz="0" w:space="0" w:color="auto"/>
                    <w:right w:val="none" w:sz="0" w:space="0" w:color="auto"/>
                  </w:divBdr>
                </w:div>
                <w:div w:id="1050417631">
                  <w:marLeft w:val="480"/>
                  <w:marRight w:val="0"/>
                  <w:marTop w:val="0"/>
                  <w:marBottom w:val="0"/>
                  <w:divBdr>
                    <w:top w:val="none" w:sz="0" w:space="0" w:color="auto"/>
                    <w:left w:val="none" w:sz="0" w:space="0" w:color="auto"/>
                    <w:bottom w:val="none" w:sz="0" w:space="0" w:color="auto"/>
                    <w:right w:val="none" w:sz="0" w:space="0" w:color="auto"/>
                  </w:divBdr>
                </w:div>
                <w:div w:id="140200848">
                  <w:marLeft w:val="480"/>
                  <w:marRight w:val="0"/>
                  <w:marTop w:val="0"/>
                  <w:marBottom w:val="0"/>
                  <w:divBdr>
                    <w:top w:val="none" w:sz="0" w:space="0" w:color="auto"/>
                    <w:left w:val="none" w:sz="0" w:space="0" w:color="auto"/>
                    <w:bottom w:val="none" w:sz="0" w:space="0" w:color="auto"/>
                    <w:right w:val="none" w:sz="0" w:space="0" w:color="auto"/>
                  </w:divBdr>
                </w:div>
                <w:div w:id="6176266">
                  <w:marLeft w:val="480"/>
                  <w:marRight w:val="0"/>
                  <w:marTop w:val="0"/>
                  <w:marBottom w:val="0"/>
                  <w:divBdr>
                    <w:top w:val="none" w:sz="0" w:space="0" w:color="auto"/>
                    <w:left w:val="none" w:sz="0" w:space="0" w:color="auto"/>
                    <w:bottom w:val="none" w:sz="0" w:space="0" w:color="auto"/>
                    <w:right w:val="none" w:sz="0" w:space="0" w:color="auto"/>
                  </w:divBdr>
                </w:div>
                <w:div w:id="820386813">
                  <w:marLeft w:val="480"/>
                  <w:marRight w:val="0"/>
                  <w:marTop w:val="0"/>
                  <w:marBottom w:val="0"/>
                  <w:divBdr>
                    <w:top w:val="none" w:sz="0" w:space="0" w:color="auto"/>
                    <w:left w:val="none" w:sz="0" w:space="0" w:color="auto"/>
                    <w:bottom w:val="none" w:sz="0" w:space="0" w:color="auto"/>
                    <w:right w:val="none" w:sz="0" w:space="0" w:color="auto"/>
                  </w:divBdr>
                </w:div>
                <w:div w:id="1518278012">
                  <w:marLeft w:val="480"/>
                  <w:marRight w:val="0"/>
                  <w:marTop w:val="0"/>
                  <w:marBottom w:val="0"/>
                  <w:divBdr>
                    <w:top w:val="none" w:sz="0" w:space="0" w:color="auto"/>
                    <w:left w:val="none" w:sz="0" w:space="0" w:color="auto"/>
                    <w:bottom w:val="none" w:sz="0" w:space="0" w:color="auto"/>
                    <w:right w:val="none" w:sz="0" w:space="0" w:color="auto"/>
                  </w:divBdr>
                </w:div>
                <w:div w:id="1444152242">
                  <w:marLeft w:val="480"/>
                  <w:marRight w:val="0"/>
                  <w:marTop w:val="0"/>
                  <w:marBottom w:val="0"/>
                  <w:divBdr>
                    <w:top w:val="none" w:sz="0" w:space="0" w:color="auto"/>
                    <w:left w:val="none" w:sz="0" w:space="0" w:color="auto"/>
                    <w:bottom w:val="none" w:sz="0" w:space="0" w:color="auto"/>
                    <w:right w:val="none" w:sz="0" w:space="0" w:color="auto"/>
                  </w:divBdr>
                </w:div>
                <w:div w:id="1439179569">
                  <w:marLeft w:val="480"/>
                  <w:marRight w:val="0"/>
                  <w:marTop w:val="0"/>
                  <w:marBottom w:val="0"/>
                  <w:divBdr>
                    <w:top w:val="none" w:sz="0" w:space="0" w:color="auto"/>
                    <w:left w:val="none" w:sz="0" w:space="0" w:color="auto"/>
                    <w:bottom w:val="none" w:sz="0" w:space="0" w:color="auto"/>
                    <w:right w:val="none" w:sz="0" w:space="0" w:color="auto"/>
                  </w:divBdr>
                </w:div>
                <w:div w:id="298534414">
                  <w:marLeft w:val="480"/>
                  <w:marRight w:val="0"/>
                  <w:marTop w:val="0"/>
                  <w:marBottom w:val="0"/>
                  <w:divBdr>
                    <w:top w:val="none" w:sz="0" w:space="0" w:color="auto"/>
                    <w:left w:val="none" w:sz="0" w:space="0" w:color="auto"/>
                    <w:bottom w:val="none" w:sz="0" w:space="0" w:color="auto"/>
                    <w:right w:val="none" w:sz="0" w:space="0" w:color="auto"/>
                  </w:divBdr>
                </w:div>
                <w:div w:id="860119725">
                  <w:marLeft w:val="480"/>
                  <w:marRight w:val="0"/>
                  <w:marTop w:val="0"/>
                  <w:marBottom w:val="0"/>
                  <w:divBdr>
                    <w:top w:val="none" w:sz="0" w:space="0" w:color="auto"/>
                    <w:left w:val="none" w:sz="0" w:space="0" w:color="auto"/>
                    <w:bottom w:val="none" w:sz="0" w:space="0" w:color="auto"/>
                    <w:right w:val="none" w:sz="0" w:space="0" w:color="auto"/>
                  </w:divBdr>
                </w:div>
                <w:div w:id="830609449">
                  <w:marLeft w:val="480"/>
                  <w:marRight w:val="0"/>
                  <w:marTop w:val="0"/>
                  <w:marBottom w:val="0"/>
                  <w:divBdr>
                    <w:top w:val="none" w:sz="0" w:space="0" w:color="auto"/>
                    <w:left w:val="none" w:sz="0" w:space="0" w:color="auto"/>
                    <w:bottom w:val="none" w:sz="0" w:space="0" w:color="auto"/>
                    <w:right w:val="none" w:sz="0" w:space="0" w:color="auto"/>
                  </w:divBdr>
                </w:div>
                <w:div w:id="1952011192">
                  <w:marLeft w:val="480"/>
                  <w:marRight w:val="0"/>
                  <w:marTop w:val="0"/>
                  <w:marBottom w:val="0"/>
                  <w:divBdr>
                    <w:top w:val="none" w:sz="0" w:space="0" w:color="auto"/>
                    <w:left w:val="none" w:sz="0" w:space="0" w:color="auto"/>
                    <w:bottom w:val="none" w:sz="0" w:space="0" w:color="auto"/>
                    <w:right w:val="none" w:sz="0" w:space="0" w:color="auto"/>
                  </w:divBdr>
                </w:div>
                <w:div w:id="1392077539">
                  <w:marLeft w:val="480"/>
                  <w:marRight w:val="0"/>
                  <w:marTop w:val="0"/>
                  <w:marBottom w:val="0"/>
                  <w:divBdr>
                    <w:top w:val="none" w:sz="0" w:space="0" w:color="auto"/>
                    <w:left w:val="none" w:sz="0" w:space="0" w:color="auto"/>
                    <w:bottom w:val="none" w:sz="0" w:space="0" w:color="auto"/>
                    <w:right w:val="none" w:sz="0" w:space="0" w:color="auto"/>
                  </w:divBdr>
                </w:div>
                <w:div w:id="820345777">
                  <w:marLeft w:val="480"/>
                  <w:marRight w:val="0"/>
                  <w:marTop w:val="0"/>
                  <w:marBottom w:val="0"/>
                  <w:divBdr>
                    <w:top w:val="none" w:sz="0" w:space="0" w:color="auto"/>
                    <w:left w:val="none" w:sz="0" w:space="0" w:color="auto"/>
                    <w:bottom w:val="none" w:sz="0" w:space="0" w:color="auto"/>
                    <w:right w:val="none" w:sz="0" w:space="0" w:color="auto"/>
                  </w:divBdr>
                </w:div>
                <w:div w:id="1801460877">
                  <w:marLeft w:val="480"/>
                  <w:marRight w:val="0"/>
                  <w:marTop w:val="0"/>
                  <w:marBottom w:val="0"/>
                  <w:divBdr>
                    <w:top w:val="none" w:sz="0" w:space="0" w:color="auto"/>
                    <w:left w:val="none" w:sz="0" w:space="0" w:color="auto"/>
                    <w:bottom w:val="none" w:sz="0" w:space="0" w:color="auto"/>
                    <w:right w:val="none" w:sz="0" w:space="0" w:color="auto"/>
                  </w:divBdr>
                </w:div>
                <w:div w:id="1871452617">
                  <w:marLeft w:val="480"/>
                  <w:marRight w:val="0"/>
                  <w:marTop w:val="0"/>
                  <w:marBottom w:val="0"/>
                  <w:divBdr>
                    <w:top w:val="none" w:sz="0" w:space="0" w:color="auto"/>
                    <w:left w:val="none" w:sz="0" w:space="0" w:color="auto"/>
                    <w:bottom w:val="none" w:sz="0" w:space="0" w:color="auto"/>
                    <w:right w:val="none" w:sz="0" w:space="0" w:color="auto"/>
                  </w:divBdr>
                </w:div>
                <w:div w:id="1397776745">
                  <w:marLeft w:val="480"/>
                  <w:marRight w:val="0"/>
                  <w:marTop w:val="0"/>
                  <w:marBottom w:val="0"/>
                  <w:divBdr>
                    <w:top w:val="none" w:sz="0" w:space="0" w:color="auto"/>
                    <w:left w:val="none" w:sz="0" w:space="0" w:color="auto"/>
                    <w:bottom w:val="none" w:sz="0" w:space="0" w:color="auto"/>
                    <w:right w:val="none" w:sz="0" w:space="0" w:color="auto"/>
                  </w:divBdr>
                </w:div>
                <w:div w:id="749931640">
                  <w:marLeft w:val="480"/>
                  <w:marRight w:val="0"/>
                  <w:marTop w:val="0"/>
                  <w:marBottom w:val="0"/>
                  <w:divBdr>
                    <w:top w:val="none" w:sz="0" w:space="0" w:color="auto"/>
                    <w:left w:val="none" w:sz="0" w:space="0" w:color="auto"/>
                    <w:bottom w:val="none" w:sz="0" w:space="0" w:color="auto"/>
                    <w:right w:val="none" w:sz="0" w:space="0" w:color="auto"/>
                  </w:divBdr>
                </w:div>
                <w:div w:id="1696224598">
                  <w:marLeft w:val="480"/>
                  <w:marRight w:val="0"/>
                  <w:marTop w:val="0"/>
                  <w:marBottom w:val="0"/>
                  <w:divBdr>
                    <w:top w:val="none" w:sz="0" w:space="0" w:color="auto"/>
                    <w:left w:val="none" w:sz="0" w:space="0" w:color="auto"/>
                    <w:bottom w:val="none" w:sz="0" w:space="0" w:color="auto"/>
                    <w:right w:val="none" w:sz="0" w:space="0" w:color="auto"/>
                  </w:divBdr>
                </w:div>
                <w:div w:id="1937253267">
                  <w:marLeft w:val="480"/>
                  <w:marRight w:val="0"/>
                  <w:marTop w:val="0"/>
                  <w:marBottom w:val="0"/>
                  <w:divBdr>
                    <w:top w:val="none" w:sz="0" w:space="0" w:color="auto"/>
                    <w:left w:val="none" w:sz="0" w:space="0" w:color="auto"/>
                    <w:bottom w:val="none" w:sz="0" w:space="0" w:color="auto"/>
                    <w:right w:val="none" w:sz="0" w:space="0" w:color="auto"/>
                  </w:divBdr>
                </w:div>
                <w:div w:id="1469124503">
                  <w:marLeft w:val="480"/>
                  <w:marRight w:val="0"/>
                  <w:marTop w:val="0"/>
                  <w:marBottom w:val="0"/>
                  <w:divBdr>
                    <w:top w:val="none" w:sz="0" w:space="0" w:color="auto"/>
                    <w:left w:val="none" w:sz="0" w:space="0" w:color="auto"/>
                    <w:bottom w:val="none" w:sz="0" w:space="0" w:color="auto"/>
                    <w:right w:val="none" w:sz="0" w:space="0" w:color="auto"/>
                  </w:divBdr>
                </w:div>
                <w:div w:id="709761802">
                  <w:marLeft w:val="480"/>
                  <w:marRight w:val="0"/>
                  <w:marTop w:val="0"/>
                  <w:marBottom w:val="0"/>
                  <w:divBdr>
                    <w:top w:val="none" w:sz="0" w:space="0" w:color="auto"/>
                    <w:left w:val="none" w:sz="0" w:space="0" w:color="auto"/>
                    <w:bottom w:val="none" w:sz="0" w:space="0" w:color="auto"/>
                    <w:right w:val="none" w:sz="0" w:space="0" w:color="auto"/>
                  </w:divBdr>
                </w:div>
                <w:div w:id="1754399923">
                  <w:marLeft w:val="480"/>
                  <w:marRight w:val="0"/>
                  <w:marTop w:val="0"/>
                  <w:marBottom w:val="0"/>
                  <w:divBdr>
                    <w:top w:val="none" w:sz="0" w:space="0" w:color="auto"/>
                    <w:left w:val="none" w:sz="0" w:space="0" w:color="auto"/>
                    <w:bottom w:val="none" w:sz="0" w:space="0" w:color="auto"/>
                    <w:right w:val="none" w:sz="0" w:space="0" w:color="auto"/>
                  </w:divBdr>
                </w:div>
                <w:div w:id="1075710961">
                  <w:marLeft w:val="480"/>
                  <w:marRight w:val="0"/>
                  <w:marTop w:val="0"/>
                  <w:marBottom w:val="0"/>
                  <w:divBdr>
                    <w:top w:val="none" w:sz="0" w:space="0" w:color="auto"/>
                    <w:left w:val="none" w:sz="0" w:space="0" w:color="auto"/>
                    <w:bottom w:val="none" w:sz="0" w:space="0" w:color="auto"/>
                    <w:right w:val="none" w:sz="0" w:space="0" w:color="auto"/>
                  </w:divBdr>
                </w:div>
                <w:div w:id="557597725">
                  <w:marLeft w:val="480"/>
                  <w:marRight w:val="0"/>
                  <w:marTop w:val="0"/>
                  <w:marBottom w:val="0"/>
                  <w:divBdr>
                    <w:top w:val="none" w:sz="0" w:space="0" w:color="auto"/>
                    <w:left w:val="none" w:sz="0" w:space="0" w:color="auto"/>
                    <w:bottom w:val="none" w:sz="0" w:space="0" w:color="auto"/>
                    <w:right w:val="none" w:sz="0" w:space="0" w:color="auto"/>
                  </w:divBdr>
                </w:div>
                <w:div w:id="394201260">
                  <w:marLeft w:val="480"/>
                  <w:marRight w:val="0"/>
                  <w:marTop w:val="0"/>
                  <w:marBottom w:val="0"/>
                  <w:divBdr>
                    <w:top w:val="none" w:sz="0" w:space="0" w:color="auto"/>
                    <w:left w:val="none" w:sz="0" w:space="0" w:color="auto"/>
                    <w:bottom w:val="none" w:sz="0" w:space="0" w:color="auto"/>
                    <w:right w:val="none" w:sz="0" w:space="0" w:color="auto"/>
                  </w:divBdr>
                </w:div>
                <w:div w:id="761295139">
                  <w:marLeft w:val="480"/>
                  <w:marRight w:val="0"/>
                  <w:marTop w:val="0"/>
                  <w:marBottom w:val="0"/>
                  <w:divBdr>
                    <w:top w:val="none" w:sz="0" w:space="0" w:color="auto"/>
                    <w:left w:val="none" w:sz="0" w:space="0" w:color="auto"/>
                    <w:bottom w:val="none" w:sz="0" w:space="0" w:color="auto"/>
                    <w:right w:val="none" w:sz="0" w:space="0" w:color="auto"/>
                  </w:divBdr>
                </w:div>
                <w:div w:id="2131969429">
                  <w:marLeft w:val="480"/>
                  <w:marRight w:val="0"/>
                  <w:marTop w:val="0"/>
                  <w:marBottom w:val="0"/>
                  <w:divBdr>
                    <w:top w:val="none" w:sz="0" w:space="0" w:color="auto"/>
                    <w:left w:val="none" w:sz="0" w:space="0" w:color="auto"/>
                    <w:bottom w:val="none" w:sz="0" w:space="0" w:color="auto"/>
                    <w:right w:val="none" w:sz="0" w:space="0" w:color="auto"/>
                  </w:divBdr>
                </w:div>
                <w:div w:id="2083792176">
                  <w:marLeft w:val="480"/>
                  <w:marRight w:val="0"/>
                  <w:marTop w:val="0"/>
                  <w:marBottom w:val="0"/>
                  <w:divBdr>
                    <w:top w:val="none" w:sz="0" w:space="0" w:color="auto"/>
                    <w:left w:val="none" w:sz="0" w:space="0" w:color="auto"/>
                    <w:bottom w:val="none" w:sz="0" w:space="0" w:color="auto"/>
                    <w:right w:val="none" w:sz="0" w:space="0" w:color="auto"/>
                  </w:divBdr>
                </w:div>
                <w:div w:id="787356312">
                  <w:marLeft w:val="480"/>
                  <w:marRight w:val="0"/>
                  <w:marTop w:val="0"/>
                  <w:marBottom w:val="0"/>
                  <w:divBdr>
                    <w:top w:val="none" w:sz="0" w:space="0" w:color="auto"/>
                    <w:left w:val="none" w:sz="0" w:space="0" w:color="auto"/>
                    <w:bottom w:val="none" w:sz="0" w:space="0" w:color="auto"/>
                    <w:right w:val="none" w:sz="0" w:space="0" w:color="auto"/>
                  </w:divBdr>
                </w:div>
                <w:div w:id="1413089656">
                  <w:marLeft w:val="480"/>
                  <w:marRight w:val="0"/>
                  <w:marTop w:val="0"/>
                  <w:marBottom w:val="0"/>
                  <w:divBdr>
                    <w:top w:val="none" w:sz="0" w:space="0" w:color="auto"/>
                    <w:left w:val="none" w:sz="0" w:space="0" w:color="auto"/>
                    <w:bottom w:val="none" w:sz="0" w:space="0" w:color="auto"/>
                    <w:right w:val="none" w:sz="0" w:space="0" w:color="auto"/>
                  </w:divBdr>
                </w:div>
                <w:div w:id="1388647140">
                  <w:marLeft w:val="480"/>
                  <w:marRight w:val="0"/>
                  <w:marTop w:val="0"/>
                  <w:marBottom w:val="0"/>
                  <w:divBdr>
                    <w:top w:val="none" w:sz="0" w:space="0" w:color="auto"/>
                    <w:left w:val="none" w:sz="0" w:space="0" w:color="auto"/>
                    <w:bottom w:val="none" w:sz="0" w:space="0" w:color="auto"/>
                    <w:right w:val="none" w:sz="0" w:space="0" w:color="auto"/>
                  </w:divBdr>
                </w:div>
                <w:div w:id="1187137311">
                  <w:marLeft w:val="480"/>
                  <w:marRight w:val="0"/>
                  <w:marTop w:val="0"/>
                  <w:marBottom w:val="0"/>
                  <w:divBdr>
                    <w:top w:val="none" w:sz="0" w:space="0" w:color="auto"/>
                    <w:left w:val="none" w:sz="0" w:space="0" w:color="auto"/>
                    <w:bottom w:val="none" w:sz="0" w:space="0" w:color="auto"/>
                    <w:right w:val="none" w:sz="0" w:space="0" w:color="auto"/>
                  </w:divBdr>
                </w:div>
                <w:div w:id="254553589">
                  <w:marLeft w:val="480"/>
                  <w:marRight w:val="0"/>
                  <w:marTop w:val="0"/>
                  <w:marBottom w:val="0"/>
                  <w:divBdr>
                    <w:top w:val="none" w:sz="0" w:space="0" w:color="auto"/>
                    <w:left w:val="none" w:sz="0" w:space="0" w:color="auto"/>
                    <w:bottom w:val="none" w:sz="0" w:space="0" w:color="auto"/>
                    <w:right w:val="none" w:sz="0" w:space="0" w:color="auto"/>
                  </w:divBdr>
                </w:div>
                <w:div w:id="704987627">
                  <w:marLeft w:val="480"/>
                  <w:marRight w:val="0"/>
                  <w:marTop w:val="0"/>
                  <w:marBottom w:val="0"/>
                  <w:divBdr>
                    <w:top w:val="none" w:sz="0" w:space="0" w:color="auto"/>
                    <w:left w:val="none" w:sz="0" w:space="0" w:color="auto"/>
                    <w:bottom w:val="none" w:sz="0" w:space="0" w:color="auto"/>
                    <w:right w:val="none" w:sz="0" w:space="0" w:color="auto"/>
                  </w:divBdr>
                </w:div>
                <w:div w:id="1923760882">
                  <w:marLeft w:val="480"/>
                  <w:marRight w:val="0"/>
                  <w:marTop w:val="0"/>
                  <w:marBottom w:val="0"/>
                  <w:divBdr>
                    <w:top w:val="none" w:sz="0" w:space="0" w:color="auto"/>
                    <w:left w:val="none" w:sz="0" w:space="0" w:color="auto"/>
                    <w:bottom w:val="none" w:sz="0" w:space="0" w:color="auto"/>
                    <w:right w:val="none" w:sz="0" w:space="0" w:color="auto"/>
                  </w:divBdr>
                </w:div>
                <w:div w:id="1795754139">
                  <w:marLeft w:val="480"/>
                  <w:marRight w:val="0"/>
                  <w:marTop w:val="0"/>
                  <w:marBottom w:val="0"/>
                  <w:divBdr>
                    <w:top w:val="none" w:sz="0" w:space="0" w:color="auto"/>
                    <w:left w:val="none" w:sz="0" w:space="0" w:color="auto"/>
                    <w:bottom w:val="none" w:sz="0" w:space="0" w:color="auto"/>
                    <w:right w:val="none" w:sz="0" w:space="0" w:color="auto"/>
                  </w:divBdr>
                </w:div>
                <w:div w:id="875704562">
                  <w:marLeft w:val="480"/>
                  <w:marRight w:val="0"/>
                  <w:marTop w:val="0"/>
                  <w:marBottom w:val="0"/>
                  <w:divBdr>
                    <w:top w:val="none" w:sz="0" w:space="0" w:color="auto"/>
                    <w:left w:val="none" w:sz="0" w:space="0" w:color="auto"/>
                    <w:bottom w:val="none" w:sz="0" w:space="0" w:color="auto"/>
                    <w:right w:val="none" w:sz="0" w:space="0" w:color="auto"/>
                  </w:divBdr>
                </w:div>
                <w:div w:id="1305743369">
                  <w:marLeft w:val="480"/>
                  <w:marRight w:val="0"/>
                  <w:marTop w:val="0"/>
                  <w:marBottom w:val="0"/>
                  <w:divBdr>
                    <w:top w:val="none" w:sz="0" w:space="0" w:color="auto"/>
                    <w:left w:val="none" w:sz="0" w:space="0" w:color="auto"/>
                    <w:bottom w:val="none" w:sz="0" w:space="0" w:color="auto"/>
                    <w:right w:val="none" w:sz="0" w:space="0" w:color="auto"/>
                  </w:divBdr>
                </w:div>
                <w:div w:id="923803021">
                  <w:marLeft w:val="480"/>
                  <w:marRight w:val="0"/>
                  <w:marTop w:val="0"/>
                  <w:marBottom w:val="0"/>
                  <w:divBdr>
                    <w:top w:val="none" w:sz="0" w:space="0" w:color="auto"/>
                    <w:left w:val="none" w:sz="0" w:space="0" w:color="auto"/>
                    <w:bottom w:val="none" w:sz="0" w:space="0" w:color="auto"/>
                    <w:right w:val="none" w:sz="0" w:space="0" w:color="auto"/>
                  </w:divBdr>
                </w:div>
                <w:div w:id="1242833955">
                  <w:marLeft w:val="480"/>
                  <w:marRight w:val="0"/>
                  <w:marTop w:val="0"/>
                  <w:marBottom w:val="0"/>
                  <w:divBdr>
                    <w:top w:val="none" w:sz="0" w:space="0" w:color="auto"/>
                    <w:left w:val="none" w:sz="0" w:space="0" w:color="auto"/>
                    <w:bottom w:val="none" w:sz="0" w:space="0" w:color="auto"/>
                    <w:right w:val="none" w:sz="0" w:space="0" w:color="auto"/>
                  </w:divBdr>
                </w:div>
                <w:div w:id="1582250438">
                  <w:marLeft w:val="480"/>
                  <w:marRight w:val="0"/>
                  <w:marTop w:val="0"/>
                  <w:marBottom w:val="0"/>
                  <w:divBdr>
                    <w:top w:val="none" w:sz="0" w:space="0" w:color="auto"/>
                    <w:left w:val="none" w:sz="0" w:space="0" w:color="auto"/>
                    <w:bottom w:val="none" w:sz="0" w:space="0" w:color="auto"/>
                    <w:right w:val="none" w:sz="0" w:space="0" w:color="auto"/>
                  </w:divBdr>
                </w:div>
              </w:divsChild>
            </w:div>
            <w:div w:id="1508518803">
              <w:marLeft w:val="0"/>
              <w:marRight w:val="0"/>
              <w:marTop w:val="0"/>
              <w:marBottom w:val="0"/>
              <w:divBdr>
                <w:top w:val="none" w:sz="0" w:space="0" w:color="auto"/>
                <w:left w:val="none" w:sz="0" w:space="0" w:color="auto"/>
                <w:bottom w:val="none" w:sz="0" w:space="0" w:color="auto"/>
                <w:right w:val="none" w:sz="0" w:space="0" w:color="auto"/>
              </w:divBdr>
              <w:divsChild>
                <w:div w:id="561254145">
                  <w:marLeft w:val="480"/>
                  <w:marRight w:val="0"/>
                  <w:marTop w:val="0"/>
                  <w:marBottom w:val="0"/>
                  <w:divBdr>
                    <w:top w:val="none" w:sz="0" w:space="0" w:color="auto"/>
                    <w:left w:val="none" w:sz="0" w:space="0" w:color="auto"/>
                    <w:bottom w:val="none" w:sz="0" w:space="0" w:color="auto"/>
                    <w:right w:val="none" w:sz="0" w:space="0" w:color="auto"/>
                  </w:divBdr>
                </w:div>
                <w:div w:id="805439006">
                  <w:marLeft w:val="480"/>
                  <w:marRight w:val="0"/>
                  <w:marTop w:val="0"/>
                  <w:marBottom w:val="0"/>
                  <w:divBdr>
                    <w:top w:val="none" w:sz="0" w:space="0" w:color="auto"/>
                    <w:left w:val="none" w:sz="0" w:space="0" w:color="auto"/>
                    <w:bottom w:val="none" w:sz="0" w:space="0" w:color="auto"/>
                    <w:right w:val="none" w:sz="0" w:space="0" w:color="auto"/>
                  </w:divBdr>
                </w:div>
                <w:div w:id="934020920">
                  <w:marLeft w:val="480"/>
                  <w:marRight w:val="0"/>
                  <w:marTop w:val="0"/>
                  <w:marBottom w:val="0"/>
                  <w:divBdr>
                    <w:top w:val="none" w:sz="0" w:space="0" w:color="auto"/>
                    <w:left w:val="none" w:sz="0" w:space="0" w:color="auto"/>
                    <w:bottom w:val="none" w:sz="0" w:space="0" w:color="auto"/>
                    <w:right w:val="none" w:sz="0" w:space="0" w:color="auto"/>
                  </w:divBdr>
                </w:div>
                <w:div w:id="39280536">
                  <w:marLeft w:val="480"/>
                  <w:marRight w:val="0"/>
                  <w:marTop w:val="0"/>
                  <w:marBottom w:val="0"/>
                  <w:divBdr>
                    <w:top w:val="none" w:sz="0" w:space="0" w:color="auto"/>
                    <w:left w:val="none" w:sz="0" w:space="0" w:color="auto"/>
                    <w:bottom w:val="none" w:sz="0" w:space="0" w:color="auto"/>
                    <w:right w:val="none" w:sz="0" w:space="0" w:color="auto"/>
                  </w:divBdr>
                </w:div>
                <w:div w:id="1826362201">
                  <w:marLeft w:val="480"/>
                  <w:marRight w:val="0"/>
                  <w:marTop w:val="0"/>
                  <w:marBottom w:val="0"/>
                  <w:divBdr>
                    <w:top w:val="none" w:sz="0" w:space="0" w:color="auto"/>
                    <w:left w:val="none" w:sz="0" w:space="0" w:color="auto"/>
                    <w:bottom w:val="none" w:sz="0" w:space="0" w:color="auto"/>
                    <w:right w:val="none" w:sz="0" w:space="0" w:color="auto"/>
                  </w:divBdr>
                </w:div>
                <w:div w:id="1091895984">
                  <w:marLeft w:val="480"/>
                  <w:marRight w:val="0"/>
                  <w:marTop w:val="0"/>
                  <w:marBottom w:val="0"/>
                  <w:divBdr>
                    <w:top w:val="none" w:sz="0" w:space="0" w:color="auto"/>
                    <w:left w:val="none" w:sz="0" w:space="0" w:color="auto"/>
                    <w:bottom w:val="none" w:sz="0" w:space="0" w:color="auto"/>
                    <w:right w:val="none" w:sz="0" w:space="0" w:color="auto"/>
                  </w:divBdr>
                </w:div>
                <w:div w:id="573590785">
                  <w:marLeft w:val="480"/>
                  <w:marRight w:val="0"/>
                  <w:marTop w:val="0"/>
                  <w:marBottom w:val="0"/>
                  <w:divBdr>
                    <w:top w:val="none" w:sz="0" w:space="0" w:color="auto"/>
                    <w:left w:val="none" w:sz="0" w:space="0" w:color="auto"/>
                    <w:bottom w:val="none" w:sz="0" w:space="0" w:color="auto"/>
                    <w:right w:val="none" w:sz="0" w:space="0" w:color="auto"/>
                  </w:divBdr>
                </w:div>
                <w:div w:id="880556962">
                  <w:marLeft w:val="480"/>
                  <w:marRight w:val="0"/>
                  <w:marTop w:val="0"/>
                  <w:marBottom w:val="0"/>
                  <w:divBdr>
                    <w:top w:val="none" w:sz="0" w:space="0" w:color="auto"/>
                    <w:left w:val="none" w:sz="0" w:space="0" w:color="auto"/>
                    <w:bottom w:val="none" w:sz="0" w:space="0" w:color="auto"/>
                    <w:right w:val="none" w:sz="0" w:space="0" w:color="auto"/>
                  </w:divBdr>
                </w:div>
                <w:div w:id="1370181548">
                  <w:marLeft w:val="480"/>
                  <w:marRight w:val="0"/>
                  <w:marTop w:val="0"/>
                  <w:marBottom w:val="0"/>
                  <w:divBdr>
                    <w:top w:val="none" w:sz="0" w:space="0" w:color="auto"/>
                    <w:left w:val="none" w:sz="0" w:space="0" w:color="auto"/>
                    <w:bottom w:val="none" w:sz="0" w:space="0" w:color="auto"/>
                    <w:right w:val="none" w:sz="0" w:space="0" w:color="auto"/>
                  </w:divBdr>
                </w:div>
                <w:div w:id="611979156">
                  <w:marLeft w:val="480"/>
                  <w:marRight w:val="0"/>
                  <w:marTop w:val="0"/>
                  <w:marBottom w:val="0"/>
                  <w:divBdr>
                    <w:top w:val="none" w:sz="0" w:space="0" w:color="auto"/>
                    <w:left w:val="none" w:sz="0" w:space="0" w:color="auto"/>
                    <w:bottom w:val="none" w:sz="0" w:space="0" w:color="auto"/>
                    <w:right w:val="none" w:sz="0" w:space="0" w:color="auto"/>
                  </w:divBdr>
                </w:div>
                <w:div w:id="592932282">
                  <w:marLeft w:val="480"/>
                  <w:marRight w:val="0"/>
                  <w:marTop w:val="0"/>
                  <w:marBottom w:val="0"/>
                  <w:divBdr>
                    <w:top w:val="none" w:sz="0" w:space="0" w:color="auto"/>
                    <w:left w:val="none" w:sz="0" w:space="0" w:color="auto"/>
                    <w:bottom w:val="none" w:sz="0" w:space="0" w:color="auto"/>
                    <w:right w:val="none" w:sz="0" w:space="0" w:color="auto"/>
                  </w:divBdr>
                </w:div>
                <w:div w:id="497431211">
                  <w:marLeft w:val="480"/>
                  <w:marRight w:val="0"/>
                  <w:marTop w:val="0"/>
                  <w:marBottom w:val="0"/>
                  <w:divBdr>
                    <w:top w:val="none" w:sz="0" w:space="0" w:color="auto"/>
                    <w:left w:val="none" w:sz="0" w:space="0" w:color="auto"/>
                    <w:bottom w:val="none" w:sz="0" w:space="0" w:color="auto"/>
                    <w:right w:val="none" w:sz="0" w:space="0" w:color="auto"/>
                  </w:divBdr>
                </w:div>
                <w:div w:id="1713339181">
                  <w:marLeft w:val="480"/>
                  <w:marRight w:val="0"/>
                  <w:marTop w:val="0"/>
                  <w:marBottom w:val="0"/>
                  <w:divBdr>
                    <w:top w:val="none" w:sz="0" w:space="0" w:color="auto"/>
                    <w:left w:val="none" w:sz="0" w:space="0" w:color="auto"/>
                    <w:bottom w:val="none" w:sz="0" w:space="0" w:color="auto"/>
                    <w:right w:val="none" w:sz="0" w:space="0" w:color="auto"/>
                  </w:divBdr>
                </w:div>
                <w:div w:id="657346078">
                  <w:marLeft w:val="480"/>
                  <w:marRight w:val="0"/>
                  <w:marTop w:val="0"/>
                  <w:marBottom w:val="0"/>
                  <w:divBdr>
                    <w:top w:val="none" w:sz="0" w:space="0" w:color="auto"/>
                    <w:left w:val="none" w:sz="0" w:space="0" w:color="auto"/>
                    <w:bottom w:val="none" w:sz="0" w:space="0" w:color="auto"/>
                    <w:right w:val="none" w:sz="0" w:space="0" w:color="auto"/>
                  </w:divBdr>
                </w:div>
                <w:div w:id="87309716">
                  <w:marLeft w:val="480"/>
                  <w:marRight w:val="0"/>
                  <w:marTop w:val="0"/>
                  <w:marBottom w:val="0"/>
                  <w:divBdr>
                    <w:top w:val="none" w:sz="0" w:space="0" w:color="auto"/>
                    <w:left w:val="none" w:sz="0" w:space="0" w:color="auto"/>
                    <w:bottom w:val="none" w:sz="0" w:space="0" w:color="auto"/>
                    <w:right w:val="none" w:sz="0" w:space="0" w:color="auto"/>
                  </w:divBdr>
                </w:div>
                <w:div w:id="2101683018">
                  <w:marLeft w:val="480"/>
                  <w:marRight w:val="0"/>
                  <w:marTop w:val="0"/>
                  <w:marBottom w:val="0"/>
                  <w:divBdr>
                    <w:top w:val="none" w:sz="0" w:space="0" w:color="auto"/>
                    <w:left w:val="none" w:sz="0" w:space="0" w:color="auto"/>
                    <w:bottom w:val="none" w:sz="0" w:space="0" w:color="auto"/>
                    <w:right w:val="none" w:sz="0" w:space="0" w:color="auto"/>
                  </w:divBdr>
                </w:div>
                <w:div w:id="1517571309">
                  <w:marLeft w:val="480"/>
                  <w:marRight w:val="0"/>
                  <w:marTop w:val="0"/>
                  <w:marBottom w:val="0"/>
                  <w:divBdr>
                    <w:top w:val="none" w:sz="0" w:space="0" w:color="auto"/>
                    <w:left w:val="none" w:sz="0" w:space="0" w:color="auto"/>
                    <w:bottom w:val="none" w:sz="0" w:space="0" w:color="auto"/>
                    <w:right w:val="none" w:sz="0" w:space="0" w:color="auto"/>
                  </w:divBdr>
                </w:div>
                <w:div w:id="1017855132">
                  <w:marLeft w:val="480"/>
                  <w:marRight w:val="0"/>
                  <w:marTop w:val="0"/>
                  <w:marBottom w:val="0"/>
                  <w:divBdr>
                    <w:top w:val="none" w:sz="0" w:space="0" w:color="auto"/>
                    <w:left w:val="none" w:sz="0" w:space="0" w:color="auto"/>
                    <w:bottom w:val="none" w:sz="0" w:space="0" w:color="auto"/>
                    <w:right w:val="none" w:sz="0" w:space="0" w:color="auto"/>
                  </w:divBdr>
                </w:div>
                <w:div w:id="1233195850">
                  <w:marLeft w:val="480"/>
                  <w:marRight w:val="0"/>
                  <w:marTop w:val="0"/>
                  <w:marBottom w:val="0"/>
                  <w:divBdr>
                    <w:top w:val="none" w:sz="0" w:space="0" w:color="auto"/>
                    <w:left w:val="none" w:sz="0" w:space="0" w:color="auto"/>
                    <w:bottom w:val="none" w:sz="0" w:space="0" w:color="auto"/>
                    <w:right w:val="none" w:sz="0" w:space="0" w:color="auto"/>
                  </w:divBdr>
                </w:div>
                <w:div w:id="2046054977">
                  <w:marLeft w:val="480"/>
                  <w:marRight w:val="0"/>
                  <w:marTop w:val="0"/>
                  <w:marBottom w:val="0"/>
                  <w:divBdr>
                    <w:top w:val="none" w:sz="0" w:space="0" w:color="auto"/>
                    <w:left w:val="none" w:sz="0" w:space="0" w:color="auto"/>
                    <w:bottom w:val="none" w:sz="0" w:space="0" w:color="auto"/>
                    <w:right w:val="none" w:sz="0" w:space="0" w:color="auto"/>
                  </w:divBdr>
                </w:div>
                <w:div w:id="582760110">
                  <w:marLeft w:val="480"/>
                  <w:marRight w:val="0"/>
                  <w:marTop w:val="0"/>
                  <w:marBottom w:val="0"/>
                  <w:divBdr>
                    <w:top w:val="none" w:sz="0" w:space="0" w:color="auto"/>
                    <w:left w:val="none" w:sz="0" w:space="0" w:color="auto"/>
                    <w:bottom w:val="none" w:sz="0" w:space="0" w:color="auto"/>
                    <w:right w:val="none" w:sz="0" w:space="0" w:color="auto"/>
                  </w:divBdr>
                </w:div>
                <w:div w:id="1334258889">
                  <w:marLeft w:val="480"/>
                  <w:marRight w:val="0"/>
                  <w:marTop w:val="0"/>
                  <w:marBottom w:val="0"/>
                  <w:divBdr>
                    <w:top w:val="none" w:sz="0" w:space="0" w:color="auto"/>
                    <w:left w:val="none" w:sz="0" w:space="0" w:color="auto"/>
                    <w:bottom w:val="none" w:sz="0" w:space="0" w:color="auto"/>
                    <w:right w:val="none" w:sz="0" w:space="0" w:color="auto"/>
                  </w:divBdr>
                </w:div>
                <w:div w:id="1116221517">
                  <w:marLeft w:val="480"/>
                  <w:marRight w:val="0"/>
                  <w:marTop w:val="0"/>
                  <w:marBottom w:val="0"/>
                  <w:divBdr>
                    <w:top w:val="none" w:sz="0" w:space="0" w:color="auto"/>
                    <w:left w:val="none" w:sz="0" w:space="0" w:color="auto"/>
                    <w:bottom w:val="none" w:sz="0" w:space="0" w:color="auto"/>
                    <w:right w:val="none" w:sz="0" w:space="0" w:color="auto"/>
                  </w:divBdr>
                </w:div>
                <w:div w:id="407653333">
                  <w:marLeft w:val="480"/>
                  <w:marRight w:val="0"/>
                  <w:marTop w:val="0"/>
                  <w:marBottom w:val="0"/>
                  <w:divBdr>
                    <w:top w:val="none" w:sz="0" w:space="0" w:color="auto"/>
                    <w:left w:val="none" w:sz="0" w:space="0" w:color="auto"/>
                    <w:bottom w:val="none" w:sz="0" w:space="0" w:color="auto"/>
                    <w:right w:val="none" w:sz="0" w:space="0" w:color="auto"/>
                  </w:divBdr>
                </w:div>
                <w:div w:id="1181701012">
                  <w:marLeft w:val="480"/>
                  <w:marRight w:val="0"/>
                  <w:marTop w:val="0"/>
                  <w:marBottom w:val="0"/>
                  <w:divBdr>
                    <w:top w:val="none" w:sz="0" w:space="0" w:color="auto"/>
                    <w:left w:val="none" w:sz="0" w:space="0" w:color="auto"/>
                    <w:bottom w:val="none" w:sz="0" w:space="0" w:color="auto"/>
                    <w:right w:val="none" w:sz="0" w:space="0" w:color="auto"/>
                  </w:divBdr>
                </w:div>
                <w:div w:id="1697849692">
                  <w:marLeft w:val="480"/>
                  <w:marRight w:val="0"/>
                  <w:marTop w:val="0"/>
                  <w:marBottom w:val="0"/>
                  <w:divBdr>
                    <w:top w:val="none" w:sz="0" w:space="0" w:color="auto"/>
                    <w:left w:val="none" w:sz="0" w:space="0" w:color="auto"/>
                    <w:bottom w:val="none" w:sz="0" w:space="0" w:color="auto"/>
                    <w:right w:val="none" w:sz="0" w:space="0" w:color="auto"/>
                  </w:divBdr>
                </w:div>
                <w:div w:id="1585993677">
                  <w:marLeft w:val="480"/>
                  <w:marRight w:val="0"/>
                  <w:marTop w:val="0"/>
                  <w:marBottom w:val="0"/>
                  <w:divBdr>
                    <w:top w:val="none" w:sz="0" w:space="0" w:color="auto"/>
                    <w:left w:val="none" w:sz="0" w:space="0" w:color="auto"/>
                    <w:bottom w:val="none" w:sz="0" w:space="0" w:color="auto"/>
                    <w:right w:val="none" w:sz="0" w:space="0" w:color="auto"/>
                  </w:divBdr>
                </w:div>
                <w:div w:id="1781756200">
                  <w:marLeft w:val="480"/>
                  <w:marRight w:val="0"/>
                  <w:marTop w:val="0"/>
                  <w:marBottom w:val="0"/>
                  <w:divBdr>
                    <w:top w:val="none" w:sz="0" w:space="0" w:color="auto"/>
                    <w:left w:val="none" w:sz="0" w:space="0" w:color="auto"/>
                    <w:bottom w:val="none" w:sz="0" w:space="0" w:color="auto"/>
                    <w:right w:val="none" w:sz="0" w:space="0" w:color="auto"/>
                  </w:divBdr>
                </w:div>
                <w:div w:id="582373337">
                  <w:marLeft w:val="480"/>
                  <w:marRight w:val="0"/>
                  <w:marTop w:val="0"/>
                  <w:marBottom w:val="0"/>
                  <w:divBdr>
                    <w:top w:val="none" w:sz="0" w:space="0" w:color="auto"/>
                    <w:left w:val="none" w:sz="0" w:space="0" w:color="auto"/>
                    <w:bottom w:val="none" w:sz="0" w:space="0" w:color="auto"/>
                    <w:right w:val="none" w:sz="0" w:space="0" w:color="auto"/>
                  </w:divBdr>
                </w:div>
                <w:div w:id="1161503353">
                  <w:marLeft w:val="480"/>
                  <w:marRight w:val="0"/>
                  <w:marTop w:val="0"/>
                  <w:marBottom w:val="0"/>
                  <w:divBdr>
                    <w:top w:val="none" w:sz="0" w:space="0" w:color="auto"/>
                    <w:left w:val="none" w:sz="0" w:space="0" w:color="auto"/>
                    <w:bottom w:val="none" w:sz="0" w:space="0" w:color="auto"/>
                    <w:right w:val="none" w:sz="0" w:space="0" w:color="auto"/>
                  </w:divBdr>
                </w:div>
                <w:div w:id="512959326">
                  <w:marLeft w:val="480"/>
                  <w:marRight w:val="0"/>
                  <w:marTop w:val="0"/>
                  <w:marBottom w:val="0"/>
                  <w:divBdr>
                    <w:top w:val="none" w:sz="0" w:space="0" w:color="auto"/>
                    <w:left w:val="none" w:sz="0" w:space="0" w:color="auto"/>
                    <w:bottom w:val="none" w:sz="0" w:space="0" w:color="auto"/>
                    <w:right w:val="none" w:sz="0" w:space="0" w:color="auto"/>
                  </w:divBdr>
                </w:div>
                <w:div w:id="1441872207">
                  <w:marLeft w:val="480"/>
                  <w:marRight w:val="0"/>
                  <w:marTop w:val="0"/>
                  <w:marBottom w:val="0"/>
                  <w:divBdr>
                    <w:top w:val="none" w:sz="0" w:space="0" w:color="auto"/>
                    <w:left w:val="none" w:sz="0" w:space="0" w:color="auto"/>
                    <w:bottom w:val="none" w:sz="0" w:space="0" w:color="auto"/>
                    <w:right w:val="none" w:sz="0" w:space="0" w:color="auto"/>
                  </w:divBdr>
                </w:div>
                <w:div w:id="401370060">
                  <w:marLeft w:val="480"/>
                  <w:marRight w:val="0"/>
                  <w:marTop w:val="0"/>
                  <w:marBottom w:val="0"/>
                  <w:divBdr>
                    <w:top w:val="none" w:sz="0" w:space="0" w:color="auto"/>
                    <w:left w:val="none" w:sz="0" w:space="0" w:color="auto"/>
                    <w:bottom w:val="none" w:sz="0" w:space="0" w:color="auto"/>
                    <w:right w:val="none" w:sz="0" w:space="0" w:color="auto"/>
                  </w:divBdr>
                </w:div>
                <w:div w:id="387918765">
                  <w:marLeft w:val="480"/>
                  <w:marRight w:val="0"/>
                  <w:marTop w:val="0"/>
                  <w:marBottom w:val="0"/>
                  <w:divBdr>
                    <w:top w:val="none" w:sz="0" w:space="0" w:color="auto"/>
                    <w:left w:val="none" w:sz="0" w:space="0" w:color="auto"/>
                    <w:bottom w:val="none" w:sz="0" w:space="0" w:color="auto"/>
                    <w:right w:val="none" w:sz="0" w:space="0" w:color="auto"/>
                  </w:divBdr>
                </w:div>
                <w:div w:id="240339068">
                  <w:marLeft w:val="480"/>
                  <w:marRight w:val="0"/>
                  <w:marTop w:val="0"/>
                  <w:marBottom w:val="0"/>
                  <w:divBdr>
                    <w:top w:val="none" w:sz="0" w:space="0" w:color="auto"/>
                    <w:left w:val="none" w:sz="0" w:space="0" w:color="auto"/>
                    <w:bottom w:val="none" w:sz="0" w:space="0" w:color="auto"/>
                    <w:right w:val="none" w:sz="0" w:space="0" w:color="auto"/>
                  </w:divBdr>
                </w:div>
                <w:div w:id="1611275540">
                  <w:marLeft w:val="480"/>
                  <w:marRight w:val="0"/>
                  <w:marTop w:val="0"/>
                  <w:marBottom w:val="0"/>
                  <w:divBdr>
                    <w:top w:val="none" w:sz="0" w:space="0" w:color="auto"/>
                    <w:left w:val="none" w:sz="0" w:space="0" w:color="auto"/>
                    <w:bottom w:val="none" w:sz="0" w:space="0" w:color="auto"/>
                    <w:right w:val="none" w:sz="0" w:space="0" w:color="auto"/>
                  </w:divBdr>
                </w:div>
                <w:div w:id="587278312">
                  <w:marLeft w:val="480"/>
                  <w:marRight w:val="0"/>
                  <w:marTop w:val="0"/>
                  <w:marBottom w:val="0"/>
                  <w:divBdr>
                    <w:top w:val="none" w:sz="0" w:space="0" w:color="auto"/>
                    <w:left w:val="none" w:sz="0" w:space="0" w:color="auto"/>
                    <w:bottom w:val="none" w:sz="0" w:space="0" w:color="auto"/>
                    <w:right w:val="none" w:sz="0" w:space="0" w:color="auto"/>
                  </w:divBdr>
                </w:div>
                <w:div w:id="289671192">
                  <w:marLeft w:val="480"/>
                  <w:marRight w:val="0"/>
                  <w:marTop w:val="0"/>
                  <w:marBottom w:val="0"/>
                  <w:divBdr>
                    <w:top w:val="none" w:sz="0" w:space="0" w:color="auto"/>
                    <w:left w:val="none" w:sz="0" w:space="0" w:color="auto"/>
                    <w:bottom w:val="none" w:sz="0" w:space="0" w:color="auto"/>
                    <w:right w:val="none" w:sz="0" w:space="0" w:color="auto"/>
                  </w:divBdr>
                </w:div>
                <w:div w:id="244536367">
                  <w:marLeft w:val="480"/>
                  <w:marRight w:val="0"/>
                  <w:marTop w:val="0"/>
                  <w:marBottom w:val="0"/>
                  <w:divBdr>
                    <w:top w:val="none" w:sz="0" w:space="0" w:color="auto"/>
                    <w:left w:val="none" w:sz="0" w:space="0" w:color="auto"/>
                    <w:bottom w:val="none" w:sz="0" w:space="0" w:color="auto"/>
                    <w:right w:val="none" w:sz="0" w:space="0" w:color="auto"/>
                  </w:divBdr>
                </w:div>
                <w:div w:id="643899382">
                  <w:marLeft w:val="480"/>
                  <w:marRight w:val="0"/>
                  <w:marTop w:val="0"/>
                  <w:marBottom w:val="0"/>
                  <w:divBdr>
                    <w:top w:val="none" w:sz="0" w:space="0" w:color="auto"/>
                    <w:left w:val="none" w:sz="0" w:space="0" w:color="auto"/>
                    <w:bottom w:val="none" w:sz="0" w:space="0" w:color="auto"/>
                    <w:right w:val="none" w:sz="0" w:space="0" w:color="auto"/>
                  </w:divBdr>
                </w:div>
                <w:div w:id="779686892">
                  <w:marLeft w:val="480"/>
                  <w:marRight w:val="0"/>
                  <w:marTop w:val="0"/>
                  <w:marBottom w:val="0"/>
                  <w:divBdr>
                    <w:top w:val="none" w:sz="0" w:space="0" w:color="auto"/>
                    <w:left w:val="none" w:sz="0" w:space="0" w:color="auto"/>
                    <w:bottom w:val="none" w:sz="0" w:space="0" w:color="auto"/>
                    <w:right w:val="none" w:sz="0" w:space="0" w:color="auto"/>
                  </w:divBdr>
                </w:div>
                <w:div w:id="1417441997">
                  <w:marLeft w:val="480"/>
                  <w:marRight w:val="0"/>
                  <w:marTop w:val="0"/>
                  <w:marBottom w:val="0"/>
                  <w:divBdr>
                    <w:top w:val="none" w:sz="0" w:space="0" w:color="auto"/>
                    <w:left w:val="none" w:sz="0" w:space="0" w:color="auto"/>
                    <w:bottom w:val="none" w:sz="0" w:space="0" w:color="auto"/>
                    <w:right w:val="none" w:sz="0" w:space="0" w:color="auto"/>
                  </w:divBdr>
                </w:div>
                <w:div w:id="1335448454">
                  <w:marLeft w:val="480"/>
                  <w:marRight w:val="0"/>
                  <w:marTop w:val="0"/>
                  <w:marBottom w:val="0"/>
                  <w:divBdr>
                    <w:top w:val="none" w:sz="0" w:space="0" w:color="auto"/>
                    <w:left w:val="none" w:sz="0" w:space="0" w:color="auto"/>
                    <w:bottom w:val="none" w:sz="0" w:space="0" w:color="auto"/>
                    <w:right w:val="none" w:sz="0" w:space="0" w:color="auto"/>
                  </w:divBdr>
                </w:div>
                <w:div w:id="1766000499">
                  <w:marLeft w:val="480"/>
                  <w:marRight w:val="0"/>
                  <w:marTop w:val="0"/>
                  <w:marBottom w:val="0"/>
                  <w:divBdr>
                    <w:top w:val="none" w:sz="0" w:space="0" w:color="auto"/>
                    <w:left w:val="none" w:sz="0" w:space="0" w:color="auto"/>
                    <w:bottom w:val="none" w:sz="0" w:space="0" w:color="auto"/>
                    <w:right w:val="none" w:sz="0" w:space="0" w:color="auto"/>
                  </w:divBdr>
                </w:div>
                <w:div w:id="1235167808">
                  <w:marLeft w:val="480"/>
                  <w:marRight w:val="0"/>
                  <w:marTop w:val="0"/>
                  <w:marBottom w:val="0"/>
                  <w:divBdr>
                    <w:top w:val="none" w:sz="0" w:space="0" w:color="auto"/>
                    <w:left w:val="none" w:sz="0" w:space="0" w:color="auto"/>
                    <w:bottom w:val="none" w:sz="0" w:space="0" w:color="auto"/>
                    <w:right w:val="none" w:sz="0" w:space="0" w:color="auto"/>
                  </w:divBdr>
                </w:div>
                <w:div w:id="1649748370">
                  <w:marLeft w:val="480"/>
                  <w:marRight w:val="0"/>
                  <w:marTop w:val="0"/>
                  <w:marBottom w:val="0"/>
                  <w:divBdr>
                    <w:top w:val="none" w:sz="0" w:space="0" w:color="auto"/>
                    <w:left w:val="none" w:sz="0" w:space="0" w:color="auto"/>
                    <w:bottom w:val="none" w:sz="0" w:space="0" w:color="auto"/>
                    <w:right w:val="none" w:sz="0" w:space="0" w:color="auto"/>
                  </w:divBdr>
                </w:div>
              </w:divsChild>
            </w:div>
            <w:div w:id="1842887569">
              <w:marLeft w:val="0"/>
              <w:marRight w:val="0"/>
              <w:marTop w:val="0"/>
              <w:marBottom w:val="0"/>
              <w:divBdr>
                <w:top w:val="none" w:sz="0" w:space="0" w:color="auto"/>
                <w:left w:val="none" w:sz="0" w:space="0" w:color="auto"/>
                <w:bottom w:val="none" w:sz="0" w:space="0" w:color="auto"/>
                <w:right w:val="none" w:sz="0" w:space="0" w:color="auto"/>
              </w:divBdr>
              <w:divsChild>
                <w:div w:id="1218857835">
                  <w:marLeft w:val="480"/>
                  <w:marRight w:val="0"/>
                  <w:marTop w:val="0"/>
                  <w:marBottom w:val="0"/>
                  <w:divBdr>
                    <w:top w:val="none" w:sz="0" w:space="0" w:color="auto"/>
                    <w:left w:val="none" w:sz="0" w:space="0" w:color="auto"/>
                    <w:bottom w:val="none" w:sz="0" w:space="0" w:color="auto"/>
                    <w:right w:val="none" w:sz="0" w:space="0" w:color="auto"/>
                  </w:divBdr>
                </w:div>
                <w:div w:id="1419865469">
                  <w:marLeft w:val="480"/>
                  <w:marRight w:val="0"/>
                  <w:marTop w:val="0"/>
                  <w:marBottom w:val="0"/>
                  <w:divBdr>
                    <w:top w:val="none" w:sz="0" w:space="0" w:color="auto"/>
                    <w:left w:val="none" w:sz="0" w:space="0" w:color="auto"/>
                    <w:bottom w:val="none" w:sz="0" w:space="0" w:color="auto"/>
                    <w:right w:val="none" w:sz="0" w:space="0" w:color="auto"/>
                  </w:divBdr>
                </w:div>
                <w:div w:id="2087071569">
                  <w:marLeft w:val="480"/>
                  <w:marRight w:val="0"/>
                  <w:marTop w:val="0"/>
                  <w:marBottom w:val="0"/>
                  <w:divBdr>
                    <w:top w:val="none" w:sz="0" w:space="0" w:color="auto"/>
                    <w:left w:val="none" w:sz="0" w:space="0" w:color="auto"/>
                    <w:bottom w:val="none" w:sz="0" w:space="0" w:color="auto"/>
                    <w:right w:val="none" w:sz="0" w:space="0" w:color="auto"/>
                  </w:divBdr>
                </w:div>
                <w:div w:id="979573215">
                  <w:marLeft w:val="480"/>
                  <w:marRight w:val="0"/>
                  <w:marTop w:val="0"/>
                  <w:marBottom w:val="0"/>
                  <w:divBdr>
                    <w:top w:val="none" w:sz="0" w:space="0" w:color="auto"/>
                    <w:left w:val="none" w:sz="0" w:space="0" w:color="auto"/>
                    <w:bottom w:val="none" w:sz="0" w:space="0" w:color="auto"/>
                    <w:right w:val="none" w:sz="0" w:space="0" w:color="auto"/>
                  </w:divBdr>
                </w:div>
                <w:div w:id="95491304">
                  <w:marLeft w:val="480"/>
                  <w:marRight w:val="0"/>
                  <w:marTop w:val="0"/>
                  <w:marBottom w:val="0"/>
                  <w:divBdr>
                    <w:top w:val="none" w:sz="0" w:space="0" w:color="auto"/>
                    <w:left w:val="none" w:sz="0" w:space="0" w:color="auto"/>
                    <w:bottom w:val="none" w:sz="0" w:space="0" w:color="auto"/>
                    <w:right w:val="none" w:sz="0" w:space="0" w:color="auto"/>
                  </w:divBdr>
                </w:div>
                <w:div w:id="96370320">
                  <w:marLeft w:val="480"/>
                  <w:marRight w:val="0"/>
                  <w:marTop w:val="0"/>
                  <w:marBottom w:val="0"/>
                  <w:divBdr>
                    <w:top w:val="none" w:sz="0" w:space="0" w:color="auto"/>
                    <w:left w:val="none" w:sz="0" w:space="0" w:color="auto"/>
                    <w:bottom w:val="none" w:sz="0" w:space="0" w:color="auto"/>
                    <w:right w:val="none" w:sz="0" w:space="0" w:color="auto"/>
                  </w:divBdr>
                </w:div>
                <w:div w:id="388264472">
                  <w:marLeft w:val="480"/>
                  <w:marRight w:val="0"/>
                  <w:marTop w:val="0"/>
                  <w:marBottom w:val="0"/>
                  <w:divBdr>
                    <w:top w:val="none" w:sz="0" w:space="0" w:color="auto"/>
                    <w:left w:val="none" w:sz="0" w:space="0" w:color="auto"/>
                    <w:bottom w:val="none" w:sz="0" w:space="0" w:color="auto"/>
                    <w:right w:val="none" w:sz="0" w:space="0" w:color="auto"/>
                  </w:divBdr>
                </w:div>
                <w:div w:id="916743248">
                  <w:marLeft w:val="480"/>
                  <w:marRight w:val="0"/>
                  <w:marTop w:val="0"/>
                  <w:marBottom w:val="0"/>
                  <w:divBdr>
                    <w:top w:val="none" w:sz="0" w:space="0" w:color="auto"/>
                    <w:left w:val="none" w:sz="0" w:space="0" w:color="auto"/>
                    <w:bottom w:val="none" w:sz="0" w:space="0" w:color="auto"/>
                    <w:right w:val="none" w:sz="0" w:space="0" w:color="auto"/>
                  </w:divBdr>
                </w:div>
                <w:div w:id="1820338056">
                  <w:marLeft w:val="480"/>
                  <w:marRight w:val="0"/>
                  <w:marTop w:val="0"/>
                  <w:marBottom w:val="0"/>
                  <w:divBdr>
                    <w:top w:val="none" w:sz="0" w:space="0" w:color="auto"/>
                    <w:left w:val="none" w:sz="0" w:space="0" w:color="auto"/>
                    <w:bottom w:val="none" w:sz="0" w:space="0" w:color="auto"/>
                    <w:right w:val="none" w:sz="0" w:space="0" w:color="auto"/>
                  </w:divBdr>
                </w:div>
                <w:div w:id="556093966">
                  <w:marLeft w:val="480"/>
                  <w:marRight w:val="0"/>
                  <w:marTop w:val="0"/>
                  <w:marBottom w:val="0"/>
                  <w:divBdr>
                    <w:top w:val="none" w:sz="0" w:space="0" w:color="auto"/>
                    <w:left w:val="none" w:sz="0" w:space="0" w:color="auto"/>
                    <w:bottom w:val="none" w:sz="0" w:space="0" w:color="auto"/>
                    <w:right w:val="none" w:sz="0" w:space="0" w:color="auto"/>
                  </w:divBdr>
                </w:div>
                <w:div w:id="2100983032">
                  <w:marLeft w:val="480"/>
                  <w:marRight w:val="0"/>
                  <w:marTop w:val="0"/>
                  <w:marBottom w:val="0"/>
                  <w:divBdr>
                    <w:top w:val="none" w:sz="0" w:space="0" w:color="auto"/>
                    <w:left w:val="none" w:sz="0" w:space="0" w:color="auto"/>
                    <w:bottom w:val="none" w:sz="0" w:space="0" w:color="auto"/>
                    <w:right w:val="none" w:sz="0" w:space="0" w:color="auto"/>
                  </w:divBdr>
                </w:div>
                <w:div w:id="193925986">
                  <w:marLeft w:val="480"/>
                  <w:marRight w:val="0"/>
                  <w:marTop w:val="0"/>
                  <w:marBottom w:val="0"/>
                  <w:divBdr>
                    <w:top w:val="none" w:sz="0" w:space="0" w:color="auto"/>
                    <w:left w:val="none" w:sz="0" w:space="0" w:color="auto"/>
                    <w:bottom w:val="none" w:sz="0" w:space="0" w:color="auto"/>
                    <w:right w:val="none" w:sz="0" w:space="0" w:color="auto"/>
                  </w:divBdr>
                </w:div>
                <w:div w:id="564221591">
                  <w:marLeft w:val="480"/>
                  <w:marRight w:val="0"/>
                  <w:marTop w:val="0"/>
                  <w:marBottom w:val="0"/>
                  <w:divBdr>
                    <w:top w:val="none" w:sz="0" w:space="0" w:color="auto"/>
                    <w:left w:val="none" w:sz="0" w:space="0" w:color="auto"/>
                    <w:bottom w:val="none" w:sz="0" w:space="0" w:color="auto"/>
                    <w:right w:val="none" w:sz="0" w:space="0" w:color="auto"/>
                  </w:divBdr>
                </w:div>
                <w:div w:id="1992828988">
                  <w:marLeft w:val="480"/>
                  <w:marRight w:val="0"/>
                  <w:marTop w:val="0"/>
                  <w:marBottom w:val="0"/>
                  <w:divBdr>
                    <w:top w:val="none" w:sz="0" w:space="0" w:color="auto"/>
                    <w:left w:val="none" w:sz="0" w:space="0" w:color="auto"/>
                    <w:bottom w:val="none" w:sz="0" w:space="0" w:color="auto"/>
                    <w:right w:val="none" w:sz="0" w:space="0" w:color="auto"/>
                  </w:divBdr>
                </w:div>
                <w:div w:id="120534254">
                  <w:marLeft w:val="480"/>
                  <w:marRight w:val="0"/>
                  <w:marTop w:val="0"/>
                  <w:marBottom w:val="0"/>
                  <w:divBdr>
                    <w:top w:val="none" w:sz="0" w:space="0" w:color="auto"/>
                    <w:left w:val="none" w:sz="0" w:space="0" w:color="auto"/>
                    <w:bottom w:val="none" w:sz="0" w:space="0" w:color="auto"/>
                    <w:right w:val="none" w:sz="0" w:space="0" w:color="auto"/>
                  </w:divBdr>
                </w:div>
                <w:div w:id="845051601">
                  <w:marLeft w:val="480"/>
                  <w:marRight w:val="0"/>
                  <w:marTop w:val="0"/>
                  <w:marBottom w:val="0"/>
                  <w:divBdr>
                    <w:top w:val="none" w:sz="0" w:space="0" w:color="auto"/>
                    <w:left w:val="none" w:sz="0" w:space="0" w:color="auto"/>
                    <w:bottom w:val="none" w:sz="0" w:space="0" w:color="auto"/>
                    <w:right w:val="none" w:sz="0" w:space="0" w:color="auto"/>
                  </w:divBdr>
                </w:div>
                <w:div w:id="1443836785">
                  <w:marLeft w:val="480"/>
                  <w:marRight w:val="0"/>
                  <w:marTop w:val="0"/>
                  <w:marBottom w:val="0"/>
                  <w:divBdr>
                    <w:top w:val="none" w:sz="0" w:space="0" w:color="auto"/>
                    <w:left w:val="none" w:sz="0" w:space="0" w:color="auto"/>
                    <w:bottom w:val="none" w:sz="0" w:space="0" w:color="auto"/>
                    <w:right w:val="none" w:sz="0" w:space="0" w:color="auto"/>
                  </w:divBdr>
                </w:div>
                <w:div w:id="449250621">
                  <w:marLeft w:val="480"/>
                  <w:marRight w:val="0"/>
                  <w:marTop w:val="0"/>
                  <w:marBottom w:val="0"/>
                  <w:divBdr>
                    <w:top w:val="none" w:sz="0" w:space="0" w:color="auto"/>
                    <w:left w:val="none" w:sz="0" w:space="0" w:color="auto"/>
                    <w:bottom w:val="none" w:sz="0" w:space="0" w:color="auto"/>
                    <w:right w:val="none" w:sz="0" w:space="0" w:color="auto"/>
                  </w:divBdr>
                </w:div>
                <w:div w:id="1931968221">
                  <w:marLeft w:val="480"/>
                  <w:marRight w:val="0"/>
                  <w:marTop w:val="0"/>
                  <w:marBottom w:val="0"/>
                  <w:divBdr>
                    <w:top w:val="none" w:sz="0" w:space="0" w:color="auto"/>
                    <w:left w:val="none" w:sz="0" w:space="0" w:color="auto"/>
                    <w:bottom w:val="none" w:sz="0" w:space="0" w:color="auto"/>
                    <w:right w:val="none" w:sz="0" w:space="0" w:color="auto"/>
                  </w:divBdr>
                </w:div>
                <w:div w:id="361243926">
                  <w:marLeft w:val="480"/>
                  <w:marRight w:val="0"/>
                  <w:marTop w:val="0"/>
                  <w:marBottom w:val="0"/>
                  <w:divBdr>
                    <w:top w:val="none" w:sz="0" w:space="0" w:color="auto"/>
                    <w:left w:val="none" w:sz="0" w:space="0" w:color="auto"/>
                    <w:bottom w:val="none" w:sz="0" w:space="0" w:color="auto"/>
                    <w:right w:val="none" w:sz="0" w:space="0" w:color="auto"/>
                  </w:divBdr>
                </w:div>
                <w:div w:id="1582981779">
                  <w:marLeft w:val="480"/>
                  <w:marRight w:val="0"/>
                  <w:marTop w:val="0"/>
                  <w:marBottom w:val="0"/>
                  <w:divBdr>
                    <w:top w:val="none" w:sz="0" w:space="0" w:color="auto"/>
                    <w:left w:val="none" w:sz="0" w:space="0" w:color="auto"/>
                    <w:bottom w:val="none" w:sz="0" w:space="0" w:color="auto"/>
                    <w:right w:val="none" w:sz="0" w:space="0" w:color="auto"/>
                  </w:divBdr>
                </w:div>
                <w:div w:id="1399325646">
                  <w:marLeft w:val="480"/>
                  <w:marRight w:val="0"/>
                  <w:marTop w:val="0"/>
                  <w:marBottom w:val="0"/>
                  <w:divBdr>
                    <w:top w:val="none" w:sz="0" w:space="0" w:color="auto"/>
                    <w:left w:val="none" w:sz="0" w:space="0" w:color="auto"/>
                    <w:bottom w:val="none" w:sz="0" w:space="0" w:color="auto"/>
                    <w:right w:val="none" w:sz="0" w:space="0" w:color="auto"/>
                  </w:divBdr>
                </w:div>
                <w:div w:id="788398">
                  <w:marLeft w:val="480"/>
                  <w:marRight w:val="0"/>
                  <w:marTop w:val="0"/>
                  <w:marBottom w:val="0"/>
                  <w:divBdr>
                    <w:top w:val="none" w:sz="0" w:space="0" w:color="auto"/>
                    <w:left w:val="none" w:sz="0" w:space="0" w:color="auto"/>
                    <w:bottom w:val="none" w:sz="0" w:space="0" w:color="auto"/>
                    <w:right w:val="none" w:sz="0" w:space="0" w:color="auto"/>
                  </w:divBdr>
                </w:div>
                <w:div w:id="672296965">
                  <w:marLeft w:val="480"/>
                  <w:marRight w:val="0"/>
                  <w:marTop w:val="0"/>
                  <w:marBottom w:val="0"/>
                  <w:divBdr>
                    <w:top w:val="none" w:sz="0" w:space="0" w:color="auto"/>
                    <w:left w:val="none" w:sz="0" w:space="0" w:color="auto"/>
                    <w:bottom w:val="none" w:sz="0" w:space="0" w:color="auto"/>
                    <w:right w:val="none" w:sz="0" w:space="0" w:color="auto"/>
                  </w:divBdr>
                </w:div>
                <w:div w:id="154928875">
                  <w:marLeft w:val="480"/>
                  <w:marRight w:val="0"/>
                  <w:marTop w:val="0"/>
                  <w:marBottom w:val="0"/>
                  <w:divBdr>
                    <w:top w:val="none" w:sz="0" w:space="0" w:color="auto"/>
                    <w:left w:val="none" w:sz="0" w:space="0" w:color="auto"/>
                    <w:bottom w:val="none" w:sz="0" w:space="0" w:color="auto"/>
                    <w:right w:val="none" w:sz="0" w:space="0" w:color="auto"/>
                  </w:divBdr>
                </w:div>
                <w:div w:id="1981684951">
                  <w:marLeft w:val="480"/>
                  <w:marRight w:val="0"/>
                  <w:marTop w:val="0"/>
                  <w:marBottom w:val="0"/>
                  <w:divBdr>
                    <w:top w:val="none" w:sz="0" w:space="0" w:color="auto"/>
                    <w:left w:val="none" w:sz="0" w:space="0" w:color="auto"/>
                    <w:bottom w:val="none" w:sz="0" w:space="0" w:color="auto"/>
                    <w:right w:val="none" w:sz="0" w:space="0" w:color="auto"/>
                  </w:divBdr>
                </w:div>
                <w:div w:id="1974826214">
                  <w:marLeft w:val="480"/>
                  <w:marRight w:val="0"/>
                  <w:marTop w:val="0"/>
                  <w:marBottom w:val="0"/>
                  <w:divBdr>
                    <w:top w:val="none" w:sz="0" w:space="0" w:color="auto"/>
                    <w:left w:val="none" w:sz="0" w:space="0" w:color="auto"/>
                    <w:bottom w:val="none" w:sz="0" w:space="0" w:color="auto"/>
                    <w:right w:val="none" w:sz="0" w:space="0" w:color="auto"/>
                  </w:divBdr>
                </w:div>
                <w:div w:id="1222912024">
                  <w:marLeft w:val="480"/>
                  <w:marRight w:val="0"/>
                  <w:marTop w:val="0"/>
                  <w:marBottom w:val="0"/>
                  <w:divBdr>
                    <w:top w:val="none" w:sz="0" w:space="0" w:color="auto"/>
                    <w:left w:val="none" w:sz="0" w:space="0" w:color="auto"/>
                    <w:bottom w:val="none" w:sz="0" w:space="0" w:color="auto"/>
                    <w:right w:val="none" w:sz="0" w:space="0" w:color="auto"/>
                  </w:divBdr>
                </w:div>
                <w:div w:id="751707880">
                  <w:marLeft w:val="480"/>
                  <w:marRight w:val="0"/>
                  <w:marTop w:val="0"/>
                  <w:marBottom w:val="0"/>
                  <w:divBdr>
                    <w:top w:val="none" w:sz="0" w:space="0" w:color="auto"/>
                    <w:left w:val="none" w:sz="0" w:space="0" w:color="auto"/>
                    <w:bottom w:val="none" w:sz="0" w:space="0" w:color="auto"/>
                    <w:right w:val="none" w:sz="0" w:space="0" w:color="auto"/>
                  </w:divBdr>
                </w:div>
                <w:div w:id="645011376">
                  <w:marLeft w:val="480"/>
                  <w:marRight w:val="0"/>
                  <w:marTop w:val="0"/>
                  <w:marBottom w:val="0"/>
                  <w:divBdr>
                    <w:top w:val="none" w:sz="0" w:space="0" w:color="auto"/>
                    <w:left w:val="none" w:sz="0" w:space="0" w:color="auto"/>
                    <w:bottom w:val="none" w:sz="0" w:space="0" w:color="auto"/>
                    <w:right w:val="none" w:sz="0" w:space="0" w:color="auto"/>
                  </w:divBdr>
                </w:div>
                <w:div w:id="981081990">
                  <w:marLeft w:val="480"/>
                  <w:marRight w:val="0"/>
                  <w:marTop w:val="0"/>
                  <w:marBottom w:val="0"/>
                  <w:divBdr>
                    <w:top w:val="none" w:sz="0" w:space="0" w:color="auto"/>
                    <w:left w:val="none" w:sz="0" w:space="0" w:color="auto"/>
                    <w:bottom w:val="none" w:sz="0" w:space="0" w:color="auto"/>
                    <w:right w:val="none" w:sz="0" w:space="0" w:color="auto"/>
                  </w:divBdr>
                </w:div>
                <w:div w:id="1620063327">
                  <w:marLeft w:val="480"/>
                  <w:marRight w:val="0"/>
                  <w:marTop w:val="0"/>
                  <w:marBottom w:val="0"/>
                  <w:divBdr>
                    <w:top w:val="none" w:sz="0" w:space="0" w:color="auto"/>
                    <w:left w:val="none" w:sz="0" w:space="0" w:color="auto"/>
                    <w:bottom w:val="none" w:sz="0" w:space="0" w:color="auto"/>
                    <w:right w:val="none" w:sz="0" w:space="0" w:color="auto"/>
                  </w:divBdr>
                </w:div>
                <w:div w:id="952326235">
                  <w:marLeft w:val="480"/>
                  <w:marRight w:val="0"/>
                  <w:marTop w:val="0"/>
                  <w:marBottom w:val="0"/>
                  <w:divBdr>
                    <w:top w:val="none" w:sz="0" w:space="0" w:color="auto"/>
                    <w:left w:val="none" w:sz="0" w:space="0" w:color="auto"/>
                    <w:bottom w:val="none" w:sz="0" w:space="0" w:color="auto"/>
                    <w:right w:val="none" w:sz="0" w:space="0" w:color="auto"/>
                  </w:divBdr>
                </w:div>
                <w:div w:id="1085347422">
                  <w:marLeft w:val="480"/>
                  <w:marRight w:val="0"/>
                  <w:marTop w:val="0"/>
                  <w:marBottom w:val="0"/>
                  <w:divBdr>
                    <w:top w:val="none" w:sz="0" w:space="0" w:color="auto"/>
                    <w:left w:val="none" w:sz="0" w:space="0" w:color="auto"/>
                    <w:bottom w:val="none" w:sz="0" w:space="0" w:color="auto"/>
                    <w:right w:val="none" w:sz="0" w:space="0" w:color="auto"/>
                  </w:divBdr>
                </w:div>
                <w:div w:id="393741249">
                  <w:marLeft w:val="480"/>
                  <w:marRight w:val="0"/>
                  <w:marTop w:val="0"/>
                  <w:marBottom w:val="0"/>
                  <w:divBdr>
                    <w:top w:val="none" w:sz="0" w:space="0" w:color="auto"/>
                    <w:left w:val="none" w:sz="0" w:space="0" w:color="auto"/>
                    <w:bottom w:val="none" w:sz="0" w:space="0" w:color="auto"/>
                    <w:right w:val="none" w:sz="0" w:space="0" w:color="auto"/>
                  </w:divBdr>
                </w:div>
                <w:div w:id="406077723">
                  <w:marLeft w:val="480"/>
                  <w:marRight w:val="0"/>
                  <w:marTop w:val="0"/>
                  <w:marBottom w:val="0"/>
                  <w:divBdr>
                    <w:top w:val="none" w:sz="0" w:space="0" w:color="auto"/>
                    <w:left w:val="none" w:sz="0" w:space="0" w:color="auto"/>
                    <w:bottom w:val="none" w:sz="0" w:space="0" w:color="auto"/>
                    <w:right w:val="none" w:sz="0" w:space="0" w:color="auto"/>
                  </w:divBdr>
                </w:div>
                <w:div w:id="1315183752">
                  <w:marLeft w:val="480"/>
                  <w:marRight w:val="0"/>
                  <w:marTop w:val="0"/>
                  <w:marBottom w:val="0"/>
                  <w:divBdr>
                    <w:top w:val="none" w:sz="0" w:space="0" w:color="auto"/>
                    <w:left w:val="none" w:sz="0" w:space="0" w:color="auto"/>
                    <w:bottom w:val="none" w:sz="0" w:space="0" w:color="auto"/>
                    <w:right w:val="none" w:sz="0" w:space="0" w:color="auto"/>
                  </w:divBdr>
                </w:div>
                <w:div w:id="249583242">
                  <w:marLeft w:val="480"/>
                  <w:marRight w:val="0"/>
                  <w:marTop w:val="0"/>
                  <w:marBottom w:val="0"/>
                  <w:divBdr>
                    <w:top w:val="none" w:sz="0" w:space="0" w:color="auto"/>
                    <w:left w:val="none" w:sz="0" w:space="0" w:color="auto"/>
                    <w:bottom w:val="none" w:sz="0" w:space="0" w:color="auto"/>
                    <w:right w:val="none" w:sz="0" w:space="0" w:color="auto"/>
                  </w:divBdr>
                </w:div>
                <w:div w:id="201788671">
                  <w:marLeft w:val="480"/>
                  <w:marRight w:val="0"/>
                  <w:marTop w:val="0"/>
                  <w:marBottom w:val="0"/>
                  <w:divBdr>
                    <w:top w:val="none" w:sz="0" w:space="0" w:color="auto"/>
                    <w:left w:val="none" w:sz="0" w:space="0" w:color="auto"/>
                    <w:bottom w:val="none" w:sz="0" w:space="0" w:color="auto"/>
                    <w:right w:val="none" w:sz="0" w:space="0" w:color="auto"/>
                  </w:divBdr>
                </w:div>
                <w:div w:id="496652190">
                  <w:marLeft w:val="480"/>
                  <w:marRight w:val="0"/>
                  <w:marTop w:val="0"/>
                  <w:marBottom w:val="0"/>
                  <w:divBdr>
                    <w:top w:val="none" w:sz="0" w:space="0" w:color="auto"/>
                    <w:left w:val="none" w:sz="0" w:space="0" w:color="auto"/>
                    <w:bottom w:val="none" w:sz="0" w:space="0" w:color="auto"/>
                    <w:right w:val="none" w:sz="0" w:space="0" w:color="auto"/>
                  </w:divBdr>
                </w:div>
                <w:div w:id="292911110">
                  <w:marLeft w:val="480"/>
                  <w:marRight w:val="0"/>
                  <w:marTop w:val="0"/>
                  <w:marBottom w:val="0"/>
                  <w:divBdr>
                    <w:top w:val="none" w:sz="0" w:space="0" w:color="auto"/>
                    <w:left w:val="none" w:sz="0" w:space="0" w:color="auto"/>
                    <w:bottom w:val="none" w:sz="0" w:space="0" w:color="auto"/>
                    <w:right w:val="none" w:sz="0" w:space="0" w:color="auto"/>
                  </w:divBdr>
                </w:div>
                <w:div w:id="876626936">
                  <w:marLeft w:val="480"/>
                  <w:marRight w:val="0"/>
                  <w:marTop w:val="0"/>
                  <w:marBottom w:val="0"/>
                  <w:divBdr>
                    <w:top w:val="none" w:sz="0" w:space="0" w:color="auto"/>
                    <w:left w:val="none" w:sz="0" w:space="0" w:color="auto"/>
                    <w:bottom w:val="none" w:sz="0" w:space="0" w:color="auto"/>
                    <w:right w:val="none" w:sz="0" w:space="0" w:color="auto"/>
                  </w:divBdr>
                </w:div>
                <w:div w:id="294334184">
                  <w:marLeft w:val="480"/>
                  <w:marRight w:val="0"/>
                  <w:marTop w:val="0"/>
                  <w:marBottom w:val="0"/>
                  <w:divBdr>
                    <w:top w:val="none" w:sz="0" w:space="0" w:color="auto"/>
                    <w:left w:val="none" w:sz="0" w:space="0" w:color="auto"/>
                    <w:bottom w:val="none" w:sz="0" w:space="0" w:color="auto"/>
                    <w:right w:val="none" w:sz="0" w:space="0" w:color="auto"/>
                  </w:divBdr>
                </w:div>
                <w:div w:id="205487797">
                  <w:marLeft w:val="480"/>
                  <w:marRight w:val="0"/>
                  <w:marTop w:val="0"/>
                  <w:marBottom w:val="0"/>
                  <w:divBdr>
                    <w:top w:val="none" w:sz="0" w:space="0" w:color="auto"/>
                    <w:left w:val="none" w:sz="0" w:space="0" w:color="auto"/>
                    <w:bottom w:val="none" w:sz="0" w:space="0" w:color="auto"/>
                    <w:right w:val="none" w:sz="0" w:space="0" w:color="auto"/>
                  </w:divBdr>
                </w:div>
                <w:div w:id="418016201">
                  <w:marLeft w:val="480"/>
                  <w:marRight w:val="0"/>
                  <w:marTop w:val="0"/>
                  <w:marBottom w:val="0"/>
                  <w:divBdr>
                    <w:top w:val="none" w:sz="0" w:space="0" w:color="auto"/>
                    <w:left w:val="none" w:sz="0" w:space="0" w:color="auto"/>
                    <w:bottom w:val="none" w:sz="0" w:space="0" w:color="auto"/>
                    <w:right w:val="none" w:sz="0" w:space="0" w:color="auto"/>
                  </w:divBdr>
                </w:div>
                <w:div w:id="773089589">
                  <w:marLeft w:val="480"/>
                  <w:marRight w:val="0"/>
                  <w:marTop w:val="0"/>
                  <w:marBottom w:val="0"/>
                  <w:divBdr>
                    <w:top w:val="none" w:sz="0" w:space="0" w:color="auto"/>
                    <w:left w:val="none" w:sz="0" w:space="0" w:color="auto"/>
                    <w:bottom w:val="none" w:sz="0" w:space="0" w:color="auto"/>
                    <w:right w:val="none" w:sz="0" w:space="0" w:color="auto"/>
                  </w:divBdr>
                </w:div>
                <w:div w:id="1287809428">
                  <w:marLeft w:val="480"/>
                  <w:marRight w:val="0"/>
                  <w:marTop w:val="0"/>
                  <w:marBottom w:val="0"/>
                  <w:divBdr>
                    <w:top w:val="none" w:sz="0" w:space="0" w:color="auto"/>
                    <w:left w:val="none" w:sz="0" w:space="0" w:color="auto"/>
                    <w:bottom w:val="none" w:sz="0" w:space="0" w:color="auto"/>
                    <w:right w:val="none" w:sz="0" w:space="0" w:color="auto"/>
                  </w:divBdr>
                </w:div>
              </w:divsChild>
            </w:div>
            <w:div w:id="1061094671">
              <w:marLeft w:val="0"/>
              <w:marRight w:val="0"/>
              <w:marTop w:val="0"/>
              <w:marBottom w:val="0"/>
              <w:divBdr>
                <w:top w:val="none" w:sz="0" w:space="0" w:color="auto"/>
                <w:left w:val="none" w:sz="0" w:space="0" w:color="auto"/>
                <w:bottom w:val="none" w:sz="0" w:space="0" w:color="auto"/>
                <w:right w:val="none" w:sz="0" w:space="0" w:color="auto"/>
              </w:divBdr>
              <w:divsChild>
                <w:div w:id="1986005725">
                  <w:marLeft w:val="480"/>
                  <w:marRight w:val="0"/>
                  <w:marTop w:val="0"/>
                  <w:marBottom w:val="0"/>
                  <w:divBdr>
                    <w:top w:val="none" w:sz="0" w:space="0" w:color="auto"/>
                    <w:left w:val="none" w:sz="0" w:space="0" w:color="auto"/>
                    <w:bottom w:val="none" w:sz="0" w:space="0" w:color="auto"/>
                    <w:right w:val="none" w:sz="0" w:space="0" w:color="auto"/>
                  </w:divBdr>
                </w:div>
                <w:div w:id="1043410227">
                  <w:marLeft w:val="480"/>
                  <w:marRight w:val="0"/>
                  <w:marTop w:val="0"/>
                  <w:marBottom w:val="0"/>
                  <w:divBdr>
                    <w:top w:val="none" w:sz="0" w:space="0" w:color="auto"/>
                    <w:left w:val="none" w:sz="0" w:space="0" w:color="auto"/>
                    <w:bottom w:val="none" w:sz="0" w:space="0" w:color="auto"/>
                    <w:right w:val="none" w:sz="0" w:space="0" w:color="auto"/>
                  </w:divBdr>
                </w:div>
                <w:div w:id="31853124">
                  <w:marLeft w:val="480"/>
                  <w:marRight w:val="0"/>
                  <w:marTop w:val="0"/>
                  <w:marBottom w:val="0"/>
                  <w:divBdr>
                    <w:top w:val="none" w:sz="0" w:space="0" w:color="auto"/>
                    <w:left w:val="none" w:sz="0" w:space="0" w:color="auto"/>
                    <w:bottom w:val="none" w:sz="0" w:space="0" w:color="auto"/>
                    <w:right w:val="none" w:sz="0" w:space="0" w:color="auto"/>
                  </w:divBdr>
                </w:div>
                <w:div w:id="1707632723">
                  <w:marLeft w:val="480"/>
                  <w:marRight w:val="0"/>
                  <w:marTop w:val="0"/>
                  <w:marBottom w:val="0"/>
                  <w:divBdr>
                    <w:top w:val="none" w:sz="0" w:space="0" w:color="auto"/>
                    <w:left w:val="none" w:sz="0" w:space="0" w:color="auto"/>
                    <w:bottom w:val="none" w:sz="0" w:space="0" w:color="auto"/>
                    <w:right w:val="none" w:sz="0" w:space="0" w:color="auto"/>
                  </w:divBdr>
                </w:div>
                <w:div w:id="1303656605">
                  <w:marLeft w:val="480"/>
                  <w:marRight w:val="0"/>
                  <w:marTop w:val="0"/>
                  <w:marBottom w:val="0"/>
                  <w:divBdr>
                    <w:top w:val="none" w:sz="0" w:space="0" w:color="auto"/>
                    <w:left w:val="none" w:sz="0" w:space="0" w:color="auto"/>
                    <w:bottom w:val="none" w:sz="0" w:space="0" w:color="auto"/>
                    <w:right w:val="none" w:sz="0" w:space="0" w:color="auto"/>
                  </w:divBdr>
                </w:div>
                <w:div w:id="59645819">
                  <w:marLeft w:val="480"/>
                  <w:marRight w:val="0"/>
                  <w:marTop w:val="0"/>
                  <w:marBottom w:val="0"/>
                  <w:divBdr>
                    <w:top w:val="none" w:sz="0" w:space="0" w:color="auto"/>
                    <w:left w:val="none" w:sz="0" w:space="0" w:color="auto"/>
                    <w:bottom w:val="none" w:sz="0" w:space="0" w:color="auto"/>
                    <w:right w:val="none" w:sz="0" w:space="0" w:color="auto"/>
                  </w:divBdr>
                </w:div>
                <w:div w:id="1430616797">
                  <w:marLeft w:val="480"/>
                  <w:marRight w:val="0"/>
                  <w:marTop w:val="0"/>
                  <w:marBottom w:val="0"/>
                  <w:divBdr>
                    <w:top w:val="none" w:sz="0" w:space="0" w:color="auto"/>
                    <w:left w:val="none" w:sz="0" w:space="0" w:color="auto"/>
                    <w:bottom w:val="none" w:sz="0" w:space="0" w:color="auto"/>
                    <w:right w:val="none" w:sz="0" w:space="0" w:color="auto"/>
                  </w:divBdr>
                </w:div>
                <w:div w:id="447510232">
                  <w:marLeft w:val="480"/>
                  <w:marRight w:val="0"/>
                  <w:marTop w:val="0"/>
                  <w:marBottom w:val="0"/>
                  <w:divBdr>
                    <w:top w:val="none" w:sz="0" w:space="0" w:color="auto"/>
                    <w:left w:val="none" w:sz="0" w:space="0" w:color="auto"/>
                    <w:bottom w:val="none" w:sz="0" w:space="0" w:color="auto"/>
                    <w:right w:val="none" w:sz="0" w:space="0" w:color="auto"/>
                  </w:divBdr>
                </w:div>
                <w:div w:id="1720740359">
                  <w:marLeft w:val="480"/>
                  <w:marRight w:val="0"/>
                  <w:marTop w:val="0"/>
                  <w:marBottom w:val="0"/>
                  <w:divBdr>
                    <w:top w:val="none" w:sz="0" w:space="0" w:color="auto"/>
                    <w:left w:val="none" w:sz="0" w:space="0" w:color="auto"/>
                    <w:bottom w:val="none" w:sz="0" w:space="0" w:color="auto"/>
                    <w:right w:val="none" w:sz="0" w:space="0" w:color="auto"/>
                  </w:divBdr>
                </w:div>
                <w:div w:id="646977776">
                  <w:marLeft w:val="480"/>
                  <w:marRight w:val="0"/>
                  <w:marTop w:val="0"/>
                  <w:marBottom w:val="0"/>
                  <w:divBdr>
                    <w:top w:val="none" w:sz="0" w:space="0" w:color="auto"/>
                    <w:left w:val="none" w:sz="0" w:space="0" w:color="auto"/>
                    <w:bottom w:val="none" w:sz="0" w:space="0" w:color="auto"/>
                    <w:right w:val="none" w:sz="0" w:space="0" w:color="auto"/>
                  </w:divBdr>
                </w:div>
                <w:div w:id="839851373">
                  <w:marLeft w:val="480"/>
                  <w:marRight w:val="0"/>
                  <w:marTop w:val="0"/>
                  <w:marBottom w:val="0"/>
                  <w:divBdr>
                    <w:top w:val="none" w:sz="0" w:space="0" w:color="auto"/>
                    <w:left w:val="none" w:sz="0" w:space="0" w:color="auto"/>
                    <w:bottom w:val="none" w:sz="0" w:space="0" w:color="auto"/>
                    <w:right w:val="none" w:sz="0" w:space="0" w:color="auto"/>
                  </w:divBdr>
                </w:div>
                <w:div w:id="1897692556">
                  <w:marLeft w:val="480"/>
                  <w:marRight w:val="0"/>
                  <w:marTop w:val="0"/>
                  <w:marBottom w:val="0"/>
                  <w:divBdr>
                    <w:top w:val="none" w:sz="0" w:space="0" w:color="auto"/>
                    <w:left w:val="none" w:sz="0" w:space="0" w:color="auto"/>
                    <w:bottom w:val="none" w:sz="0" w:space="0" w:color="auto"/>
                    <w:right w:val="none" w:sz="0" w:space="0" w:color="auto"/>
                  </w:divBdr>
                </w:div>
                <w:div w:id="93939830">
                  <w:marLeft w:val="480"/>
                  <w:marRight w:val="0"/>
                  <w:marTop w:val="0"/>
                  <w:marBottom w:val="0"/>
                  <w:divBdr>
                    <w:top w:val="none" w:sz="0" w:space="0" w:color="auto"/>
                    <w:left w:val="none" w:sz="0" w:space="0" w:color="auto"/>
                    <w:bottom w:val="none" w:sz="0" w:space="0" w:color="auto"/>
                    <w:right w:val="none" w:sz="0" w:space="0" w:color="auto"/>
                  </w:divBdr>
                </w:div>
                <w:div w:id="810288733">
                  <w:marLeft w:val="480"/>
                  <w:marRight w:val="0"/>
                  <w:marTop w:val="0"/>
                  <w:marBottom w:val="0"/>
                  <w:divBdr>
                    <w:top w:val="none" w:sz="0" w:space="0" w:color="auto"/>
                    <w:left w:val="none" w:sz="0" w:space="0" w:color="auto"/>
                    <w:bottom w:val="none" w:sz="0" w:space="0" w:color="auto"/>
                    <w:right w:val="none" w:sz="0" w:space="0" w:color="auto"/>
                  </w:divBdr>
                </w:div>
                <w:div w:id="539048910">
                  <w:marLeft w:val="480"/>
                  <w:marRight w:val="0"/>
                  <w:marTop w:val="0"/>
                  <w:marBottom w:val="0"/>
                  <w:divBdr>
                    <w:top w:val="none" w:sz="0" w:space="0" w:color="auto"/>
                    <w:left w:val="none" w:sz="0" w:space="0" w:color="auto"/>
                    <w:bottom w:val="none" w:sz="0" w:space="0" w:color="auto"/>
                    <w:right w:val="none" w:sz="0" w:space="0" w:color="auto"/>
                  </w:divBdr>
                </w:div>
                <w:div w:id="1434010462">
                  <w:marLeft w:val="480"/>
                  <w:marRight w:val="0"/>
                  <w:marTop w:val="0"/>
                  <w:marBottom w:val="0"/>
                  <w:divBdr>
                    <w:top w:val="none" w:sz="0" w:space="0" w:color="auto"/>
                    <w:left w:val="none" w:sz="0" w:space="0" w:color="auto"/>
                    <w:bottom w:val="none" w:sz="0" w:space="0" w:color="auto"/>
                    <w:right w:val="none" w:sz="0" w:space="0" w:color="auto"/>
                  </w:divBdr>
                </w:div>
                <w:div w:id="461731837">
                  <w:marLeft w:val="480"/>
                  <w:marRight w:val="0"/>
                  <w:marTop w:val="0"/>
                  <w:marBottom w:val="0"/>
                  <w:divBdr>
                    <w:top w:val="none" w:sz="0" w:space="0" w:color="auto"/>
                    <w:left w:val="none" w:sz="0" w:space="0" w:color="auto"/>
                    <w:bottom w:val="none" w:sz="0" w:space="0" w:color="auto"/>
                    <w:right w:val="none" w:sz="0" w:space="0" w:color="auto"/>
                  </w:divBdr>
                </w:div>
                <w:div w:id="1422097933">
                  <w:marLeft w:val="480"/>
                  <w:marRight w:val="0"/>
                  <w:marTop w:val="0"/>
                  <w:marBottom w:val="0"/>
                  <w:divBdr>
                    <w:top w:val="none" w:sz="0" w:space="0" w:color="auto"/>
                    <w:left w:val="none" w:sz="0" w:space="0" w:color="auto"/>
                    <w:bottom w:val="none" w:sz="0" w:space="0" w:color="auto"/>
                    <w:right w:val="none" w:sz="0" w:space="0" w:color="auto"/>
                  </w:divBdr>
                </w:div>
                <w:div w:id="1949779483">
                  <w:marLeft w:val="480"/>
                  <w:marRight w:val="0"/>
                  <w:marTop w:val="0"/>
                  <w:marBottom w:val="0"/>
                  <w:divBdr>
                    <w:top w:val="none" w:sz="0" w:space="0" w:color="auto"/>
                    <w:left w:val="none" w:sz="0" w:space="0" w:color="auto"/>
                    <w:bottom w:val="none" w:sz="0" w:space="0" w:color="auto"/>
                    <w:right w:val="none" w:sz="0" w:space="0" w:color="auto"/>
                  </w:divBdr>
                </w:div>
                <w:div w:id="66614829">
                  <w:marLeft w:val="480"/>
                  <w:marRight w:val="0"/>
                  <w:marTop w:val="0"/>
                  <w:marBottom w:val="0"/>
                  <w:divBdr>
                    <w:top w:val="none" w:sz="0" w:space="0" w:color="auto"/>
                    <w:left w:val="none" w:sz="0" w:space="0" w:color="auto"/>
                    <w:bottom w:val="none" w:sz="0" w:space="0" w:color="auto"/>
                    <w:right w:val="none" w:sz="0" w:space="0" w:color="auto"/>
                  </w:divBdr>
                </w:div>
                <w:div w:id="1344744725">
                  <w:marLeft w:val="480"/>
                  <w:marRight w:val="0"/>
                  <w:marTop w:val="0"/>
                  <w:marBottom w:val="0"/>
                  <w:divBdr>
                    <w:top w:val="none" w:sz="0" w:space="0" w:color="auto"/>
                    <w:left w:val="none" w:sz="0" w:space="0" w:color="auto"/>
                    <w:bottom w:val="none" w:sz="0" w:space="0" w:color="auto"/>
                    <w:right w:val="none" w:sz="0" w:space="0" w:color="auto"/>
                  </w:divBdr>
                </w:div>
                <w:div w:id="332609803">
                  <w:marLeft w:val="480"/>
                  <w:marRight w:val="0"/>
                  <w:marTop w:val="0"/>
                  <w:marBottom w:val="0"/>
                  <w:divBdr>
                    <w:top w:val="none" w:sz="0" w:space="0" w:color="auto"/>
                    <w:left w:val="none" w:sz="0" w:space="0" w:color="auto"/>
                    <w:bottom w:val="none" w:sz="0" w:space="0" w:color="auto"/>
                    <w:right w:val="none" w:sz="0" w:space="0" w:color="auto"/>
                  </w:divBdr>
                </w:div>
                <w:div w:id="1761488322">
                  <w:marLeft w:val="480"/>
                  <w:marRight w:val="0"/>
                  <w:marTop w:val="0"/>
                  <w:marBottom w:val="0"/>
                  <w:divBdr>
                    <w:top w:val="none" w:sz="0" w:space="0" w:color="auto"/>
                    <w:left w:val="none" w:sz="0" w:space="0" w:color="auto"/>
                    <w:bottom w:val="none" w:sz="0" w:space="0" w:color="auto"/>
                    <w:right w:val="none" w:sz="0" w:space="0" w:color="auto"/>
                  </w:divBdr>
                </w:div>
                <w:div w:id="35663848">
                  <w:marLeft w:val="480"/>
                  <w:marRight w:val="0"/>
                  <w:marTop w:val="0"/>
                  <w:marBottom w:val="0"/>
                  <w:divBdr>
                    <w:top w:val="none" w:sz="0" w:space="0" w:color="auto"/>
                    <w:left w:val="none" w:sz="0" w:space="0" w:color="auto"/>
                    <w:bottom w:val="none" w:sz="0" w:space="0" w:color="auto"/>
                    <w:right w:val="none" w:sz="0" w:space="0" w:color="auto"/>
                  </w:divBdr>
                </w:div>
                <w:div w:id="1595939932">
                  <w:marLeft w:val="480"/>
                  <w:marRight w:val="0"/>
                  <w:marTop w:val="0"/>
                  <w:marBottom w:val="0"/>
                  <w:divBdr>
                    <w:top w:val="none" w:sz="0" w:space="0" w:color="auto"/>
                    <w:left w:val="none" w:sz="0" w:space="0" w:color="auto"/>
                    <w:bottom w:val="none" w:sz="0" w:space="0" w:color="auto"/>
                    <w:right w:val="none" w:sz="0" w:space="0" w:color="auto"/>
                  </w:divBdr>
                </w:div>
                <w:div w:id="1951736047">
                  <w:marLeft w:val="480"/>
                  <w:marRight w:val="0"/>
                  <w:marTop w:val="0"/>
                  <w:marBottom w:val="0"/>
                  <w:divBdr>
                    <w:top w:val="none" w:sz="0" w:space="0" w:color="auto"/>
                    <w:left w:val="none" w:sz="0" w:space="0" w:color="auto"/>
                    <w:bottom w:val="none" w:sz="0" w:space="0" w:color="auto"/>
                    <w:right w:val="none" w:sz="0" w:space="0" w:color="auto"/>
                  </w:divBdr>
                </w:div>
                <w:div w:id="210968368">
                  <w:marLeft w:val="480"/>
                  <w:marRight w:val="0"/>
                  <w:marTop w:val="0"/>
                  <w:marBottom w:val="0"/>
                  <w:divBdr>
                    <w:top w:val="none" w:sz="0" w:space="0" w:color="auto"/>
                    <w:left w:val="none" w:sz="0" w:space="0" w:color="auto"/>
                    <w:bottom w:val="none" w:sz="0" w:space="0" w:color="auto"/>
                    <w:right w:val="none" w:sz="0" w:space="0" w:color="auto"/>
                  </w:divBdr>
                </w:div>
                <w:div w:id="58405251">
                  <w:marLeft w:val="480"/>
                  <w:marRight w:val="0"/>
                  <w:marTop w:val="0"/>
                  <w:marBottom w:val="0"/>
                  <w:divBdr>
                    <w:top w:val="none" w:sz="0" w:space="0" w:color="auto"/>
                    <w:left w:val="none" w:sz="0" w:space="0" w:color="auto"/>
                    <w:bottom w:val="none" w:sz="0" w:space="0" w:color="auto"/>
                    <w:right w:val="none" w:sz="0" w:space="0" w:color="auto"/>
                  </w:divBdr>
                </w:div>
                <w:div w:id="44378120">
                  <w:marLeft w:val="480"/>
                  <w:marRight w:val="0"/>
                  <w:marTop w:val="0"/>
                  <w:marBottom w:val="0"/>
                  <w:divBdr>
                    <w:top w:val="none" w:sz="0" w:space="0" w:color="auto"/>
                    <w:left w:val="none" w:sz="0" w:space="0" w:color="auto"/>
                    <w:bottom w:val="none" w:sz="0" w:space="0" w:color="auto"/>
                    <w:right w:val="none" w:sz="0" w:space="0" w:color="auto"/>
                  </w:divBdr>
                </w:div>
                <w:div w:id="1277327276">
                  <w:marLeft w:val="480"/>
                  <w:marRight w:val="0"/>
                  <w:marTop w:val="0"/>
                  <w:marBottom w:val="0"/>
                  <w:divBdr>
                    <w:top w:val="none" w:sz="0" w:space="0" w:color="auto"/>
                    <w:left w:val="none" w:sz="0" w:space="0" w:color="auto"/>
                    <w:bottom w:val="none" w:sz="0" w:space="0" w:color="auto"/>
                    <w:right w:val="none" w:sz="0" w:space="0" w:color="auto"/>
                  </w:divBdr>
                </w:div>
                <w:div w:id="812865374">
                  <w:marLeft w:val="480"/>
                  <w:marRight w:val="0"/>
                  <w:marTop w:val="0"/>
                  <w:marBottom w:val="0"/>
                  <w:divBdr>
                    <w:top w:val="none" w:sz="0" w:space="0" w:color="auto"/>
                    <w:left w:val="none" w:sz="0" w:space="0" w:color="auto"/>
                    <w:bottom w:val="none" w:sz="0" w:space="0" w:color="auto"/>
                    <w:right w:val="none" w:sz="0" w:space="0" w:color="auto"/>
                  </w:divBdr>
                </w:div>
                <w:div w:id="1516580224">
                  <w:marLeft w:val="480"/>
                  <w:marRight w:val="0"/>
                  <w:marTop w:val="0"/>
                  <w:marBottom w:val="0"/>
                  <w:divBdr>
                    <w:top w:val="none" w:sz="0" w:space="0" w:color="auto"/>
                    <w:left w:val="none" w:sz="0" w:space="0" w:color="auto"/>
                    <w:bottom w:val="none" w:sz="0" w:space="0" w:color="auto"/>
                    <w:right w:val="none" w:sz="0" w:space="0" w:color="auto"/>
                  </w:divBdr>
                </w:div>
                <w:div w:id="381709938">
                  <w:marLeft w:val="480"/>
                  <w:marRight w:val="0"/>
                  <w:marTop w:val="0"/>
                  <w:marBottom w:val="0"/>
                  <w:divBdr>
                    <w:top w:val="none" w:sz="0" w:space="0" w:color="auto"/>
                    <w:left w:val="none" w:sz="0" w:space="0" w:color="auto"/>
                    <w:bottom w:val="none" w:sz="0" w:space="0" w:color="auto"/>
                    <w:right w:val="none" w:sz="0" w:space="0" w:color="auto"/>
                  </w:divBdr>
                </w:div>
                <w:div w:id="655498743">
                  <w:marLeft w:val="480"/>
                  <w:marRight w:val="0"/>
                  <w:marTop w:val="0"/>
                  <w:marBottom w:val="0"/>
                  <w:divBdr>
                    <w:top w:val="none" w:sz="0" w:space="0" w:color="auto"/>
                    <w:left w:val="none" w:sz="0" w:space="0" w:color="auto"/>
                    <w:bottom w:val="none" w:sz="0" w:space="0" w:color="auto"/>
                    <w:right w:val="none" w:sz="0" w:space="0" w:color="auto"/>
                  </w:divBdr>
                </w:div>
                <w:div w:id="685209502">
                  <w:marLeft w:val="480"/>
                  <w:marRight w:val="0"/>
                  <w:marTop w:val="0"/>
                  <w:marBottom w:val="0"/>
                  <w:divBdr>
                    <w:top w:val="none" w:sz="0" w:space="0" w:color="auto"/>
                    <w:left w:val="none" w:sz="0" w:space="0" w:color="auto"/>
                    <w:bottom w:val="none" w:sz="0" w:space="0" w:color="auto"/>
                    <w:right w:val="none" w:sz="0" w:space="0" w:color="auto"/>
                  </w:divBdr>
                </w:div>
                <w:div w:id="516432196">
                  <w:marLeft w:val="480"/>
                  <w:marRight w:val="0"/>
                  <w:marTop w:val="0"/>
                  <w:marBottom w:val="0"/>
                  <w:divBdr>
                    <w:top w:val="none" w:sz="0" w:space="0" w:color="auto"/>
                    <w:left w:val="none" w:sz="0" w:space="0" w:color="auto"/>
                    <w:bottom w:val="none" w:sz="0" w:space="0" w:color="auto"/>
                    <w:right w:val="none" w:sz="0" w:space="0" w:color="auto"/>
                  </w:divBdr>
                </w:div>
                <w:div w:id="1168397973">
                  <w:marLeft w:val="480"/>
                  <w:marRight w:val="0"/>
                  <w:marTop w:val="0"/>
                  <w:marBottom w:val="0"/>
                  <w:divBdr>
                    <w:top w:val="none" w:sz="0" w:space="0" w:color="auto"/>
                    <w:left w:val="none" w:sz="0" w:space="0" w:color="auto"/>
                    <w:bottom w:val="none" w:sz="0" w:space="0" w:color="auto"/>
                    <w:right w:val="none" w:sz="0" w:space="0" w:color="auto"/>
                  </w:divBdr>
                </w:div>
                <w:div w:id="644356715">
                  <w:marLeft w:val="480"/>
                  <w:marRight w:val="0"/>
                  <w:marTop w:val="0"/>
                  <w:marBottom w:val="0"/>
                  <w:divBdr>
                    <w:top w:val="none" w:sz="0" w:space="0" w:color="auto"/>
                    <w:left w:val="none" w:sz="0" w:space="0" w:color="auto"/>
                    <w:bottom w:val="none" w:sz="0" w:space="0" w:color="auto"/>
                    <w:right w:val="none" w:sz="0" w:space="0" w:color="auto"/>
                  </w:divBdr>
                </w:div>
                <w:div w:id="124934550">
                  <w:marLeft w:val="480"/>
                  <w:marRight w:val="0"/>
                  <w:marTop w:val="0"/>
                  <w:marBottom w:val="0"/>
                  <w:divBdr>
                    <w:top w:val="none" w:sz="0" w:space="0" w:color="auto"/>
                    <w:left w:val="none" w:sz="0" w:space="0" w:color="auto"/>
                    <w:bottom w:val="none" w:sz="0" w:space="0" w:color="auto"/>
                    <w:right w:val="none" w:sz="0" w:space="0" w:color="auto"/>
                  </w:divBdr>
                </w:div>
                <w:div w:id="1736850250">
                  <w:marLeft w:val="480"/>
                  <w:marRight w:val="0"/>
                  <w:marTop w:val="0"/>
                  <w:marBottom w:val="0"/>
                  <w:divBdr>
                    <w:top w:val="none" w:sz="0" w:space="0" w:color="auto"/>
                    <w:left w:val="none" w:sz="0" w:space="0" w:color="auto"/>
                    <w:bottom w:val="none" w:sz="0" w:space="0" w:color="auto"/>
                    <w:right w:val="none" w:sz="0" w:space="0" w:color="auto"/>
                  </w:divBdr>
                </w:div>
                <w:div w:id="692387851">
                  <w:marLeft w:val="480"/>
                  <w:marRight w:val="0"/>
                  <w:marTop w:val="0"/>
                  <w:marBottom w:val="0"/>
                  <w:divBdr>
                    <w:top w:val="none" w:sz="0" w:space="0" w:color="auto"/>
                    <w:left w:val="none" w:sz="0" w:space="0" w:color="auto"/>
                    <w:bottom w:val="none" w:sz="0" w:space="0" w:color="auto"/>
                    <w:right w:val="none" w:sz="0" w:space="0" w:color="auto"/>
                  </w:divBdr>
                </w:div>
                <w:div w:id="526676562">
                  <w:marLeft w:val="480"/>
                  <w:marRight w:val="0"/>
                  <w:marTop w:val="0"/>
                  <w:marBottom w:val="0"/>
                  <w:divBdr>
                    <w:top w:val="none" w:sz="0" w:space="0" w:color="auto"/>
                    <w:left w:val="none" w:sz="0" w:space="0" w:color="auto"/>
                    <w:bottom w:val="none" w:sz="0" w:space="0" w:color="auto"/>
                    <w:right w:val="none" w:sz="0" w:space="0" w:color="auto"/>
                  </w:divBdr>
                </w:div>
                <w:div w:id="1378241600">
                  <w:marLeft w:val="480"/>
                  <w:marRight w:val="0"/>
                  <w:marTop w:val="0"/>
                  <w:marBottom w:val="0"/>
                  <w:divBdr>
                    <w:top w:val="none" w:sz="0" w:space="0" w:color="auto"/>
                    <w:left w:val="none" w:sz="0" w:space="0" w:color="auto"/>
                    <w:bottom w:val="none" w:sz="0" w:space="0" w:color="auto"/>
                    <w:right w:val="none" w:sz="0" w:space="0" w:color="auto"/>
                  </w:divBdr>
                </w:div>
                <w:div w:id="1099717489">
                  <w:marLeft w:val="480"/>
                  <w:marRight w:val="0"/>
                  <w:marTop w:val="0"/>
                  <w:marBottom w:val="0"/>
                  <w:divBdr>
                    <w:top w:val="none" w:sz="0" w:space="0" w:color="auto"/>
                    <w:left w:val="none" w:sz="0" w:space="0" w:color="auto"/>
                    <w:bottom w:val="none" w:sz="0" w:space="0" w:color="auto"/>
                    <w:right w:val="none" w:sz="0" w:space="0" w:color="auto"/>
                  </w:divBdr>
                </w:div>
                <w:div w:id="607154493">
                  <w:marLeft w:val="480"/>
                  <w:marRight w:val="0"/>
                  <w:marTop w:val="0"/>
                  <w:marBottom w:val="0"/>
                  <w:divBdr>
                    <w:top w:val="none" w:sz="0" w:space="0" w:color="auto"/>
                    <w:left w:val="none" w:sz="0" w:space="0" w:color="auto"/>
                    <w:bottom w:val="none" w:sz="0" w:space="0" w:color="auto"/>
                    <w:right w:val="none" w:sz="0" w:space="0" w:color="auto"/>
                  </w:divBdr>
                </w:div>
                <w:div w:id="1509978244">
                  <w:marLeft w:val="480"/>
                  <w:marRight w:val="0"/>
                  <w:marTop w:val="0"/>
                  <w:marBottom w:val="0"/>
                  <w:divBdr>
                    <w:top w:val="none" w:sz="0" w:space="0" w:color="auto"/>
                    <w:left w:val="none" w:sz="0" w:space="0" w:color="auto"/>
                    <w:bottom w:val="none" w:sz="0" w:space="0" w:color="auto"/>
                    <w:right w:val="none" w:sz="0" w:space="0" w:color="auto"/>
                  </w:divBdr>
                </w:div>
                <w:div w:id="241187495">
                  <w:marLeft w:val="480"/>
                  <w:marRight w:val="0"/>
                  <w:marTop w:val="0"/>
                  <w:marBottom w:val="0"/>
                  <w:divBdr>
                    <w:top w:val="none" w:sz="0" w:space="0" w:color="auto"/>
                    <w:left w:val="none" w:sz="0" w:space="0" w:color="auto"/>
                    <w:bottom w:val="none" w:sz="0" w:space="0" w:color="auto"/>
                    <w:right w:val="none" w:sz="0" w:space="0" w:color="auto"/>
                  </w:divBdr>
                </w:div>
              </w:divsChild>
            </w:div>
            <w:div w:id="1105541330">
              <w:marLeft w:val="0"/>
              <w:marRight w:val="0"/>
              <w:marTop w:val="0"/>
              <w:marBottom w:val="0"/>
              <w:divBdr>
                <w:top w:val="none" w:sz="0" w:space="0" w:color="auto"/>
                <w:left w:val="none" w:sz="0" w:space="0" w:color="auto"/>
                <w:bottom w:val="none" w:sz="0" w:space="0" w:color="auto"/>
                <w:right w:val="none" w:sz="0" w:space="0" w:color="auto"/>
              </w:divBdr>
              <w:divsChild>
                <w:div w:id="118569913">
                  <w:marLeft w:val="480"/>
                  <w:marRight w:val="0"/>
                  <w:marTop w:val="0"/>
                  <w:marBottom w:val="0"/>
                  <w:divBdr>
                    <w:top w:val="none" w:sz="0" w:space="0" w:color="auto"/>
                    <w:left w:val="none" w:sz="0" w:space="0" w:color="auto"/>
                    <w:bottom w:val="none" w:sz="0" w:space="0" w:color="auto"/>
                    <w:right w:val="none" w:sz="0" w:space="0" w:color="auto"/>
                  </w:divBdr>
                </w:div>
                <w:div w:id="1427119365">
                  <w:marLeft w:val="480"/>
                  <w:marRight w:val="0"/>
                  <w:marTop w:val="0"/>
                  <w:marBottom w:val="0"/>
                  <w:divBdr>
                    <w:top w:val="none" w:sz="0" w:space="0" w:color="auto"/>
                    <w:left w:val="none" w:sz="0" w:space="0" w:color="auto"/>
                    <w:bottom w:val="none" w:sz="0" w:space="0" w:color="auto"/>
                    <w:right w:val="none" w:sz="0" w:space="0" w:color="auto"/>
                  </w:divBdr>
                </w:div>
                <w:div w:id="1427535180">
                  <w:marLeft w:val="480"/>
                  <w:marRight w:val="0"/>
                  <w:marTop w:val="0"/>
                  <w:marBottom w:val="0"/>
                  <w:divBdr>
                    <w:top w:val="none" w:sz="0" w:space="0" w:color="auto"/>
                    <w:left w:val="none" w:sz="0" w:space="0" w:color="auto"/>
                    <w:bottom w:val="none" w:sz="0" w:space="0" w:color="auto"/>
                    <w:right w:val="none" w:sz="0" w:space="0" w:color="auto"/>
                  </w:divBdr>
                </w:div>
                <w:div w:id="150757380">
                  <w:marLeft w:val="480"/>
                  <w:marRight w:val="0"/>
                  <w:marTop w:val="0"/>
                  <w:marBottom w:val="0"/>
                  <w:divBdr>
                    <w:top w:val="none" w:sz="0" w:space="0" w:color="auto"/>
                    <w:left w:val="none" w:sz="0" w:space="0" w:color="auto"/>
                    <w:bottom w:val="none" w:sz="0" w:space="0" w:color="auto"/>
                    <w:right w:val="none" w:sz="0" w:space="0" w:color="auto"/>
                  </w:divBdr>
                </w:div>
                <w:div w:id="195197991">
                  <w:marLeft w:val="480"/>
                  <w:marRight w:val="0"/>
                  <w:marTop w:val="0"/>
                  <w:marBottom w:val="0"/>
                  <w:divBdr>
                    <w:top w:val="none" w:sz="0" w:space="0" w:color="auto"/>
                    <w:left w:val="none" w:sz="0" w:space="0" w:color="auto"/>
                    <w:bottom w:val="none" w:sz="0" w:space="0" w:color="auto"/>
                    <w:right w:val="none" w:sz="0" w:space="0" w:color="auto"/>
                  </w:divBdr>
                </w:div>
                <w:div w:id="306861882">
                  <w:marLeft w:val="480"/>
                  <w:marRight w:val="0"/>
                  <w:marTop w:val="0"/>
                  <w:marBottom w:val="0"/>
                  <w:divBdr>
                    <w:top w:val="none" w:sz="0" w:space="0" w:color="auto"/>
                    <w:left w:val="none" w:sz="0" w:space="0" w:color="auto"/>
                    <w:bottom w:val="none" w:sz="0" w:space="0" w:color="auto"/>
                    <w:right w:val="none" w:sz="0" w:space="0" w:color="auto"/>
                  </w:divBdr>
                </w:div>
                <w:div w:id="1859587010">
                  <w:marLeft w:val="480"/>
                  <w:marRight w:val="0"/>
                  <w:marTop w:val="0"/>
                  <w:marBottom w:val="0"/>
                  <w:divBdr>
                    <w:top w:val="none" w:sz="0" w:space="0" w:color="auto"/>
                    <w:left w:val="none" w:sz="0" w:space="0" w:color="auto"/>
                    <w:bottom w:val="none" w:sz="0" w:space="0" w:color="auto"/>
                    <w:right w:val="none" w:sz="0" w:space="0" w:color="auto"/>
                  </w:divBdr>
                </w:div>
                <w:div w:id="537666159">
                  <w:marLeft w:val="480"/>
                  <w:marRight w:val="0"/>
                  <w:marTop w:val="0"/>
                  <w:marBottom w:val="0"/>
                  <w:divBdr>
                    <w:top w:val="none" w:sz="0" w:space="0" w:color="auto"/>
                    <w:left w:val="none" w:sz="0" w:space="0" w:color="auto"/>
                    <w:bottom w:val="none" w:sz="0" w:space="0" w:color="auto"/>
                    <w:right w:val="none" w:sz="0" w:space="0" w:color="auto"/>
                  </w:divBdr>
                </w:div>
                <w:div w:id="522208426">
                  <w:marLeft w:val="480"/>
                  <w:marRight w:val="0"/>
                  <w:marTop w:val="0"/>
                  <w:marBottom w:val="0"/>
                  <w:divBdr>
                    <w:top w:val="none" w:sz="0" w:space="0" w:color="auto"/>
                    <w:left w:val="none" w:sz="0" w:space="0" w:color="auto"/>
                    <w:bottom w:val="none" w:sz="0" w:space="0" w:color="auto"/>
                    <w:right w:val="none" w:sz="0" w:space="0" w:color="auto"/>
                  </w:divBdr>
                </w:div>
                <w:div w:id="1236863728">
                  <w:marLeft w:val="480"/>
                  <w:marRight w:val="0"/>
                  <w:marTop w:val="0"/>
                  <w:marBottom w:val="0"/>
                  <w:divBdr>
                    <w:top w:val="none" w:sz="0" w:space="0" w:color="auto"/>
                    <w:left w:val="none" w:sz="0" w:space="0" w:color="auto"/>
                    <w:bottom w:val="none" w:sz="0" w:space="0" w:color="auto"/>
                    <w:right w:val="none" w:sz="0" w:space="0" w:color="auto"/>
                  </w:divBdr>
                </w:div>
                <w:div w:id="390428326">
                  <w:marLeft w:val="480"/>
                  <w:marRight w:val="0"/>
                  <w:marTop w:val="0"/>
                  <w:marBottom w:val="0"/>
                  <w:divBdr>
                    <w:top w:val="none" w:sz="0" w:space="0" w:color="auto"/>
                    <w:left w:val="none" w:sz="0" w:space="0" w:color="auto"/>
                    <w:bottom w:val="none" w:sz="0" w:space="0" w:color="auto"/>
                    <w:right w:val="none" w:sz="0" w:space="0" w:color="auto"/>
                  </w:divBdr>
                </w:div>
                <w:div w:id="1644238721">
                  <w:marLeft w:val="480"/>
                  <w:marRight w:val="0"/>
                  <w:marTop w:val="0"/>
                  <w:marBottom w:val="0"/>
                  <w:divBdr>
                    <w:top w:val="none" w:sz="0" w:space="0" w:color="auto"/>
                    <w:left w:val="none" w:sz="0" w:space="0" w:color="auto"/>
                    <w:bottom w:val="none" w:sz="0" w:space="0" w:color="auto"/>
                    <w:right w:val="none" w:sz="0" w:space="0" w:color="auto"/>
                  </w:divBdr>
                </w:div>
                <w:div w:id="1132015439">
                  <w:marLeft w:val="480"/>
                  <w:marRight w:val="0"/>
                  <w:marTop w:val="0"/>
                  <w:marBottom w:val="0"/>
                  <w:divBdr>
                    <w:top w:val="none" w:sz="0" w:space="0" w:color="auto"/>
                    <w:left w:val="none" w:sz="0" w:space="0" w:color="auto"/>
                    <w:bottom w:val="none" w:sz="0" w:space="0" w:color="auto"/>
                    <w:right w:val="none" w:sz="0" w:space="0" w:color="auto"/>
                  </w:divBdr>
                </w:div>
                <w:div w:id="2085952989">
                  <w:marLeft w:val="480"/>
                  <w:marRight w:val="0"/>
                  <w:marTop w:val="0"/>
                  <w:marBottom w:val="0"/>
                  <w:divBdr>
                    <w:top w:val="none" w:sz="0" w:space="0" w:color="auto"/>
                    <w:left w:val="none" w:sz="0" w:space="0" w:color="auto"/>
                    <w:bottom w:val="none" w:sz="0" w:space="0" w:color="auto"/>
                    <w:right w:val="none" w:sz="0" w:space="0" w:color="auto"/>
                  </w:divBdr>
                </w:div>
                <w:div w:id="888497453">
                  <w:marLeft w:val="480"/>
                  <w:marRight w:val="0"/>
                  <w:marTop w:val="0"/>
                  <w:marBottom w:val="0"/>
                  <w:divBdr>
                    <w:top w:val="none" w:sz="0" w:space="0" w:color="auto"/>
                    <w:left w:val="none" w:sz="0" w:space="0" w:color="auto"/>
                    <w:bottom w:val="none" w:sz="0" w:space="0" w:color="auto"/>
                    <w:right w:val="none" w:sz="0" w:space="0" w:color="auto"/>
                  </w:divBdr>
                </w:div>
                <w:div w:id="674308072">
                  <w:marLeft w:val="480"/>
                  <w:marRight w:val="0"/>
                  <w:marTop w:val="0"/>
                  <w:marBottom w:val="0"/>
                  <w:divBdr>
                    <w:top w:val="none" w:sz="0" w:space="0" w:color="auto"/>
                    <w:left w:val="none" w:sz="0" w:space="0" w:color="auto"/>
                    <w:bottom w:val="none" w:sz="0" w:space="0" w:color="auto"/>
                    <w:right w:val="none" w:sz="0" w:space="0" w:color="auto"/>
                  </w:divBdr>
                </w:div>
                <w:div w:id="112360701">
                  <w:marLeft w:val="480"/>
                  <w:marRight w:val="0"/>
                  <w:marTop w:val="0"/>
                  <w:marBottom w:val="0"/>
                  <w:divBdr>
                    <w:top w:val="none" w:sz="0" w:space="0" w:color="auto"/>
                    <w:left w:val="none" w:sz="0" w:space="0" w:color="auto"/>
                    <w:bottom w:val="none" w:sz="0" w:space="0" w:color="auto"/>
                    <w:right w:val="none" w:sz="0" w:space="0" w:color="auto"/>
                  </w:divBdr>
                </w:div>
                <w:div w:id="897476033">
                  <w:marLeft w:val="480"/>
                  <w:marRight w:val="0"/>
                  <w:marTop w:val="0"/>
                  <w:marBottom w:val="0"/>
                  <w:divBdr>
                    <w:top w:val="none" w:sz="0" w:space="0" w:color="auto"/>
                    <w:left w:val="none" w:sz="0" w:space="0" w:color="auto"/>
                    <w:bottom w:val="none" w:sz="0" w:space="0" w:color="auto"/>
                    <w:right w:val="none" w:sz="0" w:space="0" w:color="auto"/>
                  </w:divBdr>
                </w:div>
                <w:div w:id="1140734514">
                  <w:marLeft w:val="480"/>
                  <w:marRight w:val="0"/>
                  <w:marTop w:val="0"/>
                  <w:marBottom w:val="0"/>
                  <w:divBdr>
                    <w:top w:val="none" w:sz="0" w:space="0" w:color="auto"/>
                    <w:left w:val="none" w:sz="0" w:space="0" w:color="auto"/>
                    <w:bottom w:val="none" w:sz="0" w:space="0" w:color="auto"/>
                    <w:right w:val="none" w:sz="0" w:space="0" w:color="auto"/>
                  </w:divBdr>
                </w:div>
                <w:div w:id="667294830">
                  <w:marLeft w:val="480"/>
                  <w:marRight w:val="0"/>
                  <w:marTop w:val="0"/>
                  <w:marBottom w:val="0"/>
                  <w:divBdr>
                    <w:top w:val="none" w:sz="0" w:space="0" w:color="auto"/>
                    <w:left w:val="none" w:sz="0" w:space="0" w:color="auto"/>
                    <w:bottom w:val="none" w:sz="0" w:space="0" w:color="auto"/>
                    <w:right w:val="none" w:sz="0" w:space="0" w:color="auto"/>
                  </w:divBdr>
                </w:div>
                <w:div w:id="1240018344">
                  <w:marLeft w:val="480"/>
                  <w:marRight w:val="0"/>
                  <w:marTop w:val="0"/>
                  <w:marBottom w:val="0"/>
                  <w:divBdr>
                    <w:top w:val="none" w:sz="0" w:space="0" w:color="auto"/>
                    <w:left w:val="none" w:sz="0" w:space="0" w:color="auto"/>
                    <w:bottom w:val="none" w:sz="0" w:space="0" w:color="auto"/>
                    <w:right w:val="none" w:sz="0" w:space="0" w:color="auto"/>
                  </w:divBdr>
                </w:div>
                <w:div w:id="270089247">
                  <w:marLeft w:val="480"/>
                  <w:marRight w:val="0"/>
                  <w:marTop w:val="0"/>
                  <w:marBottom w:val="0"/>
                  <w:divBdr>
                    <w:top w:val="none" w:sz="0" w:space="0" w:color="auto"/>
                    <w:left w:val="none" w:sz="0" w:space="0" w:color="auto"/>
                    <w:bottom w:val="none" w:sz="0" w:space="0" w:color="auto"/>
                    <w:right w:val="none" w:sz="0" w:space="0" w:color="auto"/>
                  </w:divBdr>
                </w:div>
                <w:div w:id="81874932">
                  <w:marLeft w:val="480"/>
                  <w:marRight w:val="0"/>
                  <w:marTop w:val="0"/>
                  <w:marBottom w:val="0"/>
                  <w:divBdr>
                    <w:top w:val="none" w:sz="0" w:space="0" w:color="auto"/>
                    <w:left w:val="none" w:sz="0" w:space="0" w:color="auto"/>
                    <w:bottom w:val="none" w:sz="0" w:space="0" w:color="auto"/>
                    <w:right w:val="none" w:sz="0" w:space="0" w:color="auto"/>
                  </w:divBdr>
                </w:div>
                <w:div w:id="1520848469">
                  <w:marLeft w:val="480"/>
                  <w:marRight w:val="0"/>
                  <w:marTop w:val="0"/>
                  <w:marBottom w:val="0"/>
                  <w:divBdr>
                    <w:top w:val="none" w:sz="0" w:space="0" w:color="auto"/>
                    <w:left w:val="none" w:sz="0" w:space="0" w:color="auto"/>
                    <w:bottom w:val="none" w:sz="0" w:space="0" w:color="auto"/>
                    <w:right w:val="none" w:sz="0" w:space="0" w:color="auto"/>
                  </w:divBdr>
                </w:div>
                <w:div w:id="1033964793">
                  <w:marLeft w:val="480"/>
                  <w:marRight w:val="0"/>
                  <w:marTop w:val="0"/>
                  <w:marBottom w:val="0"/>
                  <w:divBdr>
                    <w:top w:val="none" w:sz="0" w:space="0" w:color="auto"/>
                    <w:left w:val="none" w:sz="0" w:space="0" w:color="auto"/>
                    <w:bottom w:val="none" w:sz="0" w:space="0" w:color="auto"/>
                    <w:right w:val="none" w:sz="0" w:space="0" w:color="auto"/>
                  </w:divBdr>
                </w:div>
                <w:div w:id="970287483">
                  <w:marLeft w:val="480"/>
                  <w:marRight w:val="0"/>
                  <w:marTop w:val="0"/>
                  <w:marBottom w:val="0"/>
                  <w:divBdr>
                    <w:top w:val="none" w:sz="0" w:space="0" w:color="auto"/>
                    <w:left w:val="none" w:sz="0" w:space="0" w:color="auto"/>
                    <w:bottom w:val="none" w:sz="0" w:space="0" w:color="auto"/>
                    <w:right w:val="none" w:sz="0" w:space="0" w:color="auto"/>
                  </w:divBdr>
                </w:div>
                <w:div w:id="1186601348">
                  <w:marLeft w:val="480"/>
                  <w:marRight w:val="0"/>
                  <w:marTop w:val="0"/>
                  <w:marBottom w:val="0"/>
                  <w:divBdr>
                    <w:top w:val="none" w:sz="0" w:space="0" w:color="auto"/>
                    <w:left w:val="none" w:sz="0" w:space="0" w:color="auto"/>
                    <w:bottom w:val="none" w:sz="0" w:space="0" w:color="auto"/>
                    <w:right w:val="none" w:sz="0" w:space="0" w:color="auto"/>
                  </w:divBdr>
                </w:div>
                <w:div w:id="1675304092">
                  <w:marLeft w:val="480"/>
                  <w:marRight w:val="0"/>
                  <w:marTop w:val="0"/>
                  <w:marBottom w:val="0"/>
                  <w:divBdr>
                    <w:top w:val="none" w:sz="0" w:space="0" w:color="auto"/>
                    <w:left w:val="none" w:sz="0" w:space="0" w:color="auto"/>
                    <w:bottom w:val="none" w:sz="0" w:space="0" w:color="auto"/>
                    <w:right w:val="none" w:sz="0" w:space="0" w:color="auto"/>
                  </w:divBdr>
                </w:div>
                <w:div w:id="413668822">
                  <w:marLeft w:val="480"/>
                  <w:marRight w:val="0"/>
                  <w:marTop w:val="0"/>
                  <w:marBottom w:val="0"/>
                  <w:divBdr>
                    <w:top w:val="none" w:sz="0" w:space="0" w:color="auto"/>
                    <w:left w:val="none" w:sz="0" w:space="0" w:color="auto"/>
                    <w:bottom w:val="none" w:sz="0" w:space="0" w:color="auto"/>
                    <w:right w:val="none" w:sz="0" w:space="0" w:color="auto"/>
                  </w:divBdr>
                </w:div>
                <w:div w:id="933829365">
                  <w:marLeft w:val="480"/>
                  <w:marRight w:val="0"/>
                  <w:marTop w:val="0"/>
                  <w:marBottom w:val="0"/>
                  <w:divBdr>
                    <w:top w:val="none" w:sz="0" w:space="0" w:color="auto"/>
                    <w:left w:val="none" w:sz="0" w:space="0" w:color="auto"/>
                    <w:bottom w:val="none" w:sz="0" w:space="0" w:color="auto"/>
                    <w:right w:val="none" w:sz="0" w:space="0" w:color="auto"/>
                  </w:divBdr>
                </w:div>
                <w:div w:id="658995670">
                  <w:marLeft w:val="480"/>
                  <w:marRight w:val="0"/>
                  <w:marTop w:val="0"/>
                  <w:marBottom w:val="0"/>
                  <w:divBdr>
                    <w:top w:val="none" w:sz="0" w:space="0" w:color="auto"/>
                    <w:left w:val="none" w:sz="0" w:space="0" w:color="auto"/>
                    <w:bottom w:val="none" w:sz="0" w:space="0" w:color="auto"/>
                    <w:right w:val="none" w:sz="0" w:space="0" w:color="auto"/>
                  </w:divBdr>
                </w:div>
                <w:div w:id="840971091">
                  <w:marLeft w:val="480"/>
                  <w:marRight w:val="0"/>
                  <w:marTop w:val="0"/>
                  <w:marBottom w:val="0"/>
                  <w:divBdr>
                    <w:top w:val="none" w:sz="0" w:space="0" w:color="auto"/>
                    <w:left w:val="none" w:sz="0" w:space="0" w:color="auto"/>
                    <w:bottom w:val="none" w:sz="0" w:space="0" w:color="auto"/>
                    <w:right w:val="none" w:sz="0" w:space="0" w:color="auto"/>
                  </w:divBdr>
                </w:div>
                <w:div w:id="11036591">
                  <w:marLeft w:val="480"/>
                  <w:marRight w:val="0"/>
                  <w:marTop w:val="0"/>
                  <w:marBottom w:val="0"/>
                  <w:divBdr>
                    <w:top w:val="none" w:sz="0" w:space="0" w:color="auto"/>
                    <w:left w:val="none" w:sz="0" w:space="0" w:color="auto"/>
                    <w:bottom w:val="none" w:sz="0" w:space="0" w:color="auto"/>
                    <w:right w:val="none" w:sz="0" w:space="0" w:color="auto"/>
                  </w:divBdr>
                </w:div>
                <w:div w:id="1059091258">
                  <w:marLeft w:val="480"/>
                  <w:marRight w:val="0"/>
                  <w:marTop w:val="0"/>
                  <w:marBottom w:val="0"/>
                  <w:divBdr>
                    <w:top w:val="none" w:sz="0" w:space="0" w:color="auto"/>
                    <w:left w:val="none" w:sz="0" w:space="0" w:color="auto"/>
                    <w:bottom w:val="none" w:sz="0" w:space="0" w:color="auto"/>
                    <w:right w:val="none" w:sz="0" w:space="0" w:color="auto"/>
                  </w:divBdr>
                </w:div>
                <w:div w:id="379131576">
                  <w:marLeft w:val="480"/>
                  <w:marRight w:val="0"/>
                  <w:marTop w:val="0"/>
                  <w:marBottom w:val="0"/>
                  <w:divBdr>
                    <w:top w:val="none" w:sz="0" w:space="0" w:color="auto"/>
                    <w:left w:val="none" w:sz="0" w:space="0" w:color="auto"/>
                    <w:bottom w:val="none" w:sz="0" w:space="0" w:color="auto"/>
                    <w:right w:val="none" w:sz="0" w:space="0" w:color="auto"/>
                  </w:divBdr>
                </w:div>
                <w:div w:id="256133230">
                  <w:marLeft w:val="480"/>
                  <w:marRight w:val="0"/>
                  <w:marTop w:val="0"/>
                  <w:marBottom w:val="0"/>
                  <w:divBdr>
                    <w:top w:val="none" w:sz="0" w:space="0" w:color="auto"/>
                    <w:left w:val="none" w:sz="0" w:space="0" w:color="auto"/>
                    <w:bottom w:val="none" w:sz="0" w:space="0" w:color="auto"/>
                    <w:right w:val="none" w:sz="0" w:space="0" w:color="auto"/>
                  </w:divBdr>
                </w:div>
                <w:div w:id="814028073">
                  <w:marLeft w:val="480"/>
                  <w:marRight w:val="0"/>
                  <w:marTop w:val="0"/>
                  <w:marBottom w:val="0"/>
                  <w:divBdr>
                    <w:top w:val="none" w:sz="0" w:space="0" w:color="auto"/>
                    <w:left w:val="none" w:sz="0" w:space="0" w:color="auto"/>
                    <w:bottom w:val="none" w:sz="0" w:space="0" w:color="auto"/>
                    <w:right w:val="none" w:sz="0" w:space="0" w:color="auto"/>
                  </w:divBdr>
                </w:div>
                <w:div w:id="1098793707">
                  <w:marLeft w:val="480"/>
                  <w:marRight w:val="0"/>
                  <w:marTop w:val="0"/>
                  <w:marBottom w:val="0"/>
                  <w:divBdr>
                    <w:top w:val="none" w:sz="0" w:space="0" w:color="auto"/>
                    <w:left w:val="none" w:sz="0" w:space="0" w:color="auto"/>
                    <w:bottom w:val="none" w:sz="0" w:space="0" w:color="auto"/>
                    <w:right w:val="none" w:sz="0" w:space="0" w:color="auto"/>
                  </w:divBdr>
                </w:div>
                <w:div w:id="1026832447">
                  <w:marLeft w:val="480"/>
                  <w:marRight w:val="0"/>
                  <w:marTop w:val="0"/>
                  <w:marBottom w:val="0"/>
                  <w:divBdr>
                    <w:top w:val="none" w:sz="0" w:space="0" w:color="auto"/>
                    <w:left w:val="none" w:sz="0" w:space="0" w:color="auto"/>
                    <w:bottom w:val="none" w:sz="0" w:space="0" w:color="auto"/>
                    <w:right w:val="none" w:sz="0" w:space="0" w:color="auto"/>
                  </w:divBdr>
                </w:div>
                <w:div w:id="1745646251">
                  <w:marLeft w:val="480"/>
                  <w:marRight w:val="0"/>
                  <w:marTop w:val="0"/>
                  <w:marBottom w:val="0"/>
                  <w:divBdr>
                    <w:top w:val="none" w:sz="0" w:space="0" w:color="auto"/>
                    <w:left w:val="none" w:sz="0" w:space="0" w:color="auto"/>
                    <w:bottom w:val="none" w:sz="0" w:space="0" w:color="auto"/>
                    <w:right w:val="none" w:sz="0" w:space="0" w:color="auto"/>
                  </w:divBdr>
                </w:div>
                <w:div w:id="922690656">
                  <w:marLeft w:val="480"/>
                  <w:marRight w:val="0"/>
                  <w:marTop w:val="0"/>
                  <w:marBottom w:val="0"/>
                  <w:divBdr>
                    <w:top w:val="none" w:sz="0" w:space="0" w:color="auto"/>
                    <w:left w:val="none" w:sz="0" w:space="0" w:color="auto"/>
                    <w:bottom w:val="none" w:sz="0" w:space="0" w:color="auto"/>
                    <w:right w:val="none" w:sz="0" w:space="0" w:color="auto"/>
                  </w:divBdr>
                </w:div>
                <w:div w:id="236869782">
                  <w:marLeft w:val="480"/>
                  <w:marRight w:val="0"/>
                  <w:marTop w:val="0"/>
                  <w:marBottom w:val="0"/>
                  <w:divBdr>
                    <w:top w:val="none" w:sz="0" w:space="0" w:color="auto"/>
                    <w:left w:val="none" w:sz="0" w:space="0" w:color="auto"/>
                    <w:bottom w:val="none" w:sz="0" w:space="0" w:color="auto"/>
                    <w:right w:val="none" w:sz="0" w:space="0" w:color="auto"/>
                  </w:divBdr>
                </w:div>
                <w:div w:id="69547906">
                  <w:marLeft w:val="480"/>
                  <w:marRight w:val="0"/>
                  <w:marTop w:val="0"/>
                  <w:marBottom w:val="0"/>
                  <w:divBdr>
                    <w:top w:val="none" w:sz="0" w:space="0" w:color="auto"/>
                    <w:left w:val="none" w:sz="0" w:space="0" w:color="auto"/>
                    <w:bottom w:val="none" w:sz="0" w:space="0" w:color="auto"/>
                    <w:right w:val="none" w:sz="0" w:space="0" w:color="auto"/>
                  </w:divBdr>
                </w:div>
                <w:div w:id="242960342">
                  <w:marLeft w:val="480"/>
                  <w:marRight w:val="0"/>
                  <w:marTop w:val="0"/>
                  <w:marBottom w:val="0"/>
                  <w:divBdr>
                    <w:top w:val="none" w:sz="0" w:space="0" w:color="auto"/>
                    <w:left w:val="none" w:sz="0" w:space="0" w:color="auto"/>
                    <w:bottom w:val="none" w:sz="0" w:space="0" w:color="auto"/>
                    <w:right w:val="none" w:sz="0" w:space="0" w:color="auto"/>
                  </w:divBdr>
                </w:div>
                <w:div w:id="20790677">
                  <w:marLeft w:val="480"/>
                  <w:marRight w:val="0"/>
                  <w:marTop w:val="0"/>
                  <w:marBottom w:val="0"/>
                  <w:divBdr>
                    <w:top w:val="none" w:sz="0" w:space="0" w:color="auto"/>
                    <w:left w:val="none" w:sz="0" w:space="0" w:color="auto"/>
                    <w:bottom w:val="none" w:sz="0" w:space="0" w:color="auto"/>
                    <w:right w:val="none" w:sz="0" w:space="0" w:color="auto"/>
                  </w:divBdr>
                </w:div>
                <w:div w:id="424811452">
                  <w:marLeft w:val="480"/>
                  <w:marRight w:val="0"/>
                  <w:marTop w:val="0"/>
                  <w:marBottom w:val="0"/>
                  <w:divBdr>
                    <w:top w:val="none" w:sz="0" w:space="0" w:color="auto"/>
                    <w:left w:val="none" w:sz="0" w:space="0" w:color="auto"/>
                    <w:bottom w:val="none" w:sz="0" w:space="0" w:color="auto"/>
                    <w:right w:val="none" w:sz="0" w:space="0" w:color="auto"/>
                  </w:divBdr>
                </w:div>
                <w:div w:id="2050719644">
                  <w:marLeft w:val="480"/>
                  <w:marRight w:val="0"/>
                  <w:marTop w:val="0"/>
                  <w:marBottom w:val="0"/>
                  <w:divBdr>
                    <w:top w:val="none" w:sz="0" w:space="0" w:color="auto"/>
                    <w:left w:val="none" w:sz="0" w:space="0" w:color="auto"/>
                    <w:bottom w:val="none" w:sz="0" w:space="0" w:color="auto"/>
                    <w:right w:val="none" w:sz="0" w:space="0" w:color="auto"/>
                  </w:divBdr>
                </w:div>
              </w:divsChild>
            </w:div>
            <w:div w:id="280918062">
              <w:marLeft w:val="0"/>
              <w:marRight w:val="0"/>
              <w:marTop w:val="0"/>
              <w:marBottom w:val="0"/>
              <w:divBdr>
                <w:top w:val="none" w:sz="0" w:space="0" w:color="auto"/>
                <w:left w:val="none" w:sz="0" w:space="0" w:color="auto"/>
                <w:bottom w:val="none" w:sz="0" w:space="0" w:color="auto"/>
                <w:right w:val="none" w:sz="0" w:space="0" w:color="auto"/>
              </w:divBdr>
              <w:divsChild>
                <w:div w:id="873154064">
                  <w:marLeft w:val="480"/>
                  <w:marRight w:val="0"/>
                  <w:marTop w:val="0"/>
                  <w:marBottom w:val="0"/>
                  <w:divBdr>
                    <w:top w:val="none" w:sz="0" w:space="0" w:color="auto"/>
                    <w:left w:val="none" w:sz="0" w:space="0" w:color="auto"/>
                    <w:bottom w:val="none" w:sz="0" w:space="0" w:color="auto"/>
                    <w:right w:val="none" w:sz="0" w:space="0" w:color="auto"/>
                  </w:divBdr>
                </w:div>
                <w:div w:id="1879394104">
                  <w:marLeft w:val="480"/>
                  <w:marRight w:val="0"/>
                  <w:marTop w:val="0"/>
                  <w:marBottom w:val="0"/>
                  <w:divBdr>
                    <w:top w:val="none" w:sz="0" w:space="0" w:color="auto"/>
                    <w:left w:val="none" w:sz="0" w:space="0" w:color="auto"/>
                    <w:bottom w:val="none" w:sz="0" w:space="0" w:color="auto"/>
                    <w:right w:val="none" w:sz="0" w:space="0" w:color="auto"/>
                  </w:divBdr>
                </w:div>
                <w:div w:id="1410887266">
                  <w:marLeft w:val="480"/>
                  <w:marRight w:val="0"/>
                  <w:marTop w:val="0"/>
                  <w:marBottom w:val="0"/>
                  <w:divBdr>
                    <w:top w:val="none" w:sz="0" w:space="0" w:color="auto"/>
                    <w:left w:val="none" w:sz="0" w:space="0" w:color="auto"/>
                    <w:bottom w:val="none" w:sz="0" w:space="0" w:color="auto"/>
                    <w:right w:val="none" w:sz="0" w:space="0" w:color="auto"/>
                  </w:divBdr>
                </w:div>
                <w:div w:id="1412464441">
                  <w:marLeft w:val="480"/>
                  <w:marRight w:val="0"/>
                  <w:marTop w:val="0"/>
                  <w:marBottom w:val="0"/>
                  <w:divBdr>
                    <w:top w:val="none" w:sz="0" w:space="0" w:color="auto"/>
                    <w:left w:val="none" w:sz="0" w:space="0" w:color="auto"/>
                    <w:bottom w:val="none" w:sz="0" w:space="0" w:color="auto"/>
                    <w:right w:val="none" w:sz="0" w:space="0" w:color="auto"/>
                  </w:divBdr>
                </w:div>
                <w:div w:id="1579706745">
                  <w:marLeft w:val="480"/>
                  <w:marRight w:val="0"/>
                  <w:marTop w:val="0"/>
                  <w:marBottom w:val="0"/>
                  <w:divBdr>
                    <w:top w:val="none" w:sz="0" w:space="0" w:color="auto"/>
                    <w:left w:val="none" w:sz="0" w:space="0" w:color="auto"/>
                    <w:bottom w:val="none" w:sz="0" w:space="0" w:color="auto"/>
                    <w:right w:val="none" w:sz="0" w:space="0" w:color="auto"/>
                  </w:divBdr>
                </w:div>
                <w:div w:id="2030905657">
                  <w:marLeft w:val="480"/>
                  <w:marRight w:val="0"/>
                  <w:marTop w:val="0"/>
                  <w:marBottom w:val="0"/>
                  <w:divBdr>
                    <w:top w:val="none" w:sz="0" w:space="0" w:color="auto"/>
                    <w:left w:val="none" w:sz="0" w:space="0" w:color="auto"/>
                    <w:bottom w:val="none" w:sz="0" w:space="0" w:color="auto"/>
                    <w:right w:val="none" w:sz="0" w:space="0" w:color="auto"/>
                  </w:divBdr>
                </w:div>
                <w:div w:id="91439103">
                  <w:marLeft w:val="480"/>
                  <w:marRight w:val="0"/>
                  <w:marTop w:val="0"/>
                  <w:marBottom w:val="0"/>
                  <w:divBdr>
                    <w:top w:val="none" w:sz="0" w:space="0" w:color="auto"/>
                    <w:left w:val="none" w:sz="0" w:space="0" w:color="auto"/>
                    <w:bottom w:val="none" w:sz="0" w:space="0" w:color="auto"/>
                    <w:right w:val="none" w:sz="0" w:space="0" w:color="auto"/>
                  </w:divBdr>
                </w:div>
                <w:div w:id="1143351676">
                  <w:marLeft w:val="480"/>
                  <w:marRight w:val="0"/>
                  <w:marTop w:val="0"/>
                  <w:marBottom w:val="0"/>
                  <w:divBdr>
                    <w:top w:val="none" w:sz="0" w:space="0" w:color="auto"/>
                    <w:left w:val="none" w:sz="0" w:space="0" w:color="auto"/>
                    <w:bottom w:val="none" w:sz="0" w:space="0" w:color="auto"/>
                    <w:right w:val="none" w:sz="0" w:space="0" w:color="auto"/>
                  </w:divBdr>
                </w:div>
                <w:div w:id="544100345">
                  <w:marLeft w:val="480"/>
                  <w:marRight w:val="0"/>
                  <w:marTop w:val="0"/>
                  <w:marBottom w:val="0"/>
                  <w:divBdr>
                    <w:top w:val="none" w:sz="0" w:space="0" w:color="auto"/>
                    <w:left w:val="none" w:sz="0" w:space="0" w:color="auto"/>
                    <w:bottom w:val="none" w:sz="0" w:space="0" w:color="auto"/>
                    <w:right w:val="none" w:sz="0" w:space="0" w:color="auto"/>
                  </w:divBdr>
                </w:div>
                <w:div w:id="593825275">
                  <w:marLeft w:val="480"/>
                  <w:marRight w:val="0"/>
                  <w:marTop w:val="0"/>
                  <w:marBottom w:val="0"/>
                  <w:divBdr>
                    <w:top w:val="none" w:sz="0" w:space="0" w:color="auto"/>
                    <w:left w:val="none" w:sz="0" w:space="0" w:color="auto"/>
                    <w:bottom w:val="none" w:sz="0" w:space="0" w:color="auto"/>
                    <w:right w:val="none" w:sz="0" w:space="0" w:color="auto"/>
                  </w:divBdr>
                </w:div>
                <w:div w:id="1743484673">
                  <w:marLeft w:val="480"/>
                  <w:marRight w:val="0"/>
                  <w:marTop w:val="0"/>
                  <w:marBottom w:val="0"/>
                  <w:divBdr>
                    <w:top w:val="none" w:sz="0" w:space="0" w:color="auto"/>
                    <w:left w:val="none" w:sz="0" w:space="0" w:color="auto"/>
                    <w:bottom w:val="none" w:sz="0" w:space="0" w:color="auto"/>
                    <w:right w:val="none" w:sz="0" w:space="0" w:color="auto"/>
                  </w:divBdr>
                </w:div>
                <w:div w:id="436020211">
                  <w:marLeft w:val="480"/>
                  <w:marRight w:val="0"/>
                  <w:marTop w:val="0"/>
                  <w:marBottom w:val="0"/>
                  <w:divBdr>
                    <w:top w:val="none" w:sz="0" w:space="0" w:color="auto"/>
                    <w:left w:val="none" w:sz="0" w:space="0" w:color="auto"/>
                    <w:bottom w:val="none" w:sz="0" w:space="0" w:color="auto"/>
                    <w:right w:val="none" w:sz="0" w:space="0" w:color="auto"/>
                  </w:divBdr>
                </w:div>
                <w:div w:id="788940719">
                  <w:marLeft w:val="480"/>
                  <w:marRight w:val="0"/>
                  <w:marTop w:val="0"/>
                  <w:marBottom w:val="0"/>
                  <w:divBdr>
                    <w:top w:val="none" w:sz="0" w:space="0" w:color="auto"/>
                    <w:left w:val="none" w:sz="0" w:space="0" w:color="auto"/>
                    <w:bottom w:val="none" w:sz="0" w:space="0" w:color="auto"/>
                    <w:right w:val="none" w:sz="0" w:space="0" w:color="auto"/>
                  </w:divBdr>
                </w:div>
                <w:div w:id="635452164">
                  <w:marLeft w:val="480"/>
                  <w:marRight w:val="0"/>
                  <w:marTop w:val="0"/>
                  <w:marBottom w:val="0"/>
                  <w:divBdr>
                    <w:top w:val="none" w:sz="0" w:space="0" w:color="auto"/>
                    <w:left w:val="none" w:sz="0" w:space="0" w:color="auto"/>
                    <w:bottom w:val="none" w:sz="0" w:space="0" w:color="auto"/>
                    <w:right w:val="none" w:sz="0" w:space="0" w:color="auto"/>
                  </w:divBdr>
                </w:div>
                <w:div w:id="315114029">
                  <w:marLeft w:val="480"/>
                  <w:marRight w:val="0"/>
                  <w:marTop w:val="0"/>
                  <w:marBottom w:val="0"/>
                  <w:divBdr>
                    <w:top w:val="none" w:sz="0" w:space="0" w:color="auto"/>
                    <w:left w:val="none" w:sz="0" w:space="0" w:color="auto"/>
                    <w:bottom w:val="none" w:sz="0" w:space="0" w:color="auto"/>
                    <w:right w:val="none" w:sz="0" w:space="0" w:color="auto"/>
                  </w:divBdr>
                </w:div>
                <w:div w:id="1130827552">
                  <w:marLeft w:val="480"/>
                  <w:marRight w:val="0"/>
                  <w:marTop w:val="0"/>
                  <w:marBottom w:val="0"/>
                  <w:divBdr>
                    <w:top w:val="none" w:sz="0" w:space="0" w:color="auto"/>
                    <w:left w:val="none" w:sz="0" w:space="0" w:color="auto"/>
                    <w:bottom w:val="none" w:sz="0" w:space="0" w:color="auto"/>
                    <w:right w:val="none" w:sz="0" w:space="0" w:color="auto"/>
                  </w:divBdr>
                </w:div>
                <w:div w:id="1430195879">
                  <w:marLeft w:val="480"/>
                  <w:marRight w:val="0"/>
                  <w:marTop w:val="0"/>
                  <w:marBottom w:val="0"/>
                  <w:divBdr>
                    <w:top w:val="none" w:sz="0" w:space="0" w:color="auto"/>
                    <w:left w:val="none" w:sz="0" w:space="0" w:color="auto"/>
                    <w:bottom w:val="none" w:sz="0" w:space="0" w:color="auto"/>
                    <w:right w:val="none" w:sz="0" w:space="0" w:color="auto"/>
                  </w:divBdr>
                </w:div>
                <w:div w:id="612828017">
                  <w:marLeft w:val="480"/>
                  <w:marRight w:val="0"/>
                  <w:marTop w:val="0"/>
                  <w:marBottom w:val="0"/>
                  <w:divBdr>
                    <w:top w:val="none" w:sz="0" w:space="0" w:color="auto"/>
                    <w:left w:val="none" w:sz="0" w:space="0" w:color="auto"/>
                    <w:bottom w:val="none" w:sz="0" w:space="0" w:color="auto"/>
                    <w:right w:val="none" w:sz="0" w:space="0" w:color="auto"/>
                  </w:divBdr>
                </w:div>
                <w:div w:id="16389308">
                  <w:marLeft w:val="480"/>
                  <w:marRight w:val="0"/>
                  <w:marTop w:val="0"/>
                  <w:marBottom w:val="0"/>
                  <w:divBdr>
                    <w:top w:val="none" w:sz="0" w:space="0" w:color="auto"/>
                    <w:left w:val="none" w:sz="0" w:space="0" w:color="auto"/>
                    <w:bottom w:val="none" w:sz="0" w:space="0" w:color="auto"/>
                    <w:right w:val="none" w:sz="0" w:space="0" w:color="auto"/>
                  </w:divBdr>
                </w:div>
                <w:div w:id="2141223616">
                  <w:marLeft w:val="480"/>
                  <w:marRight w:val="0"/>
                  <w:marTop w:val="0"/>
                  <w:marBottom w:val="0"/>
                  <w:divBdr>
                    <w:top w:val="none" w:sz="0" w:space="0" w:color="auto"/>
                    <w:left w:val="none" w:sz="0" w:space="0" w:color="auto"/>
                    <w:bottom w:val="none" w:sz="0" w:space="0" w:color="auto"/>
                    <w:right w:val="none" w:sz="0" w:space="0" w:color="auto"/>
                  </w:divBdr>
                </w:div>
                <w:div w:id="1334603532">
                  <w:marLeft w:val="480"/>
                  <w:marRight w:val="0"/>
                  <w:marTop w:val="0"/>
                  <w:marBottom w:val="0"/>
                  <w:divBdr>
                    <w:top w:val="none" w:sz="0" w:space="0" w:color="auto"/>
                    <w:left w:val="none" w:sz="0" w:space="0" w:color="auto"/>
                    <w:bottom w:val="none" w:sz="0" w:space="0" w:color="auto"/>
                    <w:right w:val="none" w:sz="0" w:space="0" w:color="auto"/>
                  </w:divBdr>
                </w:div>
                <w:div w:id="1493332052">
                  <w:marLeft w:val="480"/>
                  <w:marRight w:val="0"/>
                  <w:marTop w:val="0"/>
                  <w:marBottom w:val="0"/>
                  <w:divBdr>
                    <w:top w:val="none" w:sz="0" w:space="0" w:color="auto"/>
                    <w:left w:val="none" w:sz="0" w:space="0" w:color="auto"/>
                    <w:bottom w:val="none" w:sz="0" w:space="0" w:color="auto"/>
                    <w:right w:val="none" w:sz="0" w:space="0" w:color="auto"/>
                  </w:divBdr>
                </w:div>
                <w:div w:id="1764112216">
                  <w:marLeft w:val="480"/>
                  <w:marRight w:val="0"/>
                  <w:marTop w:val="0"/>
                  <w:marBottom w:val="0"/>
                  <w:divBdr>
                    <w:top w:val="none" w:sz="0" w:space="0" w:color="auto"/>
                    <w:left w:val="none" w:sz="0" w:space="0" w:color="auto"/>
                    <w:bottom w:val="none" w:sz="0" w:space="0" w:color="auto"/>
                    <w:right w:val="none" w:sz="0" w:space="0" w:color="auto"/>
                  </w:divBdr>
                </w:div>
                <w:div w:id="824126684">
                  <w:marLeft w:val="480"/>
                  <w:marRight w:val="0"/>
                  <w:marTop w:val="0"/>
                  <w:marBottom w:val="0"/>
                  <w:divBdr>
                    <w:top w:val="none" w:sz="0" w:space="0" w:color="auto"/>
                    <w:left w:val="none" w:sz="0" w:space="0" w:color="auto"/>
                    <w:bottom w:val="none" w:sz="0" w:space="0" w:color="auto"/>
                    <w:right w:val="none" w:sz="0" w:space="0" w:color="auto"/>
                  </w:divBdr>
                </w:div>
                <w:div w:id="182669616">
                  <w:marLeft w:val="480"/>
                  <w:marRight w:val="0"/>
                  <w:marTop w:val="0"/>
                  <w:marBottom w:val="0"/>
                  <w:divBdr>
                    <w:top w:val="none" w:sz="0" w:space="0" w:color="auto"/>
                    <w:left w:val="none" w:sz="0" w:space="0" w:color="auto"/>
                    <w:bottom w:val="none" w:sz="0" w:space="0" w:color="auto"/>
                    <w:right w:val="none" w:sz="0" w:space="0" w:color="auto"/>
                  </w:divBdr>
                </w:div>
                <w:div w:id="754594704">
                  <w:marLeft w:val="480"/>
                  <w:marRight w:val="0"/>
                  <w:marTop w:val="0"/>
                  <w:marBottom w:val="0"/>
                  <w:divBdr>
                    <w:top w:val="none" w:sz="0" w:space="0" w:color="auto"/>
                    <w:left w:val="none" w:sz="0" w:space="0" w:color="auto"/>
                    <w:bottom w:val="none" w:sz="0" w:space="0" w:color="auto"/>
                    <w:right w:val="none" w:sz="0" w:space="0" w:color="auto"/>
                  </w:divBdr>
                </w:div>
                <w:div w:id="529223610">
                  <w:marLeft w:val="480"/>
                  <w:marRight w:val="0"/>
                  <w:marTop w:val="0"/>
                  <w:marBottom w:val="0"/>
                  <w:divBdr>
                    <w:top w:val="none" w:sz="0" w:space="0" w:color="auto"/>
                    <w:left w:val="none" w:sz="0" w:space="0" w:color="auto"/>
                    <w:bottom w:val="none" w:sz="0" w:space="0" w:color="auto"/>
                    <w:right w:val="none" w:sz="0" w:space="0" w:color="auto"/>
                  </w:divBdr>
                </w:div>
                <w:div w:id="1048334276">
                  <w:marLeft w:val="480"/>
                  <w:marRight w:val="0"/>
                  <w:marTop w:val="0"/>
                  <w:marBottom w:val="0"/>
                  <w:divBdr>
                    <w:top w:val="none" w:sz="0" w:space="0" w:color="auto"/>
                    <w:left w:val="none" w:sz="0" w:space="0" w:color="auto"/>
                    <w:bottom w:val="none" w:sz="0" w:space="0" w:color="auto"/>
                    <w:right w:val="none" w:sz="0" w:space="0" w:color="auto"/>
                  </w:divBdr>
                </w:div>
                <w:div w:id="734280790">
                  <w:marLeft w:val="480"/>
                  <w:marRight w:val="0"/>
                  <w:marTop w:val="0"/>
                  <w:marBottom w:val="0"/>
                  <w:divBdr>
                    <w:top w:val="none" w:sz="0" w:space="0" w:color="auto"/>
                    <w:left w:val="none" w:sz="0" w:space="0" w:color="auto"/>
                    <w:bottom w:val="none" w:sz="0" w:space="0" w:color="auto"/>
                    <w:right w:val="none" w:sz="0" w:space="0" w:color="auto"/>
                  </w:divBdr>
                </w:div>
                <w:div w:id="1255240312">
                  <w:marLeft w:val="480"/>
                  <w:marRight w:val="0"/>
                  <w:marTop w:val="0"/>
                  <w:marBottom w:val="0"/>
                  <w:divBdr>
                    <w:top w:val="none" w:sz="0" w:space="0" w:color="auto"/>
                    <w:left w:val="none" w:sz="0" w:space="0" w:color="auto"/>
                    <w:bottom w:val="none" w:sz="0" w:space="0" w:color="auto"/>
                    <w:right w:val="none" w:sz="0" w:space="0" w:color="auto"/>
                  </w:divBdr>
                </w:div>
                <w:div w:id="562719779">
                  <w:marLeft w:val="480"/>
                  <w:marRight w:val="0"/>
                  <w:marTop w:val="0"/>
                  <w:marBottom w:val="0"/>
                  <w:divBdr>
                    <w:top w:val="none" w:sz="0" w:space="0" w:color="auto"/>
                    <w:left w:val="none" w:sz="0" w:space="0" w:color="auto"/>
                    <w:bottom w:val="none" w:sz="0" w:space="0" w:color="auto"/>
                    <w:right w:val="none" w:sz="0" w:space="0" w:color="auto"/>
                  </w:divBdr>
                </w:div>
                <w:div w:id="476993491">
                  <w:marLeft w:val="480"/>
                  <w:marRight w:val="0"/>
                  <w:marTop w:val="0"/>
                  <w:marBottom w:val="0"/>
                  <w:divBdr>
                    <w:top w:val="none" w:sz="0" w:space="0" w:color="auto"/>
                    <w:left w:val="none" w:sz="0" w:space="0" w:color="auto"/>
                    <w:bottom w:val="none" w:sz="0" w:space="0" w:color="auto"/>
                    <w:right w:val="none" w:sz="0" w:space="0" w:color="auto"/>
                  </w:divBdr>
                </w:div>
                <w:div w:id="1262764486">
                  <w:marLeft w:val="480"/>
                  <w:marRight w:val="0"/>
                  <w:marTop w:val="0"/>
                  <w:marBottom w:val="0"/>
                  <w:divBdr>
                    <w:top w:val="none" w:sz="0" w:space="0" w:color="auto"/>
                    <w:left w:val="none" w:sz="0" w:space="0" w:color="auto"/>
                    <w:bottom w:val="none" w:sz="0" w:space="0" w:color="auto"/>
                    <w:right w:val="none" w:sz="0" w:space="0" w:color="auto"/>
                  </w:divBdr>
                </w:div>
                <w:div w:id="1849253681">
                  <w:marLeft w:val="480"/>
                  <w:marRight w:val="0"/>
                  <w:marTop w:val="0"/>
                  <w:marBottom w:val="0"/>
                  <w:divBdr>
                    <w:top w:val="none" w:sz="0" w:space="0" w:color="auto"/>
                    <w:left w:val="none" w:sz="0" w:space="0" w:color="auto"/>
                    <w:bottom w:val="none" w:sz="0" w:space="0" w:color="auto"/>
                    <w:right w:val="none" w:sz="0" w:space="0" w:color="auto"/>
                  </w:divBdr>
                </w:div>
                <w:div w:id="1909143501">
                  <w:marLeft w:val="480"/>
                  <w:marRight w:val="0"/>
                  <w:marTop w:val="0"/>
                  <w:marBottom w:val="0"/>
                  <w:divBdr>
                    <w:top w:val="none" w:sz="0" w:space="0" w:color="auto"/>
                    <w:left w:val="none" w:sz="0" w:space="0" w:color="auto"/>
                    <w:bottom w:val="none" w:sz="0" w:space="0" w:color="auto"/>
                    <w:right w:val="none" w:sz="0" w:space="0" w:color="auto"/>
                  </w:divBdr>
                </w:div>
                <w:div w:id="1190096938">
                  <w:marLeft w:val="480"/>
                  <w:marRight w:val="0"/>
                  <w:marTop w:val="0"/>
                  <w:marBottom w:val="0"/>
                  <w:divBdr>
                    <w:top w:val="none" w:sz="0" w:space="0" w:color="auto"/>
                    <w:left w:val="none" w:sz="0" w:space="0" w:color="auto"/>
                    <w:bottom w:val="none" w:sz="0" w:space="0" w:color="auto"/>
                    <w:right w:val="none" w:sz="0" w:space="0" w:color="auto"/>
                  </w:divBdr>
                </w:div>
                <w:div w:id="515190142">
                  <w:marLeft w:val="480"/>
                  <w:marRight w:val="0"/>
                  <w:marTop w:val="0"/>
                  <w:marBottom w:val="0"/>
                  <w:divBdr>
                    <w:top w:val="none" w:sz="0" w:space="0" w:color="auto"/>
                    <w:left w:val="none" w:sz="0" w:space="0" w:color="auto"/>
                    <w:bottom w:val="none" w:sz="0" w:space="0" w:color="auto"/>
                    <w:right w:val="none" w:sz="0" w:space="0" w:color="auto"/>
                  </w:divBdr>
                </w:div>
                <w:div w:id="1377045151">
                  <w:marLeft w:val="480"/>
                  <w:marRight w:val="0"/>
                  <w:marTop w:val="0"/>
                  <w:marBottom w:val="0"/>
                  <w:divBdr>
                    <w:top w:val="none" w:sz="0" w:space="0" w:color="auto"/>
                    <w:left w:val="none" w:sz="0" w:space="0" w:color="auto"/>
                    <w:bottom w:val="none" w:sz="0" w:space="0" w:color="auto"/>
                    <w:right w:val="none" w:sz="0" w:space="0" w:color="auto"/>
                  </w:divBdr>
                </w:div>
                <w:div w:id="278221533">
                  <w:marLeft w:val="480"/>
                  <w:marRight w:val="0"/>
                  <w:marTop w:val="0"/>
                  <w:marBottom w:val="0"/>
                  <w:divBdr>
                    <w:top w:val="none" w:sz="0" w:space="0" w:color="auto"/>
                    <w:left w:val="none" w:sz="0" w:space="0" w:color="auto"/>
                    <w:bottom w:val="none" w:sz="0" w:space="0" w:color="auto"/>
                    <w:right w:val="none" w:sz="0" w:space="0" w:color="auto"/>
                  </w:divBdr>
                </w:div>
                <w:div w:id="175658361">
                  <w:marLeft w:val="480"/>
                  <w:marRight w:val="0"/>
                  <w:marTop w:val="0"/>
                  <w:marBottom w:val="0"/>
                  <w:divBdr>
                    <w:top w:val="none" w:sz="0" w:space="0" w:color="auto"/>
                    <w:left w:val="none" w:sz="0" w:space="0" w:color="auto"/>
                    <w:bottom w:val="none" w:sz="0" w:space="0" w:color="auto"/>
                    <w:right w:val="none" w:sz="0" w:space="0" w:color="auto"/>
                  </w:divBdr>
                </w:div>
                <w:div w:id="518475274">
                  <w:marLeft w:val="480"/>
                  <w:marRight w:val="0"/>
                  <w:marTop w:val="0"/>
                  <w:marBottom w:val="0"/>
                  <w:divBdr>
                    <w:top w:val="none" w:sz="0" w:space="0" w:color="auto"/>
                    <w:left w:val="none" w:sz="0" w:space="0" w:color="auto"/>
                    <w:bottom w:val="none" w:sz="0" w:space="0" w:color="auto"/>
                    <w:right w:val="none" w:sz="0" w:space="0" w:color="auto"/>
                  </w:divBdr>
                </w:div>
                <w:div w:id="2126734864">
                  <w:marLeft w:val="480"/>
                  <w:marRight w:val="0"/>
                  <w:marTop w:val="0"/>
                  <w:marBottom w:val="0"/>
                  <w:divBdr>
                    <w:top w:val="none" w:sz="0" w:space="0" w:color="auto"/>
                    <w:left w:val="none" w:sz="0" w:space="0" w:color="auto"/>
                    <w:bottom w:val="none" w:sz="0" w:space="0" w:color="auto"/>
                    <w:right w:val="none" w:sz="0" w:space="0" w:color="auto"/>
                  </w:divBdr>
                </w:div>
                <w:div w:id="618532636">
                  <w:marLeft w:val="480"/>
                  <w:marRight w:val="0"/>
                  <w:marTop w:val="0"/>
                  <w:marBottom w:val="0"/>
                  <w:divBdr>
                    <w:top w:val="none" w:sz="0" w:space="0" w:color="auto"/>
                    <w:left w:val="none" w:sz="0" w:space="0" w:color="auto"/>
                    <w:bottom w:val="none" w:sz="0" w:space="0" w:color="auto"/>
                    <w:right w:val="none" w:sz="0" w:space="0" w:color="auto"/>
                  </w:divBdr>
                </w:div>
                <w:div w:id="657922375">
                  <w:marLeft w:val="480"/>
                  <w:marRight w:val="0"/>
                  <w:marTop w:val="0"/>
                  <w:marBottom w:val="0"/>
                  <w:divBdr>
                    <w:top w:val="none" w:sz="0" w:space="0" w:color="auto"/>
                    <w:left w:val="none" w:sz="0" w:space="0" w:color="auto"/>
                    <w:bottom w:val="none" w:sz="0" w:space="0" w:color="auto"/>
                    <w:right w:val="none" w:sz="0" w:space="0" w:color="auto"/>
                  </w:divBdr>
                </w:div>
                <w:div w:id="1232234002">
                  <w:marLeft w:val="480"/>
                  <w:marRight w:val="0"/>
                  <w:marTop w:val="0"/>
                  <w:marBottom w:val="0"/>
                  <w:divBdr>
                    <w:top w:val="none" w:sz="0" w:space="0" w:color="auto"/>
                    <w:left w:val="none" w:sz="0" w:space="0" w:color="auto"/>
                    <w:bottom w:val="none" w:sz="0" w:space="0" w:color="auto"/>
                    <w:right w:val="none" w:sz="0" w:space="0" w:color="auto"/>
                  </w:divBdr>
                </w:div>
                <w:div w:id="1553006698">
                  <w:marLeft w:val="480"/>
                  <w:marRight w:val="0"/>
                  <w:marTop w:val="0"/>
                  <w:marBottom w:val="0"/>
                  <w:divBdr>
                    <w:top w:val="none" w:sz="0" w:space="0" w:color="auto"/>
                    <w:left w:val="none" w:sz="0" w:space="0" w:color="auto"/>
                    <w:bottom w:val="none" w:sz="0" w:space="0" w:color="auto"/>
                    <w:right w:val="none" w:sz="0" w:space="0" w:color="auto"/>
                  </w:divBdr>
                </w:div>
                <w:div w:id="1491092895">
                  <w:marLeft w:val="480"/>
                  <w:marRight w:val="0"/>
                  <w:marTop w:val="0"/>
                  <w:marBottom w:val="0"/>
                  <w:divBdr>
                    <w:top w:val="none" w:sz="0" w:space="0" w:color="auto"/>
                    <w:left w:val="none" w:sz="0" w:space="0" w:color="auto"/>
                    <w:bottom w:val="none" w:sz="0" w:space="0" w:color="auto"/>
                    <w:right w:val="none" w:sz="0" w:space="0" w:color="auto"/>
                  </w:divBdr>
                </w:div>
              </w:divsChild>
            </w:div>
            <w:div w:id="723212405">
              <w:marLeft w:val="0"/>
              <w:marRight w:val="0"/>
              <w:marTop w:val="0"/>
              <w:marBottom w:val="0"/>
              <w:divBdr>
                <w:top w:val="none" w:sz="0" w:space="0" w:color="auto"/>
                <w:left w:val="none" w:sz="0" w:space="0" w:color="auto"/>
                <w:bottom w:val="none" w:sz="0" w:space="0" w:color="auto"/>
                <w:right w:val="none" w:sz="0" w:space="0" w:color="auto"/>
              </w:divBdr>
              <w:divsChild>
                <w:div w:id="1234199778">
                  <w:marLeft w:val="480"/>
                  <w:marRight w:val="0"/>
                  <w:marTop w:val="0"/>
                  <w:marBottom w:val="0"/>
                  <w:divBdr>
                    <w:top w:val="none" w:sz="0" w:space="0" w:color="auto"/>
                    <w:left w:val="none" w:sz="0" w:space="0" w:color="auto"/>
                    <w:bottom w:val="none" w:sz="0" w:space="0" w:color="auto"/>
                    <w:right w:val="none" w:sz="0" w:space="0" w:color="auto"/>
                  </w:divBdr>
                </w:div>
                <w:div w:id="1642805571">
                  <w:marLeft w:val="480"/>
                  <w:marRight w:val="0"/>
                  <w:marTop w:val="0"/>
                  <w:marBottom w:val="0"/>
                  <w:divBdr>
                    <w:top w:val="none" w:sz="0" w:space="0" w:color="auto"/>
                    <w:left w:val="none" w:sz="0" w:space="0" w:color="auto"/>
                    <w:bottom w:val="none" w:sz="0" w:space="0" w:color="auto"/>
                    <w:right w:val="none" w:sz="0" w:space="0" w:color="auto"/>
                  </w:divBdr>
                </w:div>
                <w:div w:id="1493524812">
                  <w:marLeft w:val="480"/>
                  <w:marRight w:val="0"/>
                  <w:marTop w:val="0"/>
                  <w:marBottom w:val="0"/>
                  <w:divBdr>
                    <w:top w:val="none" w:sz="0" w:space="0" w:color="auto"/>
                    <w:left w:val="none" w:sz="0" w:space="0" w:color="auto"/>
                    <w:bottom w:val="none" w:sz="0" w:space="0" w:color="auto"/>
                    <w:right w:val="none" w:sz="0" w:space="0" w:color="auto"/>
                  </w:divBdr>
                </w:div>
                <w:div w:id="1379476392">
                  <w:marLeft w:val="480"/>
                  <w:marRight w:val="0"/>
                  <w:marTop w:val="0"/>
                  <w:marBottom w:val="0"/>
                  <w:divBdr>
                    <w:top w:val="none" w:sz="0" w:space="0" w:color="auto"/>
                    <w:left w:val="none" w:sz="0" w:space="0" w:color="auto"/>
                    <w:bottom w:val="none" w:sz="0" w:space="0" w:color="auto"/>
                    <w:right w:val="none" w:sz="0" w:space="0" w:color="auto"/>
                  </w:divBdr>
                </w:div>
                <w:div w:id="19355580">
                  <w:marLeft w:val="480"/>
                  <w:marRight w:val="0"/>
                  <w:marTop w:val="0"/>
                  <w:marBottom w:val="0"/>
                  <w:divBdr>
                    <w:top w:val="none" w:sz="0" w:space="0" w:color="auto"/>
                    <w:left w:val="none" w:sz="0" w:space="0" w:color="auto"/>
                    <w:bottom w:val="none" w:sz="0" w:space="0" w:color="auto"/>
                    <w:right w:val="none" w:sz="0" w:space="0" w:color="auto"/>
                  </w:divBdr>
                </w:div>
                <w:div w:id="1889487652">
                  <w:marLeft w:val="480"/>
                  <w:marRight w:val="0"/>
                  <w:marTop w:val="0"/>
                  <w:marBottom w:val="0"/>
                  <w:divBdr>
                    <w:top w:val="none" w:sz="0" w:space="0" w:color="auto"/>
                    <w:left w:val="none" w:sz="0" w:space="0" w:color="auto"/>
                    <w:bottom w:val="none" w:sz="0" w:space="0" w:color="auto"/>
                    <w:right w:val="none" w:sz="0" w:space="0" w:color="auto"/>
                  </w:divBdr>
                </w:div>
                <w:div w:id="1381780565">
                  <w:marLeft w:val="480"/>
                  <w:marRight w:val="0"/>
                  <w:marTop w:val="0"/>
                  <w:marBottom w:val="0"/>
                  <w:divBdr>
                    <w:top w:val="none" w:sz="0" w:space="0" w:color="auto"/>
                    <w:left w:val="none" w:sz="0" w:space="0" w:color="auto"/>
                    <w:bottom w:val="none" w:sz="0" w:space="0" w:color="auto"/>
                    <w:right w:val="none" w:sz="0" w:space="0" w:color="auto"/>
                  </w:divBdr>
                </w:div>
                <w:div w:id="1748309940">
                  <w:marLeft w:val="480"/>
                  <w:marRight w:val="0"/>
                  <w:marTop w:val="0"/>
                  <w:marBottom w:val="0"/>
                  <w:divBdr>
                    <w:top w:val="none" w:sz="0" w:space="0" w:color="auto"/>
                    <w:left w:val="none" w:sz="0" w:space="0" w:color="auto"/>
                    <w:bottom w:val="none" w:sz="0" w:space="0" w:color="auto"/>
                    <w:right w:val="none" w:sz="0" w:space="0" w:color="auto"/>
                  </w:divBdr>
                </w:div>
                <w:div w:id="1575236476">
                  <w:marLeft w:val="480"/>
                  <w:marRight w:val="0"/>
                  <w:marTop w:val="0"/>
                  <w:marBottom w:val="0"/>
                  <w:divBdr>
                    <w:top w:val="none" w:sz="0" w:space="0" w:color="auto"/>
                    <w:left w:val="none" w:sz="0" w:space="0" w:color="auto"/>
                    <w:bottom w:val="none" w:sz="0" w:space="0" w:color="auto"/>
                    <w:right w:val="none" w:sz="0" w:space="0" w:color="auto"/>
                  </w:divBdr>
                </w:div>
                <w:div w:id="836118212">
                  <w:marLeft w:val="480"/>
                  <w:marRight w:val="0"/>
                  <w:marTop w:val="0"/>
                  <w:marBottom w:val="0"/>
                  <w:divBdr>
                    <w:top w:val="none" w:sz="0" w:space="0" w:color="auto"/>
                    <w:left w:val="none" w:sz="0" w:space="0" w:color="auto"/>
                    <w:bottom w:val="none" w:sz="0" w:space="0" w:color="auto"/>
                    <w:right w:val="none" w:sz="0" w:space="0" w:color="auto"/>
                  </w:divBdr>
                </w:div>
                <w:div w:id="1376391505">
                  <w:marLeft w:val="480"/>
                  <w:marRight w:val="0"/>
                  <w:marTop w:val="0"/>
                  <w:marBottom w:val="0"/>
                  <w:divBdr>
                    <w:top w:val="none" w:sz="0" w:space="0" w:color="auto"/>
                    <w:left w:val="none" w:sz="0" w:space="0" w:color="auto"/>
                    <w:bottom w:val="none" w:sz="0" w:space="0" w:color="auto"/>
                    <w:right w:val="none" w:sz="0" w:space="0" w:color="auto"/>
                  </w:divBdr>
                </w:div>
                <w:div w:id="1472675356">
                  <w:marLeft w:val="480"/>
                  <w:marRight w:val="0"/>
                  <w:marTop w:val="0"/>
                  <w:marBottom w:val="0"/>
                  <w:divBdr>
                    <w:top w:val="none" w:sz="0" w:space="0" w:color="auto"/>
                    <w:left w:val="none" w:sz="0" w:space="0" w:color="auto"/>
                    <w:bottom w:val="none" w:sz="0" w:space="0" w:color="auto"/>
                    <w:right w:val="none" w:sz="0" w:space="0" w:color="auto"/>
                  </w:divBdr>
                </w:div>
                <w:div w:id="1163400716">
                  <w:marLeft w:val="480"/>
                  <w:marRight w:val="0"/>
                  <w:marTop w:val="0"/>
                  <w:marBottom w:val="0"/>
                  <w:divBdr>
                    <w:top w:val="none" w:sz="0" w:space="0" w:color="auto"/>
                    <w:left w:val="none" w:sz="0" w:space="0" w:color="auto"/>
                    <w:bottom w:val="none" w:sz="0" w:space="0" w:color="auto"/>
                    <w:right w:val="none" w:sz="0" w:space="0" w:color="auto"/>
                  </w:divBdr>
                </w:div>
                <w:div w:id="1356081596">
                  <w:marLeft w:val="480"/>
                  <w:marRight w:val="0"/>
                  <w:marTop w:val="0"/>
                  <w:marBottom w:val="0"/>
                  <w:divBdr>
                    <w:top w:val="none" w:sz="0" w:space="0" w:color="auto"/>
                    <w:left w:val="none" w:sz="0" w:space="0" w:color="auto"/>
                    <w:bottom w:val="none" w:sz="0" w:space="0" w:color="auto"/>
                    <w:right w:val="none" w:sz="0" w:space="0" w:color="auto"/>
                  </w:divBdr>
                </w:div>
                <w:div w:id="768238046">
                  <w:marLeft w:val="480"/>
                  <w:marRight w:val="0"/>
                  <w:marTop w:val="0"/>
                  <w:marBottom w:val="0"/>
                  <w:divBdr>
                    <w:top w:val="none" w:sz="0" w:space="0" w:color="auto"/>
                    <w:left w:val="none" w:sz="0" w:space="0" w:color="auto"/>
                    <w:bottom w:val="none" w:sz="0" w:space="0" w:color="auto"/>
                    <w:right w:val="none" w:sz="0" w:space="0" w:color="auto"/>
                  </w:divBdr>
                </w:div>
                <w:div w:id="739795045">
                  <w:marLeft w:val="480"/>
                  <w:marRight w:val="0"/>
                  <w:marTop w:val="0"/>
                  <w:marBottom w:val="0"/>
                  <w:divBdr>
                    <w:top w:val="none" w:sz="0" w:space="0" w:color="auto"/>
                    <w:left w:val="none" w:sz="0" w:space="0" w:color="auto"/>
                    <w:bottom w:val="none" w:sz="0" w:space="0" w:color="auto"/>
                    <w:right w:val="none" w:sz="0" w:space="0" w:color="auto"/>
                  </w:divBdr>
                </w:div>
                <w:div w:id="838472731">
                  <w:marLeft w:val="480"/>
                  <w:marRight w:val="0"/>
                  <w:marTop w:val="0"/>
                  <w:marBottom w:val="0"/>
                  <w:divBdr>
                    <w:top w:val="none" w:sz="0" w:space="0" w:color="auto"/>
                    <w:left w:val="none" w:sz="0" w:space="0" w:color="auto"/>
                    <w:bottom w:val="none" w:sz="0" w:space="0" w:color="auto"/>
                    <w:right w:val="none" w:sz="0" w:space="0" w:color="auto"/>
                  </w:divBdr>
                </w:div>
                <w:div w:id="1510946772">
                  <w:marLeft w:val="480"/>
                  <w:marRight w:val="0"/>
                  <w:marTop w:val="0"/>
                  <w:marBottom w:val="0"/>
                  <w:divBdr>
                    <w:top w:val="none" w:sz="0" w:space="0" w:color="auto"/>
                    <w:left w:val="none" w:sz="0" w:space="0" w:color="auto"/>
                    <w:bottom w:val="none" w:sz="0" w:space="0" w:color="auto"/>
                    <w:right w:val="none" w:sz="0" w:space="0" w:color="auto"/>
                  </w:divBdr>
                </w:div>
                <w:div w:id="1475876187">
                  <w:marLeft w:val="480"/>
                  <w:marRight w:val="0"/>
                  <w:marTop w:val="0"/>
                  <w:marBottom w:val="0"/>
                  <w:divBdr>
                    <w:top w:val="none" w:sz="0" w:space="0" w:color="auto"/>
                    <w:left w:val="none" w:sz="0" w:space="0" w:color="auto"/>
                    <w:bottom w:val="none" w:sz="0" w:space="0" w:color="auto"/>
                    <w:right w:val="none" w:sz="0" w:space="0" w:color="auto"/>
                  </w:divBdr>
                </w:div>
                <w:div w:id="1230847532">
                  <w:marLeft w:val="480"/>
                  <w:marRight w:val="0"/>
                  <w:marTop w:val="0"/>
                  <w:marBottom w:val="0"/>
                  <w:divBdr>
                    <w:top w:val="none" w:sz="0" w:space="0" w:color="auto"/>
                    <w:left w:val="none" w:sz="0" w:space="0" w:color="auto"/>
                    <w:bottom w:val="none" w:sz="0" w:space="0" w:color="auto"/>
                    <w:right w:val="none" w:sz="0" w:space="0" w:color="auto"/>
                  </w:divBdr>
                </w:div>
                <w:div w:id="1210457392">
                  <w:marLeft w:val="480"/>
                  <w:marRight w:val="0"/>
                  <w:marTop w:val="0"/>
                  <w:marBottom w:val="0"/>
                  <w:divBdr>
                    <w:top w:val="none" w:sz="0" w:space="0" w:color="auto"/>
                    <w:left w:val="none" w:sz="0" w:space="0" w:color="auto"/>
                    <w:bottom w:val="none" w:sz="0" w:space="0" w:color="auto"/>
                    <w:right w:val="none" w:sz="0" w:space="0" w:color="auto"/>
                  </w:divBdr>
                </w:div>
                <w:div w:id="1384257709">
                  <w:marLeft w:val="480"/>
                  <w:marRight w:val="0"/>
                  <w:marTop w:val="0"/>
                  <w:marBottom w:val="0"/>
                  <w:divBdr>
                    <w:top w:val="none" w:sz="0" w:space="0" w:color="auto"/>
                    <w:left w:val="none" w:sz="0" w:space="0" w:color="auto"/>
                    <w:bottom w:val="none" w:sz="0" w:space="0" w:color="auto"/>
                    <w:right w:val="none" w:sz="0" w:space="0" w:color="auto"/>
                  </w:divBdr>
                </w:div>
                <w:div w:id="917515129">
                  <w:marLeft w:val="480"/>
                  <w:marRight w:val="0"/>
                  <w:marTop w:val="0"/>
                  <w:marBottom w:val="0"/>
                  <w:divBdr>
                    <w:top w:val="none" w:sz="0" w:space="0" w:color="auto"/>
                    <w:left w:val="none" w:sz="0" w:space="0" w:color="auto"/>
                    <w:bottom w:val="none" w:sz="0" w:space="0" w:color="auto"/>
                    <w:right w:val="none" w:sz="0" w:space="0" w:color="auto"/>
                  </w:divBdr>
                </w:div>
                <w:div w:id="1658262607">
                  <w:marLeft w:val="480"/>
                  <w:marRight w:val="0"/>
                  <w:marTop w:val="0"/>
                  <w:marBottom w:val="0"/>
                  <w:divBdr>
                    <w:top w:val="none" w:sz="0" w:space="0" w:color="auto"/>
                    <w:left w:val="none" w:sz="0" w:space="0" w:color="auto"/>
                    <w:bottom w:val="none" w:sz="0" w:space="0" w:color="auto"/>
                    <w:right w:val="none" w:sz="0" w:space="0" w:color="auto"/>
                  </w:divBdr>
                </w:div>
                <w:div w:id="474183454">
                  <w:marLeft w:val="480"/>
                  <w:marRight w:val="0"/>
                  <w:marTop w:val="0"/>
                  <w:marBottom w:val="0"/>
                  <w:divBdr>
                    <w:top w:val="none" w:sz="0" w:space="0" w:color="auto"/>
                    <w:left w:val="none" w:sz="0" w:space="0" w:color="auto"/>
                    <w:bottom w:val="none" w:sz="0" w:space="0" w:color="auto"/>
                    <w:right w:val="none" w:sz="0" w:space="0" w:color="auto"/>
                  </w:divBdr>
                </w:div>
                <w:div w:id="1447625647">
                  <w:marLeft w:val="480"/>
                  <w:marRight w:val="0"/>
                  <w:marTop w:val="0"/>
                  <w:marBottom w:val="0"/>
                  <w:divBdr>
                    <w:top w:val="none" w:sz="0" w:space="0" w:color="auto"/>
                    <w:left w:val="none" w:sz="0" w:space="0" w:color="auto"/>
                    <w:bottom w:val="none" w:sz="0" w:space="0" w:color="auto"/>
                    <w:right w:val="none" w:sz="0" w:space="0" w:color="auto"/>
                  </w:divBdr>
                </w:div>
                <w:div w:id="1456946655">
                  <w:marLeft w:val="480"/>
                  <w:marRight w:val="0"/>
                  <w:marTop w:val="0"/>
                  <w:marBottom w:val="0"/>
                  <w:divBdr>
                    <w:top w:val="none" w:sz="0" w:space="0" w:color="auto"/>
                    <w:left w:val="none" w:sz="0" w:space="0" w:color="auto"/>
                    <w:bottom w:val="none" w:sz="0" w:space="0" w:color="auto"/>
                    <w:right w:val="none" w:sz="0" w:space="0" w:color="auto"/>
                  </w:divBdr>
                </w:div>
                <w:div w:id="465976527">
                  <w:marLeft w:val="480"/>
                  <w:marRight w:val="0"/>
                  <w:marTop w:val="0"/>
                  <w:marBottom w:val="0"/>
                  <w:divBdr>
                    <w:top w:val="none" w:sz="0" w:space="0" w:color="auto"/>
                    <w:left w:val="none" w:sz="0" w:space="0" w:color="auto"/>
                    <w:bottom w:val="none" w:sz="0" w:space="0" w:color="auto"/>
                    <w:right w:val="none" w:sz="0" w:space="0" w:color="auto"/>
                  </w:divBdr>
                </w:div>
                <w:div w:id="2109421404">
                  <w:marLeft w:val="480"/>
                  <w:marRight w:val="0"/>
                  <w:marTop w:val="0"/>
                  <w:marBottom w:val="0"/>
                  <w:divBdr>
                    <w:top w:val="none" w:sz="0" w:space="0" w:color="auto"/>
                    <w:left w:val="none" w:sz="0" w:space="0" w:color="auto"/>
                    <w:bottom w:val="none" w:sz="0" w:space="0" w:color="auto"/>
                    <w:right w:val="none" w:sz="0" w:space="0" w:color="auto"/>
                  </w:divBdr>
                </w:div>
                <w:div w:id="1677229885">
                  <w:marLeft w:val="480"/>
                  <w:marRight w:val="0"/>
                  <w:marTop w:val="0"/>
                  <w:marBottom w:val="0"/>
                  <w:divBdr>
                    <w:top w:val="none" w:sz="0" w:space="0" w:color="auto"/>
                    <w:left w:val="none" w:sz="0" w:space="0" w:color="auto"/>
                    <w:bottom w:val="none" w:sz="0" w:space="0" w:color="auto"/>
                    <w:right w:val="none" w:sz="0" w:space="0" w:color="auto"/>
                  </w:divBdr>
                </w:div>
                <w:div w:id="126750390">
                  <w:marLeft w:val="480"/>
                  <w:marRight w:val="0"/>
                  <w:marTop w:val="0"/>
                  <w:marBottom w:val="0"/>
                  <w:divBdr>
                    <w:top w:val="none" w:sz="0" w:space="0" w:color="auto"/>
                    <w:left w:val="none" w:sz="0" w:space="0" w:color="auto"/>
                    <w:bottom w:val="none" w:sz="0" w:space="0" w:color="auto"/>
                    <w:right w:val="none" w:sz="0" w:space="0" w:color="auto"/>
                  </w:divBdr>
                </w:div>
                <w:div w:id="1587375388">
                  <w:marLeft w:val="480"/>
                  <w:marRight w:val="0"/>
                  <w:marTop w:val="0"/>
                  <w:marBottom w:val="0"/>
                  <w:divBdr>
                    <w:top w:val="none" w:sz="0" w:space="0" w:color="auto"/>
                    <w:left w:val="none" w:sz="0" w:space="0" w:color="auto"/>
                    <w:bottom w:val="none" w:sz="0" w:space="0" w:color="auto"/>
                    <w:right w:val="none" w:sz="0" w:space="0" w:color="auto"/>
                  </w:divBdr>
                </w:div>
                <w:div w:id="1990792430">
                  <w:marLeft w:val="480"/>
                  <w:marRight w:val="0"/>
                  <w:marTop w:val="0"/>
                  <w:marBottom w:val="0"/>
                  <w:divBdr>
                    <w:top w:val="none" w:sz="0" w:space="0" w:color="auto"/>
                    <w:left w:val="none" w:sz="0" w:space="0" w:color="auto"/>
                    <w:bottom w:val="none" w:sz="0" w:space="0" w:color="auto"/>
                    <w:right w:val="none" w:sz="0" w:space="0" w:color="auto"/>
                  </w:divBdr>
                </w:div>
                <w:div w:id="152528897">
                  <w:marLeft w:val="480"/>
                  <w:marRight w:val="0"/>
                  <w:marTop w:val="0"/>
                  <w:marBottom w:val="0"/>
                  <w:divBdr>
                    <w:top w:val="none" w:sz="0" w:space="0" w:color="auto"/>
                    <w:left w:val="none" w:sz="0" w:space="0" w:color="auto"/>
                    <w:bottom w:val="none" w:sz="0" w:space="0" w:color="auto"/>
                    <w:right w:val="none" w:sz="0" w:space="0" w:color="auto"/>
                  </w:divBdr>
                </w:div>
                <w:div w:id="189294856">
                  <w:marLeft w:val="480"/>
                  <w:marRight w:val="0"/>
                  <w:marTop w:val="0"/>
                  <w:marBottom w:val="0"/>
                  <w:divBdr>
                    <w:top w:val="none" w:sz="0" w:space="0" w:color="auto"/>
                    <w:left w:val="none" w:sz="0" w:space="0" w:color="auto"/>
                    <w:bottom w:val="none" w:sz="0" w:space="0" w:color="auto"/>
                    <w:right w:val="none" w:sz="0" w:space="0" w:color="auto"/>
                  </w:divBdr>
                </w:div>
                <w:div w:id="2005889313">
                  <w:marLeft w:val="480"/>
                  <w:marRight w:val="0"/>
                  <w:marTop w:val="0"/>
                  <w:marBottom w:val="0"/>
                  <w:divBdr>
                    <w:top w:val="none" w:sz="0" w:space="0" w:color="auto"/>
                    <w:left w:val="none" w:sz="0" w:space="0" w:color="auto"/>
                    <w:bottom w:val="none" w:sz="0" w:space="0" w:color="auto"/>
                    <w:right w:val="none" w:sz="0" w:space="0" w:color="auto"/>
                  </w:divBdr>
                </w:div>
                <w:div w:id="990253079">
                  <w:marLeft w:val="480"/>
                  <w:marRight w:val="0"/>
                  <w:marTop w:val="0"/>
                  <w:marBottom w:val="0"/>
                  <w:divBdr>
                    <w:top w:val="none" w:sz="0" w:space="0" w:color="auto"/>
                    <w:left w:val="none" w:sz="0" w:space="0" w:color="auto"/>
                    <w:bottom w:val="none" w:sz="0" w:space="0" w:color="auto"/>
                    <w:right w:val="none" w:sz="0" w:space="0" w:color="auto"/>
                  </w:divBdr>
                </w:div>
                <w:div w:id="1486819688">
                  <w:marLeft w:val="480"/>
                  <w:marRight w:val="0"/>
                  <w:marTop w:val="0"/>
                  <w:marBottom w:val="0"/>
                  <w:divBdr>
                    <w:top w:val="none" w:sz="0" w:space="0" w:color="auto"/>
                    <w:left w:val="none" w:sz="0" w:space="0" w:color="auto"/>
                    <w:bottom w:val="none" w:sz="0" w:space="0" w:color="auto"/>
                    <w:right w:val="none" w:sz="0" w:space="0" w:color="auto"/>
                  </w:divBdr>
                </w:div>
                <w:div w:id="1037391793">
                  <w:marLeft w:val="480"/>
                  <w:marRight w:val="0"/>
                  <w:marTop w:val="0"/>
                  <w:marBottom w:val="0"/>
                  <w:divBdr>
                    <w:top w:val="none" w:sz="0" w:space="0" w:color="auto"/>
                    <w:left w:val="none" w:sz="0" w:space="0" w:color="auto"/>
                    <w:bottom w:val="none" w:sz="0" w:space="0" w:color="auto"/>
                    <w:right w:val="none" w:sz="0" w:space="0" w:color="auto"/>
                  </w:divBdr>
                </w:div>
                <w:div w:id="1031877840">
                  <w:marLeft w:val="480"/>
                  <w:marRight w:val="0"/>
                  <w:marTop w:val="0"/>
                  <w:marBottom w:val="0"/>
                  <w:divBdr>
                    <w:top w:val="none" w:sz="0" w:space="0" w:color="auto"/>
                    <w:left w:val="none" w:sz="0" w:space="0" w:color="auto"/>
                    <w:bottom w:val="none" w:sz="0" w:space="0" w:color="auto"/>
                    <w:right w:val="none" w:sz="0" w:space="0" w:color="auto"/>
                  </w:divBdr>
                </w:div>
                <w:div w:id="595286199">
                  <w:marLeft w:val="480"/>
                  <w:marRight w:val="0"/>
                  <w:marTop w:val="0"/>
                  <w:marBottom w:val="0"/>
                  <w:divBdr>
                    <w:top w:val="none" w:sz="0" w:space="0" w:color="auto"/>
                    <w:left w:val="none" w:sz="0" w:space="0" w:color="auto"/>
                    <w:bottom w:val="none" w:sz="0" w:space="0" w:color="auto"/>
                    <w:right w:val="none" w:sz="0" w:space="0" w:color="auto"/>
                  </w:divBdr>
                </w:div>
                <w:div w:id="363092112">
                  <w:marLeft w:val="480"/>
                  <w:marRight w:val="0"/>
                  <w:marTop w:val="0"/>
                  <w:marBottom w:val="0"/>
                  <w:divBdr>
                    <w:top w:val="none" w:sz="0" w:space="0" w:color="auto"/>
                    <w:left w:val="none" w:sz="0" w:space="0" w:color="auto"/>
                    <w:bottom w:val="none" w:sz="0" w:space="0" w:color="auto"/>
                    <w:right w:val="none" w:sz="0" w:space="0" w:color="auto"/>
                  </w:divBdr>
                </w:div>
                <w:div w:id="790636099">
                  <w:marLeft w:val="480"/>
                  <w:marRight w:val="0"/>
                  <w:marTop w:val="0"/>
                  <w:marBottom w:val="0"/>
                  <w:divBdr>
                    <w:top w:val="none" w:sz="0" w:space="0" w:color="auto"/>
                    <w:left w:val="none" w:sz="0" w:space="0" w:color="auto"/>
                    <w:bottom w:val="none" w:sz="0" w:space="0" w:color="auto"/>
                    <w:right w:val="none" w:sz="0" w:space="0" w:color="auto"/>
                  </w:divBdr>
                </w:div>
                <w:div w:id="1890336898">
                  <w:marLeft w:val="480"/>
                  <w:marRight w:val="0"/>
                  <w:marTop w:val="0"/>
                  <w:marBottom w:val="0"/>
                  <w:divBdr>
                    <w:top w:val="none" w:sz="0" w:space="0" w:color="auto"/>
                    <w:left w:val="none" w:sz="0" w:space="0" w:color="auto"/>
                    <w:bottom w:val="none" w:sz="0" w:space="0" w:color="auto"/>
                    <w:right w:val="none" w:sz="0" w:space="0" w:color="auto"/>
                  </w:divBdr>
                </w:div>
                <w:div w:id="1715931209">
                  <w:marLeft w:val="480"/>
                  <w:marRight w:val="0"/>
                  <w:marTop w:val="0"/>
                  <w:marBottom w:val="0"/>
                  <w:divBdr>
                    <w:top w:val="none" w:sz="0" w:space="0" w:color="auto"/>
                    <w:left w:val="none" w:sz="0" w:space="0" w:color="auto"/>
                    <w:bottom w:val="none" w:sz="0" w:space="0" w:color="auto"/>
                    <w:right w:val="none" w:sz="0" w:space="0" w:color="auto"/>
                  </w:divBdr>
                </w:div>
                <w:div w:id="1624724515">
                  <w:marLeft w:val="480"/>
                  <w:marRight w:val="0"/>
                  <w:marTop w:val="0"/>
                  <w:marBottom w:val="0"/>
                  <w:divBdr>
                    <w:top w:val="none" w:sz="0" w:space="0" w:color="auto"/>
                    <w:left w:val="none" w:sz="0" w:space="0" w:color="auto"/>
                    <w:bottom w:val="none" w:sz="0" w:space="0" w:color="auto"/>
                    <w:right w:val="none" w:sz="0" w:space="0" w:color="auto"/>
                  </w:divBdr>
                </w:div>
                <w:div w:id="1751076073">
                  <w:marLeft w:val="480"/>
                  <w:marRight w:val="0"/>
                  <w:marTop w:val="0"/>
                  <w:marBottom w:val="0"/>
                  <w:divBdr>
                    <w:top w:val="none" w:sz="0" w:space="0" w:color="auto"/>
                    <w:left w:val="none" w:sz="0" w:space="0" w:color="auto"/>
                    <w:bottom w:val="none" w:sz="0" w:space="0" w:color="auto"/>
                    <w:right w:val="none" w:sz="0" w:space="0" w:color="auto"/>
                  </w:divBdr>
                </w:div>
              </w:divsChild>
            </w:div>
            <w:div w:id="64307860">
              <w:marLeft w:val="0"/>
              <w:marRight w:val="0"/>
              <w:marTop w:val="0"/>
              <w:marBottom w:val="0"/>
              <w:divBdr>
                <w:top w:val="none" w:sz="0" w:space="0" w:color="auto"/>
                <w:left w:val="none" w:sz="0" w:space="0" w:color="auto"/>
                <w:bottom w:val="none" w:sz="0" w:space="0" w:color="auto"/>
                <w:right w:val="none" w:sz="0" w:space="0" w:color="auto"/>
              </w:divBdr>
              <w:divsChild>
                <w:div w:id="117916074">
                  <w:marLeft w:val="480"/>
                  <w:marRight w:val="0"/>
                  <w:marTop w:val="0"/>
                  <w:marBottom w:val="0"/>
                  <w:divBdr>
                    <w:top w:val="none" w:sz="0" w:space="0" w:color="auto"/>
                    <w:left w:val="none" w:sz="0" w:space="0" w:color="auto"/>
                    <w:bottom w:val="none" w:sz="0" w:space="0" w:color="auto"/>
                    <w:right w:val="none" w:sz="0" w:space="0" w:color="auto"/>
                  </w:divBdr>
                </w:div>
                <w:div w:id="1072504190">
                  <w:marLeft w:val="480"/>
                  <w:marRight w:val="0"/>
                  <w:marTop w:val="0"/>
                  <w:marBottom w:val="0"/>
                  <w:divBdr>
                    <w:top w:val="none" w:sz="0" w:space="0" w:color="auto"/>
                    <w:left w:val="none" w:sz="0" w:space="0" w:color="auto"/>
                    <w:bottom w:val="none" w:sz="0" w:space="0" w:color="auto"/>
                    <w:right w:val="none" w:sz="0" w:space="0" w:color="auto"/>
                  </w:divBdr>
                </w:div>
                <w:div w:id="1849784353">
                  <w:marLeft w:val="480"/>
                  <w:marRight w:val="0"/>
                  <w:marTop w:val="0"/>
                  <w:marBottom w:val="0"/>
                  <w:divBdr>
                    <w:top w:val="none" w:sz="0" w:space="0" w:color="auto"/>
                    <w:left w:val="none" w:sz="0" w:space="0" w:color="auto"/>
                    <w:bottom w:val="none" w:sz="0" w:space="0" w:color="auto"/>
                    <w:right w:val="none" w:sz="0" w:space="0" w:color="auto"/>
                  </w:divBdr>
                </w:div>
                <w:div w:id="1202548551">
                  <w:marLeft w:val="480"/>
                  <w:marRight w:val="0"/>
                  <w:marTop w:val="0"/>
                  <w:marBottom w:val="0"/>
                  <w:divBdr>
                    <w:top w:val="none" w:sz="0" w:space="0" w:color="auto"/>
                    <w:left w:val="none" w:sz="0" w:space="0" w:color="auto"/>
                    <w:bottom w:val="none" w:sz="0" w:space="0" w:color="auto"/>
                    <w:right w:val="none" w:sz="0" w:space="0" w:color="auto"/>
                  </w:divBdr>
                </w:div>
                <w:div w:id="258105070">
                  <w:marLeft w:val="480"/>
                  <w:marRight w:val="0"/>
                  <w:marTop w:val="0"/>
                  <w:marBottom w:val="0"/>
                  <w:divBdr>
                    <w:top w:val="none" w:sz="0" w:space="0" w:color="auto"/>
                    <w:left w:val="none" w:sz="0" w:space="0" w:color="auto"/>
                    <w:bottom w:val="none" w:sz="0" w:space="0" w:color="auto"/>
                    <w:right w:val="none" w:sz="0" w:space="0" w:color="auto"/>
                  </w:divBdr>
                </w:div>
                <w:div w:id="54133119">
                  <w:marLeft w:val="480"/>
                  <w:marRight w:val="0"/>
                  <w:marTop w:val="0"/>
                  <w:marBottom w:val="0"/>
                  <w:divBdr>
                    <w:top w:val="none" w:sz="0" w:space="0" w:color="auto"/>
                    <w:left w:val="none" w:sz="0" w:space="0" w:color="auto"/>
                    <w:bottom w:val="none" w:sz="0" w:space="0" w:color="auto"/>
                    <w:right w:val="none" w:sz="0" w:space="0" w:color="auto"/>
                  </w:divBdr>
                </w:div>
                <w:div w:id="1734693996">
                  <w:marLeft w:val="480"/>
                  <w:marRight w:val="0"/>
                  <w:marTop w:val="0"/>
                  <w:marBottom w:val="0"/>
                  <w:divBdr>
                    <w:top w:val="none" w:sz="0" w:space="0" w:color="auto"/>
                    <w:left w:val="none" w:sz="0" w:space="0" w:color="auto"/>
                    <w:bottom w:val="none" w:sz="0" w:space="0" w:color="auto"/>
                    <w:right w:val="none" w:sz="0" w:space="0" w:color="auto"/>
                  </w:divBdr>
                </w:div>
                <w:div w:id="1316453622">
                  <w:marLeft w:val="480"/>
                  <w:marRight w:val="0"/>
                  <w:marTop w:val="0"/>
                  <w:marBottom w:val="0"/>
                  <w:divBdr>
                    <w:top w:val="none" w:sz="0" w:space="0" w:color="auto"/>
                    <w:left w:val="none" w:sz="0" w:space="0" w:color="auto"/>
                    <w:bottom w:val="none" w:sz="0" w:space="0" w:color="auto"/>
                    <w:right w:val="none" w:sz="0" w:space="0" w:color="auto"/>
                  </w:divBdr>
                </w:div>
                <w:div w:id="641694429">
                  <w:marLeft w:val="480"/>
                  <w:marRight w:val="0"/>
                  <w:marTop w:val="0"/>
                  <w:marBottom w:val="0"/>
                  <w:divBdr>
                    <w:top w:val="none" w:sz="0" w:space="0" w:color="auto"/>
                    <w:left w:val="none" w:sz="0" w:space="0" w:color="auto"/>
                    <w:bottom w:val="none" w:sz="0" w:space="0" w:color="auto"/>
                    <w:right w:val="none" w:sz="0" w:space="0" w:color="auto"/>
                  </w:divBdr>
                </w:div>
                <w:div w:id="761026324">
                  <w:marLeft w:val="480"/>
                  <w:marRight w:val="0"/>
                  <w:marTop w:val="0"/>
                  <w:marBottom w:val="0"/>
                  <w:divBdr>
                    <w:top w:val="none" w:sz="0" w:space="0" w:color="auto"/>
                    <w:left w:val="none" w:sz="0" w:space="0" w:color="auto"/>
                    <w:bottom w:val="none" w:sz="0" w:space="0" w:color="auto"/>
                    <w:right w:val="none" w:sz="0" w:space="0" w:color="auto"/>
                  </w:divBdr>
                </w:div>
                <w:div w:id="1323851284">
                  <w:marLeft w:val="480"/>
                  <w:marRight w:val="0"/>
                  <w:marTop w:val="0"/>
                  <w:marBottom w:val="0"/>
                  <w:divBdr>
                    <w:top w:val="none" w:sz="0" w:space="0" w:color="auto"/>
                    <w:left w:val="none" w:sz="0" w:space="0" w:color="auto"/>
                    <w:bottom w:val="none" w:sz="0" w:space="0" w:color="auto"/>
                    <w:right w:val="none" w:sz="0" w:space="0" w:color="auto"/>
                  </w:divBdr>
                </w:div>
                <w:div w:id="1020667233">
                  <w:marLeft w:val="480"/>
                  <w:marRight w:val="0"/>
                  <w:marTop w:val="0"/>
                  <w:marBottom w:val="0"/>
                  <w:divBdr>
                    <w:top w:val="none" w:sz="0" w:space="0" w:color="auto"/>
                    <w:left w:val="none" w:sz="0" w:space="0" w:color="auto"/>
                    <w:bottom w:val="none" w:sz="0" w:space="0" w:color="auto"/>
                    <w:right w:val="none" w:sz="0" w:space="0" w:color="auto"/>
                  </w:divBdr>
                </w:div>
                <w:div w:id="2082287349">
                  <w:marLeft w:val="480"/>
                  <w:marRight w:val="0"/>
                  <w:marTop w:val="0"/>
                  <w:marBottom w:val="0"/>
                  <w:divBdr>
                    <w:top w:val="none" w:sz="0" w:space="0" w:color="auto"/>
                    <w:left w:val="none" w:sz="0" w:space="0" w:color="auto"/>
                    <w:bottom w:val="none" w:sz="0" w:space="0" w:color="auto"/>
                    <w:right w:val="none" w:sz="0" w:space="0" w:color="auto"/>
                  </w:divBdr>
                </w:div>
                <w:div w:id="229316916">
                  <w:marLeft w:val="480"/>
                  <w:marRight w:val="0"/>
                  <w:marTop w:val="0"/>
                  <w:marBottom w:val="0"/>
                  <w:divBdr>
                    <w:top w:val="none" w:sz="0" w:space="0" w:color="auto"/>
                    <w:left w:val="none" w:sz="0" w:space="0" w:color="auto"/>
                    <w:bottom w:val="none" w:sz="0" w:space="0" w:color="auto"/>
                    <w:right w:val="none" w:sz="0" w:space="0" w:color="auto"/>
                  </w:divBdr>
                </w:div>
                <w:div w:id="2024934388">
                  <w:marLeft w:val="480"/>
                  <w:marRight w:val="0"/>
                  <w:marTop w:val="0"/>
                  <w:marBottom w:val="0"/>
                  <w:divBdr>
                    <w:top w:val="none" w:sz="0" w:space="0" w:color="auto"/>
                    <w:left w:val="none" w:sz="0" w:space="0" w:color="auto"/>
                    <w:bottom w:val="none" w:sz="0" w:space="0" w:color="auto"/>
                    <w:right w:val="none" w:sz="0" w:space="0" w:color="auto"/>
                  </w:divBdr>
                </w:div>
                <w:div w:id="761149706">
                  <w:marLeft w:val="480"/>
                  <w:marRight w:val="0"/>
                  <w:marTop w:val="0"/>
                  <w:marBottom w:val="0"/>
                  <w:divBdr>
                    <w:top w:val="none" w:sz="0" w:space="0" w:color="auto"/>
                    <w:left w:val="none" w:sz="0" w:space="0" w:color="auto"/>
                    <w:bottom w:val="none" w:sz="0" w:space="0" w:color="auto"/>
                    <w:right w:val="none" w:sz="0" w:space="0" w:color="auto"/>
                  </w:divBdr>
                </w:div>
                <w:div w:id="1142962997">
                  <w:marLeft w:val="480"/>
                  <w:marRight w:val="0"/>
                  <w:marTop w:val="0"/>
                  <w:marBottom w:val="0"/>
                  <w:divBdr>
                    <w:top w:val="none" w:sz="0" w:space="0" w:color="auto"/>
                    <w:left w:val="none" w:sz="0" w:space="0" w:color="auto"/>
                    <w:bottom w:val="none" w:sz="0" w:space="0" w:color="auto"/>
                    <w:right w:val="none" w:sz="0" w:space="0" w:color="auto"/>
                  </w:divBdr>
                </w:div>
                <w:div w:id="1823766768">
                  <w:marLeft w:val="480"/>
                  <w:marRight w:val="0"/>
                  <w:marTop w:val="0"/>
                  <w:marBottom w:val="0"/>
                  <w:divBdr>
                    <w:top w:val="none" w:sz="0" w:space="0" w:color="auto"/>
                    <w:left w:val="none" w:sz="0" w:space="0" w:color="auto"/>
                    <w:bottom w:val="none" w:sz="0" w:space="0" w:color="auto"/>
                    <w:right w:val="none" w:sz="0" w:space="0" w:color="auto"/>
                  </w:divBdr>
                </w:div>
                <w:div w:id="1069884731">
                  <w:marLeft w:val="480"/>
                  <w:marRight w:val="0"/>
                  <w:marTop w:val="0"/>
                  <w:marBottom w:val="0"/>
                  <w:divBdr>
                    <w:top w:val="none" w:sz="0" w:space="0" w:color="auto"/>
                    <w:left w:val="none" w:sz="0" w:space="0" w:color="auto"/>
                    <w:bottom w:val="none" w:sz="0" w:space="0" w:color="auto"/>
                    <w:right w:val="none" w:sz="0" w:space="0" w:color="auto"/>
                  </w:divBdr>
                </w:div>
                <w:div w:id="1614096525">
                  <w:marLeft w:val="480"/>
                  <w:marRight w:val="0"/>
                  <w:marTop w:val="0"/>
                  <w:marBottom w:val="0"/>
                  <w:divBdr>
                    <w:top w:val="none" w:sz="0" w:space="0" w:color="auto"/>
                    <w:left w:val="none" w:sz="0" w:space="0" w:color="auto"/>
                    <w:bottom w:val="none" w:sz="0" w:space="0" w:color="auto"/>
                    <w:right w:val="none" w:sz="0" w:space="0" w:color="auto"/>
                  </w:divBdr>
                </w:div>
                <w:div w:id="912084421">
                  <w:marLeft w:val="480"/>
                  <w:marRight w:val="0"/>
                  <w:marTop w:val="0"/>
                  <w:marBottom w:val="0"/>
                  <w:divBdr>
                    <w:top w:val="none" w:sz="0" w:space="0" w:color="auto"/>
                    <w:left w:val="none" w:sz="0" w:space="0" w:color="auto"/>
                    <w:bottom w:val="none" w:sz="0" w:space="0" w:color="auto"/>
                    <w:right w:val="none" w:sz="0" w:space="0" w:color="auto"/>
                  </w:divBdr>
                </w:div>
                <w:div w:id="812986938">
                  <w:marLeft w:val="480"/>
                  <w:marRight w:val="0"/>
                  <w:marTop w:val="0"/>
                  <w:marBottom w:val="0"/>
                  <w:divBdr>
                    <w:top w:val="none" w:sz="0" w:space="0" w:color="auto"/>
                    <w:left w:val="none" w:sz="0" w:space="0" w:color="auto"/>
                    <w:bottom w:val="none" w:sz="0" w:space="0" w:color="auto"/>
                    <w:right w:val="none" w:sz="0" w:space="0" w:color="auto"/>
                  </w:divBdr>
                </w:div>
                <w:div w:id="1636330067">
                  <w:marLeft w:val="480"/>
                  <w:marRight w:val="0"/>
                  <w:marTop w:val="0"/>
                  <w:marBottom w:val="0"/>
                  <w:divBdr>
                    <w:top w:val="none" w:sz="0" w:space="0" w:color="auto"/>
                    <w:left w:val="none" w:sz="0" w:space="0" w:color="auto"/>
                    <w:bottom w:val="none" w:sz="0" w:space="0" w:color="auto"/>
                    <w:right w:val="none" w:sz="0" w:space="0" w:color="auto"/>
                  </w:divBdr>
                </w:div>
                <w:div w:id="228344782">
                  <w:marLeft w:val="480"/>
                  <w:marRight w:val="0"/>
                  <w:marTop w:val="0"/>
                  <w:marBottom w:val="0"/>
                  <w:divBdr>
                    <w:top w:val="none" w:sz="0" w:space="0" w:color="auto"/>
                    <w:left w:val="none" w:sz="0" w:space="0" w:color="auto"/>
                    <w:bottom w:val="none" w:sz="0" w:space="0" w:color="auto"/>
                    <w:right w:val="none" w:sz="0" w:space="0" w:color="auto"/>
                  </w:divBdr>
                </w:div>
                <w:div w:id="1392924215">
                  <w:marLeft w:val="480"/>
                  <w:marRight w:val="0"/>
                  <w:marTop w:val="0"/>
                  <w:marBottom w:val="0"/>
                  <w:divBdr>
                    <w:top w:val="none" w:sz="0" w:space="0" w:color="auto"/>
                    <w:left w:val="none" w:sz="0" w:space="0" w:color="auto"/>
                    <w:bottom w:val="none" w:sz="0" w:space="0" w:color="auto"/>
                    <w:right w:val="none" w:sz="0" w:space="0" w:color="auto"/>
                  </w:divBdr>
                </w:div>
                <w:div w:id="257376160">
                  <w:marLeft w:val="480"/>
                  <w:marRight w:val="0"/>
                  <w:marTop w:val="0"/>
                  <w:marBottom w:val="0"/>
                  <w:divBdr>
                    <w:top w:val="none" w:sz="0" w:space="0" w:color="auto"/>
                    <w:left w:val="none" w:sz="0" w:space="0" w:color="auto"/>
                    <w:bottom w:val="none" w:sz="0" w:space="0" w:color="auto"/>
                    <w:right w:val="none" w:sz="0" w:space="0" w:color="auto"/>
                  </w:divBdr>
                </w:div>
                <w:div w:id="141820371">
                  <w:marLeft w:val="480"/>
                  <w:marRight w:val="0"/>
                  <w:marTop w:val="0"/>
                  <w:marBottom w:val="0"/>
                  <w:divBdr>
                    <w:top w:val="none" w:sz="0" w:space="0" w:color="auto"/>
                    <w:left w:val="none" w:sz="0" w:space="0" w:color="auto"/>
                    <w:bottom w:val="none" w:sz="0" w:space="0" w:color="auto"/>
                    <w:right w:val="none" w:sz="0" w:space="0" w:color="auto"/>
                  </w:divBdr>
                </w:div>
                <w:div w:id="366150952">
                  <w:marLeft w:val="480"/>
                  <w:marRight w:val="0"/>
                  <w:marTop w:val="0"/>
                  <w:marBottom w:val="0"/>
                  <w:divBdr>
                    <w:top w:val="none" w:sz="0" w:space="0" w:color="auto"/>
                    <w:left w:val="none" w:sz="0" w:space="0" w:color="auto"/>
                    <w:bottom w:val="none" w:sz="0" w:space="0" w:color="auto"/>
                    <w:right w:val="none" w:sz="0" w:space="0" w:color="auto"/>
                  </w:divBdr>
                </w:div>
                <w:div w:id="1580166757">
                  <w:marLeft w:val="480"/>
                  <w:marRight w:val="0"/>
                  <w:marTop w:val="0"/>
                  <w:marBottom w:val="0"/>
                  <w:divBdr>
                    <w:top w:val="none" w:sz="0" w:space="0" w:color="auto"/>
                    <w:left w:val="none" w:sz="0" w:space="0" w:color="auto"/>
                    <w:bottom w:val="none" w:sz="0" w:space="0" w:color="auto"/>
                    <w:right w:val="none" w:sz="0" w:space="0" w:color="auto"/>
                  </w:divBdr>
                </w:div>
                <w:div w:id="1112675713">
                  <w:marLeft w:val="480"/>
                  <w:marRight w:val="0"/>
                  <w:marTop w:val="0"/>
                  <w:marBottom w:val="0"/>
                  <w:divBdr>
                    <w:top w:val="none" w:sz="0" w:space="0" w:color="auto"/>
                    <w:left w:val="none" w:sz="0" w:space="0" w:color="auto"/>
                    <w:bottom w:val="none" w:sz="0" w:space="0" w:color="auto"/>
                    <w:right w:val="none" w:sz="0" w:space="0" w:color="auto"/>
                  </w:divBdr>
                </w:div>
                <w:div w:id="2102557328">
                  <w:marLeft w:val="480"/>
                  <w:marRight w:val="0"/>
                  <w:marTop w:val="0"/>
                  <w:marBottom w:val="0"/>
                  <w:divBdr>
                    <w:top w:val="none" w:sz="0" w:space="0" w:color="auto"/>
                    <w:left w:val="none" w:sz="0" w:space="0" w:color="auto"/>
                    <w:bottom w:val="none" w:sz="0" w:space="0" w:color="auto"/>
                    <w:right w:val="none" w:sz="0" w:space="0" w:color="auto"/>
                  </w:divBdr>
                </w:div>
                <w:div w:id="66807114">
                  <w:marLeft w:val="480"/>
                  <w:marRight w:val="0"/>
                  <w:marTop w:val="0"/>
                  <w:marBottom w:val="0"/>
                  <w:divBdr>
                    <w:top w:val="none" w:sz="0" w:space="0" w:color="auto"/>
                    <w:left w:val="none" w:sz="0" w:space="0" w:color="auto"/>
                    <w:bottom w:val="none" w:sz="0" w:space="0" w:color="auto"/>
                    <w:right w:val="none" w:sz="0" w:space="0" w:color="auto"/>
                  </w:divBdr>
                </w:div>
                <w:div w:id="2112818092">
                  <w:marLeft w:val="480"/>
                  <w:marRight w:val="0"/>
                  <w:marTop w:val="0"/>
                  <w:marBottom w:val="0"/>
                  <w:divBdr>
                    <w:top w:val="none" w:sz="0" w:space="0" w:color="auto"/>
                    <w:left w:val="none" w:sz="0" w:space="0" w:color="auto"/>
                    <w:bottom w:val="none" w:sz="0" w:space="0" w:color="auto"/>
                    <w:right w:val="none" w:sz="0" w:space="0" w:color="auto"/>
                  </w:divBdr>
                </w:div>
                <w:div w:id="1421878110">
                  <w:marLeft w:val="480"/>
                  <w:marRight w:val="0"/>
                  <w:marTop w:val="0"/>
                  <w:marBottom w:val="0"/>
                  <w:divBdr>
                    <w:top w:val="none" w:sz="0" w:space="0" w:color="auto"/>
                    <w:left w:val="none" w:sz="0" w:space="0" w:color="auto"/>
                    <w:bottom w:val="none" w:sz="0" w:space="0" w:color="auto"/>
                    <w:right w:val="none" w:sz="0" w:space="0" w:color="auto"/>
                  </w:divBdr>
                </w:div>
                <w:div w:id="1346443894">
                  <w:marLeft w:val="480"/>
                  <w:marRight w:val="0"/>
                  <w:marTop w:val="0"/>
                  <w:marBottom w:val="0"/>
                  <w:divBdr>
                    <w:top w:val="none" w:sz="0" w:space="0" w:color="auto"/>
                    <w:left w:val="none" w:sz="0" w:space="0" w:color="auto"/>
                    <w:bottom w:val="none" w:sz="0" w:space="0" w:color="auto"/>
                    <w:right w:val="none" w:sz="0" w:space="0" w:color="auto"/>
                  </w:divBdr>
                </w:div>
                <w:div w:id="827477428">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334650620">
                  <w:marLeft w:val="480"/>
                  <w:marRight w:val="0"/>
                  <w:marTop w:val="0"/>
                  <w:marBottom w:val="0"/>
                  <w:divBdr>
                    <w:top w:val="none" w:sz="0" w:space="0" w:color="auto"/>
                    <w:left w:val="none" w:sz="0" w:space="0" w:color="auto"/>
                    <w:bottom w:val="none" w:sz="0" w:space="0" w:color="auto"/>
                    <w:right w:val="none" w:sz="0" w:space="0" w:color="auto"/>
                  </w:divBdr>
                </w:div>
                <w:div w:id="1113748064">
                  <w:marLeft w:val="480"/>
                  <w:marRight w:val="0"/>
                  <w:marTop w:val="0"/>
                  <w:marBottom w:val="0"/>
                  <w:divBdr>
                    <w:top w:val="none" w:sz="0" w:space="0" w:color="auto"/>
                    <w:left w:val="none" w:sz="0" w:space="0" w:color="auto"/>
                    <w:bottom w:val="none" w:sz="0" w:space="0" w:color="auto"/>
                    <w:right w:val="none" w:sz="0" w:space="0" w:color="auto"/>
                  </w:divBdr>
                </w:div>
                <w:div w:id="2032412544">
                  <w:marLeft w:val="480"/>
                  <w:marRight w:val="0"/>
                  <w:marTop w:val="0"/>
                  <w:marBottom w:val="0"/>
                  <w:divBdr>
                    <w:top w:val="none" w:sz="0" w:space="0" w:color="auto"/>
                    <w:left w:val="none" w:sz="0" w:space="0" w:color="auto"/>
                    <w:bottom w:val="none" w:sz="0" w:space="0" w:color="auto"/>
                    <w:right w:val="none" w:sz="0" w:space="0" w:color="auto"/>
                  </w:divBdr>
                </w:div>
                <w:div w:id="1801070920">
                  <w:marLeft w:val="480"/>
                  <w:marRight w:val="0"/>
                  <w:marTop w:val="0"/>
                  <w:marBottom w:val="0"/>
                  <w:divBdr>
                    <w:top w:val="none" w:sz="0" w:space="0" w:color="auto"/>
                    <w:left w:val="none" w:sz="0" w:space="0" w:color="auto"/>
                    <w:bottom w:val="none" w:sz="0" w:space="0" w:color="auto"/>
                    <w:right w:val="none" w:sz="0" w:space="0" w:color="auto"/>
                  </w:divBdr>
                </w:div>
                <w:div w:id="960652768">
                  <w:marLeft w:val="480"/>
                  <w:marRight w:val="0"/>
                  <w:marTop w:val="0"/>
                  <w:marBottom w:val="0"/>
                  <w:divBdr>
                    <w:top w:val="none" w:sz="0" w:space="0" w:color="auto"/>
                    <w:left w:val="none" w:sz="0" w:space="0" w:color="auto"/>
                    <w:bottom w:val="none" w:sz="0" w:space="0" w:color="auto"/>
                    <w:right w:val="none" w:sz="0" w:space="0" w:color="auto"/>
                  </w:divBdr>
                </w:div>
                <w:div w:id="1865896658">
                  <w:marLeft w:val="480"/>
                  <w:marRight w:val="0"/>
                  <w:marTop w:val="0"/>
                  <w:marBottom w:val="0"/>
                  <w:divBdr>
                    <w:top w:val="none" w:sz="0" w:space="0" w:color="auto"/>
                    <w:left w:val="none" w:sz="0" w:space="0" w:color="auto"/>
                    <w:bottom w:val="none" w:sz="0" w:space="0" w:color="auto"/>
                    <w:right w:val="none" w:sz="0" w:space="0" w:color="auto"/>
                  </w:divBdr>
                </w:div>
                <w:div w:id="1845895570">
                  <w:marLeft w:val="480"/>
                  <w:marRight w:val="0"/>
                  <w:marTop w:val="0"/>
                  <w:marBottom w:val="0"/>
                  <w:divBdr>
                    <w:top w:val="none" w:sz="0" w:space="0" w:color="auto"/>
                    <w:left w:val="none" w:sz="0" w:space="0" w:color="auto"/>
                    <w:bottom w:val="none" w:sz="0" w:space="0" w:color="auto"/>
                    <w:right w:val="none" w:sz="0" w:space="0" w:color="auto"/>
                  </w:divBdr>
                </w:div>
                <w:div w:id="1698121275">
                  <w:marLeft w:val="480"/>
                  <w:marRight w:val="0"/>
                  <w:marTop w:val="0"/>
                  <w:marBottom w:val="0"/>
                  <w:divBdr>
                    <w:top w:val="none" w:sz="0" w:space="0" w:color="auto"/>
                    <w:left w:val="none" w:sz="0" w:space="0" w:color="auto"/>
                    <w:bottom w:val="none" w:sz="0" w:space="0" w:color="auto"/>
                    <w:right w:val="none" w:sz="0" w:space="0" w:color="auto"/>
                  </w:divBdr>
                </w:div>
                <w:div w:id="1469784864">
                  <w:marLeft w:val="480"/>
                  <w:marRight w:val="0"/>
                  <w:marTop w:val="0"/>
                  <w:marBottom w:val="0"/>
                  <w:divBdr>
                    <w:top w:val="none" w:sz="0" w:space="0" w:color="auto"/>
                    <w:left w:val="none" w:sz="0" w:space="0" w:color="auto"/>
                    <w:bottom w:val="none" w:sz="0" w:space="0" w:color="auto"/>
                    <w:right w:val="none" w:sz="0" w:space="0" w:color="auto"/>
                  </w:divBdr>
                </w:div>
                <w:div w:id="669212016">
                  <w:marLeft w:val="480"/>
                  <w:marRight w:val="0"/>
                  <w:marTop w:val="0"/>
                  <w:marBottom w:val="0"/>
                  <w:divBdr>
                    <w:top w:val="none" w:sz="0" w:space="0" w:color="auto"/>
                    <w:left w:val="none" w:sz="0" w:space="0" w:color="auto"/>
                    <w:bottom w:val="none" w:sz="0" w:space="0" w:color="auto"/>
                    <w:right w:val="none" w:sz="0" w:space="0" w:color="auto"/>
                  </w:divBdr>
                </w:div>
                <w:div w:id="1078599052">
                  <w:marLeft w:val="480"/>
                  <w:marRight w:val="0"/>
                  <w:marTop w:val="0"/>
                  <w:marBottom w:val="0"/>
                  <w:divBdr>
                    <w:top w:val="none" w:sz="0" w:space="0" w:color="auto"/>
                    <w:left w:val="none" w:sz="0" w:space="0" w:color="auto"/>
                    <w:bottom w:val="none" w:sz="0" w:space="0" w:color="auto"/>
                    <w:right w:val="none" w:sz="0" w:space="0" w:color="auto"/>
                  </w:divBdr>
                </w:div>
              </w:divsChild>
            </w:div>
            <w:div w:id="26417590">
              <w:marLeft w:val="0"/>
              <w:marRight w:val="0"/>
              <w:marTop w:val="0"/>
              <w:marBottom w:val="0"/>
              <w:divBdr>
                <w:top w:val="none" w:sz="0" w:space="0" w:color="auto"/>
                <w:left w:val="none" w:sz="0" w:space="0" w:color="auto"/>
                <w:bottom w:val="none" w:sz="0" w:space="0" w:color="auto"/>
                <w:right w:val="none" w:sz="0" w:space="0" w:color="auto"/>
              </w:divBdr>
              <w:divsChild>
                <w:div w:id="1024556002">
                  <w:marLeft w:val="480"/>
                  <w:marRight w:val="0"/>
                  <w:marTop w:val="0"/>
                  <w:marBottom w:val="0"/>
                  <w:divBdr>
                    <w:top w:val="none" w:sz="0" w:space="0" w:color="auto"/>
                    <w:left w:val="none" w:sz="0" w:space="0" w:color="auto"/>
                    <w:bottom w:val="none" w:sz="0" w:space="0" w:color="auto"/>
                    <w:right w:val="none" w:sz="0" w:space="0" w:color="auto"/>
                  </w:divBdr>
                </w:div>
                <w:div w:id="860512204">
                  <w:marLeft w:val="480"/>
                  <w:marRight w:val="0"/>
                  <w:marTop w:val="0"/>
                  <w:marBottom w:val="0"/>
                  <w:divBdr>
                    <w:top w:val="none" w:sz="0" w:space="0" w:color="auto"/>
                    <w:left w:val="none" w:sz="0" w:space="0" w:color="auto"/>
                    <w:bottom w:val="none" w:sz="0" w:space="0" w:color="auto"/>
                    <w:right w:val="none" w:sz="0" w:space="0" w:color="auto"/>
                  </w:divBdr>
                </w:div>
                <w:div w:id="680552539">
                  <w:marLeft w:val="480"/>
                  <w:marRight w:val="0"/>
                  <w:marTop w:val="0"/>
                  <w:marBottom w:val="0"/>
                  <w:divBdr>
                    <w:top w:val="none" w:sz="0" w:space="0" w:color="auto"/>
                    <w:left w:val="none" w:sz="0" w:space="0" w:color="auto"/>
                    <w:bottom w:val="none" w:sz="0" w:space="0" w:color="auto"/>
                    <w:right w:val="none" w:sz="0" w:space="0" w:color="auto"/>
                  </w:divBdr>
                </w:div>
                <w:div w:id="324208806">
                  <w:marLeft w:val="480"/>
                  <w:marRight w:val="0"/>
                  <w:marTop w:val="0"/>
                  <w:marBottom w:val="0"/>
                  <w:divBdr>
                    <w:top w:val="none" w:sz="0" w:space="0" w:color="auto"/>
                    <w:left w:val="none" w:sz="0" w:space="0" w:color="auto"/>
                    <w:bottom w:val="none" w:sz="0" w:space="0" w:color="auto"/>
                    <w:right w:val="none" w:sz="0" w:space="0" w:color="auto"/>
                  </w:divBdr>
                </w:div>
                <w:div w:id="1142966441">
                  <w:marLeft w:val="480"/>
                  <w:marRight w:val="0"/>
                  <w:marTop w:val="0"/>
                  <w:marBottom w:val="0"/>
                  <w:divBdr>
                    <w:top w:val="none" w:sz="0" w:space="0" w:color="auto"/>
                    <w:left w:val="none" w:sz="0" w:space="0" w:color="auto"/>
                    <w:bottom w:val="none" w:sz="0" w:space="0" w:color="auto"/>
                    <w:right w:val="none" w:sz="0" w:space="0" w:color="auto"/>
                  </w:divBdr>
                </w:div>
                <w:div w:id="538467793">
                  <w:marLeft w:val="480"/>
                  <w:marRight w:val="0"/>
                  <w:marTop w:val="0"/>
                  <w:marBottom w:val="0"/>
                  <w:divBdr>
                    <w:top w:val="none" w:sz="0" w:space="0" w:color="auto"/>
                    <w:left w:val="none" w:sz="0" w:space="0" w:color="auto"/>
                    <w:bottom w:val="none" w:sz="0" w:space="0" w:color="auto"/>
                    <w:right w:val="none" w:sz="0" w:space="0" w:color="auto"/>
                  </w:divBdr>
                </w:div>
                <w:div w:id="955402488">
                  <w:marLeft w:val="480"/>
                  <w:marRight w:val="0"/>
                  <w:marTop w:val="0"/>
                  <w:marBottom w:val="0"/>
                  <w:divBdr>
                    <w:top w:val="none" w:sz="0" w:space="0" w:color="auto"/>
                    <w:left w:val="none" w:sz="0" w:space="0" w:color="auto"/>
                    <w:bottom w:val="none" w:sz="0" w:space="0" w:color="auto"/>
                    <w:right w:val="none" w:sz="0" w:space="0" w:color="auto"/>
                  </w:divBdr>
                </w:div>
                <w:div w:id="1780492145">
                  <w:marLeft w:val="480"/>
                  <w:marRight w:val="0"/>
                  <w:marTop w:val="0"/>
                  <w:marBottom w:val="0"/>
                  <w:divBdr>
                    <w:top w:val="none" w:sz="0" w:space="0" w:color="auto"/>
                    <w:left w:val="none" w:sz="0" w:space="0" w:color="auto"/>
                    <w:bottom w:val="none" w:sz="0" w:space="0" w:color="auto"/>
                    <w:right w:val="none" w:sz="0" w:space="0" w:color="auto"/>
                  </w:divBdr>
                </w:div>
                <w:div w:id="638846191">
                  <w:marLeft w:val="480"/>
                  <w:marRight w:val="0"/>
                  <w:marTop w:val="0"/>
                  <w:marBottom w:val="0"/>
                  <w:divBdr>
                    <w:top w:val="none" w:sz="0" w:space="0" w:color="auto"/>
                    <w:left w:val="none" w:sz="0" w:space="0" w:color="auto"/>
                    <w:bottom w:val="none" w:sz="0" w:space="0" w:color="auto"/>
                    <w:right w:val="none" w:sz="0" w:space="0" w:color="auto"/>
                  </w:divBdr>
                </w:div>
                <w:div w:id="1530148207">
                  <w:marLeft w:val="480"/>
                  <w:marRight w:val="0"/>
                  <w:marTop w:val="0"/>
                  <w:marBottom w:val="0"/>
                  <w:divBdr>
                    <w:top w:val="none" w:sz="0" w:space="0" w:color="auto"/>
                    <w:left w:val="none" w:sz="0" w:space="0" w:color="auto"/>
                    <w:bottom w:val="none" w:sz="0" w:space="0" w:color="auto"/>
                    <w:right w:val="none" w:sz="0" w:space="0" w:color="auto"/>
                  </w:divBdr>
                </w:div>
                <w:div w:id="54280590">
                  <w:marLeft w:val="480"/>
                  <w:marRight w:val="0"/>
                  <w:marTop w:val="0"/>
                  <w:marBottom w:val="0"/>
                  <w:divBdr>
                    <w:top w:val="none" w:sz="0" w:space="0" w:color="auto"/>
                    <w:left w:val="none" w:sz="0" w:space="0" w:color="auto"/>
                    <w:bottom w:val="none" w:sz="0" w:space="0" w:color="auto"/>
                    <w:right w:val="none" w:sz="0" w:space="0" w:color="auto"/>
                  </w:divBdr>
                </w:div>
                <w:div w:id="1853686781">
                  <w:marLeft w:val="480"/>
                  <w:marRight w:val="0"/>
                  <w:marTop w:val="0"/>
                  <w:marBottom w:val="0"/>
                  <w:divBdr>
                    <w:top w:val="none" w:sz="0" w:space="0" w:color="auto"/>
                    <w:left w:val="none" w:sz="0" w:space="0" w:color="auto"/>
                    <w:bottom w:val="none" w:sz="0" w:space="0" w:color="auto"/>
                    <w:right w:val="none" w:sz="0" w:space="0" w:color="auto"/>
                  </w:divBdr>
                </w:div>
                <w:div w:id="436221294">
                  <w:marLeft w:val="480"/>
                  <w:marRight w:val="0"/>
                  <w:marTop w:val="0"/>
                  <w:marBottom w:val="0"/>
                  <w:divBdr>
                    <w:top w:val="none" w:sz="0" w:space="0" w:color="auto"/>
                    <w:left w:val="none" w:sz="0" w:space="0" w:color="auto"/>
                    <w:bottom w:val="none" w:sz="0" w:space="0" w:color="auto"/>
                    <w:right w:val="none" w:sz="0" w:space="0" w:color="auto"/>
                  </w:divBdr>
                </w:div>
                <w:div w:id="1312952572">
                  <w:marLeft w:val="480"/>
                  <w:marRight w:val="0"/>
                  <w:marTop w:val="0"/>
                  <w:marBottom w:val="0"/>
                  <w:divBdr>
                    <w:top w:val="none" w:sz="0" w:space="0" w:color="auto"/>
                    <w:left w:val="none" w:sz="0" w:space="0" w:color="auto"/>
                    <w:bottom w:val="none" w:sz="0" w:space="0" w:color="auto"/>
                    <w:right w:val="none" w:sz="0" w:space="0" w:color="auto"/>
                  </w:divBdr>
                </w:div>
                <w:div w:id="766080651">
                  <w:marLeft w:val="480"/>
                  <w:marRight w:val="0"/>
                  <w:marTop w:val="0"/>
                  <w:marBottom w:val="0"/>
                  <w:divBdr>
                    <w:top w:val="none" w:sz="0" w:space="0" w:color="auto"/>
                    <w:left w:val="none" w:sz="0" w:space="0" w:color="auto"/>
                    <w:bottom w:val="none" w:sz="0" w:space="0" w:color="auto"/>
                    <w:right w:val="none" w:sz="0" w:space="0" w:color="auto"/>
                  </w:divBdr>
                </w:div>
                <w:div w:id="1772511121">
                  <w:marLeft w:val="480"/>
                  <w:marRight w:val="0"/>
                  <w:marTop w:val="0"/>
                  <w:marBottom w:val="0"/>
                  <w:divBdr>
                    <w:top w:val="none" w:sz="0" w:space="0" w:color="auto"/>
                    <w:left w:val="none" w:sz="0" w:space="0" w:color="auto"/>
                    <w:bottom w:val="none" w:sz="0" w:space="0" w:color="auto"/>
                    <w:right w:val="none" w:sz="0" w:space="0" w:color="auto"/>
                  </w:divBdr>
                </w:div>
                <w:div w:id="1944727500">
                  <w:marLeft w:val="480"/>
                  <w:marRight w:val="0"/>
                  <w:marTop w:val="0"/>
                  <w:marBottom w:val="0"/>
                  <w:divBdr>
                    <w:top w:val="none" w:sz="0" w:space="0" w:color="auto"/>
                    <w:left w:val="none" w:sz="0" w:space="0" w:color="auto"/>
                    <w:bottom w:val="none" w:sz="0" w:space="0" w:color="auto"/>
                    <w:right w:val="none" w:sz="0" w:space="0" w:color="auto"/>
                  </w:divBdr>
                </w:div>
                <w:div w:id="965551957">
                  <w:marLeft w:val="480"/>
                  <w:marRight w:val="0"/>
                  <w:marTop w:val="0"/>
                  <w:marBottom w:val="0"/>
                  <w:divBdr>
                    <w:top w:val="none" w:sz="0" w:space="0" w:color="auto"/>
                    <w:left w:val="none" w:sz="0" w:space="0" w:color="auto"/>
                    <w:bottom w:val="none" w:sz="0" w:space="0" w:color="auto"/>
                    <w:right w:val="none" w:sz="0" w:space="0" w:color="auto"/>
                  </w:divBdr>
                </w:div>
                <w:div w:id="90858672">
                  <w:marLeft w:val="480"/>
                  <w:marRight w:val="0"/>
                  <w:marTop w:val="0"/>
                  <w:marBottom w:val="0"/>
                  <w:divBdr>
                    <w:top w:val="none" w:sz="0" w:space="0" w:color="auto"/>
                    <w:left w:val="none" w:sz="0" w:space="0" w:color="auto"/>
                    <w:bottom w:val="none" w:sz="0" w:space="0" w:color="auto"/>
                    <w:right w:val="none" w:sz="0" w:space="0" w:color="auto"/>
                  </w:divBdr>
                </w:div>
                <w:div w:id="1411543211">
                  <w:marLeft w:val="480"/>
                  <w:marRight w:val="0"/>
                  <w:marTop w:val="0"/>
                  <w:marBottom w:val="0"/>
                  <w:divBdr>
                    <w:top w:val="none" w:sz="0" w:space="0" w:color="auto"/>
                    <w:left w:val="none" w:sz="0" w:space="0" w:color="auto"/>
                    <w:bottom w:val="none" w:sz="0" w:space="0" w:color="auto"/>
                    <w:right w:val="none" w:sz="0" w:space="0" w:color="auto"/>
                  </w:divBdr>
                </w:div>
                <w:div w:id="1734040492">
                  <w:marLeft w:val="480"/>
                  <w:marRight w:val="0"/>
                  <w:marTop w:val="0"/>
                  <w:marBottom w:val="0"/>
                  <w:divBdr>
                    <w:top w:val="none" w:sz="0" w:space="0" w:color="auto"/>
                    <w:left w:val="none" w:sz="0" w:space="0" w:color="auto"/>
                    <w:bottom w:val="none" w:sz="0" w:space="0" w:color="auto"/>
                    <w:right w:val="none" w:sz="0" w:space="0" w:color="auto"/>
                  </w:divBdr>
                </w:div>
                <w:div w:id="2136176543">
                  <w:marLeft w:val="480"/>
                  <w:marRight w:val="0"/>
                  <w:marTop w:val="0"/>
                  <w:marBottom w:val="0"/>
                  <w:divBdr>
                    <w:top w:val="none" w:sz="0" w:space="0" w:color="auto"/>
                    <w:left w:val="none" w:sz="0" w:space="0" w:color="auto"/>
                    <w:bottom w:val="none" w:sz="0" w:space="0" w:color="auto"/>
                    <w:right w:val="none" w:sz="0" w:space="0" w:color="auto"/>
                  </w:divBdr>
                </w:div>
                <w:div w:id="1066025324">
                  <w:marLeft w:val="480"/>
                  <w:marRight w:val="0"/>
                  <w:marTop w:val="0"/>
                  <w:marBottom w:val="0"/>
                  <w:divBdr>
                    <w:top w:val="none" w:sz="0" w:space="0" w:color="auto"/>
                    <w:left w:val="none" w:sz="0" w:space="0" w:color="auto"/>
                    <w:bottom w:val="none" w:sz="0" w:space="0" w:color="auto"/>
                    <w:right w:val="none" w:sz="0" w:space="0" w:color="auto"/>
                  </w:divBdr>
                </w:div>
                <w:div w:id="1843274274">
                  <w:marLeft w:val="480"/>
                  <w:marRight w:val="0"/>
                  <w:marTop w:val="0"/>
                  <w:marBottom w:val="0"/>
                  <w:divBdr>
                    <w:top w:val="none" w:sz="0" w:space="0" w:color="auto"/>
                    <w:left w:val="none" w:sz="0" w:space="0" w:color="auto"/>
                    <w:bottom w:val="none" w:sz="0" w:space="0" w:color="auto"/>
                    <w:right w:val="none" w:sz="0" w:space="0" w:color="auto"/>
                  </w:divBdr>
                </w:div>
                <w:div w:id="270939175">
                  <w:marLeft w:val="480"/>
                  <w:marRight w:val="0"/>
                  <w:marTop w:val="0"/>
                  <w:marBottom w:val="0"/>
                  <w:divBdr>
                    <w:top w:val="none" w:sz="0" w:space="0" w:color="auto"/>
                    <w:left w:val="none" w:sz="0" w:space="0" w:color="auto"/>
                    <w:bottom w:val="none" w:sz="0" w:space="0" w:color="auto"/>
                    <w:right w:val="none" w:sz="0" w:space="0" w:color="auto"/>
                  </w:divBdr>
                </w:div>
                <w:div w:id="1102914157">
                  <w:marLeft w:val="480"/>
                  <w:marRight w:val="0"/>
                  <w:marTop w:val="0"/>
                  <w:marBottom w:val="0"/>
                  <w:divBdr>
                    <w:top w:val="none" w:sz="0" w:space="0" w:color="auto"/>
                    <w:left w:val="none" w:sz="0" w:space="0" w:color="auto"/>
                    <w:bottom w:val="none" w:sz="0" w:space="0" w:color="auto"/>
                    <w:right w:val="none" w:sz="0" w:space="0" w:color="auto"/>
                  </w:divBdr>
                </w:div>
                <w:div w:id="1119880208">
                  <w:marLeft w:val="480"/>
                  <w:marRight w:val="0"/>
                  <w:marTop w:val="0"/>
                  <w:marBottom w:val="0"/>
                  <w:divBdr>
                    <w:top w:val="none" w:sz="0" w:space="0" w:color="auto"/>
                    <w:left w:val="none" w:sz="0" w:space="0" w:color="auto"/>
                    <w:bottom w:val="none" w:sz="0" w:space="0" w:color="auto"/>
                    <w:right w:val="none" w:sz="0" w:space="0" w:color="auto"/>
                  </w:divBdr>
                </w:div>
                <w:div w:id="1618873206">
                  <w:marLeft w:val="480"/>
                  <w:marRight w:val="0"/>
                  <w:marTop w:val="0"/>
                  <w:marBottom w:val="0"/>
                  <w:divBdr>
                    <w:top w:val="none" w:sz="0" w:space="0" w:color="auto"/>
                    <w:left w:val="none" w:sz="0" w:space="0" w:color="auto"/>
                    <w:bottom w:val="none" w:sz="0" w:space="0" w:color="auto"/>
                    <w:right w:val="none" w:sz="0" w:space="0" w:color="auto"/>
                  </w:divBdr>
                </w:div>
                <w:div w:id="1274941040">
                  <w:marLeft w:val="480"/>
                  <w:marRight w:val="0"/>
                  <w:marTop w:val="0"/>
                  <w:marBottom w:val="0"/>
                  <w:divBdr>
                    <w:top w:val="none" w:sz="0" w:space="0" w:color="auto"/>
                    <w:left w:val="none" w:sz="0" w:space="0" w:color="auto"/>
                    <w:bottom w:val="none" w:sz="0" w:space="0" w:color="auto"/>
                    <w:right w:val="none" w:sz="0" w:space="0" w:color="auto"/>
                  </w:divBdr>
                </w:div>
                <w:div w:id="1964968192">
                  <w:marLeft w:val="480"/>
                  <w:marRight w:val="0"/>
                  <w:marTop w:val="0"/>
                  <w:marBottom w:val="0"/>
                  <w:divBdr>
                    <w:top w:val="none" w:sz="0" w:space="0" w:color="auto"/>
                    <w:left w:val="none" w:sz="0" w:space="0" w:color="auto"/>
                    <w:bottom w:val="none" w:sz="0" w:space="0" w:color="auto"/>
                    <w:right w:val="none" w:sz="0" w:space="0" w:color="auto"/>
                  </w:divBdr>
                </w:div>
                <w:div w:id="1298753442">
                  <w:marLeft w:val="480"/>
                  <w:marRight w:val="0"/>
                  <w:marTop w:val="0"/>
                  <w:marBottom w:val="0"/>
                  <w:divBdr>
                    <w:top w:val="none" w:sz="0" w:space="0" w:color="auto"/>
                    <w:left w:val="none" w:sz="0" w:space="0" w:color="auto"/>
                    <w:bottom w:val="none" w:sz="0" w:space="0" w:color="auto"/>
                    <w:right w:val="none" w:sz="0" w:space="0" w:color="auto"/>
                  </w:divBdr>
                </w:div>
                <w:div w:id="1617130273">
                  <w:marLeft w:val="480"/>
                  <w:marRight w:val="0"/>
                  <w:marTop w:val="0"/>
                  <w:marBottom w:val="0"/>
                  <w:divBdr>
                    <w:top w:val="none" w:sz="0" w:space="0" w:color="auto"/>
                    <w:left w:val="none" w:sz="0" w:space="0" w:color="auto"/>
                    <w:bottom w:val="none" w:sz="0" w:space="0" w:color="auto"/>
                    <w:right w:val="none" w:sz="0" w:space="0" w:color="auto"/>
                  </w:divBdr>
                </w:div>
                <w:div w:id="1450706184">
                  <w:marLeft w:val="480"/>
                  <w:marRight w:val="0"/>
                  <w:marTop w:val="0"/>
                  <w:marBottom w:val="0"/>
                  <w:divBdr>
                    <w:top w:val="none" w:sz="0" w:space="0" w:color="auto"/>
                    <w:left w:val="none" w:sz="0" w:space="0" w:color="auto"/>
                    <w:bottom w:val="none" w:sz="0" w:space="0" w:color="auto"/>
                    <w:right w:val="none" w:sz="0" w:space="0" w:color="auto"/>
                  </w:divBdr>
                </w:div>
                <w:div w:id="433862856">
                  <w:marLeft w:val="480"/>
                  <w:marRight w:val="0"/>
                  <w:marTop w:val="0"/>
                  <w:marBottom w:val="0"/>
                  <w:divBdr>
                    <w:top w:val="none" w:sz="0" w:space="0" w:color="auto"/>
                    <w:left w:val="none" w:sz="0" w:space="0" w:color="auto"/>
                    <w:bottom w:val="none" w:sz="0" w:space="0" w:color="auto"/>
                    <w:right w:val="none" w:sz="0" w:space="0" w:color="auto"/>
                  </w:divBdr>
                </w:div>
                <w:div w:id="2067946563">
                  <w:marLeft w:val="480"/>
                  <w:marRight w:val="0"/>
                  <w:marTop w:val="0"/>
                  <w:marBottom w:val="0"/>
                  <w:divBdr>
                    <w:top w:val="none" w:sz="0" w:space="0" w:color="auto"/>
                    <w:left w:val="none" w:sz="0" w:space="0" w:color="auto"/>
                    <w:bottom w:val="none" w:sz="0" w:space="0" w:color="auto"/>
                    <w:right w:val="none" w:sz="0" w:space="0" w:color="auto"/>
                  </w:divBdr>
                </w:div>
                <w:div w:id="433593353">
                  <w:marLeft w:val="480"/>
                  <w:marRight w:val="0"/>
                  <w:marTop w:val="0"/>
                  <w:marBottom w:val="0"/>
                  <w:divBdr>
                    <w:top w:val="none" w:sz="0" w:space="0" w:color="auto"/>
                    <w:left w:val="none" w:sz="0" w:space="0" w:color="auto"/>
                    <w:bottom w:val="none" w:sz="0" w:space="0" w:color="auto"/>
                    <w:right w:val="none" w:sz="0" w:space="0" w:color="auto"/>
                  </w:divBdr>
                </w:div>
                <w:div w:id="188881530">
                  <w:marLeft w:val="480"/>
                  <w:marRight w:val="0"/>
                  <w:marTop w:val="0"/>
                  <w:marBottom w:val="0"/>
                  <w:divBdr>
                    <w:top w:val="none" w:sz="0" w:space="0" w:color="auto"/>
                    <w:left w:val="none" w:sz="0" w:space="0" w:color="auto"/>
                    <w:bottom w:val="none" w:sz="0" w:space="0" w:color="auto"/>
                    <w:right w:val="none" w:sz="0" w:space="0" w:color="auto"/>
                  </w:divBdr>
                </w:div>
                <w:div w:id="1528593185">
                  <w:marLeft w:val="480"/>
                  <w:marRight w:val="0"/>
                  <w:marTop w:val="0"/>
                  <w:marBottom w:val="0"/>
                  <w:divBdr>
                    <w:top w:val="none" w:sz="0" w:space="0" w:color="auto"/>
                    <w:left w:val="none" w:sz="0" w:space="0" w:color="auto"/>
                    <w:bottom w:val="none" w:sz="0" w:space="0" w:color="auto"/>
                    <w:right w:val="none" w:sz="0" w:space="0" w:color="auto"/>
                  </w:divBdr>
                </w:div>
                <w:div w:id="1480415619">
                  <w:marLeft w:val="480"/>
                  <w:marRight w:val="0"/>
                  <w:marTop w:val="0"/>
                  <w:marBottom w:val="0"/>
                  <w:divBdr>
                    <w:top w:val="none" w:sz="0" w:space="0" w:color="auto"/>
                    <w:left w:val="none" w:sz="0" w:space="0" w:color="auto"/>
                    <w:bottom w:val="none" w:sz="0" w:space="0" w:color="auto"/>
                    <w:right w:val="none" w:sz="0" w:space="0" w:color="auto"/>
                  </w:divBdr>
                </w:div>
                <w:div w:id="205719235">
                  <w:marLeft w:val="480"/>
                  <w:marRight w:val="0"/>
                  <w:marTop w:val="0"/>
                  <w:marBottom w:val="0"/>
                  <w:divBdr>
                    <w:top w:val="none" w:sz="0" w:space="0" w:color="auto"/>
                    <w:left w:val="none" w:sz="0" w:space="0" w:color="auto"/>
                    <w:bottom w:val="none" w:sz="0" w:space="0" w:color="auto"/>
                    <w:right w:val="none" w:sz="0" w:space="0" w:color="auto"/>
                  </w:divBdr>
                </w:div>
                <w:div w:id="2141682970">
                  <w:marLeft w:val="480"/>
                  <w:marRight w:val="0"/>
                  <w:marTop w:val="0"/>
                  <w:marBottom w:val="0"/>
                  <w:divBdr>
                    <w:top w:val="none" w:sz="0" w:space="0" w:color="auto"/>
                    <w:left w:val="none" w:sz="0" w:space="0" w:color="auto"/>
                    <w:bottom w:val="none" w:sz="0" w:space="0" w:color="auto"/>
                    <w:right w:val="none" w:sz="0" w:space="0" w:color="auto"/>
                  </w:divBdr>
                </w:div>
                <w:div w:id="70659130">
                  <w:marLeft w:val="480"/>
                  <w:marRight w:val="0"/>
                  <w:marTop w:val="0"/>
                  <w:marBottom w:val="0"/>
                  <w:divBdr>
                    <w:top w:val="none" w:sz="0" w:space="0" w:color="auto"/>
                    <w:left w:val="none" w:sz="0" w:space="0" w:color="auto"/>
                    <w:bottom w:val="none" w:sz="0" w:space="0" w:color="auto"/>
                    <w:right w:val="none" w:sz="0" w:space="0" w:color="auto"/>
                  </w:divBdr>
                </w:div>
                <w:div w:id="908229340">
                  <w:marLeft w:val="480"/>
                  <w:marRight w:val="0"/>
                  <w:marTop w:val="0"/>
                  <w:marBottom w:val="0"/>
                  <w:divBdr>
                    <w:top w:val="none" w:sz="0" w:space="0" w:color="auto"/>
                    <w:left w:val="none" w:sz="0" w:space="0" w:color="auto"/>
                    <w:bottom w:val="none" w:sz="0" w:space="0" w:color="auto"/>
                    <w:right w:val="none" w:sz="0" w:space="0" w:color="auto"/>
                  </w:divBdr>
                </w:div>
                <w:div w:id="1907033026">
                  <w:marLeft w:val="480"/>
                  <w:marRight w:val="0"/>
                  <w:marTop w:val="0"/>
                  <w:marBottom w:val="0"/>
                  <w:divBdr>
                    <w:top w:val="none" w:sz="0" w:space="0" w:color="auto"/>
                    <w:left w:val="none" w:sz="0" w:space="0" w:color="auto"/>
                    <w:bottom w:val="none" w:sz="0" w:space="0" w:color="auto"/>
                    <w:right w:val="none" w:sz="0" w:space="0" w:color="auto"/>
                  </w:divBdr>
                </w:div>
                <w:div w:id="874777388">
                  <w:marLeft w:val="480"/>
                  <w:marRight w:val="0"/>
                  <w:marTop w:val="0"/>
                  <w:marBottom w:val="0"/>
                  <w:divBdr>
                    <w:top w:val="none" w:sz="0" w:space="0" w:color="auto"/>
                    <w:left w:val="none" w:sz="0" w:space="0" w:color="auto"/>
                    <w:bottom w:val="none" w:sz="0" w:space="0" w:color="auto"/>
                    <w:right w:val="none" w:sz="0" w:space="0" w:color="auto"/>
                  </w:divBdr>
                </w:div>
                <w:div w:id="779372872">
                  <w:marLeft w:val="480"/>
                  <w:marRight w:val="0"/>
                  <w:marTop w:val="0"/>
                  <w:marBottom w:val="0"/>
                  <w:divBdr>
                    <w:top w:val="none" w:sz="0" w:space="0" w:color="auto"/>
                    <w:left w:val="none" w:sz="0" w:space="0" w:color="auto"/>
                    <w:bottom w:val="none" w:sz="0" w:space="0" w:color="auto"/>
                    <w:right w:val="none" w:sz="0" w:space="0" w:color="auto"/>
                  </w:divBdr>
                </w:div>
                <w:div w:id="1528719551">
                  <w:marLeft w:val="480"/>
                  <w:marRight w:val="0"/>
                  <w:marTop w:val="0"/>
                  <w:marBottom w:val="0"/>
                  <w:divBdr>
                    <w:top w:val="none" w:sz="0" w:space="0" w:color="auto"/>
                    <w:left w:val="none" w:sz="0" w:space="0" w:color="auto"/>
                    <w:bottom w:val="none" w:sz="0" w:space="0" w:color="auto"/>
                    <w:right w:val="none" w:sz="0" w:space="0" w:color="auto"/>
                  </w:divBdr>
                </w:div>
                <w:div w:id="209808315">
                  <w:marLeft w:val="480"/>
                  <w:marRight w:val="0"/>
                  <w:marTop w:val="0"/>
                  <w:marBottom w:val="0"/>
                  <w:divBdr>
                    <w:top w:val="none" w:sz="0" w:space="0" w:color="auto"/>
                    <w:left w:val="none" w:sz="0" w:space="0" w:color="auto"/>
                    <w:bottom w:val="none" w:sz="0" w:space="0" w:color="auto"/>
                    <w:right w:val="none" w:sz="0" w:space="0" w:color="auto"/>
                  </w:divBdr>
                </w:div>
              </w:divsChild>
            </w:div>
            <w:div w:id="1704403287">
              <w:marLeft w:val="0"/>
              <w:marRight w:val="0"/>
              <w:marTop w:val="0"/>
              <w:marBottom w:val="0"/>
              <w:divBdr>
                <w:top w:val="none" w:sz="0" w:space="0" w:color="auto"/>
                <w:left w:val="none" w:sz="0" w:space="0" w:color="auto"/>
                <w:bottom w:val="none" w:sz="0" w:space="0" w:color="auto"/>
                <w:right w:val="none" w:sz="0" w:space="0" w:color="auto"/>
              </w:divBdr>
              <w:divsChild>
                <w:div w:id="514002122">
                  <w:marLeft w:val="480"/>
                  <w:marRight w:val="0"/>
                  <w:marTop w:val="0"/>
                  <w:marBottom w:val="0"/>
                  <w:divBdr>
                    <w:top w:val="none" w:sz="0" w:space="0" w:color="auto"/>
                    <w:left w:val="none" w:sz="0" w:space="0" w:color="auto"/>
                    <w:bottom w:val="none" w:sz="0" w:space="0" w:color="auto"/>
                    <w:right w:val="none" w:sz="0" w:space="0" w:color="auto"/>
                  </w:divBdr>
                </w:div>
                <w:div w:id="540558341">
                  <w:marLeft w:val="480"/>
                  <w:marRight w:val="0"/>
                  <w:marTop w:val="0"/>
                  <w:marBottom w:val="0"/>
                  <w:divBdr>
                    <w:top w:val="none" w:sz="0" w:space="0" w:color="auto"/>
                    <w:left w:val="none" w:sz="0" w:space="0" w:color="auto"/>
                    <w:bottom w:val="none" w:sz="0" w:space="0" w:color="auto"/>
                    <w:right w:val="none" w:sz="0" w:space="0" w:color="auto"/>
                  </w:divBdr>
                </w:div>
                <w:div w:id="541747904">
                  <w:marLeft w:val="480"/>
                  <w:marRight w:val="0"/>
                  <w:marTop w:val="0"/>
                  <w:marBottom w:val="0"/>
                  <w:divBdr>
                    <w:top w:val="none" w:sz="0" w:space="0" w:color="auto"/>
                    <w:left w:val="none" w:sz="0" w:space="0" w:color="auto"/>
                    <w:bottom w:val="none" w:sz="0" w:space="0" w:color="auto"/>
                    <w:right w:val="none" w:sz="0" w:space="0" w:color="auto"/>
                  </w:divBdr>
                </w:div>
                <w:div w:id="1613972796">
                  <w:marLeft w:val="480"/>
                  <w:marRight w:val="0"/>
                  <w:marTop w:val="0"/>
                  <w:marBottom w:val="0"/>
                  <w:divBdr>
                    <w:top w:val="none" w:sz="0" w:space="0" w:color="auto"/>
                    <w:left w:val="none" w:sz="0" w:space="0" w:color="auto"/>
                    <w:bottom w:val="none" w:sz="0" w:space="0" w:color="auto"/>
                    <w:right w:val="none" w:sz="0" w:space="0" w:color="auto"/>
                  </w:divBdr>
                </w:div>
                <w:div w:id="416681071">
                  <w:marLeft w:val="480"/>
                  <w:marRight w:val="0"/>
                  <w:marTop w:val="0"/>
                  <w:marBottom w:val="0"/>
                  <w:divBdr>
                    <w:top w:val="none" w:sz="0" w:space="0" w:color="auto"/>
                    <w:left w:val="none" w:sz="0" w:space="0" w:color="auto"/>
                    <w:bottom w:val="none" w:sz="0" w:space="0" w:color="auto"/>
                    <w:right w:val="none" w:sz="0" w:space="0" w:color="auto"/>
                  </w:divBdr>
                </w:div>
                <w:div w:id="48649519">
                  <w:marLeft w:val="480"/>
                  <w:marRight w:val="0"/>
                  <w:marTop w:val="0"/>
                  <w:marBottom w:val="0"/>
                  <w:divBdr>
                    <w:top w:val="none" w:sz="0" w:space="0" w:color="auto"/>
                    <w:left w:val="none" w:sz="0" w:space="0" w:color="auto"/>
                    <w:bottom w:val="none" w:sz="0" w:space="0" w:color="auto"/>
                    <w:right w:val="none" w:sz="0" w:space="0" w:color="auto"/>
                  </w:divBdr>
                </w:div>
                <w:div w:id="266890367">
                  <w:marLeft w:val="480"/>
                  <w:marRight w:val="0"/>
                  <w:marTop w:val="0"/>
                  <w:marBottom w:val="0"/>
                  <w:divBdr>
                    <w:top w:val="none" w:sz="0" w:space="0" w:color="auto"/>
                    <w:left w:val="none" w:sz="0" w:space="0" w:color="auto"/>
                    <w:bottom w:val="none" w:sz="0" w:space="0" w:color="auto"/>
                    <w:right w:val="none" w:sz="0" w:space="0" w:color="auto"/>
                  </w:divBdr>
                </w:div>
                <w:div w:id="1508864285">
                  <w:marLeft w:val="480"/>
                  <w:marRight w:val="0"/>
                  <w:marTop w:val="0"/>
                  <w:marBottom w:val="0"/>
                  <w:divBdr>
                    <w:top w:val="none" w:sz="0" w:space="0" w:color="auto"/>
                    <w:left w:val="none" w:sz="0" w:space="0" w:color="auto"/>
                    <w:bottom w:val="none" w:sz="0" w:space="0" w:color="auto"/>
                    <w:right w:val="none" w:sz="0" w:space="0" w:color="auto"/>
                  </w:divBdr>
                </w:div>
                <w:div w:id="110561202">
                  <w:marLeft w:val="480"/>
                  <w:marRight w:val="0"/>
                  <w:marTop w:val="0"/>
                  <w:marBottom w:val="0"/>
                  <w:divBdr>
                    <w:top w:val="none" w:sz="0" w:space="0" w:color="auto"/>
                    <w:left w:val="none" w:sz="0" w:space="0" w:color="auto"/>
                    <w:bottom w:val="none" w:sz="0" w:space="0" w:color="auto"/>
                    <w:right w:val="none" w:sz="0" w:space="0" w:color="auto"/>
                  </w:divBdr>
                </w:div>
                <w:div w:id="1254360006">
                  <w:marLeft w:val="480"/>
                  <w:marRight w:val="0"/>
                  <w:marTop w:val="0"/>
                  <w:marBottom w:val="0"/>
                  <w:divBdr>
                    <w:top w:val="none" w:sz="0" w:space="0" w:color="auto"/>
                    <w:left w:val="none" w:sz="0" w:space="0" w:color="auto"/>
                    <w:bottom w:val="none" w:sz="0" w:space="0" w:color="auto"/>
                    <w:right w:val="none" w:sz="0" w:space="0" w:color="auto"/>
                  </w:divBdr>
                </w:div>
                <w:div w:id="1165050939">
                  <w:marLeft w:val="480"/>
                  <w:marRight w:val="0"/>
                  <w:marTop w:val="0"/>
                  <w:marBottom w:val="0"/>
                  <w:divBdr>
                    <w:top w:val="none" w:sz="0" w:space="0" w:color="auto"/>
                    <w:left w:val="none" w:sz="0" w:space="0" w:color="auto"/>
                    <w:bottom w:val="none" w:sz="0" w:space="0" w:color="auto"/>
                    <w:right w:val="none" w:sz="0" w:space="0" w:color="auto"/>
                  </w:divBdr>
                </w:div>
                <w:div w:id="864443882">
                  <w:marLeft w:val="480"/>
                  <w:marRight w:val="0"/>
                  <w:marTop w:val="0"/>
                  <w:marBottom w:val="0"/>
                  <w:divBdr>
                    <w:top w:val="none" w:sz="0" w:space="0" w:color="auto"/>
                    <w:left w:val="none" w:sz="0" w:space="0" w:color="auto"/>
                    <w:bottom w:val="none" w:sz="0" w:space="0" w:color="auto"/>
                    <w:right w:val="none" w:sz="0" w:space="0" w:color="auto"/>
                  </w:divBdr>
                </w:div>
                <w:div w:id="2029870900">
                  <w:marLeft w:val="480"/>
                  <w:marRight w:val="0"/>
                  <w:marTop w:val="0"/>
                  <w:marBottom w:val="0"/>
                  <w:divBdr>
                    <w:top w:val="none" w:sz="0" w:space="0" w:color="auto"/>
                    <w:left w:val="none" w:sz="0" w:space="0" w:color="auto"/>
                    <w:bottom w:val="none" w:sz="0" w:space="0" w:color="auto"/>
                    <w:right w:val="none" w:sz="0" w:space="0" w:color="auto"/>
                  </w:divBdr>
                </w:div>
                <w:div w:id="35472067">
                  <w:marLeft w:val="480"/>
                  <w:marRight w:val="0"/>
                  <w:marTop w:val="0"/>
                  <w:marBottom w:val="0"/>
                  <w:divBdr>
                    <w:top w:val="none" w:sz="0" w:space="0" w:color="auto"/>
                    <w:left w:val="none" w:sz="0" w:space="0" w:color="auto"/>
                    <w:bottom w:val="none" w:sz="0" w:space="0" w:color="auto"/>
                    <w:right w:val="none" w:sz="0" w:space="0" w:color="auto"/>
                  </w:divBdr>
                </w:div>
                <w:div w:id="1529637158">
                  <w:marLeft w:val="480"/>
                  <w:marRight w:val="0"/>
                  <w:marTop w:val="0"/>
                  <w:marBottom w:val="0"/>
                  <w:divBdr>
                    <w:top w:val="none" w:sz="0" w:space="0" w:color="auto"/>
                    <w:left w:val="none" w:sz="0" w:space="0" w:color="auto"/>
                    <w:bottom w:val="none" w:sz="0" w:space="0" w:color="auto"/>
                    <w:right w:val="none" w:sz="0" w:space="0" w:color="auto"/>
                  </w:divBdr>
                </w:div>
                <w:div w:id="2108889052">
                  <w:marLeft w:val="480"/>
                  <w:marRight w:val="0"/>
                  <w:marTop w:val="0"/>
                  <w:marBottom w:val="0"/>
                  <w:divBdr>
                    <w:top w:val="none" w:sz="0" w:space="0" w:color="auto"/>
                    <w:left w:val="none" w:sz="0" w:space="0" w:color="auto"/>
                    <w:bottom w:val="none" w:sz="0" w:space="0" w:color="auto"/>
                    <w:right w:val="none" w:sz="0" w:space="0" w:color="auto"/>
                  </w:divBdr>
                </w:div>
                <w:div w:id="1912885096">
                  <w:marLeft w:val="480"/>
                  <w:marRight w:val="0"/>
                  <w:marTop w:val="0"/>
                  <w:marBottom w:val="0"/>
                  <w:divBdr>
                    <w:top w:val="none" w:sz="0" w:space="0" w:color="auto"/>
                    <w:left w:val="none" w:sz="0" w:space="0" w:color="auto"/>
                    <w:bottom w:val="none" w:sz="0" w:space="0" w:color="auto"/>
                    <w:right w:val="none" w:sz="0" w:space="0" w:color="auto"/>
                  </w:divBdr>
                </w:div>
                <w:div w:id="1840580092">
                  <w:marLeft w:val="480"/>
                  <w:marRight w:val="0"/>
                  <w:marTop w:val="0"/>
                  <w:marBottom w:val="0"/>
                  <w:divBdr>
                    <w:top w:val="none" w:sz="0" w:space="0" w:color="auto"/>
                    <w:left w:val="none" w:sz="0" w:space="0" w:color="auto"/>
                    <w:bottom w:val="none" w:sz="0" w:space="0" w:color="auto"/>
                    <w:right w:val="none" w:sz="0" w:space="0" w:color="auto"/>
                  </w:divBdr>
                </w:div>
                <w:div w:id="823666811">
                  <w:marLeft w:val="480"/>
                  <w:marRight w:val="0"/>
                  <w:marTop w:val="0"/>
                  <w:marBottom w:val="0"/>
                  <w:divBdr>
                    <w:top w:val="none" w:sz="0" w:space="0" w:color="auto"/>
                    <w:left w:val="none" w:sz="0" w:space="0" w:color="auto"/>
                    <w:bottom w:val="none" w:sz="0" w:space="0" w:color="auto"/>
                    <w:right w:val="none" w:sz="0" w:space="0" w:color="auto"/>
                  </w:divBdr>
                </w:div>
                <w:div w:id="471291963">
                  <w:marLeft w:val="480"/>
                  <w:marRight w:val="0"/>
                  <w:marTop w:val="0"/>
                  <w:marBottom w:val="0"/>
                  <w:divBdr>
                    <w:top w:val="none" w:sz="0" w:space="0" w:color="auto"/>
                    <w:left w:val="none" w:sz="0" w:space="0" w:color="auto"/>
                    <w:bottom w:val="none" w:sz="0" w:space="0" w:color="auto"/>
                    <w:right w:val="none" w:sz="0" w:space="0" w:color="auto"/>
                  </w:divBdr>
                </w:div>
                <w:div w:id="1697996719">
                  <w:marLeft w:val="480"/>
                  <w:marRight w:val="0"/>
                  <w:marTop w:val="0"/>
                  <w:marBottom w:val="0"/>
                  <w:divBdr>
                    <w:top w:val="none" w:sz="0" w:space="0" w:color="auto"/>
                    <w:left w:val="none" w:sz="0" w:space="0" w:color="auto"/>
                    <w:bottom w:val="none" w:sz="0" w:space="0" w:color="auto"/>
                    <w:right w:val="none" w:sz="0" w:space="0" w:color="auto"/>
                  </w:divBdr>
                </w:div>
                <w:div w:id="1396584710">
                  <w:marLeft w:val="480"/>
                  <w:marRight w:val="0"/>
                  <w:marTop w:val="0"/>
                  <w:marBottom w:val="0"/>
                  <w:divBdr>
                    <w:top w:val="none" w:sz="0" w:space="0" w:color="auto"/>
                    <w:left w:val="none" w:sz="0" w:space="0" w:color="auto"/>
                    <w:bottom w:val="none" w:sz="0" w:space="0" w:color="auto"/>
                    <w:right w:val="none" w:sz="0" w:space="0" w:color="auto"/>
                  </w:divBdr>
                </w:div>
                <w:div w:id="1498884268">
                  <w:marLeft w:val="480"/>
                  <w:marRight w:val="0"/>
                  <w:marTop w:val="0"/>
                  <w:marBottom w:val="0"/>
                  <w:divBdr>
                    <w:top w:val="none" w:sz="0" w:space="0" w:color="auto"/>
                    <w:left w:val="none" w:sz="0" w:space="0" w:color="auto"/>
                    <w:bottom w:val="none" w:sz="0" w:space="0" w:color="auto"/>
                    <w:right w:val="none" w:sz="0" w:space="0" w:color="auto"/>
                  </w:divBdr>
                </w:div>
                <w:div w:id="1942295952">
                  <w:marLeft w:val="480"/>
                  <w:marRight w:val="0"/>
                  <w:marTop w:val="0"/>
                  <w:marBottom w:val="0"/>
                  <w:divBdr>
                    <w:top w:val="none" w:sz="0" w:space="0" w:color="auto"/>
                    <w:left w:val="none" w:sz="0" w:space="0" w:color="auto"/>
                    <w:bottom w:val="none" w:sz="0" w:space="0" w:color="auto"/>
                    <w:right w:val="none" w:sz="0" w:space="0" w:color="auto"/>
                  </w:divBdr>
                </w:div>
                <w:div w:id="1147474712">
                  <w:marLeft w:val="480"/>
                  <w:marRight w:val="0"/>
                  <w:marTop w:val="0"/>
                  <w:marBottom w:val="0"/>
                  <w:divBdr>
                    <w:top w:val="none" w:sz="0" w:space="0" w:color="auto"/>
                    <w:left w:val="none" w:sz="0" w:space="0" w:color="auto"/>
                    <w:bottom w:val="none" w:sz="0" w:space="0" w:color="auto"/>
                    <w:right w:val="none" w:sz="0" w:space="0" w:color="auto"/>
                  </w:divBdr>
                </w:div>
                <w:div w:id="167254846">
                  <w:marLeft w:val="480"/>
                  <w:marRight w:val="0"/>
                  <w:marTop w:val="0"/>
                  <w:marBottom w:val="0"/>
                  <w:divBdr>
                    <w:top w:val="none" w:sz="0" w:space="0" w:color="auto"/>
                    <w:left w:val="none" w:sz="0" w:space="0" w:color="auto"/>
                    <w:bottom w:val="none" w:sz="0" w:space="0" w:color="auto"/>
                    <w:right w:val="none" w:sz="0" w:space="0" w:color="auto"/>
                  </w:divBdr>
                </w:div>
                <w:div w:id="946041995">
                  <w:marLeft w:val="480"/>
                  <w:marRight w:val="0"/>
                  <w:marTop w:val="0"/>
                  <w:marBottom w:val="0"/>
                  <w:divBdr>
                    <w:top w:val="none" w:sz="0" w:space="0" w:color="auto"/>
                    <w:left w:val="none" w:sz="0" w:space="0" w:color="auto"/>
                    <w:bottom w:val="none" w:sz="0" w:space="0" w:color="auto"/>
                    <w:right w:val="none" w:sz="0" w:space="0" w:color="auto"/>
                  </w:divBdr>
                </w:div>
                <w:div w:id="703139775">
                  <w:marLeft w:val="480"/>
                  <w:marRight w:val="0"/>
                  <w:marTop w:val="0"/>
                  <w:marBottom w:val="0"/>
                  <w:divBdr>
                    <w:top w:val="none" w:sz="0" w:space="0" w:color="auto"/>
                    <w:left w:val="none" w:sz="0" w:space="0" w:color="auto"/>
                    <w:bottom w:val="none" w:sz="0" w:space="0" w:color="auto"/>
                    <w:right w:val="none" w:sz="0" w:space="0" w:color="auto"/>
                  </w:divBdr>
                </w:div>
                <w:div w:id="680620425">
                  <w:marLeft w:val="480"/>
                  <w:marRight w:val="0"/>
                  <w:marTop w:val="0"/>
                  <w:marBottom w:val="0"/>
                  <w:divBdr>
                    <w:top w:val="none" w:sz="0" w:space="0" w:color="auto"/>
                    <w:left w:val="none" w:sz="0" w:space="0" w:color="auto"/>
                    <w:bottom w:val="none" w:sz="0" w:space="0" w:color="auto"/>
                    <w:right w:val="none" w:sz="0" w:space="0" w:color="auto"/>
                  </w:divBdr>
                </w:div>
                <w:div w:id="1067918953">
                  <w:marLeft w:val="480"/>
                  <w:marRight w:val="0"/>
                  <w:marTop w:val="0"/>
                  <w:marBottom w:val="0"/>
                  <w:divBdr>
                    <w:top w:val="none" w:sz="0" w:space="0" w:color="auto"/>
                    <w:left w:val="none" w:sz="0" w:space="0" w:color="auto"/>
                    <w:bottom w:val="none" w:sz="0" w:space="0" w:color="auto"/>
                    <w:right w:val="none" w:sz="0" w:space="0" w:color="auto"/>
                  </w:divBdr>
                </w:div>
                <w:div w:id="471942394">
                  <w:marLeft w:val="480"/>
                  <w:marRight w:val="0"/>
                  <w:marTop w:val="0"/>
                  <w:marBottom w:val="0"/>
                  <w:divBdr>
                    <w:top w:val="none" w:sz="0" w:space="0" w:color="auto"/>
                    <w:left w:val="none" w:sz="0" w:space="0" w:color="auto"/>
                    <w:bottom w:val="none" w:sz="0" w:space="0" w:color="auto"/>
                    <w:right w:val="none" w:sz="0" w:space="0" w:color="auto"/>
                  </w:divBdr>
                </w:div>
                <w:div w:id="1002244573">
                  <w:marLeft w:val="480"/>
                  <w:marRight w:val="0"/>
                  <w:marTop w:val="0"/>
                  <w:marBottom w:val="0"/>
                  <w:divBdr>
                    <w:top w:val="none" w:sz="0" w:space="0" w:color="auto"/>
                    <w:left w:val="none" w:sz="0" w:space="0" w:color="auto"/>
                    <w:bottom w:val="none" w:sz="0" w:space="0" w:color="auto"/>
                    <w:right w:val="none" w:sz="0" w:space="0" w:color="auto"/>
                  </w:divBdr>
                </w:div>
                <w:div w:id="1597136570">
                  <w:marLeft w:val="480"/>
                  <w:marRight w:val="0"/>
                  <w:marTop w:val="0"/>
                  <w:marBottom w:val="0"/>
                  <w:divBdr>
                    <w:top w:val="none" w:sz="0" w:space="0" w:color="auto"/>
                    <w:left w:val="none" w:sz="0" w:space="0" w:color="auto"/>
                    <w:bottom w:val="none" w:sz="0" w:space="0" w:color="auto"/>
                    <w:right w:val="none" w:sz="0" w:space="0" w:color="auto"/>
                  </w:divBdr>
                </w:div>
                <w:div w:id="791899352">
                  <w:marLeft w:val="480"/>
                  <w:marRight w:val="0"/>
                  <w:marTop w:val="0"/>
                  <w:marBottom w:val="0"/>
                  <w:divBdr>
                    <w:top w:val="none" w:sz="0" w:space="0" w:color="auto"/>
                    <w:left w:val="none" w:sz="0" w:space="0" w:color="auto"/>
                    <w:bottom w:val="none" w:sz="0" w:space="0" w:color="auto"/>
                    <w:right w:val="none" w:sz="0" w:space="0" w:color="auto"/>
                  </w:divBdr>
                </w:div>
                <w:div w:id="828137418">
                  <w:marLeft w:val="480"/>
                  <w:marRight w:val="0"/>
                  <w:marTop w:val="0"/>
                  <w:marBottom w:val="0"/>
                  <w:divBdr>
                    <w:top w:val="none" w:sz="0" w:space="0" w:color="auto"/>
                    <w:left w:val="none" w:sz="0" w:space="0" w:color="auto"/>
                    <w:bottom w:val="none" w:sz="0" w:space="0" w:color="auto"/>
                    <w:right w:val="none" w:sz="0" w:space="0" w:color="auto"/>
                  </w:divBdr>
                </w:div>
                <w:div w:id="1886718278">
                  <w:marLeft w:val="480"/>
                  <w:marRight w:val="0"/>
                  <w:marTop w:val="0"/>
                  <w:marBottom w:val="0"/>
                  <w:divBdr>
                    <w:top w:val="none" w:sz="0" w:space="0" w:color="auto"/>
                    <w:left w:val="none" w:sz="0" w:space="0" w:color="auto"/>
                    <w:bottom w:val="none" w:sz="0" w:space="0" w:color="auto"/>
                    <w:right w:val="none" w:sz="0" w:space="0" w:color="auto"/>
                  </w:divBdr>
                </w:div>
                <w:div w:id="1473446883">
                  <w:marLeft w:val="480"/>
                  <w:marRight w:val="0"/>
                  <w:marTop w:val="0"/>
                  <w:marBottom w:val="0"/>
                  <w:divBdr>
                    <w:top w:val="none" w:sz="0" w:space="0" w:color="auto"/>
                    <w:left w:val="none" w:sz="0" w:space="0" w:color="auto"/>
                    <w:bottom w:val="none" w:sz="0" w:space="0" w:color="auto"/>
                    <w:right w:val="none" w:sz="0" w:space="0" w:color="auto"/>
                  </w:divBdr>
                </w:div>
                <w:div w:id="580794602">
                  <w:marLeft w:val="480"/>
                  <w:marRight w:val="0"/>
                  <w:marTop w:val="0"/>
                  <w:marBottom w:val="0"/>
                  <w:divBdr>
                    <w:top w:val="none" w:sz="0" w:space="0" w:color="auto"/>
                    <w:left w:val="none" w:sz="0" w:space="0" w:color="auto"/>
                    <w:bottom w:val="none" w:sz="0" w:space="0" w:color="auto"/>
                    <w:right w:val="none" w:sz="0" w:space="0" w:color="auto"/>
                  </w:divBdr>
                </w:div>
                <w:div w:id="275454366">
                  <w:marLeft w:val="480"/>
                  <w:marRight w:val="0"/>
                  <w:marTop w:val="0"/>
                  <w:marBottom w:val="0"/>
                  <w:divBdr>
                    <w:top w:val="none" w:sz="0" w:space="0" w:color="auto"/>
                    <w:left w:val="none" w:sz="0" w:space="0" w:color="auto"/>
                    <w:bottom w:val="none" w:sz="0" w:space="0" w:color="auto"/>
                    <w:right w:val="none" w:sz="0" w:space="0" w:color="auto"/>
                  </w:divBdr>
                </w:div>
                <w:div w:id="1643539525">
                  <w:marLeft w:val="480"/>
                  <w:marRight w:val="0"/>
                  <w:marTop w:val="0"/>
                  <w:marBottom w:val="0"/>
                  <w:divBdr>
                    <w:top w:val="none" w:sz="0" w:space="0" w:color="auto"/>
                    <w:left w:val="none" w:sz="0" w:space="0" w:color="auto"/>
                    <w:bottom w:val="none" w:sz="0" w:space="0" w:color="auto"/>
                    <w:right w:val="none" w:sz="0" w:space="0" w:color="auto"/>
                  </w:divBdr>
                </w:div>
                <w:div w:id="1172986235">
                  <w:marLeft w:val="480"/>
                  <w:marRight w:val="0"/>
                  <w:marTop w:val="0"/>
                  <w:marBottom w:val="0"/>
                  <w:divBdr>
                    <w:top w:val="none" w:sz="0" w:space="0" w:color="auto"/>
                    <w:left w:val="none" w:sz="0" w:space="0" w:color="auto"/>
                    <w:bottom w:val="none" w:sz="0" w:space="0" w:color="auto"/>
                    <w:right w:val="none" w:sz="0" w:space="0" w:color="auto"/>
                  </w:divBdr>
                </w:div>
                <w:div w:id="1795900709">
                  <w:marLeft w:val="480"/>
                  <w:marRight w:val="0"/>
                  <w:marTop w:val="0"/>
                  <w:marBottom w:val="0"/>
                  <w:divBdr>
                    <w:top w:val="none" w:sz="0" w:space="0" w:color="auto"/>
                    <w:left w:val="none" w:sz="0" w:space="0" w:color="auto"/>
                    <w:bottom w:val="none" w:sz="0" w:space="0" w:color="auto"/>
                    <w:right w:val="none" w:sz="0" w:space="0" w:color="auto"/>
                  </w:divBdr>
                </w:div>
                <w:div w:id="1064530561">
                  <w:marLeft w:val="480"/>
                  <w:marRight w:val="0"/>
                  <w:marTop w:val="0"/>
                  <w:marBottom w:val="0"/>
                  <w:divBdr>
                    <w:top w:val="none" w:sz="0" w:space="0" w:color="auto"/>
                    <w:left w:val="none" w:sz="0" w:space="0" w:color="auto"/>
                    <w:bottom w:val="none" w:sz="0" w:space="0" w:color="auto"/>
                    <w:right w:val="none" w:sz="0" w:space="0" w:color="auto"/>
                  </w:divBdr>
                </w:div>
                <w:div w:id="1965690733">
                  <w:marLeft w:val="480"/>
                  <w:marRight w:val="0"/>
                  <w:marTop w:val="0"/>
                  <w:marBottom w:val="0"/>
                  <w:divBdr>
                    <w:top w:val="none" w:sz="0" w:space="0" w:color="auto"/>
                    <w:left w:val="none" w:sz="0" w:space="0" w:color="auto"/>
                    <w:bottom w:val="none" w:sz="0" w:space="0" w:color="auto"/>
                    <w:right w:val="none" w:sz="0" w:space="0" w:color="auto"/>
                  </w:divBdr>
                </w:div>
                <w:div w:id="1359623886">
                  <w:marLeft w:val="480"/>
                  <w:marRight w:val="0"/>
                  <w:marTop w:val="0"/>
                  <w:marBottom w:val="0"/>
                  <w:divBdr>
                    <w:top w:val="none" w:sz="0" w:space="0" w:color="auto"/>
                    <w:left w:val="none" w:sz="0" w:space="0" w:color="auto"/>
                    <w:bottom w:val="none" w:sz="0" w:space="0" w:color="auto"/>
                    <w:right w:val="none" w:sz="0" w:space="0" w:color="auto"/>
                  </w:divBdr>
                </w:div>
                <w:div w:id="648174526">
                  <w:marLeft w:val="480"/>
                  <w:marRight w:val="0"/>
                  <w:marTop w:val="0"/>
                  <w:marBottom w:val="0"/>
                  <w:divBdr>
                    <w:top w:val="none" w:sz="0" w:space="0" w:color="auto"/>
                    <w:left w:val="none" w:sz="0" w:space="0" w:color="auto"/>
                    <w:bottom w:val="none" w:sz="0" w:space="0" w:color="auto"/>
                    <w:right w:val="none" w:sz="0" w:space="0" w:color="auto"/>
                  </w:divBdr>
                </w:div>
                <w:div w:id="593704584">
                  <w:marLeft w:val="480"/>
                  <w:marRight w:val="0"/>
                  <w:marTop w:val="0"/>
                  <w:marBottom w:val="0"/>
                  <w:divBdr>
                    <w:top w:val="none" w:sz="0" w:space="0" w:color="auto"/>
                    <w:left w:val="none" w:sz="0" w:space="0" w:color="auto"/>
                    <w:bottom w:val="none" w:sz="0" w:space="0" w:color="auto"/>
                    <w:right w:val="none" w:sz="0" w:space="0" w:color="auto"/>
                  </w:divBdr>
                </w:div>
                <w:div w:id="205876700">
                  <w:marLeft w:val="480"/>
                  <w:marRight w:val="0"/>
                  <w:marTop w:val="0"/>
                  <w:marBottom w:val="0"/>
                  <w:divBdr>
                    <w:top w:val="none" w:sz="0" w:space="0" w:color="auto"/>
                    <w:left w:val="none" w:sz="0" w:space="0" w:color="auto"/>
                    <w:bottom w:val="none" w:sz="0" w:space="0" w:color="auto"/>
                    <w:right w:val="none" w:sz="0" w:space="0" w:color="auto"/>
                  </w:divBdr>
                </w:div>
                <w:div w:id="1059288041">
                  <w:marLeft w:val="480"/>
                  <w:marRight w:val="0"/>
                  <w:marTop w:val="0"/>
                  <w:marBottom w:val="0"/>
                  <w:divBdr>
                    <w:top w:val="none" w:sz="0" w:space="0" w:color="auto"/>
                    <w:left w:val="none" w:sz="0" w:space="0" w:color="auto"/>
                    <w:bottom w:val="none" w:sz="0" w:space="0" w:color="auto"/>
                    <w:right w:val="none" w:sz="0" w:space="0" w:color="auto"/>
                  </w:divBdr>
                </w:div>
              </w:divsChild>
            </w:div>
            <w:div w:id="125513107">
              <w:marLeft w:val="0"/>
              <w:marRight w:val="0"/>
              <w:marTop w:val="0"/>
              <w:marBottom w:val="0"/>
              <w:divBdr>
                <w:top w:val="none" w:sz="0" w:space="0" w:color="auto"/>
                <w:left w:val="none" w:sz="0" w:space="0" w:color="auto"/>
                <w:bottom w:val="none" w:sz="0" w:space="0" w:color="auto"/>
                <w:right w:val="none" w:sz="0" w:space="0" w:color="auto"/>
              </w:divBdr>
              <w:divsChild>
                <w:div w:id="1291328942">
                  <w:marLeft w:val="480"/>
                  <w:marRight w:val="0"/>
                  <w:marTop w:val="0"/>
                  <w:marBottom w:val="0"/>
                  <w:divBdr>
                    <w:top w:val="none" w:sz="0" w:space="0" w:color="auto"/>
                    <w:left w:val="none" w:sz="0" w:space="0" w:color="auto"/>
                    <w:bottom w:val="none" w:sz="0" w:space="0" w:color="auto"/>
                    <w:right w:val="none" w:sz="0" w:space="0" w:color="auto"/>
                  </w:divBdr>
                </w:div>
                <w:div w:id="653219228">
                  <w:marLeft w:val="480"/>
                  <w:marRight w:val="0"/>
                  <w:marTop w:val="0"/>
                  <w:marBottom w:val="0"/>
                  <w:divBdr>
                    <w:top w:val="none" w:sz="0" w:space="0" w:color="auto"/>
                    <w:left w:val="none" w:sz="0" w:space="0" w:color="auto"/>
                    <w:bottom w:val="none" w:sz="0" w:space="0" w:color="auto"/>
                    <w:right w:val="none" w:sz="0" w:space="0" w:color="auto"/>
                  </w:divBdr>
                </w:div>
                <w:div w:id="1732849160">
                  <w:marLeft w:val="480"/>
                  <w:marRight w:val="0"/>
                  <w:marTop w:val="0"/>
                  <w:marBottom w:val="0"/>
                  <w:divBdr>
                    <w:top w:val="none" w:sz="0" w:space="0" w:color="auto"/>
                    <w:left w:val="none" w:sz="0" w:space="0" w:color="auto"/>
                    <w:bottom w:val="none" w:sz="0" w:space="0" w:color="auto"/>
                    <w:right w:val="none" w:sz="0" w:space="0" w:color="auto"/>
                  </w:divBdr>
                </w:div>
                <w:div w:id="83306082">
                  <w:marLeft w:val="480"/>
                  <w:marRight w:val="0"/>
                  <w:marTop w:val="0"/>
                  <w:marBottom w:val="0"/>
                  <w:divBdr>
                    <w:top w:val="none" w:sz="0" w:space="0" w:color="auto"/>
                    <w:left w:val="none" w:sz="0" w:space="0" w:color="auto"/>
                    <w:bottom w:val="none" w:sz="0" w:space="0" w:color="auto"/>
                    <w:right w:val="none" w:sz="0" w:space="0" w:color="auto"/>
                  </w:divBdr>
                </w:div>
                <w:div w:id="525677463">
                  <w:marLeft w:val="480"/>
                  <w:marRight w:val="0"/>
                  <w:marTop w:val="0"/>
                  <w:marBottom w:val="0"/>
                  <w:divBdr>
                    <w:top w:val="none" w:sz="0" w:space="0" w:color="auto"/>
                    <w:left w:val="none" w:sz="0" w:space="0" w:color="auto"/>
                    <w:bottom w:val="none" w:sz="0" w:space="0" w:color="auto"/>
                    <w:right w:val="none" w:sz="0" w:space="0" w:color="auto"/>
                  </w:divBdr>
                </w:div>
                <w:div w:id="833767097">
                  <w:marLeft w:val="480"/>
                  <w:marRight w:val="0"/>
                  <w:marTop w:val="0"/>
                  <w:marBottom w:val="0"/>
                  <w:divBdr>
                    <w:top w:val="none" w:sz="0" w:space="0" w:color="auto"/>
                    <w:left w:val="none" w:sz="0" w:space="0" w:color="auto"/>
                    <w:bottom w:val="none" w:sz="0" w:space="0" w:color="auto"/>
                    <w:right w:val="none" w:sz="0" w:space="0" w:color="auto"/>
                  </w:divBdr>
                </w:div>
                <w:div w:id="1335760410">
                  <w:marLeft w:val="480"/>
                  <w:marRight w:val="0"/>
                  <w:marTop w:val="0"/>
                  <w:marBottom w:val="0"/>
                  <w:divBdr>
                    <w:top w:val="none" w:sz="0" w:space="0" w:color="auto"/>
                    <w:left w:val="none" w:sz="0" w:space="0" w:color="auto"/>
                    <w:bottom w:val="none" w:sz="0" w:space="0" w:color="auto"/>
                    <w:right w:val="none" w:sz="0" w:space="0" w:color="auto"/>
                  </w:divBdr>
                </w:div>
                <w:div w:id="1806702606">
                  <w:marLeft w:val="480"/>
                  <w:marRight w:val="0"/>
                  <w:marTop w:val="0"/>
                  <w:marBottom w:val="0"/>
                  <w:divBdr>
                    <w:top w:val="none" w:sz="0" w:space="0" w:color="auto"/>
                    <w:left w:val="none" w:sz="0" w:space="0" w:color="auto"/>
                    <w:bottom w:val="none" w:sz="0" w:space="0" w:color="auto"/>
                    <w:right w:val="none" w:sz="0" w:space="0" w:color="auto"/>
                  </w:divBdr>
                </w:div>
                <w:div w:id="1323774958">
                  <w:marLeft w:val="480"/>
                  <w:marRight w:val="0"/>
                  <w:marTop w:val="0"/>
                  <w:marBottom w:val="0"/>
                  <w:divBdr>
                    <w:top w:val="none" w:sz="0" w:space="0" w:color="auto"/>
                    <w:left w:val="none" w:sz="0" w:space="0" w:color="auto"/>
                    <w:bottom w:val="none" w:sz="0" w:space="0" w:color="auto"/>
                    <w:right w:val="none" w:sz="0" w:space="0" w:color="auto"/>
                  </w:divBdr>
                </w:div>
                <w:div w:id="1154251948">
                  <w:marLeft w:val="480"/>
                  <w:marRight w:val="0"/>
                  <w:marTop w:val="0"/>
                  <w:marBottom w:val="0"/>
                  <w:divBdr>
                    <w:top w:val="none" w:sz="0" w:space="0" w:color="auto"/>
                    <w:left w:val="none" w:sz="0" w:space="0" w:color="auto"/>
                    <w:bottom w:val="none" w:sz="0" w:space="0" w:color="auto"/>
                    <w:right w:val="none" w:sz="0" w:space="0" w:color="auto"/>
                  </w:divBdr>
                </w:div>
                <w:div w:id="2137407644">
                  <w:marLeft w:val="480"/>
                  <w:marRight w:val="0"/>
                  <w:marTop w:val="0"/>
                  <w:marBottom w:val="0"/>
                  <w:divBdr>
                    <w:top w:val="none" w:sz="0" w:space="0" w:color="auto"/>
                    <w:left w:val="none" w:sz="0" w:space="0" w:color="auto"/>
                    <w:bottom w:val="none" w:sz="0" w:space="0" w:color="auto"/>
                    <w:right w:val="none" w:sz="0" w:space="0" w:color="auto"/>
                  </w:divBdr>
                </w:div>
                <w:div w:id="1033767531">
                  <w:marLeft w:val="480"/>
                  <w:marRight w:val="0"/>
                  <w:marTop w:val="0"/>
                  <w:marBottom w:val="0"/>
                  <w:divBdr>
                    <w:top w:val="none" w:sz="0" w:space="0" w:color="auto"/>
                    <w:left w:val="none" w:sz="0" w:space="0" w:color="auto"/>
                    <w:bottom w:val="none" w:sz="0" w:space="0" w:color="auto"/>
                    <w:right w:val="none" w:sz="0" w:space="0" w:color="auto"/>
                  </w:divBdr>
                </w:div>
                <w:div w:id="775249611">
                  <w:marLeft w:val="480"/>
                  <w:marRight w:val="0"/>
                  <w:marTop w:val="0"/>
                  <w:marBottom w:val="0"/>
                  <w:divBdr>
                    <w:top w:val="none" w:sz="0" w:space="0" w:color="auto"/>
                    <w:left w:val="none" w:sz="0" w:space="0" w:color="auto"/>
                    <w:bottom w:val="none" w:sz="0" w:space="0" w:color="auto"/>
                    <w:right w:val="none" w:sz="0" w:space="0" w:color="auto"/>
                  </w:divBdr>
                </w:div>
                <w:div w:id="1136801096">
                  <w:marLeft w:val="480"/>
                  <w:marRight w:val="0"/>
                  <w:marTop w:val="0"/>
                  <w:marBottom w:val="0"/>
                  <w:divBdr>
                    <w:top w:val="none" w:sz="0" w:space="0" w:color="auto"/>
                    <w:left w:val="none" w:sz="0" w:space="0" w:color="auto"/>
                    <w:bottom w:val="none" w:sz="0" w:space="0" w:color="auto"/>
                    <w:right w:val="none" w:sz="0" w:space="0" w:color="auto"/>
                  </w:divBdr>
                </w:div>
                <w:div w:id="331447883">
                  <w:marLeft w:val="480"/>
                  <w:marRight w:val="0"/>
                  <w:marTop w:val="0"/>
                  <w:marBottom w:val="0"/>
                  <w:divBdr>
                    <w:top w:val="none" w:sz="0" w:space="0" w:color="auto"/>
                    <w:left w:val="none" w:sz="0" w:space="0" w:color="auto"/>
                    <w:bottom w:val="none" w:sz="0" w:space="0" w:color="auto"/>
                    <w:right w:val="none" w:sz="0" w:space="0" w:color="auto"/>
                  </w:divBdr>
                </w:div>
                <w:div w:id="983924008">
                  <w:marLeft w:val="480"/>
                  <w:marRight w:val="0"/>
                  <w:marTop w:val="0"/>
                  <w:marBottom w:val="0"/>
                  <w:divBdr>
                    <w:top w:val="none" w:sz="0" w:space="0" w:color="auto"/>
                    <w:left w:val="none" w:sz="0" w:space="0" w:color="auto"/>
                    <w:bottom w:val="none" w:sz="0" w:space="0" w:color="auto"/>
                    <w:right w:val="none" w:sz="0" w:space="0" w:color="auto"/>
                  </w:divBdr>
                </w:div>
                <w:div w:id="87046213">
                  <w:marLeft w:val="480"/>
                  <w:marRight w:val="0"/>
                  <w:marTop w:val="0"/>
                  <w:marBottom w:val="0"/>
                  <w:divBdr>
                    <w:top w:val="none" w:sz="0" w:space="0" w:color="auto"/>
                    <w:left w:val="none" w:sz="0" w:space="0" w:color="auto"/>
                    <w:bottom w:val="none" w:sz="0" w:space="0" w:color="auto"/>
                    <w:right w:val="none" w:sz="0" w:space="0" w:color="auto"/>
                  </w:divBdr>
                </w:div>
                <w:div w:id="1433083655">
                  <w:marLeft w:val="480"/>
                  <w:marRight w:val="0"/>
                  <w:marTop w:val="0"/>
                  <w:marBottom w:val="0"/>
                  <w:divBdr>
                    <w:top w:val="none" w:sz="0" w:space="0" w:color="auto"/>
                    <w:left w:val="none" w:sz="0" w:space="0" w:color="auto"/>
                    <w:bottom w:val="none" w:sz="0" w:space="0" w:color="auto"/>
                    <w:right w:val="none" w:sz="0" w:space="0" w:color="auto"/>
                  </w:divBdr>
                </w:div>
                <w:div w:id="1633168525">
                  <w:marLeft w:val="480"/>
                  <w:marRight w:val="0"/>
                  <w:marTop w:val="0"/>
                  <w:marBottom w:val="0"/>
                  <w:divBdr>
                    <w:top w:val="none" w:sz="0" w:space="0" w:color="auto"/>
                    <w:left w:val="none" w:sz="0" w:space="0" w:color="auto"/>
                    <w:bottom w:val="none" w:sz="0" w:space="0" w:color="auto"/>
                    <w:right w:val="none" w:sz="0" w:space="0" w:color="auto"/>
                  </w:divBdr>
                </w:div>
                <w:div w:id="623117052">
                  <w:marLeft w:val="480"/>
                  <w:marRight w:val="0"/>
                  <w:marTop w:val="0"/>
                  <w:marBottom w:val="0"/>
                  <w:divBdr>
                    <w:top w:val="none" w:sz="0" w:space="0" w:color="auto"/>
                    <w:left w:val="none" w:sz="0" w:space="0" w:color="auto"/>
                    <w:bottom w:val="none" w:sz="0" w:space="0" w:color="auto"/>
                    <w:right w:val="none" w:sz="0" w:space="0" w:color="auto"/>
                  </w:divBdr>
                </w:div>
                <w:div w:id="322318321">
                  <w:marLeft w:val="480"/>
                  <w:marRight w:val="0"/>
                  <w:marTop w:val="0"/>
                  <w:marBottom w:val="0"/>
                  <w:divBdr>
                    <w:top w:val="none" w:sz="0" w:space="0" w:color="auto"/>
                    <w:left w:val="none" w:sz="0" w:space="0" w:color="auto"/>
                    <w:bottom w:val="none" w:sz="0" w:space="0" w:color="auto"/>
                    <w:right w:val="none" w:sz="0" w:space="0" w:color="auto"/>
                  </w:divBdr>
                </w:div>
                <w:div w:id="1032414993">
                  <w:marLeft w:val="480"/>
                  <w:marRight w:val="0"/>
                  <w:marTop w:val="0"/>
                  <w:marBottom w:val="0"/>
                  <w:divBdr>
                    <w:top w:val="none" w:sz="0" w:space="0" w:color="auto"/>
                    <w:left w:val="none" w:sz="0" w:space="0" w:color="auto"/>
                    <w:bottom w:val="none" w:sz="0" w:space="0" w:color="auto"/>
                    <w:right w:val="none" w:sz="0" w:space="0" w:color="auto"/>
                  </w:divBdr>
                </w:div>
                <w:div w:id="271134011">
                  <w:marLeft w:val="480"/>
                  <w:marRight w:val="0"/>
                  <w:marTop w:val="0"/>
                  <w:marBottom w:val="0"/>
                  <w:divBdr>
                    <w:top w:val="none" w:sz="0" w:space="0" w:color="auto"/>
                    <w:left w:val="none" w:sz="0" w:space="0" w:color="auto"/>
                    <w:bottom w:val="none" w:sz="0" w:space="0" w:color="auto"/>
                    <w:right w:val="none" w:sz="0" w:space="0" w:color="auto"/>
                  </w:divBdr>
                </w:div>
                <w:div w:id="1489588934">
                  <w:marLeft w:val="480"/>
                  <w:marRight w:val="0"/>
                  <w:marTop w:val="0"/>
                  <w:marBottom w:val="0"/>
                  <w:divBdr>
                    <w:top w:val="none" w:sz="0" w:space="0" w:color="auto"/>
                    <w:left w:val="none" w:sz="0" w:space="0" w:color="auto"/>
                    <w:bottom w:val="none" w:sz="0" w:space="0" w:color="auto"/>
                    <w:right w:val="none" w:sz="0" w:space="0" w:color="auto"/>
                  </w:divBdr>
                </w:div>
                <w:div w:id="206063512">
                  <w:marLeft w:val="480"/>
                  <w:marRight w:val="0"/>
                  <w:marTop w:val="0"/>
                  <w:marBottom w:val="0"/>
                  <w:divBdr>
                    <w:top w:val="none" w:sz="0" w:space="0" w:color="auto"/>
                    <w:left w:val="none" w:sz="0" w:space="0" w:color="auto"/>
                    <w:bottom w:val="none" w:sz="0" w:space="0" w:color="auto"/>
                    <w:right w:val="none" w:sz="0" w:space="0" w:color="auto"/>
                  </w:divBdr>
                </w:div>
                <w:div w:id="886769175">
                  <w:marLeft w:val="480"/>
                  <w:marRight w:val="0"/>
                  <w:marTop w:val="0"/>
                  <w:marBottom w:val="0"/>
                  <w:divBdr>
                    <w:top w:val="none" w:sz="0" w:space="0" w:color="auto"/>
                    <w:left w:val="none" w:sz="0" w:space="0" w:color="auto"/>
                    <w:bottom w:val="none" w:sz="0" w:space="0" w:color="auto"/>
                    <w:right w:val="none" w:sz="0" w:space="0" w:color="auto"/>
                  </w:divBdr>
                </w:div>
                <w:div w:id="722407767">
                  <w:marLeft w:val="480"/>
                  <w:marRight w:val="0"/>
                  <w:marTop w:val="0"/>
                  <w:marBottom w:val="0"/>
                  <w:divBdr>
                    <w:top w:val="none" w:sz="0" w:space="0" w:color="auto"/>
                    <w:left w:val="none" w:sz="0" w:space="0" w:color="auto"/>
                    <w:bottom w:val="none" w:sz="0" w:space="0" w:color="auto"/>
                    <w:right w:val="none" w:sz="0" w:space="0" w:color="auto"/>
                  </w:divBdr>
                </w:div>
                <w:div w:id="1260985573">
                  <w:marLeft w:val="480"/>
                  <w:marRight w:val="0"/>
                  <w:marTop w:val="0"/>
                  <w:marBottom w:val="0"/>
                  <w:divBdr>
                    <w:top w:val="none" w:sz="0" w:space="0" w:color="auto"/>
                    <w:left w:val="none" w:sz="0" w:space="0" w:color="auto"/>
                    <w:bottom w:val="none" w:sz="0" w:space="0" w:color="auto"/>
                    <w:right w:val="none" w:sz="0" w:space="0" w:color="auto"/>
                  </w:divBdr>
                </w:div>
                <w:div w:id="2133018132">
                  <w:marLeft w:val="480"/>
                  <w:marRight w:val="0"/>
                  <w:marTop w:val="0"/>
                  <w:marBottom w:val="0"/>
                  <w:divBdr>
                    <w:top w:val="none" w:sz="0" w:space="0" w:color="auto"/>
                    <w:left w:val="none" w:sz="0" w:space="0" w:color="auto"/>
                    <w:bottom w:val="none" w:sz="0" w:space="0" w:color="auto"/>
                    <w:right w:val="none" w:sz="0" w:space="0" w:color="auto"/>
                  </w:divBdr>
                </w:div>
                <w:div w:id="2054237">
                  <w:marLeft w:val="480"/>
                  <w:marRight w:val="0"/>
                  <w:marTop w:val="0"/>
                  <w:marBottom w:val="0"/>
                  <w:divBdr>
                    <w:top w:val="none" w:sz="0" w:space="0" w:color="auto"/>
                    <w:left w:val="none" w:sz="0" w:space="0" w:color="auto"/>
                    <w:bottom w:val="none" w:sz="0" w:space="0" w:color="auto"/>
                    <w:right w:val="none" w:sz="0" w:space="0" w:color="auto"/>
                  </w:divBdr>
                </w:div>
                <w:div w:id="478041135">
                  <w:marLeft w:val="480"/>
                  <w:marRight w:val="0"/>
                  <w:marTop w:val="0"/>
                  <w:marBottom w:val="0"/>
                  <w:divBdr>
                    <w:top w:val="none" w:sz="0" w:space="0" w:color="auto"/>
                    <w:left w:val="none" w:sz="0" w:space="0" w:color="auto"/>
                    <w:bottom w:val="none" w:sz="0" w:space="0" w:color="auto"/>
                    <w:right w:val="none" w:sz="0" w:space="0" w:color="auto"/>
                  </w:divBdr>
                </w:div>
                <w:div w:id="791023211">
                  <w:marLeft w:val="480"/>
                  <w:marRight w:val="0"/>
                  <w:marTop w:val="0"/>
                  <w:marBottom w:val="0"/>
                  <w:divBdr>
                    <w:top w:val="none" w:sz="0" w:space="0" w:color="auto"/>
                    <w:left w:val="none" w:sz="0" w:space="0" w:color="auto"/>
                    <w:bottom w:val="none" w:sz="0" w:space="0" w:color="auto"/>
                    <w:right w:val="none" w:sz="0" w:space="0" w:color="auto"/>
                  </w:divBdr>
                </w:div>
                <w:div w:id="577908259">
                  <w:marLeft w:val="480"/>
                  <w:marRight w:val="0"/>
                  <w:marTop w:val="0"/>
                  <w:marBottom w:val="0"/>
                  <w:divBdr>
                    <w:top w:val="none" w:sz="0" w:space="0" w:color="auto"/>
                    <w:left w:val="none" w:sz="0" w:space="0" w:color="auto"/>
                    <w:bottom w:val="none" w:sz="0" w:space="0" w:color="auto"/>
                    <w:right w:val="none" w:sz="0" w:space="0" w:color="auto"/>
                  </w:divBdr>
                </w:div>
                <w:div w:id="2083601262">
                  <w:marLeft w:val="480"/>
                  <w:marRight w:val="0"/>
                  <w:marTop w:val="0"/>
                  <w:marBottom w:val="0"/>
                  <w:divBdr>
                    <w:top w:val="none" w:sz="0" w:space="0" w:color="auto"/>
                    <w:left w:val="none" w:sz="0" w:space="0" w:color="auto"/>
                    <w:bottom w:val="none" w:sz="0" w:space="0" w:color="auto"/>
                    <w:right w:val="none" w:sz="0" w:space="0" w:color="auto"/>
                  </w:divBdr>
                </w:div>
                <w:div w:id="4290021">
                  <w:marLeft w:val="480"/>
                  <w:marRight w:val="0"/>
                  <w:marTop w:val="0"/>
                  <w:marBottom w:val="0"/>
                  <w:divBdr>
                    <w:top w:val="none" w:sz="0" w:space="0" w:color="auto"/>
                    <w:left w:val="none" w:sz="0" w:space="0" w:color="auto"/>
                    <w:bottom w:val="none" w:sz="0" w:space="0" w:color="auto"/>
                    <w:right w:val="none" w:sz="0" w:space="0" w:color="auto"/>
                  </w:divBdr>
                </w:div>
                <w:div w:id="274021503">
                  <w:marLeft w:val="480"/>
                  <w:marRight w:val="0"/>
                  <w:marTop w:val="0"/>
                  <w:marBottom w:val="0"/>
                  <w:divBdr>
                    <w:top w:val="none" w:sz="0" w:space="0" w:color="auto"/>
                    <w:left w:val="none" w:sz="0" w:space="0" w:color="auto"/>
                    <w:bottom w:val="none" w:sz="0" w:space="0" w:color="auto"/>
                    <w:right w:val="none" w:sz="0" w:space="0" w:color="auto"/>
                  </w:divBdr>
                </w:div>
                <w:div w:id="2108692374">
                  <w:marLeft w:val="480"/>
                  <w:marRight w:val="0"/>
                  <w:marTop w:val="0"/>
                  <w:marBottom w:val="0"/>
                  <w:divBdr>
                    <w:top w:val="none" w:sz="0" w:space="0" w:color="auto"/>
                    <w:left w:val="none" w:sz="0" w:space="0" w:color="auto"/>
                    <w:bottom w:val="none" w:sz="0" w:space="0" w:color="auto"/>
                    <w:right w:val="none" w:sz="0" w:space="0" w:color="auto"/>
                  </w:divBdr>
                </w:div>
                <w:div w:id="1741319029">
                  <w:marLeft w:val="480"/>
                  <w:marRight w:val="0"/>
                  <w:marTop w:val="0"/>
                  <w:marBottom w:val="0"/>
                  <w:divBdr>
                    <w:top w:val="none" w:sz="0" w:space="0" w:color="auto"/>
                    <w:left w:val="none" w:sz="0" w:space="0" w:color="auto"/>
                    <w:bottom w:val="none" w:sz="0" w:space="0" w:color="auto"/>
                    <w:right w:val="none" w:sz="0" w:space="0" w:color="auto"/>
                  </w:divBdr>
                </w:div>
                <w:div w:id="125005221">
                  <w:marLeft w:val="480"/>
                  <w:marRight w:val="0"/>
                  <w:marTop w:val="0"/>
                  <w:marBottom w:val="0"/>
                  <w:divBdr>
                    <w:top w:val="none" w:sz="0" w:space="0" w:color="auto"/>
                    <w:left w:val="none" w:sz="0" w:space="0" w:color="auto"/>
                    <w:bottom w:val="none" w:sz="0" w:space="0" w:color="auto"/>
                    <w:right w:val="none" w:sz="0" w:space="0" w:color="auto"/>
                  </w:divBdr>
                </w:div>
                <w:div w:id="1947884594">
                  <w:marLeft w:val="480"/>
                  <w:marRight w:val="0"/>
                  <w:marTop w:val="0"/>
                  <w:marBottom w:val="0"/>
                  <w:divBdr>
                    <w:top w:val="none" w:sz="0" w:space="0" w:color="auto"/>
                    <w:left w:val="none" w:sz="0" w:space="0" w:color="auto"/>
                    <w:bottom w:val="none" w:sz="0" w:space="0" w:color="auto"/>
                    <w:right w:val="none" w:sz="0" w:space="0" w:color="auto"/>
                  </w:divBdr>
                </w:div>
                <w:div w:id="425465304">
                  <w:marLeft w:val="480"/>
                  <w:marRight w:val="0"/>
                  <w:marTop w:val="0"/>
                  <w:marBottom w:val="0"/>
                  <w:divBdr>
                    <w:top w:val="none" w:sz="0" w:space="0" w:color="auto"/>
                    <w:left w:val="none" w:sz="0" w:space="0" w:color="auto"/>
                    <w:bottom w:val="none" w:sz="0" w:space="0" w:color="auto"/>
                    <w:right w:val="none" w:sz="0" w:space="0" w:color="auto"/>
                  </w:divBdr>
                </w:div>
                <w:div w:id="366763008">
                  <w:marLeft w:val="480"/>
                  <w:marRight w:val="0"/>
                  <w:marTop w:val="0"/>
                  <w:marBottom w:val="0"/>
                  <w:divBdr>
                    <w:top w:val="none" w:sz="0" w:space="0" w:color="auto"/>
                    <w:left w:val="none" w:sz="0" w:space="0" w:color="auto"/>
                    <w:bottom w:val="none" w:sz="0" w:space="0" w:color="auto"/>
                    <w:right w:val="none" w:sz="0" w:space="0" w:color="auto"/>
                  </w:divBdr>
                </w:div>
                <w:div w:id="230508987">
                  <w:marLeft w:val="480"/>
                  <w:marRight w:val="0"/>
                  <w:marTop w:val="0"/>
                  <w:marBottom w:val="0"/>
                  <w:divBdr>
                    <w:top w:val="none" w:sz="0" w:space="0" w:color="auto"/>
                    <w:left w:val="none" w:sz="0" w:space="0" w:color="auto"/>
                    <w:bottom w:val="none" w:sz="0" w:space="0" w:color="auto"/>
                    <w:right w:val="none" w:sz="0" w:space="0" w:color="auto"/>
                  </w:divBdr>
                </w:div>
                <w:div w:id="723061446">
                  <w:marLeft w:val="480"/>
                  <w:marRight w:val="0"/>
                  <w:marTop w:val="0"/>
                  <w:marBottom w:val="0"/>
                  <w:divBdr>
                    <w:top w:val="none" w:sz="0" w:space="0" w:color="auto"/>
                    <w:left w:val="none" w:sz="0" w:space="0" w:color="auto"/>
                    <w:bottom w:val="none" w:sz="0" w:space="0" w:color="auto"/>
                    <w:right w:val="none" w:sz="0" w:space="0" w:color="auto"/>
                  </w:divBdr>
                </w:div>
                <w:div w:id="1273048251">
                  <w:marLeft w:val="480"/>
                  <w:marRight w:val="0"/>
                  <w:marTop w:val="0"/>
                  <w:marBottom w:val="0"/>
                  <w:divBdr>
                    <w:top w:val="none" w:sz="0" w:space="0" w:color="auto"/>
                    <w:left w:val="none" w:sz="0" w:space="0" w:color="auto"/>
                    <w:bottom w:val="none" w:sz="0" w:space="0" w:color="auto"/>
                    <w:right w:val="none" w:sz="0" w:space="0" w:color="auto"/>
                  </w:divBdr>
                </w:div>
                <w:div w:id="206913366">
                  <w:marLeft w:val="480"/>
                  <w:marRight w:val="0"/>
                  <w:marTop w:val="0"/>
                  <w:marBottom w:val="0"/>
                  <w:divBdr>
                    <w:top w:val="none" w:sz="0" w:space="0" w:color="auto"/>
                    <w:left w:val="none" w:sz="0" w:space="0" w:color="auto"/>
                    <w:bottom w:val="none" w:sz="0" w:space="0" w:color="auto"/>
                    <w:right w:val="none" w:sz="0" w:space="0" w:color="auto"/>
                  </w:divBdr>
                </w:div>
                <w:div w:id="1804538611">
                  <w:marLeft w:val="480"/>
                  <w:marRight w:val="0"/>
                  <w:marTop w:val="0"/>
                  <w:marBottom w:val="0"/>
                  <w:divBdr>
                    <w:top w:val="none" w:sz="0" w:space="0" w:color="auto"/>
                    <w:left w:val="none" w:sz="0" w:space="0" w:color="auto"/>
                    <w:bottom w:val="none" w:sz="0" w:space="0" w:color="auto"/>
                    <w:right w:val="none" w:sz="0" w:space="0" w:color="auto"/>
                  </w:divBdr>
                </w:div>
                <w:div w:id="105851967">
                  <w:marLeft w:val="480"/>
                  <w:marRight w:val="0"/>
                  <w:marTop w:val="0"/>
                  <w:marBottom w:val="0"/>
                  <w:divBdr>
                    <w:top w:val="none" w:sz="0" w:space="0" w:color="auto"/>
                    <w:left w:val="none" w:sz="0" w:space="0" w:color="auto"/>
                    <w:bottom w:val="none" w:sz="0" w:space="0" w:color="auto"/>
                    <w:right w:val="none" w:sz="0" w:space="0" w:color="auto"/>
                  </w:divBdr>
                </w:div>
                <w:div w:id="51971119">
                  <w:marLeft w:val="480"/>
                  <w:marRight w:val="0"/>
                  <w:marTop w:val="0"/>
                  <w:marBottom w:val="0"/>
                  <w:divBdr>
                    <w:top w:val="none" w:sz="0" w:space="0" w:color="auto"/>
                    <w:left w:val="none" w:sz="0" w:space="0" w:color="auto"/>
                    <w:bottom w:val="none" w:sz="0" w:space="0" w:color="auto"/>
                    <w:right w:val="none" w:sz="0" w:space="0" w:color="auto"/>
                  </w:divBdr>
                </w:div>
              </w:divsChild>
            </w:div>
            <w:div w:id="75981729">
              <w:marLeft w:val="0"/>
              <w:marRight w:val="0"/>
              <w:marTop w:val="0"/>
              <w:marBottom w:val="0"/>
              <w:divBdr>
                <w:top w:val="none" w:sz="0" w:space="0" w:color="auto"/>
                <w:left w:val="none" w:sz="0" w:space="0" w:color="auto"/>
                <w:bottom w:val="none" w:sz="0" w:space="0" w:color="auto"/>
                <w:right w:val="none" w:sz="0" w:space="0" w:color="auto"/>
              </w:divBdr>
              <w:divsChild>
                <w:div w:id="1503857999">
                  <w:marLeft w:val="480"/>
                  <w:marRight w:val="0"/>
                  <w:marTop w:val="0"/>
                  <w:marBottom w:val="0"/>
                  <w:divBdr>
                    <w:top w:val="none" w:sz="0" w:space="0" w:color="auto"/>
                    <w:left w:val="none" w:sz="0" w:space="0" w:color="auto"/>
                    <w:bottom w:val="none" w:sz="0" w:space="0" w:color="auto"/>
                    <w:right w:val="none" w:sz="0" w:space="0" w:color="auto"/>
                  </w:divBdr>
                </w:div>
                <w:div w:id="327251033">
                  <w:marLeft w:val="480"/>
                  <w:marRight w:val="0"/>
                  <w:marTop w:val="0"/>
                  <w:marBottom w:val="0"/>
                  <w:divBdr>
                    <w:top w:val="none" w:sz="0" w:space="0" w:color="auto"/>
                    <w:left w:val="none" w:sz="0" w:space="0" w:color="auto"/>
                    <w:bottom w:val="none" w:sz="0" w:space="0" w:color="auto"/>
                    <w:right w:val="none" w:sz="0" w:space="0" w:color="auto"/>
                  </w:divBdr>
                </w:div>
                <w:div w:id="318071957">
                  <w:marLeft w:val="480"/>
                  <w:marRight w:val="0"/>
                  <w:marTop w:val="0"/>
                  <w:marBottom w:val="0"/>
                  <w:divBdr>
                    <w:top w:val="none" w:sz="0" w:space="0" w:color="auto"/>
                    <w:left w:val="none" w:sz="0" w:space="0" w:color="auto"/>
                    <w:bottom w:val="none" w:sz="0" w:space="0" w:color="auto"/>
                    <w:right w:val="none" w:sz="0" w:space="0" w:color="auto"/>
                  </w:divBdr>
                </w:div>
                <w:div w:id="1173763365">
                  <w:marLeft w:val="480"/>
                  <w:marRight w:val="0"/>
                  <w:marTop w:val="0"/>
                  <w:marBottom w:val="0"/>
                  <w:divBdr>
                    <w:top w:val="none" w:sz="0" w:space="0" w:color="auto"/>
                    <w:left w:val="none" w:sz="0" w:space="0" w:color="auto"/>
                    <w:bottom w:val="none" w:sz="0" w:space="0" w:color="auto"/>
                    <w:right w:val="none" w:sz="0" w:space="0" w:color="auto"/>
                  </w:divBdr>
                </w:div>
                <w:div w:id="1647394583">
                  <w:marLeft w:val="480"/>
                  <w:marRight w:val="0"/>
                  <w:marTop w:val="0"/>
                  <w:marBottom w:val="0"/>
                  <w:divBdr>
                    <w:top w:val="none" w:sz="0" w:space="0" w:color="auto"/>
                    <w:left w:val="none" w:sz="0" w:space="0" w:color="auto"/>
                    <w:bottom w:val="none" w:sz="0" w:space="0" w:color="auto"/>
                    <w:right w:val="none" w:sz="0" w:space="0" w:color="auto"/>
                  </w:divBdr>
                </w:div>
                <w:div w:id="2145274688">
                  <w:marLeft w:val="480"/>
                  <w:marRight w:val="0"/>
                  <w:marTop w:val="0"/>
                  <w:marBottom w:val="0"/>
                  <w:divBdr>
                    <w:top w:val="none" w:sz="0" w:space="0" w:color="auto"/>
                    <w:left w:val="none" w:sz="0" w:space="0" w:color="auto"/>
                    <w:bottom w:val="none" w:sz="0" w:space="0" w:color="auto"/>
                    <w:right w:val="none" w:sz="0" w:space="0" w:color="auto"/>
                  </w:divBdr>
                </w:div>
                <w:div w:id="65035026">
                  <w:marLeft w:val="480"/>
                  <w:marRight w:val="0"/>
                  <w:marTop w:val="0"/>
                  <w:marBottom w:val="0"/>
                  <w:divBdr>
                    <w:top w:val="none" w:sz="0" w:space="0" w:color="auto"/>
                    <w:left w:val="none" w:sz="0" w:space="0" w:color="auto"/>
                    <w:bottom w:val="none" w:sz="0" w:space="0" w:color="auto"/>
                    <w:right w:val="none" w:sz="0" w:space="0" w:color="auto"/>
                  </w:divBdr>
                </w:div>
                <w:div w:id="1998193225">
                  <w:marLeft w:val="480"/>
                  <w:marRight w:val="0"/>
                  <w:marTop w:val="0"/>
                  <w:marBottom w:val="0"/>
                  <w:divBdr>
                    <w:top w:val="none" w:sz="0" w:space="0" w:color="auto"/>
                    <w:left w:val="none" w:sz="0" w:space="0" w:color="auto"/>
                    <w:bottom w:val="none" w:sz="0" w:space="0" w:color="auto"/>
                    <w:right w:val="none" w:sz="0" w:space="0" w:color="auto"/>
                  </w:divBdr>
                </w:div>
                <w:div w:id="586613916">
                  <w:marLeft w:val="480"/>
                  <w:marRight w:val="0"/>
                  <w:marTop w:val="0"/>
                  <w:marBottom w:val="0"/>
                  <w:divBdr>
                    <w:top w:val="none" w:sz="0" w:space="0" w:color="auto"/>
                    <w:left w:val="none" w:sz="0" w:space="0" w:color="auto"/>
                    <w:bottom w:val="none" w:sz="0" w:space="0" w:color="auto"/>
                    <w:right w:val="none" w:sz="0" w:space="0" w:color="auto"/>
                  </w:divBdr>
                </w:div>
                <w:div w:id="1342315486">
                  <w:marLeft w:val="480"/>
                  <w:marRight w:val="0"/>
                  <w:marTop w:val="0"/>
                  <w:marBottom w:val="0"/>
                  <w:divBdr>
                    <w:top w:val="none" w:sz="0" w:space="0" w:color="auto"/>
                    <w:left w:val="none" w:sz="0" w:space="0" w:color="auto"/>
                    <w:bottom w:val="none" w:sz="0" w:space="0" w:color="auto"/>
                    <w:right w:val="none" w:sz="0" w:space="0" w:color="auto"/>
                  </w:divBdr>
                </w:div>
                <w:div w:id="281615562">
                  <w:marLeft w:val="480"/>
                  <w:marRight w:val="0"/>
                  <w:marTop w:val="0"/>
                  <w:marBottom w:val="0"/>
                  <w:divBdr>
                    <w:top w:val="none" w:sz="0" w:space="0" w:color="auto"/>
                    <w:left w:val="none" w:sz="0" w:space="0" w:color="auto"/>
                    <w:bottom w:val="none" w:sz="0" w:space="0" w:color="auto"/>
                    <w:right w:val="none" w:sz="0" w:space="0" w:color="auto"/>
                  </w:divBdr>
                </w:div>
                <w:div w:id="252277227">
                  <w:marLeft w:val="480"/>
                  <w:marRight w:val="0"/>
                  <w:marTop w:val="0"/>
                  <w:marBottom w:val="0"/>
                  <w:divBdr>
                    <w:top w:val="none" w:sz="0" w:space="0" w:color="auto"/>
                    <w:left w:val="none" w:sz="0" w:space="0" w:color="auto"/>
                    <w:bottom w:val="none" w:sz="0" w:space="0" w:color="auto"/>
                    <w:right w:val="none" w:sz="0" w:space="0" w:color="auto"/>
                  </w:divBdr>
                </w:div>
                <w:div w:id="1599679890">
                  <w:marLeft w:val="480"/>
                  <w:marRight w:val="0"/>
                  <w:marTop w:val="0"/>
                  <w:marBottom w:val="0"/>
                  <w:divBdr>
                    <w:top w:val="none" w:sz="0" w:space="0" w:color="auto"/>
                    <w:left w:val="none" w:sz="0" w:space="0" w:color="auto"/>
                    <w:bottom w:val="none" w:sz="0" w:space="0" w:color="auto"/>
                    <w:right w:val="none" w:sz="0" w:space="0" w:color="auto"/>
                  </w:divBdr>
                </w:div>
                <w:div w:id="1401441816">
                  <w:marLeft w:val="480"/>
                  <w:marRight w:val="0"/>
                  <w:marTop w:val="0"/>
                  <w:marBottom w:val="0"/>
                  <w:divBdr>
                    <w:top w:val="none" w:sz="0" w:space="0" w:color="auto"/>
                    <w:left w:val="none" w:sz="0" w:space="0" w:color="auto"/>
                    <w:bottom w:val="none" w:sz="0" w:space="0" w:color="auto"/>
                    <w:right w:val="none" w:sz="0" w:space="0" w:color="auto"/>
                  </w:divBdr>
                </w:div>
                <w:div w:id="158615422">
                  <w:marLeft w:val="480"/>
                  <w:marRight w:val="0"/>
                  <w:marTop w:val="0"/>
                  <w:marBottom w:val="0"/>
                  <w:divBdr>
                    <w:top w:val="none" w:sz="0" w:space="0" w:color="auto"/>
                    <w:left w:val="none" w:sz="0" w:space="0" w:color="auto"/>
                    <w:bottom w:val="none" w:sz="0" w:space="0" w:color="auto"/>
                    <w:right w:val="none" w:sz="0" w:space="0" w:color="auto"/>
                  </w:divBdr>
                </w:div>
                <w:div w:id="1562131404">
                  <w:marLeft w:val="480"/>
                  <w:marRight w:val="0"/>
                  <w:marTop w:val="0"/>
                  <w:marBottom w:val="0"/>
                  <w:divBdr>
                    <w:top w:val="none" w:sz="0" w:space="0" w:color="auto"/>
                    <w:left w:val="none" w:sz="0" w:space="0" w:color="auto"/>
                    <w:bottom w:val="none" w:sz="0" w:space="0" w:color="auto"/>
                    <w:right w:val="none" w:sz="0" w:space="0" w:color="auto"/>
                  </w:divBdr>
                </w:div>
                <w:div w:id="536116187">
                  <w:marLeft w:val="480"/>
                  <w:marRight w:val="0"/>
                  <w:marTop w:val="0"/>
                  <w:marBottom w:val="0"/>
                  <w:divBdr>
                    <w:top w:val="none" w:sz="0" w:space="0" w:color="auto"/>
                    <w:left w:val="none" w:sz="0" w:space="0" w:color="auto"/>
                    <w:bottom w:val="none" w:sz="0" w:space="0" w:color="auto"/>
                    <w:right w:val="none" w:sz="0" w:space="0" w:color="auto"/>
                  </w:divBdr>
                </w:div>
                <w:div w:id="1077172786">
                  <w:marLeft w:val="480"/>
                  <w:marRight w:val="0"/>
                  <w:marTop w:val="0"/>
                  <w:marBottom w:val="0"/>
                  <w:divBdr>
                    <w:top w:val="none" w:sz="0" w:space="0" w:color="auto"/>
                    <w:left w:val="none" w:sz="0" w:space="0" w:color="auto"/>
                    <w:bottom w:val="none" w:sz="0" w:space="0" w:color="auto"/>
                    <w:right w:val="none" w:sz="0" w:space="0" w:color="auto"/>
                  </w:divBdr>
                </w:div>
                <w:div w:id="1109620120">
                  <w:marLeft w:val="480"/>
                  <w:marRight w:val="0"/>
                  <w:marTop w:val="0"/>
                  <w:marBottom w:val="0"/>
                  <w:divBdr>
                    <w:top w:val="none" w:sz="0" w:space="0" w:color="auto"/>
                    <w:left w:val="none" w:sz="0" w:space="0" w:color="auto"/>
                    <w:bottom w:val="none" w:sz="0" w:space="0" w:color="auto"/>
                    <w:right w:val="none" w:sz="0" w:space="0" w:color="auto"/>
                  </w:divBdr>
                </w:div>
                <w:div w:id="1941520829">
                  <w:marLeft w:val="480"/>
                  <w:marRight w:val="0"/>
                  <w:marTop w:val="0"/>
                  <w:marBottom w:val="0"/>
                  <w:divBdr>
                    <w:top w:val="none" w:sz="0" w:space="0" w:color="auto"/>
                    <w:left w:val="none" w:sz="0" w:space="0" w:color="auto"/>
                    <w:bottom w:val="none" w:sz="0" w:space="0" w:color="auto"/>
                    <w:right w:val="none" w:sz="0" w:space="0" w:color="auto"/>
                  </w:divBdr>
                </w:div>
                <w:div w:id="92432861">
                  <w:marLeft w:val="480"/>
                  <w:marRight w:val="0"/>
                  <w:marTop w:val="0"/>
                  <w:marBottom w:val="0"/>
                  <w:divBdr>
                    <w:top w:val="none" w:sz="0" w:space="0" w:color="auto"/>
                    <w:left w:val="none" w:sz="0" w:space="0" w:color="auto"/>
                    <w:bottom w:val="none" w:sz="0" w:space="0" w:color="auto"/>
                    <w:right w:val="none" w:sz="0" w:space="0" w:color="auto"/>
                  </w:divBdr>
                </w:div>
                <w:div w:id="1597012306">
                  <w:marLeft w:val="480"/>
                  <w:marRight w:val="0"/>
                  <w:marTop w:val="0"/>
                  <w:marBottom w:val="0"/>
                  <w:divBdr>
                    <w:top w:val="none" w:sz="0" w:space="0" w:color="auto"/>
                    <w:left w:val="none" w:sz="0" w:space="0" w:color="auto"/>
                    <w:bottom w:val="none" w:sz="0" w:space="0" w:color="auto"/>
                    <w:right w:val="none" w:sz="0" w:space="0" w:color="auto"/>
                  </w:divBdr>
                </w:div>
                <w:div w:id="1966544472">
                  <w:marLeft w:val="480"/>
                  <w:marRight w:val="0"/>
                  <w:marTop w:val="0"/>
                  <w:marBottom w:val="0"/>
                  <w:divBdr>
                    <w:top w:val="none" w:sz="0" w:space="0" w:color="auto"/>
                    <w:left w:val="none" w:sz="0" w:space="0" w:color="auto"/>
                    <w:bottom w:val="none" w:sz="0" w:space="0" w:color="auto"/>
                    <w:right w:val="none" w:sz="0" w:space="0" w:color="auto"/>
                  </w:divBdr>
                </w:div>
                <w:div w:id="1305089064">
                  <w:marLeft w:val="480"/>
                  <w:marRight w:val="0"/>
                  <w:marTop w:val="0"/>
                  <w:marBottom w:val="0"/>
                  <w:divBdr>
                    <w:top w:val="none" w:sz="0" w:space="0" w:color="auto"/>
                    <w:left w:val="none" w:sz="0" w:space="0" w:color="auto"/>
                    <w:bottom w:val="none" w:sz="0" w:space="0" w:color="auto"/>
                    <w:right w:val="none" w:sz="0" w:space="0" w:color="auto"/>
                  </w:divBdr>
                </w:div>
                <w:div w:id="1267928568">
                  <w:marLeft w:val="480"/>
                  <w:marRight w:val="0"/>
                  <w:marTop w:val="0"/>
                  <w:marBottom w:val="0"/>
                  <w:divBdr>
                    <w:top w:val="none" w:sz="0" w:space="0" w:color="auto"/>
                    <w:left w:val="none" w:sz="0" w:space="0" w:color="auto"/>
                    <w:bottom w:val="none" w:sz="0" w:space="0" w:color="auto"/>
                    <w:right w:val="none" w:sz="0" w:space="0" w:color="auto"/>
                  </w:divBdr>
                </w:div>
                <w:div w:id="1600522937">
                  <w:marLeft w:val="480"/>
                  <w:marRight w:val="0"/>
                  <w:marTop w:val="0"/>
                  <w:marBottom w:val="0"/>
                  <w:divBdr>
                    <w:top w:val="none" w:sz="0" w:space="0" w:color="auto"/>
                    <w:left w:val="none" w:sz="0" w:space="0" w:color="auto"/>
                    <w:bottom w:val="none" w:sz="0" w:space="0" w:color="auto"/>
                    <w:right w:val="none" w:sz="0" w:space="0" w:color="auto"/>
                  </w:divBdr>
                </w:div>
                <w:div w:id="1867866510">
                  <w:marLeft w:val="480"/>
                  <w:marRight w:val="0"/>
                  <w:marTop w:val="0"/>
                  <w:marBottom w:val="0"/>
                  <w:divBdr>
                    <w:top w:val="none" w:sz="0" w:space="0" w:color="auto"/>
                    <w:left w:val="none" w:sz="0" w:space="0" w:color="auto"/>
                    <w:bottom w:val="none" w:sz="0" w:space="0" w:color="auto"/>
                    <w:right w:val="none" w:sz="0" w:space="0" w:color="auto"/>
                  </w:divBdr>
                </w:div>
                <w:div w:id="913590023">
                  <w:marLeft w:val="480"/>
                  <w:marRight w:val="0"/>
                  <w:marTop w:val="0"/>
                  <w:marBottom w:val="0"/>
                  <w:divBdr>
                    <w:top w:val="none" w:sz="0" w:space="0" w:color="auto"/>
                    <w:left w:val="none" w:sz="0" w:space="0" w:color="auto"/>
                    <w:bottom w:val="none" w:sz="0" w:space="0" w:color="auto"/>
                    <w:right w:val="none" w:sz="0" w:space="0" w:color="auto"/>
                  </w:divBdr>
                </w:div>
                <w:div w:id="1988194833">
                  <w:marLeft w:val="480"/>
                  <w:marRight w:val="0"/>
                  <w:marTop w:val="0"/>
                  <w:marBottom w:val="0"/>
                  <w:divBdr>
                    <w:top w:val="none" w:sz="0" w:space="0" w:color="auto"/>
                    <w:left w:val="none" w:sz="0" w:space="0" w:color="auto"/>
                    <w:bottom w:val="none" w:sz="0" w:space="0" w:color="auto"/>
                    <w:right w:val="none" w:sz="0" w:space="0" w:color="auto"/>
                  </w:divBdr>
                </w:div>
                <w:div w:id="298656282">
                  <w:marLeft w:val="480"/>
                  <w:marRight w:val="0"/>
                  <w:marTop w:val="0"/>
                  <w:marBottom w:val="0"/>
                  <w:divBdr>
                    <w:top w:val="none" w:sz="0" w:space="0" w:color="auto"/>
                    <w:left w:val="none" w:sz="0" w:space="0" w:color="auto"/>
                    <w:bottom w:val="none" w:sz="0" w:space="0" w:color="auto"/>
                    <w:right w:val="none" w:sz="0" w:space="0" w:color="auto"/>
                  </w:divBdr>
                </w:div>
                <w:div w:id="1441757558">
                  <w:marLeft w:val="480"/>
                  <w:marRight w:val="0"/>
                  <w:marTop w:val="0"/>
                  <w:marBottom w:val="0"/>
                  <w:divBdr>
                    <w:top w:val="none" w:sz="0" w:space="0" w:color="auto"/>
                    <w:left w:val="none" w:sz="0" w:space="0" w:color="auto"/>
                    <w:bottom w:val="none" w:sz="0" w:space="0" w:color="auto"/>
                    <w:right w:val="none" w:sz="0" w:space="0" w:color="auto"/>
                  </w:divBdr>
                </w:div>
                <w:div w:id="1180663744">
                  <w:marLeft w:val="480"/>
                  <w:marRight w:val="0"/>
                  <w:marTop w:val="0"/>
                  <w:marBottom w:val="0"/>
                  <w:divBdr>
                    <w:top w:val="none" w:sz="0" w:space="0" w:color="auto"/>
                    <w:left w:val="none" w:sz="0" w:space="0" w:color="auto"/>
                    <w:bottom w:val="none" w:sz="0" w:space="0" w:color="auto"/>
                    <w:right w:val="none" w:sz="0" w:space="0" w:color="auto"/>
                  </w:divBdr>
                </w:div>
                <w:div w:id="173764386">
                  <w:marLeft w:val="480"/>
                  <w:marRight w:val="0"/>
                  <w:marTop w:val="0"/>
                  <w:marBottom w:val="0"/>
                  <w:divBdr>
                    <w:top w:val="none" w:sz="0" w:space="0" w:color="auto"/>
                    <w:left w:val="none" w:sz="0" w:space="0" w:color="auto"/>
                    <w:bottom w:val="none" w:sz="0" w:space="0" w:color="auto"/>
                    <w:right w:val="none" w:sz="0" w:space="0" w:color="auto"/>
                  </w:divBdr>
                </w:div>
                <w:div w:id="649483471">
                  <w:marLeft w:val="480"/>
                  <w:marRight w:val="0"/>
                  <w:marTop w:val="0"/>
                  <w:marBottom w:val="0"/>
                  <w:divBdr>
                    <w:top w:val="none" w:sz="0" w:space="0" w:color="auto"/>
                    <w:left w:val="none" w:sz="0" w:space="0" w:color="auto"/>
                    <w:bottom w:val="none" w:sz="0" w:space="0" w:color="auto"/>
                    <w:right w:val="none" w:sz="0" w:space="0" w:color="auto"/>
                  </w:divBdr>
                </w:div>
                <w:div w:id="503710250">
                  <w:marLeft w:val="480"/>
                  <w:marRight w:val="0"/>
                  <w:marTop w:val="0"/>
                  <w:marBottom w:val="0"/>
                  <w:divBdr>
                    <w:top w:val="none" w:sz="0" w:space="0" w:color="auto"/>
                    <w:left w:val="none" w:sz="0" w:space="0" w:color="auto"/>
                    <w:bottom w:val="none" w:sz="0" w:space="0" w:color="auto"/>
                    <w:right w:val="none" w:sz="0" w:space="0" w:color="auto"/>
                  </w:divBdr>
                </w:div>
                <w:div w:id="389305717">
                  <w:marLeft w:val="480"/>
                  <w:marRight w:val="0"/>
                  <w:marTop w:val="0"/>
                  <w:marBottom w:val="0"/>
                  <w:divBdr>
                    <w:top w:val="none" w:sz="0" w:space="0" w:color="auto"/>
                    <w:left w:val="none" w:sz="0" w:space="0" w:color="auto"/>
                    <w:bottom w:val="none" w:sz="0" w:space="0" w:color="auto"/>
                    <w:right w:val="none" w:sz="0" w:space="0" w:color="auto"/>
                  </w:divBdr>
                </w:div>
                <w:div w:id="2133739975">
                  <w:marLeft w:val="480"/>
                  <w:marRight w:val="0"/>
                  <w:marTop w:val="0"/>
                  <w:marBottom w:val="0"/>
                  <w:divBdr>
                    <w:top w:val="none" w:sz="0" w:space="0" w:color="auto"/>
                    <w:left w:val="none" w:sz="0" w:space="0" w:color="auto"/>
                    <w:bottom w:val="none" w:sz="0" w:space="0" w:color="auto"/>
                    <w:right w:val="none" w:sz="0" w:space="0" w:color="auto"/>
                  </w:divBdr>
                </w:div>
                <w:div w:id="1967925858">
                  <w:marLeft w:val="480"/>
                  <w:marRight w:val="0"/>
                  <w:marTop w:val="0"/>
                  <w:marBottom w:val="0"/>
                  <w:divBdr>
                    <w:top w:val="none" w:sz="0" w:space="0" w:color="auto"/>
                    <w:left w:val="none" w:sz="0" w:space="0" w:color="auto"/>
                    <w:bottom w:val="none" w:sz="0" w:space="0" w:color="auto"/>
                    <w:right w:val="none" w:sz="0" w:space="0" w:color="auto"/>
                  </w:divBdr>
                </w:div>
                <w:div w:id="108204185">
                  <w:marLeft w:val="480"/>
                  <w:marRight w:val="0"/>
                  <w:marTop w:val="0"/>
                  <w:marBottom w:val="0"/>
                  <w:divBdr>
                    <w:top w:val="none" w:sz="0" w:space="0" w:color="auto"/>
                    <w:left w:val="none" w:sz="0" w:space="0" w:color="auto"/>
                    <w:bottom w:val="none" w:sz="0" w:space="0" w:color="auto"/>
                    <w:right w:val="none" w:sz="0" w:space="0" w:color="auto"/>
                  </w:divBdr>
                </w:div>
                <w:div w:id="1141967556">
                  <w:marLeft w:val="480"/>
                  <w:marRight w:val="0"/>
                  <w:marTop w:val="0"/>
                  <w:marBottom w:val="0"/>
                  <w:divBdr>
                    <w:top w:val="none" w:sz="0" w:space="0" w:color="auto"/>
                    <w:left w:val="none" w:sz="0" w:space="0" w:color="auto"/>
                    <w:bottom w:val="none" w:sz="0" w:space="0" w:color="auto"/>
                    <w:right w:val="none" w:sz="0" w:space="0" w:color="auto"/>
                  </w:divBdr>
                </w:div>
                <w:div w:id="2035423979">
                  <w:marLeft w:val="480"/>
                  <w:marRight w:val="0"/>
                  <w:marTop w:val="0"/>
                  <w:marBottom w:val="0"/>
                  <w:divBdr>
                    <w:top w:val="none" w:sz="0" w:space="0" w:color="auto"/>
                    <w:left w:val="none" w:sz="0" w:space="0" w:color="auto"/>
                    <w:bottom w:val="none" w:sz="0" w:space="0" w:color="auto"/>
                    <w:right w:val="none" w:sz="0" w:space="0" w:color="auto"/>
                  </w:divBdr>
                </w:div>
                <w:div w:id="672412384">
                  <w:marLeft w:val="480"/>
                  <w:marRight w:val="0"/>
                  <w:marTop w:val="0"/>
                  <w:marBottom w:val="0"/>
                  <w:divBdr>
                    <w:top w:val="none" w:sz="0" w:space="0" w:color="auto"/>
                    <w:left w:val="none" w:sz="0" w:space="0" w:color="auto"/>
                    <w:bottom w:val="none" w:sz="0" w:space="0" w:color="auto"/>
                    <w:right w:val="none" w:sz="0" w:space="0" w:color="auto"/>
                  </w:divBdr>
                </w:div>
                <w:div w:id="1572153074">
                  <w:marLeft w:val="480"/>
                  <w:marRight w:val="0"/>
                  <w:marTop w:val="0"/>
                  <w:marBottom w:val="0"/>
                  <w:divBdr>
                    <w:top w:val="none" w:sz="0" w:space="0" w:color="auto"/>
                    <w:left w:val="none" w:sz="0" w:space="0" w:color="auto"/>
                    <w:bottom w:val="none" w:sz="0" w:space="0" w:color="auto"/>
                    <w:right w:val="none" w:sz="0" w:space="0" w:color="auto"/>
                  </w:divBdr>
                </w:div>
                <w:div w:id="771507836">
                  <w:marLeft w:val="480"/>
                  <w:marRight w:val="0"/>
                  <w:marTop w:val="0"/>
                  <w:marBottom w:val="0"/>
                  <w:divBdr>
                    <w:top w:val="none" w:sz="0" w:space="0" w:color="auto"/>
                    <w:left w:val="none" w:sz="0" w:space="0" w:color="auto"/>
                    <w:bottom w:val="none" w:sz="0" w:space="0" w:color="auto"/>
                    <w:right w:val="none" w:sz="0" w:space="0" w:color="auto"/>
                  </w:divBdr>
                </w:div>
                <w:div w:id="799880432">
                  <w:marLeft w:val="480"/>
                  <w:marRight w:val="0"/>
                  <w:marTop w:val="0"/>
                  <w:marBottom w:val="0"/>
                  <w:divBdr>
                    <w:top w:val="none" w:sz="0" w:space="0" w:color="auto"/>
                    <w:left w:val="none" w:sz="0" w:space="0" w:color="auto"/>
                    <w:bottom w:val="none" w:sz="0" w:space="0" w:color="auto"/>
                    <w:right w:val="none" w:sz="0" w:space="0" w:color="auto"/>
                  </w:divBdr>
                </w:div>
                <w:div w:id="2120367168">
                  <w:marLeft w:val="480"/>
                  <w:marRight w:val="0"/>
                  <w:marTop w:val="0"/>
                  <w:marBottom w:val="0"/>
                  <w:divBdr>
                    <w:top w:val="none" w:sz="0" w:space="0" w:color="auto"/>
                    <w:left w:val="none" w:sz="0" w:space="0" w:color="auto"/>
                    <w:bottom w:val="none" w:sz="0" w:space="0" w:color="auto"/>
                    <w:right w:val="none" w:sz="0" w:space="0" w:color="auto"/>
                  </w:divBdr>
                </w:div>
                <w:div w:id="261836083">
                  <w:marLeft w:val="480"/>
                  <w:marRight w:val="0"/>
                  <w:marTop w:val="0"/>
                  <w:marBottom w:val="0"/>
                  <w:divBdr>
                    <w:top w:val="none" w:sz="0" w:space="0" w:color="auto"/>
                    <w:left w:val="none" w:sz="0" w:space="0" w:color="auto"/>
                    <w:bottom w:val="none" w:sz="0" w:space="0" w:color="auto"/>
                    <w:right w:val="none" w:sz="0" w:space="0" w:color="auto"/>
                  </w:divBdr>
                </w:div>
                <w:div w:id="1100955277">
                  <w:marLeft w:val="480"/>
                  <w:marRight w:val="0"/>
                  <w:marTop w:val="0"/>
                  <w:marBottom w:val="0"/>
                  <w:divBdr>
                    <w:top w:val="none" w:sz="0" w:space="0" w:color="auto"/>
                    <w:left w:val="none" w:sz="0" w:space="0" w:color="auto"/>
                    <w:bottom w:val="none" w:sz="0" w:space="0" w:color="auto"/>
                    <w:right w:val="none" w:sz="0" w:space="0" w:color="auto"/>
                  </w:divBdr>
                </w:div>
                <w:div w:id="1369840607">
                  <w:marLeft w:val="480"/>
                  <w:marRight w:val="0"/>
                  <w:marTop w:val="0"/>
                  <w:marBottom w:val="0"/>
                  <w:divBdr>
                    <w:top w:val="none" w:sz="0" w:space="0" w:color="auto"/>
                    <w:left w:val="none" w:sz="0" w:space="0" w:color="auto"/>
                    <w:bottom w:val="none" w:sz="0" w:space="0" w:color="auto"/>
                    <w:right w:val="none" w:sz="0" w:space="0" w:color="auto"/>
                  </w:divBdr>
                </w:div>
                <w:div w:id="962224682">
                  <w:marLeft w:val="480"/>
                  <w:marRight w:val="0"/>
                  <w:marTop w:val="0"/>
                  <w:marBottom w:val="0"/>
                  <w:divBdr>
                    <w:top w:val="none" w:sz="0" w:space="0" w:color="auto"/>
                    <w:left w:val="none" w:sz="0" w:space="0" w:color="auto"/>
                    <w:bottom w:val="none" w:sz="0" w:space="0" w:color="auto"/>
                    <w:right w:val="none" w:sz="0" w:space="0" w:color="auto"/>
                  </w:divBdr>
                </w:div>
              </w:divsChild>
            </w:div>
            <w:div w:id="1173032399">
              <w:marLeft w:val="0"/>
              <w:marRight w:val="0"/>
              <w:marTop w:val="0"/>
              <w:marBottom w:val="0"/>
              <w:divBdr>
                <w:top w:val="none" w:sz="0" w:space="0" w:color="auto"/>
                <w:left w:val="none" w:sz="0" w:space="0" w:color="auto"/>
                <w:bottom w:val="none" w:sz="0" w:space="0" w:color="auto"/>
                <w:right w:val="none" w:sz="0" w:space="0" w:color="auto"/>
              </w:divBdr>
              <w:divsChild>
                <w:div w:id="609314848">
                  <w:marLeft w:val="480"/>
                  <w:marRight w:val="0"/>
                  <w:marTop w:val="0"/>
                  <w:marBottom w:val="0"/>
                  <w:divBdr>
                    <w:top w:val="none" w:sz="0" w:space="0" w:color="auto"/>
                    <w:left w:val="none" w:sz="0" w:space="0" w:color="auto"/>
                    <w:bottom w:val="none" w:sz="0" w:space="0" w:color="auto"/>
                    <w:right w:val="none" w:sz="0" w:space="0" w:color="auto"/>
                  </w:divBdr>
                </w:div>
                <w:div w:id="959073580">
                  <w:marLeft w:val="480"/>
                  <w:marRight w:val="0"/>
                  <w:marTop w:val="0"/>
                  <w:marBottom w:val="0"/>
                  <w:divBdr>
                    <w:top w:val="none" w:sz="0" w:space="0" w:color="auto"/>
                    <w:left w:val="none" w:sz="0" w:space="0" w:color="auto"/>
                    <w:bottom w:val="none" w:sz="0" w:space="0" w:color="auto"/>
                    <w:right w:val="none" w:sz="0" w:space="0" w:color="auto"/>
                  </w:divBdr>
                </w:div>
                <w:div w:id="624239185">
                  <w:marLeft w:val="480"/>
                  <w:marRight w:val="0"/>
                  <w:marTop w:val="0"/>
                  <w:marBottom w:val="0"/>
                  <w:divBdr>
                    <w:top w:val="none" w:sz="0" w:space="0" w:color="auto"/>
                    <w:left w:val="none" w:sz="0" w:space="0" w:color="auto"/>
                    <w:bottom w:val="none" w:sz="0" w:space="0" w:color="auto"/>
                    <w:right w:val="none" w:sz="0" w:space="0" w:color="auto"/>
                  </w:divBdr>
                </w:div>
                <w:div w:id="80805967">
                  <w:marLeft w:val="480"/>
                  <w:marRight w:val="0"/>
                  <w:marTop w:val="0"/>
                  <w:marBottom w:val="0"/>
                  <w:divBdr>
                    <w:top w:val="none" w:sz="0" w:space="0" w:color="auto"/>
                    <w:left w:val="none" w:sz="0" w:space="0" w:color="auto"/>
                    <w:bottom w:val="none" w:sz="0" w:space="0" w:color="auto"/>
                    <w:right w:val="none" w:sz="0" w:space="0" w:color="auto"/>
                  </w:divBdr>
                </w:div>
                <w:div w:id="1514300489">
                  <w:marLeft w:val="480"/>
                  <w:marRight w:val="0"/>
                  <w:marTop w:val="0"/>
                  <w:marBottom w:val="0"/>
                  <w:divBdr>
                    <w:top w:val="none" w:sz="0" w:space="0" w:color="auto"/>
                    <w:left w:val="none" w:sz="0" w:space="0" w:color="auto"/>
                    <w:bottom w:val="none" w:sz="0" w:space="0" w:color="auto"/>
                    <w:right w:val="none" w:sz="0" w:space="0" w:color="auto"/>
                  </w:divBdr>
                </w:div>
                <w:div w:id="1888175787">
                  <w:marLeft w:val="480"/>
                  <w:marRight w:val="0"/>
                  <w:marTop w:val="0"/>
                  <w:marBottom w:val="0"/>
                  <w:divBdr>
                    <w:top w:val="none" w:sz="0" w:space="0" w:color="auto"/>
                    <w:left w:val="none" w:sz="0" w:space="0" w:color="auto"/>
                    <w:bottom w:val="none" w:sz="0" w:space="0" w:color="auto"/>
                    <w:right w:val="none" w:sz="0" w:space="0" w:color="auto"/>
                  </w:divBdr>
                </w:div>
                <w:div w:id="789280211">
                  <w:marLeft w:val="480"/>
                  <w:marRight w:val="0"/>
                  <w:marTop w:val="0"/>
                  <w:marBottom w:val="0"/>
                  <w:divBdr>
                    <w:top w:val="none" w:sz="0" w:space="0" w:color="auto"/>
                    <w:left w:val="none" w:sz="0" w:space="0" w:color="auto"/>
                    <w:bottom w:val="none" w:sz="0" w:space="0" w:color="auto"/>
                    <w:right w:val="none" w:sz="0" w:space="0" w:color="auto"/>
                  </w:divBdr>
                </w:div>
                <w:div w:id="1256522030">
                  <w:marLeft w:val="480"/>
                  <w:marRight w:val="0"/>
                  <w:marTop w:val="0"/>
                  <w:marBottom w:val="0"/>
                  <w:divBdr>
                    <w:top w:val="none" w:sz="0" w:space="0" w:color="auto"/>
                    <w:left w:val="none" w:sz="0" w:space="0" w:color="auto"/>
                    <w:bottom w:val="none" w:sz="0" w:space="0" w:color="auto"/>
                    <w:right w:val="none" w:sz="0" w:space="0" w:color="auto"/>
                  </w:divBdr>
                </w:div>
                <w:div w:id="1119252606">
                  <w:marLeft w:val="480"/>
                  <w:marRight w:val="0"/>
                  <w:marTop w:val="0"/>
                  <w:marBottom w:val="0"/>
                  <w:divBdr>
                    <w:top w:val="none" w:sz="0" w:space="0" w:color="auto"/>
                    <w:left w:val="none" w:sz="0" w:space="0" w:color="auto"/>
                    <w:bottom w:val="none" w:sz="0" w:space="0" w:color="auto"/>
                    <w:right w:val="none" w:sz="0" w:space="0" w:color="auto"/>
                  </w:divBdr>
                </w:div>
                <w:div w:id="1196844623">
                  <w:marLeft w:val="480"/>
                  <w:marRight w:val="0"/>
                  <w:marTop w:val="0"/>
                  <w:marBottom w:val="0"/>
                  <w:divBdr>
                    <w:top w:val="none" w:sz="0" w:space="0" w:color="auto"/>
                    <w:left w:val="none" w:sz="0" w:space="0" w:color="auto"/>
                    <w:bottom w:val="none" w:sz="0" w:space="0" w:color="auto"/>
                    <w:right w:val="none" w:sz="0" w:space="0" w:color="auto"/>
                  </w:divBdr>
                </w:div>
                <w:div w:id="2128770842">
                  <w:marLeft w:val="480"/>
                  <w:marRight w:val="0"/>
                  <w:marTop w:val="0"/>
                  <w:marBottom w:val="0"/>
                  <w:divBdr>
                    <w:top w:val="none" w:sz="0" w:space="0" w:color="auto"/>
                    <w:left w:val="none" w:sz="0" w:space="0" w:color="auto"/>
                    <w:bottom w:val="none" w:sz="0" w:space="0" w:color="auto"/>
                    <w:right w:val="none" w:sz="0" w:space="0" w:color="auto"/>
                  </w:divBdr>
                </w:div>
                <w:div w:id="1250189829">
                  <w:marLeft w:val="480"/>
                  <w:marRight w:val="0"/>
                  <w:marTop w:val="0"/>
                  <w:marBottom w:val="0"/>
                  <w:divBdr>
                    <w:top w:val="none" w:sz="0" w:space="0" w:color="auto"/>
                    <w:left w:val="none" w:sz="0" w:space="0" w:color="auto"/>
                    <w:bottom w:val="none" w:sz="0" w:space="0" w:color="auto"/>
                    <w:right w:val="none" w:sz="0" w:space="0" w:color="auto"/>
                  </w:divBdr>
                </w:div>
                <w:div w:id="203055428">
                  <w:marLeft w:val="480"/>
                  <w:marRight w:val="0"/>
                  <w:marTop w:val="0"/>
                  <w:marBottom w:val="0"/>
                  <w:divBdr>
                    <w:top w:val="none" w:sz="0" w:space="0" w:color="auto"/>
                    <w:left w:val="none" w:sz="0" w:space="0" w:color="auto"/>
                    <w:bottom w:val="none" w:sz="0" w:space="0" w:color="auto"/>
                    <w:right w:val="none" w:sz="0" w:space="0" w:color="auto"/>
                  </w:divBdr>
                </w:div>
                <w:div w:id="181021670">
                  <w:marLeft w:val="480"/>
                  <w:marRight w:val="0"/>
                  <w:marTop w:val="0"/>
                  <w:marBottom w:val="0"/>
                  <w:divBdr>
                    <w:top w:val="none" w:sz="0" w:space="0" w:color="auto"/>
                    <w:left w:val="none" w:sz="0" w:space="0" w:color="auto"/>
                    <w:bottom w:val="none" w:sz="0" w:space="0" w:color="auto"/>
                    <w:right w:val="none" w:sz="0" w:space="0" w:color="auto"/>
                  </w:divBdr>
                </w:div>
                <w:div w:id="915089514">
                  <w:marLeft w:val="480"/>
                  <w:marRight w:val="0"/>
                  <w:marTop w:val="0"/>
                  <w:marBottom w:val="0"/>
                  <w:divBdr>
                    <w:top w:val="none" w:sz="0" w:space="0" w:color="auto"/>
                    <w:left w:val="none" w:sz="0" w:space="0" w:color="auto"/>
                    <w:bottom w:val="none" w:sz="0" w:space="0" w:color="auto"/>
                    <w:right w:val="none" w:sz="0" w:space="0" w:color="auto"/>
                  </w:divBdr>
                </w:div>
                <w:div w:id="171144467">
                  <w:marLeft w:val="480"/>
                  <w:marRight w:val="0"/>
                  <w:marTop w:val="0"/>
                  <w:marBottom w:val="0"/>
                  <w:divBdr>
                    <w:top w:val="none" w:sz="0" w:space="0" w:color="auto"/>
                    <w:left w:val="none" w:sz="0" w:space="0" w:color="auto"/>
                    <w:bottom w:val="none" w:sz="0" w:space="0" w:color="auto"/>
                    <w:right w:val="none" w:sz="0" w:space="0" w:color="auto"/>
                  </w:divBdr>
                </w:div>
                <w:div w:id="58097243">
                  <w:marLeft w:val="480"/>
                  <w:marRight w:val="0"/>
                  <w:marTop w:val="0"/>
                  <w:marBottom w:val="0"/>
                  <w:divBdr>
                    <w:top w:val="none" w:sz="0" w:space="0" w:color="auto"/>
                    <w:left w:val="none" w:sz="0" w:space="0" w:color="auto"/>
                    <w:bottom w:val="none" w:sz="0" w:space="0" w:color="auto"/>
                    <w:right w:val="none" w:sz="0" w:space="0" w:color="auto"/>
                  </w:divBdr>
                </w:div>
                <w:div w:id="594560265">
                  <w:marLeft w:val="480"/>
                  <w:marRight w:val="0"/>
                  <w:marTop w:val="0"/>
                  <w:marBottom w:val="0"/>
                  <w:divBdr>
                    <w:top w:val="none" w:sz="0" w:space="0" w:color="auto"/>
                    <w:left w:val="none" w:sz="0" w:space="0" w:color="auto"/>
                    <w:bottom w:val="none" w:sz="0" w:space="0" w:color="auto"/>
                    <w:right w:val="none" w:sz="0" w:space="0" w:color="auto"/>
                  </w:divBdr>
                </w:div>
                <w:div w:id="2142110392">
                  <w:marLeft w:val="480"/>
                  <w:marRight w:val="0"/>
                  <w:marTop w:val="0"/>
                  <w:marBottom w:val="0"/>
                  <w:divBdr>
                    <w:top w:val="none" w:sz="0" w:space="0" w:color="auto"/>
                    <w:left w:val="none" w:sz="0" w:space="0" w:color="auto"/>
                    <w:bottom w:val="none" w:sz="0" w:space="0" w:color="auto"/>
                    <w:right w:val="none" w:sz="0" w:space="0" w:color="auto"/>
                  </w:divBdr>
                </w:div>
                <w:div w:id="1646470517">
                  <w:marLeft w:val="480"/>
                  <w:marRight w:val="0"/>
                  <w:marTop w:val="0"/>
                  <w:marBottom w:val="0"/>
                  <w:divBdr>
                    <w:top w:val="none" w:sz="0" w:space="0" w:color="auto"/>
                    <w:left w:val="none" w:sz="0" w:space="0" w:color="auto"/>
                    <w:bottom w:val="none" w:sz="0" w:space="0" w:color="auto"/>
                    <w:right w:val="none" w:sz="0" w:space="0" w:color="auto"/>
                  </w:divBdr>
                </w:div>
                <w:div w:id="502084223">
                  <w:marLeft w:val="480"/>
                  <w:marRight w:val="0"/>
                  <w:marTop w:val="0"/>
                  <w:marBottom w:val="0"/>
                  <w:divBdr>
                    <w:top w:val="none" w:sz="0" w:space="0" w:color="auto"/>
                    <w:left w:val="none" w:sz="0" w:space="0" w:color="auto"/>
                    <w:bottom w:val="none" w:sz="0" w:space="0" w:color="auto"/>
                    <w:right w:val="none" w:sz="0" w:space="0" w:color="auto"/>
                  </w:divBdr>
                </w:div>
                <w:div w:id="1043678990">
                  <w:marLeft w:val="480"/>
                  <w:marRight w:val="0"/>
                  <w:marTop w:val="0"/>
                  <w:marBottom w:val="0"/>
                  <w:divBdr>
                    <w:top w:val="none" w:sz="0" w:space="0" w:color="auto"/>
                    <w:left w:val="none" w:sz="0" w:space="0" w:color="auto"/>
                    <w:bottom w:val="none" w:sz="0" w:space="0" w:color="auto"/>
                    <w:right w:val="none" w:sz="0" w:space="0" w:color="auto"/>
                  </w:divBdr>
                </w:div>
                <w:div w:id="182861293">
                  <w:marLeft w:val="480"/>
                  <w:marRight w:val="0"/>
                  <w:marTop w:val="0"/>
                  <w:marBottom w:val="0"/>
                  <w:divBdr>
                    <w:top w:val="none" w:sz="0" w:space="0" w:color="auto"/>
                    <w:left w:val="none" w:sz="0" w:space="0" w:color="auto"/>
                    <w:bottom w:val="none" w:sz="0" w:space="0" w:color="auto"/>
                    <w:right w:val="none" w:sz="0" w:space="0" w:color="auto"/>
                  </w:divBdr>
                </w:div>
                <w:div w:id="1111708979">
                  <w:marLeft w:val="480"/>
                  <w:marRight w:val="0"/>
                  <w:marTop w:val="0"/>
                  <w:marBottom w:val="0"/>
                  <w:divBdr>
                    <w:top w:val="none" w:sz="0" w:space="0" w:color="auto"/>
                    <w:left w:val="none" w:sz="0" w:space="0" w:color="auto"/>
                    <w:bottom w:val="none" w:sz="0" w:space="0" w:color="auto"/>
                    <w:right w:val="none" w:sz="0" w:space="0" w:color="auto"/>
                  </w:divBdr>
                </w:div>
                <w:div w:id="959579310">
                  <w:marLeft w:val="480"/>
                  <w:marRight w:val="0"/>
                  <w:marTop w:val="0"/>
                  <w:marBottom w:val="0"/>
                  <w:divBdr>
                    <w:top w:val="none" w:sz="0" w:space="0" w:color="auto"/>
                    <w:left w:val="none" w:sz="0" w:space="0" w:color="auto"/>
                    <w:bottom w:val="none" w:sz="0" w:space="0" w:color="auto"/>
                    <w:right w:val="none" w:sz="0" w:space="0" w:color="auto"/>
                  </w:divBdr>
                </w:div>
                <w:div w:id="2120492846">
                  <w:marLeft w:val="480"/>
                  <w:marRight w:val="0"/>
                  <w:marTop w:val="0"/>
                  <w:marBottom w:val="0"/>
                  <w:divBdr>
                    <w:top w:val="none" w:sz="0" w:space="0" w:color="auto"/>
                    <w:left w:val="none" w:sz="0" w:space="0" w:color="auto"/>
                    <w:bottom w:val="none" w:sz="0" w:space="0" w:color="auto"/>
                    <w:right w:val="none" w:sz="0" w:space="0" w:color="auto"/>
                  </w:divBdr>
                </w:div>
                <w:div w:id="706174792">
                  <w:marLeft w:val="480"/>
                  <w:marRight w:val="0"/>
                  <w:marTop w:val="0"/>
                  <w:marBottom w:val="0"/>
                  <w:divBdr>
                    <w:top w:val="none" w:sz="0" w:space="0" w:color="auto"/>
                    <w:left w:val="none" w:sz="0" w:space="0" w:color="auto"/>
                    <w:bottom w:val="none" w:sz="0" w:space="0" w:color="auto"/>
                    <w:right w:val="none" w:sz="0" w:space="0" w:color="auto"/>
                  </w:divBdr>
                </w:div>
                <w:div w:id="1921870943">
                  <w:marLeft w:val="480"/>
                  <w:marRight w:val="0"/>
                  <w:marTop w:val="0"/>
                  <w:marBottom w:val="0"/>
                  <w:divBdr>
                    <w:top w:val="none" w:sz="0" w:space="0" w:color="auto"/>
                    <w:left w:val="none" w:sz="0" w:space="0" w:color="auto"/>
                    <w:bottom w:val="none" w:sz="0" w:space="0" w:color="auto"/>
                    <w:right w:val="none" w:sz="0" w:space="0" w:color="auto"/>
                  </w:divBdr>
                </w:div>
                <w:div w:id="504175433">
                  <w:marLeft w:val="480"/>
                  <w:marRight w:val="0"/>
                  <w:marTop w:val="0"/>
                  <w:marBottom w:val="0"/>
                  <w:divBdr>
                    <w:top w:val="none" w:sz="0" w:space="0" w:color="auto"/>
                    <w:left w:val="none" w:sz="0" w:space="0" w:color="auto"/>
                    <w:bottom w:val="none" w:sz="0" w:space="0" w:color="auto"/>
                    <w:right w:val="none" w:sz="0" w:space="0" w:color="auto"/>
                  </w:divBdr>
                </w:div>
                <w:div w:id="1222180910">
                  <w:marLeft w:val="480"/>
                  <w:marRight w:val="0"/>
                  <w:marTop w:val="0"/>
                  <w:marBottom w:val="0"/>
                  <w:divBdr>
                    <w:top w:val="none" w:sz="0" w:space="0" w:color="auto"/>
                    <w:left w:val="none" w:sz="0" w:space="0" w:color="auto"/>
                    <w:bottom w:val="none" w:sz="0" w:space="0" w:color="auto"/>
                    <w:right w:val="none" w:sz="0" w:space="0" w:color="auto"/>
                  </w:divBdr>
                </w:div>
                <w:div w:id="1529372873">
                  <w:marLeft w:val="480"/>
                  <w:marRight w:val="0"/>
                  <w:marTop w:val="0"/>
                  <w:marBottom w:val="0"/>
                  <w:divBdr>
                    <w:top w:val="none" w:sz="0" w:space="0" w:color="auto"/>
                    <w:left w:val="none" w:sz="0" w:space="0" w:color="auto"/>
                    <w:bottom w:val="none" w:sz="0" w:space="0" w:color="auto"/>
                    <w:right w:val="none" w:sz="0" w:space="0" w:color="auto"/>
                  </w:divBdr>
                </w:div>
                <w:div w:id="605576880">
                  <w:marLeft w:val="480"/>
                  <w:marRight w:val="0"/>
                  <w:marTop w:val="0"/>
                  <w:marBottom w:val="0"/>
                  <w:divBdr>
                    <w:top w:val="none" w:sz="0" w:space="0" w:color="auto"/>
                    <w:left w:val="none" w:sz="0" w:space="0" w:color="auto"/>
                    <w:bottom w:val="none" w:sz="0" w:space="0" w:color="auto"/>
                    <w:right w:val="none" w:sz="0" w:space="0" w:color="auto"/>
                  </w:divBdr>
                </w:div>
                <w:div w:id="748305237">
                  <w:marLeft w:val="480"/>
                  <w:marRight w:val="0"/>
                  <w:marTop w:val="0"/>
                  <w:marBottom w:val="0"/>
                  <w:divBdr>
                    <w:top w:val="none" w:sz="0" w:space="0" w:color="auto"/>
                    <w:left w:val="none" w:sz="0" w:space="0" w:color="auto"/>
                    <w:bottom w:val="none" w:sz="0" w:space="0" w:color="auto"/>
                    <w:right w:val="none" w:sz="0" w:space="0" w:color="auto"/>
                  </w:divBdr>
                </w:div>
                <w:div w:id="1105541198">
                  <w:marLeft w:val="480"/>
                  <w:marRight w:val="0"/>
                  <w:marTop w:val="0"/>
                  <w:marBottom w:val="0"/>
                  <w:divBdr>
                    <w:top w:val="none" w:sz="0" w:space="0" w:color="auto"/>
                    <w:left w:val="none" w:sz="0" w:space="0" w:color="auto"/>
                    <w:bottom w:val="none" w:sz="0" w:space="0" w:color="auto"/>
                    <w:right w:val="none" w:sz="0" w:space="0" w:color="auto"/>
                  </w:divBdr>
                </w:div>
                <w:div w:id="869345043">
                  <w:marLeft w:val="480"/>
                  <w:marRight w:val="0"/>
                  <w:marTop w:val="0"/>
                  <w:marBottom w:val="0"/>
                  <w:divBdr>
                    <w:top w:val="none" w:sz="0" w:space="0" w:color="auto"/>
                    <w:left w:val="none" w:sz="0" w:space="0" w:color="auto"/>
                    <w:bottom w:val="none" w:sz="0" w:space="0" w:color="auto"/>
                    <w:right w:val="none" w:sz="0" w:space="0" w:color="auto"/>
                  </w:divBdr>
                </w:div>
                <w:div w:id="295795321">
                  <w:marLeft w:val="480"/>
                  <w:marRight w:val="0"/>
                  <w:marTop w:val="0"/>
                  <w:marBottom w:val="0"/>
                  <w:divBdr>
                    <w:top w:val="none" w:sz="0" w:space="0" w:color="auto"/>
                    <w:left w:val="none" w:sz="0" w:space="0" w:color="auto"/>
                    <w:bottom w:val="none" w:sz="0" w:space="0" w:color="auto"/>
                    <w:right w:val="none" w:sz="0" w:space="0" w:color="auto"/>
                  </w:divBdr>
                </w:div>
                <w:div w:id="767237605">
                  <w:marLeft w:val="480"/>
                  <w:marRight w:val="0"/>
                  <w:marTop w:val="0"/>
                  <w:marBottom w:val="0"/>
                  <w:divBdr>
                    <w:top w:val="none" w:sz="0" w:space="0" w:color="auto"/>
                    <w:left w:val="none" w:sz="0" w:space="0" w:color="auto"/>
                    <w:bottom w:val="none" w:sz="0" w:space="0" w:color="auto"/>
                    <w:right w:val="none" w:sz="0" w:space="0" w:color="auto"/>
                  </w:divBdr>
                </w:div>
                <w:div w:id="1593122808">
                  <w:marLeft w:val="480"/>
                  <w:marRight w:val="0"/>
                  <w:marTop w:val="0"/>
                  <w:marBottom w:val="0"/>
                  <w:divBdr>
                    <w:top w:val="none" w:sz="0" w:space="0" w:color="auto"/>
                    <w:left w:val="none" w:sz="0" w:space="0" w:color="auto"/>
                    <w:bottom w:val="none" w:sz="0" w:space="0" w:color="auto"/>
                    <w:right w:val="none" w:sz="0" w:space="0" w:color="auto"/>
                  </w:divBdr>
                </w:div>
                <w:div w:id="2120248688">
                  <w:marLeft w:val="480"/>
                  <w:marRight w:val="0"/>
                  <w:marTop w:val="0"/>
                  <w:marBottom w:val="0"/>
                  <w:divBdr>
                    <w:top w:val="none" w:sz="0" w:space="0" w:color="auto"/>
                    <w:left w:val="none" w:sz="0" w:space="0" w:color="auto"/>
                    <w:bottom w:val="none" w:sz="0" w:space="0" w:color="auto"/>
                    <w:right w:val="none" w:sz="0" w:space="0" w:color="auto"/>
                  </w:divBdr>
                </w:div>
                <w:div w:id="160513184">
                  <w:marLeft w:val="480"/>
                  <w:marRight w:val="0"/>
                  <w:marTop w:val="0"/>
                  <w:marBottom w:val="0"/>
                  <w:divBdr>
                    <w:top w:val="none" w:sz="0" w:space="0" w:color="auto"/>
                    <w:left w:val="none" w:sz="0" w:space="0" w:color="auto"/>
                    <w:bottom w:val="none" w:sz="0" w:space="0" w:color="auto"/>
                    <w:right w:val="none" w:sz="0" w:space="0" w:color="auto"/>
                  </w:divBdr>
                </w:div>
                <w:div w:id="1900170575">
                  <w:marLeft w:val="480"/>
                  <w:marRight w:val="0"/>
                  <w:marTop w:val="0"/>
                  <w:marBottom w:val="0"/>
                  <w:divBdr>
                    <w:top w:val="none" w:sz="0" w:space="0" w:color="auto"/>
                    <w:left w:val="none" w:sz="0" w:space="0" w:color="auto"/>
                    <w:bottom w:val="none" w:sz="0" w:space="0" w:color="auto"/>
                    <w:right w:val="none" w:sz="0" w:space="0" w:color="auto"/>
                  </w:divBdr>
                </w:div>
                <w:div w:id="2034190577">
                  <w:marLeft w:val="480"/>
                  <w:marRight w:val="0"/>
                  <w:marTop w:val="0"/>
                  <w:marBottom w:val="0"/>
                  <w:divBdr>
                    <w:top w:val="none" w:sz="0" w:space="0" w:color="auto"/>
                    <w:left w:val="none" w:sz="0" w:space="0" w:color="auto"/>
                    <w:bottom w:val="none" w:sz="0" w:space="0" w:color="auto"/>
                    <w:right w:val="none" w:sz="0" w:space="0" w:color="auto"/>
                  </w:divBdr>
                </w:div>
                <w:div w:id="1913273241">
                  <w:marLeft w:val="480"/>
                  <w:marRight w:val="0"/>
                  <w:marTop w:val="0"/>
                  <w:marBottom w:val="0"/>
                  <w:divBdr>
                    <w:top w:val="none" w:sz="0" w:space="0" w:color="auto"/>
                    <w:left w:val="none" w:sz="0" w:space="0" w:color="auto"/>
                    <w:bottom w:val="none" w:sz="0" w:space="0" w:color="auto"/>
                    <w:right w:val="none" w:sz="0" w:space="0" w:color="auto"/>
                  </w:divBdr>
                </w:div>
                <w:div w:id="52123635">
                  <w:marLeft w:val="480"/>
                  <w:marRight w:val="0"/>
                  <w:marTop w:val="0"/>
                  <w:marBottom w:val="0"/>
                  <w:divBdr>
                    <w:top w:val="none" w:sz="0" w:space="0" w:color="auto"/>
                    <w:left w:val="none" w:sz="0" w:space="0" w:color="auto"/>
                    <w:bottom w:val="none" w:sz="0" w:space="0" w:color="auto"/>
                    <w:right w:val="none" w:sz="0" w:space="0" w:color="auto"/>
                  </w:divBdr>
                </w:div>
                <w:div w:id="343435269">
                  <w:marLeft w:val="480"/>
                  <w:marRight w:val="0"/>
                  <w:marTop w:val="0"/>
                  <w:marBottom w:val="0"/>
                  <w:divBdr>
                    <w:top w:val="none" w:sz="0" w:space="0" w:color="auto"/>
                    <w:left w:val="none" w:sz="0" w:space="0" w:color="auto"/>
                    <w:bottom w:val="none" w:sz="0" w:space="0" w:color="auto"/>
                    <w:right w:val="none" w:sz="0" w:space="0" w:color="auto"/>
                  </w:divBdr>
                </w:div>
                <w:div w:id="889220815">
                  <w:marLeft w:val="480"/>
                  <w:marRight w:val="0"/>
                  <w:marTop w:val="0"/>
                  <w:marBottom w:val="0"/>
                  <w:divBdr>
                    <w:top w:val="none" w:sz="0" w:space="0" w:color="auto"/>
                    <w:left w:val="none" w:sz="0" w:space="0" w:color="auto"/>
                    <w:bottom w:val="none" w:sz="0" w:space="0" w:color="auto"/>
                    <w:right w:val="none" w:sz="0" w:space="0" w:color="auto"/>
                  </w:divBdr>
                </w:div>
                <w:div w:id="903299750">
                  <w:marLeft w:val="480"/>
                  <w:marRight w:val="0"/>
                  <w:marTop w:val="0"/>
                  <w:marBottom w:val="0"/>
                  <w:divBdr>
                    <w:top w:val="none" w:sz="0" w:space="0" w:color="auto"/>
                    <w:left w:val="none" w:sz="0" w:space="0" w:color="auto"/>
                    <w:bottom w:val="none" w:sz="0" w:space="0" w:color="auto"/>
                    <w:right w:val="none" w:sz="0" w:space="0" w:color="auto"/>
                  </w:divBdr>
                </w:div>
                <w:div w:id="2143883457">
                  <w:marLeft w:val="480"/>
                  <w:marRight w:val="0"/>
                  <w:marTop w:val="0"/>
                  <w:marBottom w:val="0"/>
                  <w:divBdr>
                    <w:top w:val="none" w:sz="0" w:space="0" w:color="auto"/>
                    <w:left w:val="none" w:sz="0" w:space="0" w:color="auto"/>
                    <w:bottom w:val="none" w:sz="0" w:space="0" w:color="auto"/>
                    <w:right w:val="none" w:sz="0" w:space="0" w:color="auto"/>
                  </w:divBdr>
                </w:div>
                <w:div w:id="1143884224">
                  <w:marLeft w:val="480"/>
                  <w:marRight w:val="0"/>
                  <w:marTop w:val="0"/>
                  <w:marBottom w:val="0"/>
                  <w:divBdr>
                    <w:top w:val="none" w:sz="0" w:space="0" w:color="auto"/>
                    <w:left w:val="none" w:sz="0" w:space="0" w:color="auto"/>
                    <w:bottom w:val="none" w:sz="0" w:space="0" w:color="auto"/>
                    <w:right w:val="none" w:sz="0" w:space="0" w:color="auto"/>
                  </w:divBdr>
                </w:div>
                <w:div w:id="1843547023">
                  <w:marLeft w:val="480"/>
                  <w:marRight w:val="0"/>
                  <w:marTop w:val="0"/>
                  <w:marBottom w:val="0"/>
                  <w:divBdr>
                    <w:top w:val="none" w:sz="0" w:space="0" w:color="auto"/>
                    <w:left w:val="none" w:sz="0" w:space="0" w:color="auto"/>
                    <w:bottom w:val="none" w:sz="0" w:space="0" w:color="auto"/>
                    <w:right w:val="none" w:sz="0" w:space="0" w:color="auto"/>
                  </w:divBdr>
                </w:div>
              </w:divsChild>
            </w:div>
            <w:div w:id="1692801421">
              <w:marLeft w:val="0"/>
              <w:marRight w:val="0"/>
              <w:marTop w:val="0"/>
              <w:marBottom w:val="0"/>
              <w:divBdr>
                <w:top w:val="none" w:sz="0" w:space="0" w:color="auto"/>
                <w:left w:val="none" w:sz="0" w:space="0" w:color="auto"/>
                <w:bottom w:val="none" w:sz="0" w:space="0" w:color="auto"/>
                <w:right w:val="none" w:sz="0" w:space="0" w:color="auto"/>
              </w:divBdr>
              <w:divsChild>
                <w:div w:id="205456832">
                  <w:marLeft w:val="480"/>
                  <w:marRight w:val="0"/>
                  <w:marTop w:val="0"/>
                  <w:marBottom w:val="0"/>
                  <w:divBdr>
                    <w:top w:val="none" w:sz="0" w:space="0" w:color="auto"/>
                    <w:left w:val="none" w:sz="0" w:space="0" w:color="auto"/>
                    <w:bottom w:val="none" w:sz="0" w:space="0" w:color="auto"/>
                    <w:right w:val="none" w:sz="0" w:space="0" w:color="auto"/>
                  </w:divBdr>
                </w:div>
                <w:div w:id="438337355">
                  <w:marLeft w:val="480"/>
                  <w:marRight w:val="0"/>
                  <w:marTop w:val="0"/>
                  <w:marBottom w:val="0"/>
                  <w:divBdr>
                    <w:top w:val="none" w:sz="0" w:space="0" w:color="auto"/>
                    <w:left w:val="none" w:sz="0" w:space="0" w:color="auto"/>
                    <w:bottom w:val="none" w:sz="0" w:space="0" w:color="auto"/>
                    <w:right w:val="none" w:sz="0" w:space="0" w:color="auto"/>
                  </w:divBdr>
                </w:div>
                <w:div w:id="167600743">
                  <w:marLeft w:val="480"/>
                  <w:marRight w:val="0"/>
                  <w:marTop w:val="0"/>
                  <w:marBottom w:val="0"/>
                  <w:divBdr>
                    <w:top w:val="none" w:sz="0" w:space="0" w:color="auto"/>
                    <w:left w:val="none" w:sz="0" w:space="0" w:color="auto"/>
                    <w:bottom w:val="none" w:sz="0" w:space="0" w:color="auto"/>
                    <w:right w:val="none" w:sz="0" w:space="0" w:color="auto"/>
                  </w:divBdr>
                </w:div>
                <w:div w:id="640884757">
                  <w:marLeft w:val="480"/>
                  <w:marRight w:val="0"/>
                  <w:marTop w:val="0"/>
                  <w:marBottom w:val="0"/>
                  <w:divBdr>
                    <w:top w:val="none" w:sz="0" w:space="0" w:color="auto"/>
                    <w:left w:val="none" w:sz="0" w:space="0" w:color="auto"/>
                    <w:bottom w:val="none" w:sz="0" w:space="0" w:color="auto"/>
                    <w:right w:val="none" w:sz="0" w:space="0" w:color="auto"/>
                  </w:divBdr>
                </w:div>
                <w:div w:id="1164706698">
                  <w:marLeft w:val="480"/>
                  <w:marRight w:val="0"/>
                  <w:marTop w:val="0"/>
                  <w:marBottom w:val="0"/>
                  <w:divBdr>
                    <w:top w:val="none" w:sz="0" w:space="0" w:color="auto"/>
                    <w:left w:val="none" w:sz="0" w:space="0" w:color="auto"/>
                    <w:bottom w:val="none" w:sz="0" w:space="0" w:color="auto"/>
                    <w:right w:val="none" w:sz="0" w:space="0" w:color="auto"/>
                  </w:divBdr>
                </w:div>
                <w:div w:id="1402673903">
                  <w:marLeft w:val="480"/>
                  <w:marRight w:val="0"/>
                  <w:marTop w:val="0"/>
                  <w:marBottom w:val="0"/>
                  <w:divBdr>
                    <w:top w:val="none" w:sz="0" w:space="0" w:color="auto"/>
                    <w:left w:val="none" w:sz="0" w:space="0" w:color="auto"/>
                    <w:bottom w:val="none" w:sz="0" w:space="0" w:color="auto"/>
                    <w:right w:val="none" w:sz="0" w:space="0" w:color="auto"/>
                  </w:divBdr>
                </w:div>
                <w:div w:id="1296444937">
                  <w:marLeft w:val="480"/>
                  <w:marRight w:val="0"/>
                  <w:marTop w:val="0"/>
                  <w:marBottom w:val="0"/>
                  <w:divBdr>
                    <w:top w:val="none" w:sz="0" w:space="0" w:color="auto"/>
                    <w:left w:val="none" w:sz="0" w:space="0" w:color="auto"/>
                    <w:bottom w:val="none" w:sz="0" w:space="0" w:color="auto"/>
                    <w:right w:val="none" w:sz="0" w:space="0" w:color="auto"/>
                  </w:divBdr>
                </w:div>
                <w:div w:id="827939828">
                  <w:marLeft w:val="480"/>
                  <w:marRight w:val="0"/>
                  <w:marTop w:val="0"/>
                  <w:marBottom w:val="0"/>
                  <w:divBdr>
                    <w:top w:val="none" w:sz="0" w:space="0" w:color="auto"/>
                    <w:left w:val="none" w:sz="0" w:space="0" w:color="auto"/>
                    <w:bottom w:val="none" w:sz="0" w:space="0" w:color="auto"/>
                    <w:right w:val="none" w:sz="0" w:space="0" w:color="auto"/>
                  </w:divBdr>
                </w:div>
                <w:div w:id="1204639646">
                  <w:marLeft w:val="480"/>
                  <w:marRight w:val="0"/>
                  <w:marTop w:val="0"/>
                  <w:marBottom w:val="0"/>
                  <w:divBdr>
                    <w:top w:val="none" w:sz="0" w:space="0" w:color="auto"/>
                    <w:left w:val="none" w:sz="0" w:space="0" w:color="auto"/>
                    <w:bottom w:val="none" w:sz="0" w:space="0" w:color="auto"/>
                    <w:right w:val="none" w:sz="0" w:space="0" w:color="auto"/>
                  </w:divBdr>
                </w:div>
                <w:div w:id="1976567421">
                  <w:marLeft w:val="480"/>
                  <w:marRight w:val="0"/>
                  <w:marTop w:val="0"/>
                  <w:marBottom w:val="0"/>
                  <w:divBdr>
                    <w:top w:val="none" w:sz="0" w:space="0" w:color="auto"/>
                    <w:left w:val="none" w:sz="0" w:space="0" w:color="auto"/>
                    <w:bottom w:val="none" w:sz="0" w:space="0" w:color="auto"/>
                    <w:right w:val="none" w:sz="0" w:space="0" w:color="auto"/>
                  </w:divBdr>
                </w:div>
                <w:div w:id="1903757123">
                  <w:marLeft w:val="480"/>
                  <w:marRight w:val="0"/>
                  <w:marTop w:val="0"/>
                  <w:marBottom w:val="0"/>
                  <w:divBdr>
                    <w:top w:val="none" w:sz="0" w:space="0" w:color="auto"/>
                    <w:left w:val="none" w:sz="0" w:space="0" w:color="auto"/>
                    <w:bottom w:val="none" w:sz="0" w:space="0" w:color="auto"/>
                    <w:right w:val="none" w:sz="0" w:space="0" w:color="auto"/>
                  </w:divBdr>
                </w:div>
                <w:div w:id="277878244">
                  <w:marLeft w:val="480"/>
                  <w:marRight w:val="0"/>
                  <w:marTop w:val="0"/>
                  <w:marBottom w:val="0"/>
                  <w:divBdr>
                    <w:top w:val="none" w:sz="0" w:space="0" w:color="auto"/>
                    <w:left w:val="none" w:sz="0" w:space="0" w:color="auto"/>
                    <w:bottom w:val="none" w:sz="0" w:space="0" w:color="auto"/>
                    <w:right w:val="none" w:sz="0" w:space="0" w:color="auto"/>
                  </w:divBdr>
                </w:div>
                <w:div w:id="1731882265">
                  <w:marLeft w:val="480"/>
                  <w:marRight w:val="0"/>
                  <w:marTop w:val="0"/>
                  <w:marBottom w:val="0"/>
                  <w:divBdr>
                    <w:top w:val="none" w:sz="0" w:space="0" w:color="auto"/>
                    <w:left w:val="none" w:sz="0" w:space="0" w:color="auto"/>
                    <w:bottom w:val="none" w:sz="0" w:space="0" w:color="auto"/>
                    <w:right w:val="none" w:sz="0" w:space="0" w:color="auto"/>
                  </w:divBdr>
                </w:div>
                <w:div w:id="2137988849">
                  <w:marLeft w:val="480"/>
                  <w:marRight w:val="0"/>
                  <w:marTop w:val="0"/>
                  <w:marBottom w:val="0"/>
                  <w:divBdr>
                    <w:top w:val="none" w:sz="0" w:space="0" w:color="auto"/>
                    <w:left w:val="none" w:sz="0" w:space="0" w:color="auto"/>
                    <w:bottom w:val="none" w:sz="0" w:space="0" w:color="auto"/>
                    <w:right w:val="none" w:sz="0" w:space="0" w:color="auto"/>
                  </w:divBdr>
                </w:div>
                <w:div w:id="602810100">
                  <w:marLeft w:val="480"/>
                  <w:marRight w:val="0"/>
                  <w:marTop w:val="0"/>
                  <w:marBottom w:val="0"/>
                  <w:divBdr>
                    <w:top w:val="none" w:sz="0" w:space="0" w:color="auto"/>
                    <w:left w:val="none" w:sz="0" w:space="0" w:color="auto"/>
                    <w:bottom w:val="none" w:sz="0" w:space="0" w:color="auto"/>
                    <w:right w:val="none" w:sz="0" w:space="0" w:color="auto"/>
                  </w:divBdr>
                </w:div>
                <w:div w:id="2006669556">
                  <w:marLeft w:val="480"/>
                  <w:marRight w:val="0"/>
                  <w:marTop w:val="0"/>
                  <w:marBottom w:val="0"/>
                  <w:divBdr>
                    <w:top w:val="none" w:sz="0" w:space="0" w:color="auto"/>
                    <w:left w:val="none" w:sz="0" w:space="0" w:color="auto"/>
                    <w:bottom w:val="none" w:sz="0" w:space="0" w:color="auto"/>
                    <w:right w:val="none" w:sz="0" w:space="0" w:color="auto"/>
                  </w:divBdr>
                </w:div>
                <w:div w:id="777874289">
                  <w:marLeft w:val="480"/>
                  <w:marRight w:val="0"/>
                  <w:marTop w:val="0"/>
                  <w:marBottom w:val="0"/>
                  <w:divBdr>
                    <w:top w:val="none" w:sz="0" w:space="0" w:color="auto"/>
                    <w:left w:val="none" w:sz="0" w:space="0" w:color="auto"/>
                    <w:bottom w:val="none" w:sz="0" w:space="0" w:color="auto"/>
                    <w:right w:val="none" w:sz="0" w:space="0" w:color="auto"/>
                  </w:divBdr>
                </w:div>
                <w:div w:id="1941373319">
                  <w:marLeft w:val="480"/>
                  <w:marRight w:val="0"/>
                  <w:marTop w:val="0"/>
                  <w:marBottom w:val="0"/>
                  <w:divBdr>
                    <w:top w:val="none" w:sz="0" w:space="0" w:color="auto"/>
                    <w:left w:val="none" w:sz="0" w:space="0" w:color="auto"/>
                    <w:bottom w:val="none" w:sz="0" w:space="0" w:color="auto"/>
                    <w:right w:val="none" w:sz="0" w:space="0" w:color="auto"/>
                  </w:divBdr>
                </w:div>
                <w:div w:id="560869959">
                  <w:marLeft w:val="480"/>
                  <w:marRight w:val="0"/>
                  <w:marTop w:val="0"/>
                  <w:marBottom w:val="0"/>
                  <w:divBdr>
                    <w:top w:val="none" w:sz="0" w:space="0" w:color="auto"/>
                    <w:left w:val="none" w:sz="0" w:space="0" w:color="auto"/>
                    <w:bottom w:val="none" w:sz="0" w:space="0" w:color="auto"/>
                    <w:right w:val="none" w:sz="0" w:space="0" w:color="auto"/>
                  </w:divBdr>
                </w:div>
                <w:div w:id="1728065638">
                  <w:marLeft w:val="480"/>
                  <w:marRight w:val="0"/>
                  <w:marTop w:val="0"/>
                  <w:marBottom w:val="0"/>
                  <w:divBdr>
                    <w:top w:val="none" w:sz="0" w:space="0" w:color="auto"/>
                    <w:left w:val="none" w:sz="0" w:space="0" w:color="auto"/>
                    <w:bottom w:val="none" w:sz="0" w:space="0" w:color="auto"/>
                    <w:right w:val="none" w:sz="0" w:space="0" w:color="auto"/>
                  </w:divBdr>
                </w:div>
                <w:div w:id="1533224126">
                  <w:marLeft w:val="480"/>
                  <w:marRight w:val="0"/>
                  <w:marTop w:val="0"/>
                  <w:marBottom w:val="0"/>
                  <w:divBdr>
                    <w:top w:val="none" w:sz="0" w:space="0" w:color="auto"/>
                    <w:left w:val="none" w:sz="0" w:space="0" w:color="auto"/>
                    <w:bottom w:val="none" w:sz="0" w:space="0" w:color="auto"/>
                    <w:right w:val="none" w:sz="0" w:space="0" w:color="auto"/>
                  </w:divBdr>
                </w:div>
                <w:div w:id="241335274">
                  <w:marLeft w:val="480"/>
                  <w:marRight w:val="0"/>
                  <w:marTop w:val="0"/>
                  <w:marBottom w:val="0"/>
                  <w:divBdr>
                    <w:top w:val="none" w:sz="0" w:space="0" w:color="auto"/>
                    <w:left w:val="none" w:sz="0" w:space="0" w:color="auto"/>
                    <w:bottom w:val="none" w:sz="0" w:space="0" w:color="auto"/>
                    <w:right w:val="none" w:sz="0" w:space="0" w:color="auto"/>
                  </w:divBdr>
                </w:div>
                <w:div w:id="1934702425">
                  <w:marLeft w:val="480"/>
                  <w:marRight w:val="0"/>
                  <w:marTop w:val="0"/>
                  <w:marBottom w:val="0"/>
                  <w:divBdr>
                    <w:top w:val="none" w:sz="0" w:space="0" w:color="auto"/>
                    <w:left w:val="none" w:sz="0" w:space="0" w:color="auto"/>
                    <w:bottom w:val="none" w:sz="0" w:space="0" w:color="auto"/>
                    <w:right w:val="none" w:sz="0" w:space="0" w:color="auto"/>
                  </w:divBdr>
                </w:div>
                <w:div w:id="1859350968">
                  <w:marLeft w:val="480"/>
                  <w:marRight w:val="0"/>
                  <w:marTop w:val="0"/>
                  <w:marBottom w:val="0"/>
                  <w:divBdr>
                    <w:top w:val="none" w:sz="0" w:space="0" w:color="auto"/>
                    <w:left w:val="none" w:sz="0" w:space="0" w:color="auto"/>
                    <w:bottom w:val="none" w:sz="0" w:space="0" w:color="auto"/>
                    <w:right w:val="none" w:sz="0" w:space="0" w:color="auto"/>
                  </w:divBdr>
                </w:div>
                <w:div w:id="1242713031">
                  <w:marLeft w:val="480"/>
                  <w:marRight w:val="0"/>
                  <w:marTop w:val="0"/>
                  <w:marBottom w:val="0"/>
                  <w:divBdr>
                    <w:top w:val="none" w:sz="0" w:space="0" w:color="auto"/>
                    <w:left w:val="none" w:sz="0" w:space="0" w:color="auto"/>
                    <w:bottom w:val="none" w:sz="0" w:space="0" w:color="auto"/>
                    <w:right w:val="none" w:sz="0" w:space="0" w:color="auto"/>
                  </w:divBdr>
                </w:div>
                <w:div w:id="649479571">
                  <w:marLeft w:val="480"/>
                  <w:marRight w:val="0"/>
                  <w:marTop w:val="0"/>
                  <w:marBottom w:val="0"/>
                  <w:divBdr>
                    <w:top w:val="none" w:sz="0" w:space="0" w:color="auto"/>
                    <w:left w:val="none" w:sz="0" w:space="0" w:color="auto"/>
                    <w:bottom w:val="none" w:sz="0" w:space="0" w:color="auto"/>
                    <w:right w:val="none" w:sz="0" w:space="0" w:color="auto"/>
                  </w:divBdr>
                </w:div>
                <w:div w:id="615454555">
                  <w:marLeft w:val="480"/>
                  <w:marRight w:val="0"/>
                  <w:marTop w:val="0"/>
                  <w:marBottom w:val="0"/>
                  <w:divBdr>
                    <w:top w:val="none" w:sz="0" w:space="0" w:color="auto"/>
                    <w:left w:val="none" w:sz="0" w:space="0" w:color="auto"/>
                    <w:bottom w:val="none" w:sz="0" w:space="0" w:color="auto"/>
                    <w:right w:val="none" w:sz="0" w:space="0" w:color="auto"/>
                  </w:divBdr>
                </w:div>
                <w:div w:id="18242434">
                  <w:marLeft w:val="480"/>
                  <w:marRight w:val="0"/>
                  <w:marTop w:val="0"/>
                  <w:marBottom w:val="0"/>
                  <w:divBdr>
                    <w:top w:val="none" w:sz="0" w:space="0" w:color="auto"/>
                    <w:left w:val="none" w:sz="0" w:space="0" w:color="auto"/>
                    <w:bottom w:val="none" w:sz="0" w:space="0" w:color="auto"/>
                    <w:right w:val="none" w:sz="0" w:space="0" w:color="auto"/>
                  </w:divBdr>
                </w:div>
                <w:div w:id="659701382">
                  <w:marLeft w:val="480"/>
                  <w:marRight w:val="0"/>
                  <w:marTop w:val="0"/>
                  <w:marBottom w:val="0"/>
                  <w:divBdr>
                    <w:top w:val="none" w:sz="0" w:space="0" w:color="auto"/>
                    <w:left w:val="none" w:sz="0" w:space="0" w:color="auto"/>
                    <w:bottom w:val="none" w:sz="0" w:space="0" w:color="auto"/>
                    <w:right w:val="none" w:sz="0" w:space="0" w:color="auto"/>
                  </w:divBdr>
                </w:div>
                <w:div w:id="1053775012">
                  <w:marLeft w:val="480"/>
                  <w:marRight w:val="0"/>
                  <w:marTop w:val="0"/>
                  <w:marBottom w:val="0"/>
                  <w:divBdr>
                    <w:top w:val="none" w:sz="0" w:space="0" w:color="auto"/>
                    <w:left w:val="none" w:sz="0" w:space="0" w:color="auto"/>
                    <w:bottom w:val="none" w:sz="0" w:space="0" w:color="auto"/>
                    <w:right w:val="none" w:sz="0" w:space="0" w:color="auto"/>
                  </w:divBdr>
                </w:div>
                <w:div w:id="728772226">
                  <w:marLeft w:val="480"/>
                  <w:marRight w:val="0"/>
                  <w:marTop w:val="0"/>
                  <w:marBottom w:val="0"/>
                  <w:divBdr>
                    <w:top w:val="none" w:sz="0" w:space="0" w:color="auto"/>
                    <w:left w:val="none" w:sz="0" w:space="0" w:color="auto"/>
                    <w:bottom w:val="none" w:sz="0" w:space="0" w:color="auto"/>
                    <w:right w:val="none" w:sz="0" w:space="0" w:color="auto"/>
                  </w:divBdr>
                </w:div>
                <w:div w:id="926421921">
                  <w:marLeft w:val="480"/>
                  <w:marRight w:val="0"/>
                  <w:marTop w:val="0"/>
                  <w:marBottom w:val="0"/>
                  <w:divBdr>
                    <w:top w:val="none" w:sz="0" w:space="0" w:color="auto"/>
                    <w:left w:val="none" w:sz="0" w:space="0" w:color="auto"/>
                    <w:bottom w:val="none" w:sz="0" w:space="0" w:color="auto"/>
                    <w:right w:val="none" w:sz="0" w:space="0" w:color="auto"/>
                  </w:divBdr>
                </w:div>
                <w:div w:id="140775928">
                  <w:marLeft w:val="480"/>
                  <w:marRight w:val="0"/>
                  <w:marTop w:val="0"/>
                  <w:marBottom w:val="0"/>
                  <w:divBdr>
                    <w:top w:val="none" w:sz="0" w:space="0" w:color="auto"/>
                    <w:left w:val="none" w:sz="0" w:space="0" w:color="auto"/>
                    <w:bottom w:val="none" w:sz="0" w:space="0" w:color="auto"/>
                    <w:right w:val="none" w:sz="0" w:space="0" w:color="auto"/>
                  </w:divBdr>
                </w:div>
                <w:div w:id="1489709474">
                  <w:marLeft w:val="480"/>
                  <w:marRight w:val="0"/>
                  <w:marTop w:val="0"/>
                  <w:marBottom w:val="0"/>
                  <w:divBdr>
                    <w:top w:val="none" w:sz="0" w:space="0" w:color="auto"/>
                    <w:left w:val="none" w:sz="0" w:space="0" w:color="auto"/>
                    <w:bottom w:val="none" w:sz="0" w:space="0" w:color="auto"/>
                    <w:right w:val="none" w:sz="0" w:space="0" w:color="auto"/>
                  </w:divBdr>
                </w:div>
                <w:div w:id="1122110526">
                  <w:marLeft w:val="480"/>
                  <w:marRight w:val="0"/>
                  <w:marTop w:val="0"/>
                  <w:marBottom w:val="0"/>
                  <w:divBdr>
                    <w:top w:val="none" w:sz="0" w:space="0" w:color="auto"/>
                    <w:left w:val="none" w:sz="0" w:space="0" w:color="auto"/>
                    <w:bottom w:val="none" w:sz="0" w:space="0" w:color="auto"/>
                    <w:right w:val="none" w:sz="0" w:space="0" w:color="auto"/>
                  </w:divBdr>
                </w:div>
                <w:div w:id="960647805">
                  <w:marLeft w:val="480"/>
                  <w:marRight w:val="0"/>
                  <w:marTop w:val="0"/>
                  <w:marBottom w:val="0"/>
                  <w:divBdr>
                    <w:top w:val="none" w:sz="0" w:space="0" w:color="auto"/>
                    <w:left w:val="none" w:sz="0" w:space="0" w:color="auto"/>
                    <w:bottom w:val="none" w:sz="0" w:space="0" w:color="auto"/>
                    <w:right w:val="none" w:sz="0" w:space="0" w:color="auto"/>
                  </w:divBdr>
                </w:div>
                <w:div w:id="471488397">
                  <w:marLeft w:val="480"/>
                  <w:marRight w:val="0"/>
                  <w:marTop w:val="0"/>
                  <w:marBottom w:val="0"/>
                  <w:divBdr>
                    <w:top w:val="none" w:sz="0" w:space="0" w:color="auto"/>
                    <w:left w:val="none" w:sz="0" w:space="0" w:color="auto"/>
                    <w:bottom w:val="none" w:sz="0" w:space="0" w:color="auto"/>
                    <w:right w:val="none" w:sz="0" w:space="0" w:color="auto"/>
                  </w:divBdr>
                </w:div>
                <w:div w:id="1873834793">
                  <w:marLeft w:val="480"/>
                  <w:marRight w:val="0"/>
                  <w:marTop w:val="0"/>
                  <w:marBottom w:val="0"/>
                  <w:divBdr>
                    <w:top w:val="none" w:sz="0" w:space="0" w:color="auto"/>
                    <w:left w:val="none" w:sz="0" w:space="0" w:color="auto"/>
                    <w:bottom w:val="none" w:sz="0" w:space="0" w:color="auto"/>
                    <w:right w:val="none" w:sz="0" w:space="0" w:color="auto"/>
                  </w:divBdr>
                </w:div>
                <w:div w:id="97063803">
                  <w:marLeft w:val="480"/>
                  <w:marRight w:val="0"/>
                  <w:marTop w:val="0"/>
                  <w:marBottom w:val="0"/>
                  <w:divBdr>
                    <w:top w:val="none" w:sz="0" w:space="0" w:color="auto"/>
                    <w:left w:val="none" w:sz="0" w:space="0" w:color="auto"/>
                    <w:bottom w:val="none" w:sz="0" w:space="0" w:color="auto"/>
                    <w:right w:val="none" w:sz="0" w:space="0" w:color="auto"/>
                  </w:divBdr>
                </w:div>
                <w:div w:id="1798256329">
                  <w:marLeft w:val="480"/>
                  <w:marRight w:val="0"/>
                  <w:marTop w:val="0"/>
                  <w:marBottom w:val="0"/>
                  <w:divBdr>
                    <w:top w:val="none" w:sz="0" w:space="0" w:color="auto"/>
                    <w:left w:val="none" w:sz="0" w:space="0" w:color="auto"/>
                    <w:bottom w:val="none" w:sz="0" w:space="0" w:color="auto"/>
                    <w:right w:val="none" w:sz="0" w:space="0" w:color="auto"/>
                  </w:divBdr>
                </w:div>
                <w:div w:id="1569533208">
                  <w:marLeft w:val="480"/>
                  <w:marRight w:val="0"/>
                  <w:marTop w:val="0"/>
                  <w:marBottom w:val="0"/>
                  <w:divBdr>
                    <w:top w:val="none" w:sz="0" w:space="0" w:color="auto"/>
                    <w:left w:val="none" w:sz="0" w:space="0" w:color="auto"/>
                    <w:bottom w:val="none" w:sz="0" w:space="0" w:color="auto"/>
                    <w:right w:val="none" w:sz="0" w:space="0" w:color="auto"/>
                  </w:divBdr>
                </w:div>
                <w:div w:id="214195612">
                  <w:marLeft w:val="480"/>
                  <w:marRight w:val="0"/>
                  <w:marTop w:val="0"/>
                  <w:marBottom w:val="0"/>
                  <w:divBdr>
                    <w:top w:val="none" w:sz="0" w:space="0" w:color="auto"/>
                    <w:left w:val="none" w:sz="0" w:space="0" w:color="auto"/>
                    <w:bottom w:val="none" w:sz="0" w:space="0" w:color="auto"/>
                    <w:right w:val="none" w:sz="0" w:space="0" w:color="auto"/>
                  </w:divBdr>
                </w:div>
                <w:div w:id="1479834904">
                  <w:marLeft w:val="480"/>
                  <w:marRight w:val="0"/>
                  <w:marTop w:val="0"/>
                  <w:marBottom w:val="0"/>
                  <w:divBdr>
                    <w:top w:val="none" w:sz="0" w:space="0" w:color="auto"/>
                    <w:left w:val="none" w:sz="0" w:space="0" w:color="auto"/>
                    <w:bottom w:val="none" w:sz="0" w:space="0" w:color="auto"/>
                    <w:right w:val="none" w:sz="0" w:space="0" w:color="auto"/>
                  </w:divBdr>
                </w:div>
                <w:div w:id="1076364065">
                  <w:marLeft w:val="480"/>
                  <w:marRight w:val="0"/>
                  <w:marTop w:val="0"/>
                  <w:marBottom w:val="0"/>
                  <w:divBdr>
                    <w:top w:val="none" w:sz="0" w:space="0" w:color="auto"/>
                    <w:left w:val="none" w:sz="0" w:space="0" w:color="auto"/>
                    <w:bottom w:val="none" w:sz="0" w:space="0" w:color="auto"/>
                    <w:right w:val="none" w:sz="0" w:space="0" w:color="auto"/>
                  </w:divBdr>
                </w:div>
                <w:div w:id="573972529">
                  <w:marLeft w:val="480"/>
                  <w:marRight w:val="0"/>
                  <w:marTop w:val="0"/>
                  <w:marBottom w:val="0"/>
                  <w:divBdr>
                    <w:top w:val="none" w:sz="0" w:space="0" w:color="auto"/>
                    <w:left w:val="none" w:sz="0" w:space="0" w:color="auto"/>
                    <w:bottom w:val="none" w:sz="0" w:space="0" w:color="auto"/>
                    <w:right w:val="none" w:sz="0" w:space="0" w:color="auto"/>
                  </w:divBdr>
                </w:div>
                <w:div w:id="75169946">
                  <w:marLeft w:val="480"/>
                  <w:marRight w:val="0"/>
                  <w:marTop w:val="0"/>
                  <w:marBottom w:val="0"/>
                  <w:divBdr>
                    <w:top w:val="none" w:sz="0" w:space="0" w:color="auto"/>
                    <w:left w:val="none" w:sz="0" w:space="0" w:color="auto"/>
                    <w:bottom w:val="none" w:sz="0" w:space="0" w:color="auto"/>
                    <w:right w:val="none" w:sz="0" w:space="0" w:color="auto"/>
                  </w:divBdr>
                </w:div>
                <w:div w:id="737364600">
                  <w:marLeft w:val="480"/>
                  <w:marRight w:val="0"/>
                  <w:marTop w:val="0"/>
                  <w:marBottom w:val="0"/>
                  <w:divBdr>
                    <w:top w:val="none" w:sz="0" w:space="0" w:color="auto"/>
                    <w:left w:val="none" w:sz="0" w:space="0" w:color="auto"/>
                    <w:bottom w:val="none" w:sz="0" w:space="0" w:color="auto"/>
                    <w:right w:val="none" w:sz="0" w:space="0" w:color="auto"/>
                  </w:divBdr>
                </w:div>
                <w:div w:id="148980186">
                  <w:marLeft w:val="480"/>
                  <w:marRight w:val="0"/>
                  <w:marTop w:val="0"/>
                  <w:marBottom w:val="0"/>
                  <w:divBdr>
                    <w:top w:val="none" w:sz="0" w:space="0" w:color="auto"/>
                    <w:left w:val="none" w:sz="0" w:space="0" w:color="auto"/>
                    <w:bottom w:val="none" w:sz="0" w:space="0" w:color="auto"/>
                    <w:right w:val="none" w:sz="0" w:space="0" w:color="auto"/>
                  </w:divBdr>
                </w:div>
                <w:div w:id="1903906865">
                  <w:marLeft w:val="480"/>
                  <w:marRight w:val="0"/>
                  <w:marTop w:val="0"/>
                  <w:marBottom w:val="0"/>
                  <w:divBdr>
                    <w:top w:val="none" w:sz="0" w:space="0" w:color="auto"/>
                    <w:left w:val="none" w:sz="0" w:space="0" w:color="auto"/>
                    <w:bottom w:val="none" w:sz="0" w:space="0" w:color="auto"/>
                    <w:right w:val="none" w:sz="0" w:space="0" w:color="auto"/>
                  </w:divBdr>
                </w:div>
                <w:div w:id="2034990425">
                  <w:marLeft w:val="480"/>
                  <w:marRight w:val="0"/>
                  <w:marTop w:val="0"/>
                  <w:marBottom w:val="0"/>
                  <w:divBdr>
                    <w:top w:val="none" w:sz="0" w:space="0" w:color="auto"/>
                    <w:left w:val="none" w:sz="0" w:space="0" w:color="auto"/>
                    <w:bottom w:val="none" w:sz="0" w:space="0" w:color="auto"/>
                    <w:right w:val="none" w:sz="0" w:space="0" w:color="auto"/>
                  </w:divBdr>
                </w:div>
                <w:div w:id="2135126784">
                  <w:marLeft w:val="480"/>
                  <w:marRight w:val="0"/>
                  <w:marTop w:val="0"/>
                  <w:marBottom w:val="0"/>
                  <w:divBdr>
                    <w:top w:val="none" w:sz="0" w:space="0" w:color="auto"/>
                    <w:left w:val="none" w:sz="0" w:space="0" w:color="auto"/>
                    <w:bottom w:val="none" w:sz="0" w:space="0" w:color="auto"/>
                    <w:right w:val="none" w:sz="0" w:space="0" w:color="auto"/>
                  </w:divBdr>
                </w:div>
              </w:divsChild>
            </w:div>
            <w:div w:id="1682853037">
              <w:marLeft w:val="0"/>
              <w:marRight w:val="0"/>
              <w:marTop w:val="0"/>
              <w:marBottom w:val="0"/>
              <w:divBdr>
                <w:top w:val="none" w:sz="0" w:space="0" w:color="auto"/>
                <w:left w:val="none" w:sz="0" w:space="0" w:color="auto"/>
                <w:bottom w:val="none" w:sz="0" w:space="0" w:color="auto"/>
                <w:right w:val="none" w:sz="0" w:space="0" w:color="auto"/>
              </w:divBdr>
              <w:divsChild>
                <w:div w:id="735324094">
                  <w:marLeft w:val="480"/>
                  <w:marRight w:val="0"/>
                  <w:marTop w:val="0"/>
                  <w:marBottom w:val="0"/>
                  <w:divBdr>
                    <w:top w:val="none" w:sz="0" w:space="0" w:color="auto"/>
                    <w:left w:val="none" w:sz="0" w:space="0" w:color="auto"/>
                    <w:bottom w:val="none" w:sz="0" w:space="0" w:color="auto"/>
                    <w:right w:val="none" w:sz="0" w:space="0" w:color="auto"/>
                  </w:divBdr>
                </w:div>
                <w:div w:id="727802703">
                  <w:marLeft w:val="480"/>
                  <w:marRight w:val="0"/>
                  <w:marTop w:val="0"/>
                  <w:marBottom w:val="0"/>
                  <w:divBdr>
                    <w:top w:val="none" w:sz="0" w:space="0" w:color="auto"/>
                    <w:left w:val="none" w:sz="0" w:space="0" w:color="auto"/>
                    <w:bottom w:val="none" w:sz="0" w:space="0" w:color="auto"/>
                    <w:right w:val="none" w:sz="0" w:space="0" w:color="auto"/>
                  </w:divBdr>
                </w:div>
                <w:div w:id="1686982968">
                  <w:marLeft w:val="480"/>
                  <w:marRight w:val="0"/>
                  <w:marTop w:val="0"/>
                  <w:marBottom w:val="0"/>
                  <w:divBdr>
                    <w:top w:val="none" w:sz="0" w:space="0" w:color="auto"/>
                    <w:left w:val="none" w:sz="0" w:space="0" w:color="auto"/>
                    <w:bottom w:val="none" w:sz="0" w:space="0" w:color="auto"/>
                    <w:right w:val="none" w:sz="0" w:space="0" w:color="auto"/>
                  </w:divBdr>
                </w:div>
                <w:div w:id="1905949075">
                  <w:marLeft w:val="480"/>
                  <w:marRight w:val="0"/>
                  <w:marTop w:val="0"/>
                  <w:marBottom w:val="0"/>
                  <w:divBdr>
                    <w:top w:val="none" w:sz="0" w:space="0" w:color="auto"/>
                    <w:left w:val="none" w:sz="0" w:space="0" w:color="auto"/>
                    <w:bottom w:val="none" w:sz="0" w:space="0" w:color="auto"/>
                    <w:right w:val="none" w:sz="0" w:space="0" w:color="auto"/>
                  </w:divBdr>
                </w:div>
                <w:div w:id="934438667">
                  <w:marLeft w:val="480"/>
                  <w:marRight w:val="0"/>
                  <w:marTop w:val="0"/>
                  <w:marBottom w:val="0"/>
                  <w:divBdr>
                    <w:top w:val="none" w:sz="0" w:space="0" w:color="auto"/>
                    <w:left w:val="none" w:sz="0" w:space="0" w:color="auto"/>
                    <w:bottom w:val="none" w:sz="0" w:space="0" w:color="auto"/>
                    <w:right w:val="none" w:sz="0" w:space="0" w:color="auto"/>
                  </w:divBdr>
                </w:div>
                <w:div w:id="811943703">
                  <w:marLeft w:val="480"/>
                  <w:marRight w:val="0"/>
                  <w:marTop w:val="0"/>
                  <w:marBottom w:val="0"/>
                  <w:divBdr>
                    <w:top w:val="none" w:sz="0" w:space="0" w:color="auto"/>
                    <w:left w:val="none" w:sz="0" w:space="0" w:color="auto"/>
                    <w:bottom w:val="none" w:sz="0" w:space="0" w:color="auto"/>
                    <w:right w:val="none" w:sz="0" w:space="0" w:color="auto"/>
                  </w:divBdr>
                </w:div>
                <w:div w:id="1524784072">
                  <w:marLeft w:val="480"/>
                  <w:marRight w:val="0"/>
                  <w:marTop w:val="0"/>
                  <w:marBottom w:val="0"/>
                  <w:divBdr>
                    <w:top w:val="none" w:sz="0" w:space="0" w:color="auto"/>
                    <w:left w:val="none" w:sz="0" w:space="0" w:color="auto"/>
                    <w:bottom w:val="none" w:sz="0" w:space="0" w:color="auto"/>
                    <w:right w:val="none" w:sz="0" w:space="0" w:color="auto"/>
                  </w:divBdr>
                </w:div>
                <w:div w:id="916212647">
                  <w:marLeft w:val="480"/>
                  <w:marRight w:val="0"/>
                  <w:marTop w:val="0"/>
                  <w:marBottom w:val="0"/>
                  <w:divBdr>
                    <w:top w:val="none" w:sz="0" w:space="0" w:color="auto"/>
                    <w:left w:val="none" w:sz="0" w:space="0" w:color="auto"/>
                    <w:bottom w:val="none" w:sz="0" w:space="0" w:color="auto"/>
                    <w:right w:val="none" w:sz="0" w:space="0" w:color="auto"/>
                  </w:divBdr>
                </w:div>
                <w:div w:id="1973555928">
                  <w:marLeft w:val="480"/>
                  <w:marRight w:val="0"/>
                  <w:marTop w:val="0"/>
                  <w:marBottom w:val="0"/>
                  <w:divBdr>
                    <w:top w:val="none" w:sz="0" w:space="0" w:color="auto"/>
                    <w:left w:val="none" w:sz="0" w:space="0" w:color="auto"/>
                    <w:bottom w:val="none" w:sz="0" w:space="0" w:color="auto"/>
                    <w:right w:val="none" w:sz="0" w:space="0" w:color="auto"/>
                  </w:divBdr>
                </w:div>
                <w:div w:id="1789472122">
                  <w:marLeft w:val="480"/>
                  <w:marRight w:val="0"/>
                  <w:marTop w:val="0"/>
                  <w:marBottom w:val="0"/>
                  <w:divBdr>
                    <w:top w:val="none" w:sz="0" w:space="0" w:color="auto"/>
                    <w:left w:val="none" w:sz="0" w:space="0" w:color="auto"/>
                    <w:bottom w:val="none" w:sz="0" w:space="0" w:color="auto"/>
                    <w:right w:val="none" w:sz="0" w:space="0" w:color="auto"/>
                  </w:divBdr>
                </w:div>
                <w:div w:id="756244271">
                  <w:marLeft w:val="480"/>
                  <w:marRight w:val="0"/>
                  <w:marTop w:val="0"/>
                  <w:marBottom w:val="0"/>
                  <w:divBdr>
                    <w:top w:val="none" w:sz="0" w:space="0" w:color="auto"/>
                    <w:left w:val="none" w:sz="0" w:space="0" w:color="auto"/>
                    <w:bottom w:val="none" w:sz="0" w:space="0" w:color="auto"/>
                    <w:right w:val="none" w:sz="0" w:space="0" w:color="auto"/>
                  </w:divBdr>
                </w:div>
                <w:div w:id="715860771">
                  <w:marLeft w:val="480"/>
                  <w:marRight w:val="0"/>
                  <w:marTop w:val="0"/>
                  <w:marBottom w:val="0"/>
                  <w:divBdr>
                    <w:top w:val="none" w:sz="0" w:space="0" w:color="auto"/>
                    <w:left w:val="none" w:sz="0" w:space="0" w:color="auto"/>
                    <w:bottom w:val="none" w:sz="0" w:space="0" w:color="auto"/>
                    <w:right w:val="none" w:sz="0" w:space="0" w:color="auto"/>
                  </w:divBdr>
                </w:div>
                <w:div w:id="1882329001">
                  <w:marLeft w:val="480"/>
                  <w:marRight w:val="0"/>
                  <w:marTop w:val="0"/>
                  <w:marBottom w:val="0"/>
                  <w:divBdr>
                    <w:top w:val="none" w:sz="0" w:space="0" w:color="auto"/>
                    <w:left w:val="none" w:sz="0" w:space="0" w:color="auto"/>
                    <w:bottom w:val="none" w:sz="0" w:space="0" w:color="auto"/>
                    <w:right w:val="none" w:sz="0" w:space="0" w:color="auto"/>
                  </w:divBdr>
                </w:div>
                <w:div w:id="1652325774">
                  <w:marLeft w:val="480"/>
                  <w:marRight w:val="0"/>
                  <w:marTop w:val="0"/>
                  <w:marBottom w:val="0"/>
                  <w:divBdr>
                    <w:top w:val="none" w:sz="0" w:space="0" w:color="auto"/>
                    <w:left w:val="none" w:sz="0" w:space="0" w:color="auto"/>
                    <w:bottom w:val="none" w:sz="0" w:space="0" w:color="auto"/>
                    <w:right w:val="none" w:sz="0" w:space="0" w:color="auto"/>
                  </w:divBdr>
                </w:div>
                <w:div w:id="1708482219">
                  <w:marLeft w:val="480"/>
                  <w:marRight w:val="0"/>
                  <w:marTop w:val="0"/>
                  <w:marBottom w:val="0"/>
                  <w:divBdr>
                    <w:top w:val="none" w:sz="0" w:space="0" w:color="auto"/>
                    <w:left w:val="none" w:sz="0" w:space="0" w:color="auto"/>
                    <w:bottom w:val="none" w:sz="0" w:space="0" w:color="auto"/>
                    <w:right w:val="none" w:sz="0" w:space="0" w:color="auto"/>
                  </w:divBdr>
                </w:div>
                <w:div w:id="1999073633">
                  <w:marLeft w:val="480"/>
                  <w:marRight w:val="0"/>
                  <w:marTop w:val="0"/>
                  <w:marBottom w:val="0"/>
                  <w:divBdr>
                    <w:top w:val="none" w:sz="0" w:space="0" w:color="auto"/>
                    <w:left w:val="none" w:sz="0" w:space="0" w:color="auto"/>
                    <w:bottom w:val="none" w:sz="0" w:space="0" w:color="auto"/>
                    <w:right w:val="none" w:sz="0" w:space="0" w:color="auto"/>
                  </w:divBdr>
                </w:div>
                <w:div w:id="1335717983">
                  <w:marLeft w:val="480"/>
                  <w:marRight w:val="0"/>
                  <w:marTop w:val="0"/>
                  <w:marBottom w:val="0"/>
                  <w:divBdr>
                    <w:top w:val="none" w:sz="0" w:space="0" w:color="auto"/>
                    <w:left w:val="none" w:sz="0" w:space="0" w:color="auto"/>
                    <w:bottom w:val="none" w:sz="0" w:space="0" w:color="auto"/>
                    <w:right w:val="none" w:sz="0" w:space="0" w:color="auto"/>
                  </w:divBdr>
                </w:div>
                <w:div w:id="438263901">
                  <w:marLeft w:val="480"/>
                  <w:marRight w:val="0"/>
                  <w:marTop w:val="0"/>
                  <w:marBottom w:val="0"/>
                  <w:divBdr>
                    <w:top w:val="none" w:sz="0" w:space="0" w:color="auto"/>
                    <w:left w:val="none" w:sz="0" w:space="0" w:color="auto"/>
                    <w:bottom w:val="none" w:sz="0" w:space="0" w:color="auto"/>
                    <w:right w:val="none" w:sz="0" w:space="0" w:color="auto"/>
                  </w:divBdr>
                </w:div>
                <w:div w:id="2090224135">
                  <w:marLeft w:val="480"/>
                  <w:marRight w:val="0"/>
                  <w:marTop w:val="0"/>
                  <w:marBottom w:val="0"/>
                  <w:divBdr>
                    <w:top w:val="none" w:sz="0" w:space="0" w:color="auto"/>
                    <w:left w:val="none" w:sz="0" w:space="0" w:color="auto"/>
                    <w:bottom w:val="none" w:sz="0" w:space="0" w:color="auto"/>
                    <w:right w:val="none" w:sz="0" w:space="0" w:color="auto"/>
                  </w:divBdr>
                </w:div>
                <w:div w:id="478688205">
                  <w:marLeft w:val="480"/>
                  <w:marRight w:val="0"/>
                  <w:marTop w:val="0"/>
                  <w:marBottom w:val="0"/>
                  <w:divBdr>
                    <w:top w:val="none" w:sz="0" w:space="0" w:color="auto"/>
                    <w:left w:val="none" w:sz="0" w:space="0" w:color="auto"/>
                    <w:bottom w:val="none" w:sz="0" w:space="0" w:color="auto"/>
                    <w:right w:val="none" w:sz="0" w:space="0" w:color="auto"/>
                  </w:divBdr>
                </w:div>
                <w:div w:id="1343161379">
                  <w:marLeft w:val="480"/>
                  <w:marRight w:val="0"/>
                  <w:marTop w:val="0"/>
                  <w:marBottom w:val="0"/>
                  <w:divBdr>
                    <w:top w:val="none" w:sz="0" w:space="0" w:color="auto"/>
                    <w:left w:val="none" w:sz="0" w:space="0" w:color="auto"/>
                    <w:bottom w:val="none" w:sz="0" w:space="0" w:color="auto"/>
                    <w:right w:val="none" w:sz="0" w:space="0" w:color="auto"/>
                  </w:divBdr>
                </w:div>
                <w:div w:id="919170489">
                  <w:marLeft w:val="480"/>
                  <w:marRight w:val="0"/>
                  <w:marTop w:val="0"/>
                  <w:marBottom w:val="0"/>
                  <w:divBdr>
                    <w:top w:val="none" w:sz="0" w:space="0" w:color="auto"/>
                    <w:left w:val="none" w:sz="0" w:space="0" w:color="auto"/>
                    <w:bottom w:val="none" w:sz="0" w:space="0" w:color="auto"/>
                    <w:right w:val="none" w:sz="0" w:space="0" w:color="auto"/>
                  </w:divBdr>
                </w:div>
                <w:div w:id="2102749714">
                  <w:marLeft w:val="480"/>
                  <w:marRight w:val="0"/>
                  <w:marTop w:val="0"/>
                  <w:marBottom w:val="0"/>
                  <w:divBdr>
                    <w:top w:val="none" w:sz="0" w:space="0" w:color="auto"/>
                    <w:left w:val="none" w:sz="0" w:space="0" w:color="auto"/>
                    <w:bottom w:val="none" w:sz="0" w:space="0" w:color="auto"/>
                    <w:right w:val="none" w:sz="0" w:space="0" w:color="auto"/>
                  </w:divBdr>
                </w:div>
                <w:div w:id="1844584655">
                  <w:marLeft w:val="480"/>
                  <w:marRight w:val="0"/>
                  <w:marTop w:val="0"/>
                  <w:marBottom w:val="0"/>
                  <w:divBdr>
                    <w:top w:val="none" w:sz="0" w:space="0" w:color="auto"/>
                    <w:left w:val="none" w:sz="0" w:space="0" w:color="auto"/>
                    <w:bottom w:val="none" w:sz="0" w:space="0" w:color="auto"/>
                    <w:right w:val="none" w:sz="0" w:space="0" w:color="auto"/>
                  </w:divBdr>
                </w:div>
                <w:div w:id="798450011">
                  <w:marLeft w:val="480"/>
                  <w:marRight w:val="0"/>
                  <w:marTop w:val="0"/>
                  <w:marBottom w:val="0"/>
                  <w:divBdr>
                    <w:top w:val="none" w:sz="0" w:space="0" w:color="auto"/>
                    <w:left w:val="none" w:sz="0" w:space="0" w:color="auto"/>
                    <w:bottom w:val="none" w:sz="0" w:space="0" w:color="auto"/>
                    <w:right w:val="none" w:sz="0" w:space="0" w:color="auto"/>
                  </w:divBdr>
                </w:div>
                <w:div w:id="16346950">
                  <w:marLeft w:val="480"/>
                  <w:marRight w:val="0"/>
                  <w:marTop w:val="0"/>
                  <w:marBottom w:val="0"/>
                  <w:divBdr>
                    <w:top w:val="none" w:sz="0" w:space="0" w:color="auto"/>
                    <w:left w:val="none" w:sz="0" w:space="0" w:color="auto"/>
                    <w:bottom w:val="none" w:sz="0" w:space="0" w:color="auto"/>
                    <w:right w:val="none" w:sz="0" w:space="0" w:color="auto"/>
                  </w:divBdr>
                </w:div>
                <w:div w:id="2108498723">
                  <w:marLeft w:val="480"/>
                  <w:marRight w:val="0"/>
                  <w:marTop w:val="0"/>
                  <w:marBottom w:val="0"/>
                  <w:divBdr>
                    <w:top w:val="none" w:sz="0" w:space="0" w:color="auto"/>
                    <w:left w:val="none" w:sz="0" w:space="0" w:color="auto"/>
                    <w:bottom w:val="none" w:sz="0" w:space="0" w:color="auto"/>
                    <w:right w:val="none" w:sz="0" w:space="0" w:color="auto"/>
                  </w:divBdr>
                </w:div>
                <w:div w:id="417561804">
                  <w:marLeft w:val="480"/>
                  <w:marRight w:val="0"/>
                  <w:marTop w:val="0"/>
                  <w:marBottom w:val="0"/>
                  <w:divBdr>
                    <w:top w:val="none" w:sz="0" w:space="0" w:color="auto"/>
                    <w:left w:val="none" w:sz="0" w:space="0" w:color="auto"/>
                    <w:bottom w:val="none" w:sz="0" w:space="0" w:color="auto"/>
                    <w:right w:val="none" w:sz="0" w:space="0" w:color="auto"/>
                  </w:divBdr>
                </w:div>
                <w:div w:id="1500344642">
                  <w:marLeft w:val="480"/>
                  <w:marRight w:val="0"/>
                  <w:marTop w:val="0"/>
                  <w:marBottom w:val="0"/>
                  <w:divBdr>
                    <w:top w:val="none" w:sz="0" w:space="0" w:color="auto"/>
                    <w:left w:val="none" w:sz="0" w:space="0" w:color="auto"/>
                    <w:bottom w:val="none" w:sz="0" w:space="0" w:color="auto"/>
                    <w:right w:val="none" w:sz="0" w:space="0" w:color="auto"/>
                  </w:divBdr>
                </w:div>
                <w:div w:id="156650449">
                  <w:marLeft w:val="480"/>
                  <w:marRight w:val="0"/>
                  <w:marTop w:val="0"/>
                  <w:marBottom w:val="0"/>
                  <w:divBdr>
                    <w:top w:val="none" w:sz="0" w:space="0" w:color="auto"/>
                    <w:left w:val="none" w:sz="0" w:space="0" w:color="auto"/>
                    <w:bottom w:val="none" w:sz="0" w:space="0" w:color="auto"/>
                    <w:right w:val="none" w:sz="0" w:space="0" w:color="auto"/>
                  </w:divBdr>
                </w:div>
                <w:div w:id="1101871270">
                  <w:marLeft w:val="480"/>
                  <w:marRight w:val="0"/>
                  <w:marTop w:val="0"/>
                  <w:marBottom w:val="0"/>
                  <w:divBdr>
                    <w:top w:val="none" w:sz="0" w:space="0" w:color="auto"/>
                    <w:left w:val="none" w:sz="0" w:space="0" w:color="auto"/>
                    <w:bottom w:val="none" w:sz="0" w:space="0" w:color="auto"/>
                    <w:right w:val="none" w:sz="0" w:space="0" w:color="auto"/>
                  </w:divBdr>
                </w:div>
                <w:div w:id="1041513139">
                  <w:marLeft w:val="480"/>
                  <w:marRight w:val="0"/>
                  <w:marTop w:val="0"/>
                  <w:marBottom w:val="0"/>
                  <w:divBdr>
                    <w:top w:val="none" w:sz="0" w:space="0" w:color="auto"/>
                    <w:left w:val="none" w:sz="0" w:space="0" w:color="auto"/>
                    <w:bottom w:val="none" w:sz="0" w:space="0" w:color="auto"/>
                    <w:right w:val="none" w:sz="0" w:space="0" w:color="auto"/>
                  </w:divBdr>
                </w:div>
                <w:div w:id="192690130">
                  <w:marLeft w:val="480"/>
                  <w:marRight w:val="0"/>
                  <w:marTop w:val="0"/>
                  <w:marBottom w:val="0"/>
                  <w:divBdr>
                    <w:top w:val="none" w:sz="0" w:space="0" w:color="auto"/>
                    <w:left w:val="none" w:sz="0" w:space="0" w:color="auto"/>
                    <w:bottom w:val="none" w:sz="0" w:space="0" w:color="auto"/>
                    <w:right w:val="none" w:sz="0" w:space="0" w:color="auto"/>
                  </w:divBdr>
                </w:div>
                <w:div w:id="2027056106">
                  <w:marLeft w:val="480"/>
                  <w:marRight w:val="0"/>
                  <w:marTop w:val="0"/>
                  <w:marBottom w:val="0"/>
                  <w:divBdr>
                    <w:top w:val="none" w:sz="0" w:space="0" w:color="auto"/>
                    <w:left w:val="none" w:sz="0" w:space="0" w:color="auto"/>
                    <w:bottom w:val="none" w:sz="0" w:space="0" w:color="auto"/>
                    <w:right w:val="none" w:sz="0" w:space="0" w:color="auto"/>
                  </w:divBdr>
                </w:div>
                <w:div w:id="243926686">
                  <w:marLeft w:val="480"/>
                  <w:marRight w:val="0"/>
                  <w:marTop w:val="0"/>
                  <w:marBottom w:val="0"/>
                  <w:divBdr>
                    <w:top w:val="none" w:sz="0" w:space="0" w:color="auto"/>
                    <w:left w:val="none" w:sz="0" w:space="0" w:color="auto"/>
                    <w:bottom w:val="none" w:sz="0" w:space="0" w:color="auto"/>
                    <w:right w:val="none" w:sz="0" w:space="0" w:color="auto"/>
                  </w:divBdr>
                </w:div>
                <w:div w:id="1650749047">
                  <w:marLeft w:val="480"/>
                  <w:marRight w:val="0"/>
                  <w:marTop w:val="0"/>
                  <w:marBottom w:val="0"/>
                  <w:divBdr>
                    <w:top w:val="none" w:sz="0" w:space="0" w:color="auto"/>
                    <w:left w:val="none" w:sz="0" w:space="0" w:color="auto"/>
                    <w:bottom w:val="none" w:sz="0" w:space="0" w:color="auto"/>
                    <w:right w:val="none" w:sz="0" w:space="0" w:color="auto"/>
                  </w:divBdr>
                </w:div>
                <w:div w:id="2021929413">
                  <w:marLeft w:val="480"/>
                  <w:marRight w:val="0"/>
                  <w:marTop w:val="0"/>
                  <w:marBottom w:val="0"/>
                  <w:divBdr>
                    <w:top w:val="none" w:sz="0" w:space="0" w:color="auto"/>
                    <w:left w:val="none" w:sz="0" w:space="0" w:color="auto"/>
                    <w:bottom w:val="none" w:sz="0" w:space="0" w:color="auto"/>
                    <w:right w:val="none" w:sz="0" w:space="0" w:color="auto"/>
                  </w:divBdr>
                </w:div>
                <w:div w:id="1567302182">
                  <w:marLeft w:val="480"/>
                  <w:marRight w:val="0"/>
                  <w:marTop w:val="0"/>
                  <w:marBottom w:val="0"/>
                  <w:divBdr>
                    <w:top w:val="none" w:sz="0" w:space="0" w:color="auto"/>
                    <w:left w:val="none" w:sz="0" w:space="0" w:color="auto"/>
                    <w:bottom w:val="none" w:sz="0" w:space="0" w:color="auto"/>
                    <w:right w:val="none" w:sz="0" w:space="0" w:color="auto"/>
                  </w:divBdr>
                </w:div>
                <w:div w:id="600842889">
                  <w:marLeft w:val="480"/>
                  <w:marRight w:val="0"/>
                  <w:marTop w:val="0"/>
                  <w:marBottom w:val="0"/>
                  <w:divBdr>
                    <w:top w:val="none" w:sz="0" w:space="0" w:color="auto"/>
                    <w:left w:val="none" w:sz="0" w:space="0" w:color="auto"/>
                    <w:bottom w:val="none" w:sz="0" w:space="0" w:color="auto"/>
                    <w:right w:val="none" w:sz="0" w:space="0" w:color="auto"/>
                  </w:divBdr>
                </w:div>
                <w:div w:id="108860810">
                  <w:marLeft w:val="480"/>
                  <w:marRight w:val="0"/>
                  <w:marTop w:val="0"/>
                  <w:marBottom w:val="0"/>
                  <w:divBdr>
                    <w:top w:val="none" w:sz="0" w:space="0" w:color="auto"/>
                    <w:left w:val="none" w:sz="0" w:space="0" w:color="auto"/>
                    <w:bottom w:val="none" w:sz="0" w:space="0" w:color="auto"/>
                    <w:right w:val="none" w:sz="0" w:space="0" w:color="auto"/>
                  </w:divBdr>
                </w:div>
                <w:div w:id="1463578336">
                  <w:marLeft w:val="480"/>
                  <w:marRight w:val="0"/>
                  <w:marTop w:val="0"/>
                  <w:marBottom w:val="0"/>
                  <w:divBdr>
                    <w:top w:val="none" w:sz="0" w:space="0" w:color="auto"/>
                    <w:left w:val="none" w:sz="0" w:space="0" w:color="auto"/>
                    <w:bottom w:val="none" w:sz="0" w:space="0" w:color="auto"/>
                    <w:right w:val="none" w:sz="0" w:space="0" w:color="auto"/>
                  </w:divBdr>
                </w:div>
                <w:div w:id="584267859">
                  <w:marLeft w:val="480"/>
                  <w:marRight w:val="0"/>
                  <w:marTop w:val="0"/>
                  <w:marBottom w:val="0"/>
                  <w:divBdr>
                    <w:top w:val="none" w:sz="0" w:space="0" w:color="auto"/>
                    <w:left w:val="none" w:sz="0" w:space="0" w:color="auto"/>
                    <w:bottom w:val="none" w:sz="0" w:space="0" w:color="auto"/>
                    <w:right w:val="none" w:sz="0" w:space="0" w:color="auto"/>
                  </w:divBdr>
                </w:div>
                <w:div w:id="1609000050">
                  <w:marLeft w:val="480"/>
                  <w:marRight w:val="0"/>
                  <w:marTop w:val="0"/>
                  <w:marBottom w:val="0"/>
                  <w:divBdr>
                    <w:top w:val="none" w:sz="0" w:space="0" w:color="auto"/>
                    <w:left w:val="none" w:sz="0" w:space="0" w:color="auto"/>
                    <w:bottom w:val="none" w:sz="0" w:space="0" w:color="auto"/>
                    <w:right w:val="none" w:sz="0" w:space="0" w:color="auto"/>
                  </w:divBdr>
                </w:div>
                <w:div w:id="321275056">
                  <w:marLeft w:val="480"/>
                  <w:marRight w:val="0"/>
                  <w:marTop w:val="0"/>
                  <w:marBottom w:val="0"/>
                  <w:divBdr>
                    <w:top w:val="none" w:sz="0" w:space="0" w:color="auto"/>
                    <w:left w:val="none" w:sz="0" w:space="0" w:color="auto"/>
                    <w:bottom w:val="none" w:sz="0" w:space="0" w:color="auto"/>
                    <w:right w:val="none" w:sz="0" w:space="0" w:color="auto"/>
                  </w:divBdr>
                </w:div>
                <w:div w:id="604386208">
                  <w:marLeft w:val="480"/>
                  <w:marRight w:val="0"/>
                  <w:marTop w:val="0"/>
                  <w:marBottom w:val="0"/>
                  <w:divBdr>
                    <w:top w:val="none" w:sz="0" w:space="0" w:color="auto"/>
                    <w:left w:val="none" w:sz="0" w:space="0" w:color="auto"/>
                    <w:bottom w:val="none" w:sz="0" w:space="0" w:color="auto"/>
                    <w:right w:val="none" w:sz="0" w:space="0" w:color="auto"/>
                  </w:divBdr>
                </w:div>
                <w:div w:id="304897379">
                  <w:marLeft w:val="480"/>
                  <w:marRight w:val="0"/>
                  <w:marTop w:val="0"/>
                  <w:marBottom w:val="0"/>
                  <w:divBdr>
                    <w:top w:val="none" w:sz="0" w:space="0" w:color="auto"/>
                    <w:left w:val="none" w:sz="0" w:space="0" w:color="auto"/>
                    <w:bottom w:val="none" w:sz="0" w:space="0" w:color="auto"/>
                    <w:right w:val="none" w:sz="0" w:space="0" w:color="auto"/>
                  </w:divBdr>
                </w:div>
                <w:div w:id="848714870">
                  <w:marLeft w:val="480"/>
                  <w:marRight w:val="0"/>
                  <w:marTop w:val="0"/>
                  <w:marBottom w:val="0"/>
                  <w:divBdr>
                    <w:top w:val="none" w:sz="0" w:space="0" w:color="auto"/>
                    <w:left w:val="none" w:sz="0" w:space="0" w:color="auto"/>
                    <w:bottom w:val="none" w:sz="0" w:space="0" w:color="auto"/>
                    <w:right w:val="none" w:sz="0" w:space="0" w:color="auto"/>
                  </w:divBdr>
                </w:div>
                <w:div w:id="1084686799">
                  <w:marLeft w:val="480"/>
                  <w:marRight w:val="0"/>
                  <w:marTop w:val="0"/>
                  <w:marBottom w:val="0"/>
                  <w:divBdr>
                    <w:top w:val="none" w:sz="0" w:space="0" w:color="auto"/>
                    <w:left w:val="none" w:sz="0" w:space="0" w:color="auto"/>
                    <w:bottom w:val="none" w:sz="0" w:space="0" w:color="auto"/>
                    <w:right w:val="none" w:sz="0" w:space="0" w:color="auto"/>
                  </w:divBdr>
                </w:div>
                <w:div w:id="2107072565">
                  <w:marLeft w:val="480"/>
                  <w:marRight w:val="0"/>
                  <w:marTop w:val="0"/>
                  <w:marBottom w:val="0"/>
                  <w:divBdr>
                    <w:top w:val="none" w:sz="0" w:space="0" w:color="auto"/>
                    <w:left w:val="none" w:sz="0" w:space="0" w:color="auto"/>
                    <w:bottom w:val="none" w:sz="0" w:space="0" w:color="auto"/>
                    <w:right w:val="none" w:sz="0" w:space="0" w:color="auto"/>
                  </w:divBdr>
                </w:div>
                <w:div w:id="2079743394">
                  <w:marLeft w:val="480"/>
                  <w:marRight w:val="0"/>
                  <w:marTop w:val="0"/>
                  <w:marBottom w:val="0"/>
                  <w:divBdr>
                    <w:top w:val="none" w:sz="0" w:space="0" w:color="auto"/>
                    <w:left w:val="none" w:sz="0" w:space="0" w:color="auto"/>
                    <w:bottom w:val="none" w:sz="0" w:space="0" w:color="auto"/>
                    <w:right w:val="none" w:sz="0" w:space="0" w:color="auto"/>
                  </w:divBdr>
                </w:div>
                <w:div w:id="967197440">
                  <w:marLeft w:val="480"/>
                  <w:marRight w:val="0"/>
                  <w:marTop w:val="0"/>
                  <w:marBottom w:val="0"/>
                  <w:divBdr>
                    <w:top w:val="none" w:sz="0" w:space="0" w:color="auto"/>
                    <w:left w:val="none" w:sz="0" w:space="0" w:color="auto"/>
                    <w:bottom w:val="none" w:sz="0" w:space="0" w:color="auto"/>
                    <w:right w:val="none" w:sz="0" w:space="0" w:color="auto"/>
                  </w:divBdr>
                </w:div>
              </w:divsChild>
            </w:div>
            <w:div w:id="731923711">
              <w:marLeft w:val="0"/>
              <w:marRight w:val="0"/>
              <w:marTop w:val="0"/>
              <w:marBottom w:val="0"/>
              <w:divBdr>
                <w:top w:val="none" w:sz="0" w:space="0" w:color="auto"/>
                <w:left w:val="none" w:sz="0" w:space="0" w:color="auto"/>
                <w:bottom w:val="none" w:sz="0" w:space="0" w:color="auto"/>
                <w:right w:val="none" w:sz="0" w:space="0" w:color="auto"/>
              </w:divBdr>
              <w:divsChild>
                <w:div w:id="1174567329">
                  <w:marLeft w:val="480"/>
                  <w:marRight w:val="0"/>
                  <w:marTop w:val="0"/>
                  <w:marBottom w:val="0"/>
                  <w:divBdr>
                    <w:top w:val="none" w:sz="0" w:space="0" w:color="auto"/>
                    <w:left w:val="none" w:sz="0" w:space="0" w:color="auto"/>
                    <w:bottom w:val="none" w:sz="0" w:space="0" w:color="auto"/>
                    <w:right w:val="none" w:sz="0" w:space="0" w:color="auto"/>
                  </w:divBdr>
                </w:div>
                <w:div w:id="911113787">
                  <w:marLeft w:val="480"/>
                  <w:marRight w:val="0"/>
                  <w:marTop w:val="0"/>
                  <w:marBottom w:val="0"/>
                  <w:divBdr>
                    <w:top w:val="none" w:sz="0" w:space="0" w:color="auto"/>
                    <w:left w:val="none" w:sz="0" w:space="0" w:color="auto"/>
                    <w:bottom w:val="none" w:sz="0" w:space="0" w:color="auto"/>
                    <w:right w:val="none" w:sz="0" w:space="0" w:color="auto"/>
                  </w:divBdr>
                </w:div>
                <w:div w:id="1337801180">
                  <w:marLeft w:val="480"/>
                  <w:marRight w:val="0"/>
                  <w:marTop w:val="0"/>
                  <w:marBottom w:val="0"/>
                  <w:divBdr>
                    <w:top w:val="none" w:sz="0" w:space="0" w:color="auto"/>
                    <w:left w:val="none" w:sz="0" w:space="0" w:color="auto"/>
                    <w:bottom w:val="none" w:sz="0" w:space="0" w:color="auto"/>
                    <w:right w:val="none" w:sz="0" w:space="0" w:color="auto"/>
                  </w:divBdr>
                </w:div>
                <w:div w:id="1372799490">
                  <w:marLeft w:val="480"/>
                  <w:marRight w:val="0"/>
                  <w:marTop w:val="0"/>
                  <w:marBottom w:val="0"/>
                  <w:divBdr>
                    <w:top w:val="none" w:sz="0" w:space="0" w:color="auto"/>
                    <w:left w:val="none" w:sz="0" w:space="0" w:color="auto"/>
                    <w:bottom w:val="none" w:sz="0" w:space="0" w:color="auto"/>
                    <w:right w:val="none" w:sz="0" w:space="0" w:color="auto"/>
                  </w:divBdr>
                </w:div>
                <w:div w:id="1350329321">
                  <w:marLeft w:val="480"/>
                  <w:marRight w:val="0"/>
                  <w:marTop w:val="0"/>
                  <w:marBottom w:val="0"/>
                  <w:divBdr>
                    <w:top w:val="none" w:sz="0" w:space="0" w:color="auto"/>
                    <w:left w:val="none" w:sz="0" w:space="0" w:color="auto"/>
                    <w:bottom w:val="none" w:sz="0" w:space="0" w:color="auto"/>
                    <w:right w:val="none" w:sz="0" w:space="0" w:color="auto"/>
                  </w:divBdr>
                </w:div>
                <w:div w:id="2000569438">
                  <w:marLeft w:val="480"/>
                  <w:marRight w:val="0"/>
                  <w:marTop w:val="0"/>
                  <w:marBottom w:val="0"/>
                  <w:divBdr>
                    <w:top w:val="none" w:sz="0" w:space="0" w:color="auto"/>
                    <w:left w:val="none" w:sz="0" w:space="0" w:color="auto"/>
                    <w:bottom w:val="none" w:sz="0" w:space="0" w:color="auto"/>
                    <w:right w:val="none" w:sz="0" w:space="0" w:color="auto"/>
                  </w:divBdr>
                </w:div>
                <w:div w:id="1773083355">
                  <w:marLeft w:val="480"/>
                  <w:marRight w:val="0"/>
                  <w:marTop w:val="0"/>
                  <w:marBottom w:val="0"/>
                  <w:divBdr>
                    <w:top w:val="none" w:sz="0" w:space="0" w:color="auto"/>
                    <w:left w:val="none" w:sz="0" w:space="0" w:color="auto"/>
                    <w:bottom w:val="none" w:sz="0" w:space="0" w:color="auto"/>
                    <w:right w:val="none" w:sz="0" w:space="0" w:color="auto"/>
                  </w:divBdr>
                </w:div>
                <w:div w:id="1539052228">
                  <w:marLeft w:val="480"/>
                  <w:marRight w:val="0"/>
                  <w:marTop w:val="0"/>
                  <w:marBottom w:val="0"/>
                  <w:divBdr>
                    <w:top w:val="none" w:sz="0" w:space="0" w:color="auto"/>
                    <w:left w:val="none" w:sz="0" w:space="0" w:color="auto"/>
                    <w:bottom w:val="none" w:sz="0" w:space="0" w:color="auto"/>
                    <w:right w:val="none" w:sz="0" w:space="0" w:color="auto"/>
                  </w:divBdr>
                </w:div>
                <w:div w:id="1721442513">
                  <w:marLeft w:val="480"/>
                  <w:marRight w:val="0"/>
                  <w:marTop w:val="0"/>
                  <w:marBottom w:val="0"/>
                  <w:divBdr>
                    <w:top w:val="none" w:sz="0" w:space="0" w:color="auto"/>
                    <w:left w:val="none" w:sz="0" w:space="0" w:color="auto"/>
                    <w:bottom w:val="none" w:sz="0" w:space="0" w:color="auto"/>
                    <w:right w:val="none" w:sz="0" w:space="0" w:color="auto"/>
                  </w:divBdr>
                </w:div>
                <w:div w:id="154876480">
                  <w:marLeft w:val="480"/>
                  <w:marRight w:val="0"/>
                  <w:marTop w:val="0"/>
                  <w:marBottom w:val="0"/>
                  <w:divBdr>
                    <w:top w:val="none" w:sz="0" w:space="0" w:color="auto"/>
                    <w:left w:val="none" w:sz="0" w:space="0" w:color="auto"/>
                    <w:bottom w:val="none" w:sz="0" w:space="0" w:color="auto"/>
                    <w:right w:val="none" w:sz="0" w:space="0" w:color="auto"/>
                  </w:divBdr>
                </w:div>
                <w:div w:id="1286084645">
                  <w:marLeft w:val="480"/>
                  <w:marRight w:val="0"/>
                  <w:marTop w:val="0"/>
                  <w:marBottom w:val="0"/>
                  <w:divBdr>
                    <w:top w:val="none" w:sz="0" w:space="0" w:color="auto"/>
                    <w:left w:val="none" w:sz="0" w:space="0" w:color="auto"/>
                    <w:bottom w:val="none" w:sz="0" w:space="0" w:color="auto"/>
                    <w:right w:val="none" w:sz="0" w:space="0" w:color="auto"/>
                  </w:divBdr>
                </w:div>
                <w:div w:id="1338536010">
                  <w:marLeft w:val="480"/>
                  <w:marRight w:val="0"/>
                  <w:marTop w:val="0"/>
                  <w:marBottom w:val="0"/>
                  <w:divBdr>
                    <w:top w:val="none" w:sz="0" w:space="0" w:color="auto"/>
                    <w:left w:val="none" w:sz="0" w:space="0" w:color="auto"/>
                    <w:bottom w:val="none" w:sz="0" w:space="0" w:color="auto"/>
                    <w:right w:val="none" w:sz="0" w:space="0" w:color="auto"/>
                  </w:divBdr>
                </w:div>
                <w:div w:id="36396144">
                  <w:marLeft w:val="480"/>
                  <w:marRight w:val="0"/>
                  <w:marTop w:val="0"/>
                  <w:marBottom w:val="0"/>
                  <w:divBdr>
                    <w:top w:val="none" w:sz="0" w:space="0" w:color="auto"/>
                    <w:left w:val="none" w:sz="0" w:space="0" w:color="auto"/>
                    <w:bottom w:val="none" w:sz="0" w:space="0" w:color="auto"/>
                    <w:right w:val="none" w:sz="0" w:space="0" w:color="auto"/>
                  </w:divBdr>
                </w:div>
                <w:div w:id="1640568307">
                  <w:marLeft w:val="480"/>
                  <w:marRight w:val="0"/>
                  <w:marTop w:val="0"/>
                  <w:marBottom w:val="0"/>
                  <w:divBdr>
                    <w:top w:val="none" w:sz="0" w:space="0" w:color="auto"/>
                    <w:left w:val="none" w:sz="0" w:space="0" w:color="auto"/>
                    <w:bottom w:val="none" w:sz="0" w:space="0" w:color="auto"/>
                    <w:right w:val="none" w:sz="0" w:space="0" w:color="auto"/>
                  </w:divBdr>
                </w:div>
                <w:div w:id="700981888">
                  <w:marLeft w:val="480"/>
                  <w:marRight w:val="0"/>
                  <w:marTop w:val="0"/>
                  <w:marBottom w:val="0"/>
                  <w:divBdr>
                    <w:top w:val="none" w:sz="0" w:space="0" w:color="auto"/>
                    <w:left w:val="none" w:sz="0" w:space="0" w:color="auto"/>
                    <w:bottom w:val="none" w:sz="0" w:space="0" w:color="auto"/>
                    <w:right w:val="none" w:sz="0" w:space="0" w:color="auto"/>
                  </w:divBdr>
                </w:div>
                <w:div w:id="405080016">
                  <w:marLeft w:val="480"/>
                  <w:marRight w:val="0"/>
                  <w:marTop w:val="0"/>
                  <w:marBottom w:val="0"/>
                  <w:divBdr>
                    <w:top w:val="none" w:sz="0" w:space="0" w:color="auto"/>
                    <w:left w:val="none" w:sz="0" w:space="0" w:color="auto"/>
                    <w:bottom w:val="none" w:sz="0" w:space="0" w:color="auto"/>
                    <w:right w:val="none" w:sz="0" w:space="0" w:color="auto"/>
                  </w:divBdr>
                </w:div>
                <w:div w:id="828786805">
                  <w:marLeft w:val="480"/>
                  <w:marRight w:val="0"/>
                  <w:marTop w:val="0"/>
                  <w:marBottom w:val="0"/>
                  <w:divBdr>
                    <w:top w:val="none" w:sz="0" w:space="0" w:color="auto"/>
                    <w:left w:val="none" w:sz="0" w:space="0" w:color="auto"/>
                    <w:bottom w:val="none" w:sz="0" w:space="0" w:color="auto"/>
                    <w:right w:val="none" w:sz="0" w:space="0" w:color="auto"/>
                  </w:divBdr>
                </w:div>
                <w:div w:id="1329095972">
                  <w:marLeft w:val="480"/>
                  <w:marRight w:val="0"/>
                  <w:marTop w:val="0"/>
                  <w:marBottom w:val="0"/>
                  <w:divBdr>
                    <w:top w:val="none" w:sz="0" w:space="0" w:color="auto"/>
                    <w:left w:val="none" w:sz="0" w:space="0" w:color="auto"/>
                    <w:bottom w:val="none" w:sz="0" w:space="0" w:color="auto"/>
                    <w:right w:val="none" w:sz="0" w:space="0" w:color="auto"/>
                  </w:divBdr>
                </w:div>
                <w:div w:id="1046953948">
                  <w:marLeft w:val="480"/>
                  <w:marRight w:val="0"/>
                  <w:marTop w:val="0"/>
                  <w:marBottom w:val="0"/>
                  <w:divBdr>
                    <w:top w:val="none" w:sz="0" w:space="0" w:color="auto"/>
                    <w:left w:val="none" w:sz="0" w:space="0" w:color="auto"/>
                    <w:bottom w:val="none" w:sz="0" w:space="0" w:color="auto"/>
                    <w:right w:val="none" w:sz="0" w:space="0" w:color="auto"/>
                  </w:divBdr>
                </w:div>
                <w:div w:id="23947366">
                  <w:marLeft w:val="480"/>
                  <w:marRight w:val="0"/>
                  <w:marTop w:val="0"/>
                  <w:marBottom w:val="0"/>
                  <w:divBdr>
                    <w:top w:val="none" w:sz="0" w:space="0" w:color="auto"/>
                    <w:left w:val="none" w:sz="0" w:space="0" w:color="auto"/>
                    <w:bottom w:val="none" w:sz="0" w:space="0" w:color="auto"/>
                    <w:right w:val="none" w:sz="0" w:space="0" w:color="auto"/>
                  </w:divBdr>
                </w:div>
                <w:div w:id="927270115">
                  <w:marLeft w:val="480"/>
                  <w:marRight w:val="0"/>
                  <w:marTop w:val="0"/>
                  <w:marBottom w:val="0"/>
                  <w:divBdr>
                    <w:top w:val="none" w:sz="0" w:space="0" w:color="auto"/>
                    <w:left w:val="none" w:sz="0" w:space="0" w:color="auto"/>
                    <w:bottom w:val="none" w:sz="0" w:space="0" w:color="auto"/>
                    <w:right w:val="none" w:sz="0" w:space="0" w:color="auto"/>
                  </w:divBdr>
                </w:div>
                <w:div w:id="291136158">
                  <w:marLeft w:val="480"/>
                  <w:marRight w:val="0"/>
                  <w:marTop w:val="0"/>
                  <w:marBottom w:val="0"/>
                  <w:divBdr>
                    <w:top w:val="none" w:sz="0" w:space="0" w:color="auto"/>
                    <w:left w:val="none" w:sz="0" w:space="0" w:color="auto"/>
                    <w:bottom w:val="none" w:sz="0" w:space="0" w:color="auto"/>
                    <w:right w:val="none" w:sz="0" w:space="0" w:color="auto"/>
                  </w:divBdr>
                </w:div>
                <w:div w:id="1552116124">
                  <w:marLeft w:val="480"/>
                  <w:marRight w:val="0"/>
                  <w:marTop w:val="0"/>
                  <w:marBottom w:val="0"/>
                  <w:divBdr>
                    <w:top w:val="none" w:sz="0" w:space="0" w:color="auto"/>
                    <w:left w:val="none" w:sz="0" w:space="0" w:color="auto"/>
                    <w:bottom w:val="none" w:sz="0" w:space="0" w:color="auto"/>
                    <w:right w:val="none" w:sz="0" w:space="0" w:color="auto"/>
                  </w:divBdr>
                </w:div>
                <w:div w:id="759907874">
                  <w:marLeft w:val="480"/>
                  <w:marRight w:val="0"/>
                  <w:marTop w:val="0"/>
                  <w:marBottom w:val="0"/>
                  <w:divBdr>
                    <w:top w:val="none" w:sz="0" w:space="0" w:color="auto"/>
                    <w:left w:val="none" w:sz="0" w:space="0" w:color="auto"/>
                    <w:bottom w:val="none" w:sz="0" w:space="0" w:color="auto"/>
                    <w:right w:val="none" w:sz="0" w:space="0" w:color="auto"/>
                  </w:divBdr>
                </w:div>
                <w:div w:id="751852334">
                  <w:marLeft w:val="480"/>
                  <w:marRight w:val="0"/>
                  <w:marTop w:val="0"/>
                  <w:marBottom w:val="0"/>
                  <w:divBdr>
                    <w:top w:val="none" w:sz="0" w:space="0" w:color="auto"/>
                    <w:left w:val="none" w:sz="0" w:space="0" w:color="auto"/>
                    <w:bottom w:val="none" w:sz="0" w:space="0" w:color="auto"/>
                    <w:right w:val="none" w:sz="0" w:space="0" w:color="auto"/>
                  </w:divBdr>
                </w:div>
                <w:div w:id="569580994">
                  <w:marLeft w:val="480"/>
                  <w:marRight w:val="0"/>
                  <w:marTop w:val="0"/>
                  <w:marBottom w:val="0"/>
                  <w:divBdr>
                    <w:top w:val="none" w:sz="0" w:space="0" w:color="auto"/>
                    <w:left w:val="none" w:sz="0" w:space="0" w:color="auto"/>
                    <w:bottom w:val="none" w:sz="0" w:space="0" w:color="auto"/>
                    <w:right w:val="none" w:sz="0" w:space="0" w:color="auto"/>
                  </w:divBdr>
                </w:div>
                <w:div w:id="699088135">
                  <w:marLeft w:val="480"/>
                  <w:marRight w:val="0"/>
                  <w:marTop w:val="0"/>
                  <w:marBottom w:val="0"/>
                  <w:divBdr>
                    <w:top w:val="none" w:sz="0" w:space="0" w:color="auto"/>
                    <w:left w:val="none" w:sz="0" w:space="0" w:color="auto"/>
                    <w:bottom w:val="none" w:sz="0" w:space="0" w:color="auto"/>
                    <w:right w:val="none" w:sz="0" w:space="0" w:color="auto"/>
                  </w:divBdr>
                </w:div>
                <w:div w:id="1619947861">
                  <w:marLeft w:val="480"/>
                  <w:marRight w:val="0"/>
                  <w:marTop w:val="0"/>
                  <w:marBottom w:val="0"/>
                  <w:divBdr>
                    <w:top w:val="none" w:sz="0" w:space="0" w:color="auto"/>
                    <w:left w:val="none" w:sz="0" w:space="0" w:color="auto"/>
                    <w:bottom w:val="none" w:sz="0" w:space="0" w:color="auto"/>
                    <w:right w:val="none" w:sz="0" w:space="0" w:color="auto"/>
                  </w:divBdr>
                </w:div>
                <w:div w:id="1674065289">
                  <w:marLeft w:val="480"/>
                  <w:marRight w:val="0"/>
                  <w:marTop w:val="0"/>
                  <w:marBottom w:val="0"/>
                  <w:divBdr>
                    <w:top w:val="none" w:sz="0" w:space="0" w:color="auto"/>
                    <w:left w:val="none" w:sz="0" w:space="0" w:color="auto"/>
                    <w:bottom w:val="none" w:sz="0" w:space="0" w:color="auto"/>
                    <w:right w:val="none" w:sz="0" w:space="0" w:color="auto"/>
                  </w:divBdr>
                </w:div>
                <w:div w:id="1516528939">
                  <w:marLeft w:val="480"/>
                  <w:marRight w:val="0"/>
                  <w:marTop w:val="0"/>
                  <w:marBottom w:val="0"/>
                  <w:divBdr>
                    <w:top w:val="none" w:sz="0" w:space="0" w:color="auto"/>
                    <w:left w:val="none" w:sz="0" w:space="0" w:color="auto"/>
                    <w:bottom w:val="none" w:sz="0" w:space="0" w:color="auto"/>
                    <w:right w:val="none" w:sz="0" w:space="0" w:color="auto"/>
                  </w:divBdr>
                </w:div>
                <w:div w:id="1060594892">
                  <w:marLeft w:val="480"/>
                  <w:marRight w:val="0"/>
                  <w:marTop w:val="0"/>
                  <w:marBottom w:val="0"/>
                  <w:divBdr>
                    <w:top w:val="none" w:sz="0" w:space="0" w:color="auto"/>
                    <w:left w:val="none" w:sz="0" w:space="0" w:color="auto"/>
                    <w:bottom w:val="none" w:sz="0" w:space="0" w:color="auto"/>
                    <w:right w:val="none" w:sz="0" w:space="0" w:color="auto"/>
                  </w:divBdr>
                </w:div>
                <w:div w:id="2093309792">
                  <w:marLeft w:val="480"/>
                  <w:marRight w:val="0"/>
                  <w:marTop w:val="0"/>
                  <w:marBottom w:val="0"/>
                  <w:divBdr>
                    <w:top w:val="none" w:sz="0" w:space="0" w:color="auto"/>
                    <w:left w:val="none" w:sz="0" w:space="0" w:color="auto"/>
                    <w:bottom w:val="none" w:sz="0" w:space="0" w:color="auto"/>
                    <w:right w:val="none" w:sz="0" w:space="0" w:color="auto"/>
                  </w:divBdr>
                </w:div>
                <w:div w:id="2145542714">
                  <w:marLeft w:val="480"/>
                  <w:marRight w:val="0"/>
                  <w:marTop w:val="0"/>
                  <w:marBottom w:val="0"/>
                  <w:divBdr>
                    <w:top w:val="none" w:sz="0" w:space="0" w:color="auto"/>
                    <w:left w:val="none" w:sz="0" w:space="0" w:color="auto"/>
                    <w:bottom w:val="none" w:sz="0" w:space="0" w:color="auto"/>
                    <w:right w:val="none" w:sz="0" w:space="0" w:color="auto"/>
                  </w:divBdr>
                </w:div>
                <w:div w:id="2067727387">
                  <w:marLeft w:val="480"/>
                  <w:marRight w:val="0"/>
                  <w:marTop w:val="0"/>
                  <w:marBottom w:val="0"/>
                  <w:divBdr>
                    <w:top w:val="none" w:sz="0" w:space="0" w:color="auto"/>
                    <w:left w:val="none" w:sz="0" w:space="0" w:color="auto"/>
                    <w:bottom w:val="none" w:sz="0" w:space="0" w:color="auto"/>
                    <w:right w:val="none" w:sz="0" w:space="0" w:color="auto"/>
                  </w:divBdr>
                </w:div>
                <w:div w:id="2043550045">
                  <w:marLeft w:val="480"/>
                  <w:marRight w:val="0"/>
                  <w:marTop w:val="0"/>
                  <w:marBottom w:val="0"/>
                  <w:divBdr>
                    <w:top w:val="none" w:sz="0" w:space="0" w:color="auto"/>
                    <w:left w:val="none" w:sz="0" w:space="0" w:color="auto"/>
                    <w:bottom w:val="none" w:sz="0" w:space="0" w:color="auto"/>
                    <w:right w:val="none" w:sz="0" w:space="0" w:color="auto"/>
                  </w:divBdr>
                </w:div>
                <w:div w:id="260072172">
                  <w:marLeft w:val="480"/>
                  <w:marRight w:val="0"/>
                  <w:marTop w:val="0"/>
                  <w:marBottom w:val="0"/>
                  <w:divBdr>
                    <w:top w:val="none" w:sz="0" w:space="0" w:color="auto"/>
                    <w:left w:val="none" w:sz="0" w:space="0" w:color="auto"/>
                    <w:bottom w:val="none" w:sz="0" w:space="0" w:color="auto"/>
                    <w:right w:val="none" w:sz="0" w:space="0" w:color="auto"/>
                  </w:divBdr>
                </w:div>
                <w:div w:id="314457163">
                  <w:marLeft w:val="480"/>
                  <w:marRight w:val="0"/>
                  <w:marTop w:val="0"/>
                  <w:marBottom w:val="0"/>
                  <w:divBdr>
                    <w:top w:val="none" w:sz="0" w:space="0" w:color="auto"/>
                    <w:left w:val="none" w:sz="0" w:space="0" w:color="auto"/>
                    <w:bottom w:val="none" w:sz="0" w:space="0" w:color="auto"/>
                    <w:right w:val="none" w:sz="0" w:space="0" w:color="auto"/>
                  </w:divBdr>
                </w:div>
                <w:div w:id="602032963">
                  <w:marLeft w:val="480"/>
                  <w:marRight w:val="0"/>
                  <w:marTop w:val="0"/>
                  <w:marBottom w:val="0"/>
                  <w:divBdr>
                    <w:top w:val="none" w:sz="0" w:space="0" w:color="auto"/>
                    <w:left w:val="none" w:sz="0" w:space="0" w:color="auto"/>
                    <w:bottom w:val="none" w:sz="0" w:space="0" w:color="auto"/>
                    <w:right w:val="none" w:sz="0" w:space="0" w:color="auto"/>
                  </w:divBdr>
                </w:div>
                <w:div w:id="1586844220">
                  <w:marLeft w:val="480"/>
                  <w:marRight w:val="0"/>
                  <w:marTop w:val="0"/>
                  <w:marBottom w:val="0"/>
                  <w:divBdr>
                    <w:top w:val="none" w:sz="0" w:space="0" w:color="auto"/>
                    <w:left w:val="none" w:sz="0" w:space="0" w:color="auto"/>
                    <w:bottom w:val="none" w:sz="0" w:space="0" w:color="auto"/>
                    <w:right w:val="none" w:sz="0" w:space="0" w:color="auto"/>
                  </w:divBdr>
                </w:div>
                <w:div w:id="1446651609">
                  <w:marLeft w:val="480"/>
                  <w:marRight w:val="0"/>
                  <w:marTop w:val="0"/>
                  <w:marBottom w:val="0"/>
                  <w:divBdr>
                    <w:top w:val="none" w:sz="0" w:space="0" w:color="auto"/>
                    <w:left w:val="none" w:sz="0" w:space="0" w:color="auto"/>
                    <w:bottom w:val="none" w:sz="0" w:space="0" w:color="auto"/>
                    <w:right w:val="none" w:sz="0" w:space="0" w:color="auto"/>
                  </w:divBdr>
                </w:div>
                <w:div w:id="1850752517">
                  <w:marLeft w:val="480"/>
                  <w:marRight w:val="0"/>
                  <w:marTop w:val="0"/>
                  <w:marBottom w:val="0"/>
                  <w:divBdr>
                    <w:top w:val="none" w:sz="0" w:space="0" w:color="auto"/>
                    <w:left w:val="none" w:sz="0" w:space="0" w:color="auto"/>
                    <w:bottom w:val="none" w:sz="0" w:space="0" w:color="auto"/>
                    <w:right w:val="none" w:sz="0" w:space="0" w:color="auto"/>
                  </w:divBdr>
                </w:div>
                <w:div w:id="1849060603">
                  <w:marLeft w:val="480"/>
                  <w:marRight w:val="0"/>
                  <w:marTop w:val="0"/>
                  <w:marBottom w:val="0"/>
                  <w:divBdr>
                    <w:top w:val="none" w:sz="0" w:space="0" w:color="auto"/>
                    <w:left w:val="none" w:sz="0" w:space="0" w:color="auto"/>
                    <w:bottom w:val="none" w:sz="0" w:space="0" w:color="auto"/>
                    <w:right w:val="none" w:sz="0" w:space="0" w:color="auto"/>
                  </w:divBdr>
                </w:div>
                <w:div w:id="1975405888">
                  <w:marLeft w:val="480"/>
                  <w:marRight w:val="0"/>
                  <w:marTop w:val="0"/>
                  <w:marBottom w:val="0"/>
                  <w:divBdr>
                    <w:top w:val="none" w:sz="0" w:space="0" w:color="auto"/>
                    <w:left w:val="none" w:sz="0" w:space="0" w:color="auto"/>
                    <w:bottom w:val="none" w:sz="0" w:space="0" w:color="auto"/>
                    <w:right w:val="none" w:sz="0" w:space="0" w:color="auto"/>
                  </w:divBdr>
                </w:div>
                <w:div w:id="630941241">
                  <w:marLeft w:val="480"/>
                  <w:marRight w:val="0"/>
                  <w:marTop w:val="0"/>
                  <w:marBottom w:val="0"/>
                  <w:divBdr>
                    <w:top w:val="none" w:sz="0" w:space="0" w:color="auto"/>
                    <w:left w:val="none" w:sz="0" w:space="0" w:color="auto"/>
                    <w:bottom w:val="none" w:sz="0" w:space="0" w:color="auto"/>
                    <w:right w:val="none" w:sz="0" w:space="0" w:color="auto"/>
                  </w:divBdr>
                </w:div>
                <w:div w:id="1306202257">
                  <w:marLeft w:val="480"/>
                  <w:marRight w:val="0"/>
                  <w:marTop w:val="0"/>
                  <w:marBottom w:val="0"/>
                  <w:divBdr>
                    <w:top w:val="none" w:sz="0" w:space="0" w:color="auto"/>
                    <w:left w:val="none" w:sz="0" w:space="0" w:color="auto"/>
                    <w:bottom w:val="none" w:sz="0" w:space="0" w:color="auto"/>
                    <w:right w:val="none" w:sz="0" w:space="0" w:color="auto"/>
                  </w:divBdr>
                </w:div>
                <w:div w:id="668605511">
                  <w:marLeft w:val="480"/>
                  <w:marRight w:val="0"/>
                  <w:marTop w:val="0"/>
                  <w:marBottom w:val="0"/>
                  <w:divBdr>
                    <w:top w:val="none" w:sz="0" w:space="0" w:color="auto"/>
                    <w:left w:val="none" w:sz="0" w:space="0" w:color="auto"/>
                    <w:bottom w:val="none" w:sz="0" w:space="0" w:color="auto"/>
                    <w:right w:val="none" w:sz="0" w:space="0" w:color="auto"/>
                  </w:divBdr>
                </w:div>
                <w:div w:id="1300459241">
                  <w:marLeft w:val="480"/>
                  <w:marRight w:val="0"/>
                  <w:marTop w:val="0"/>
                  <w:marBottom w:val="0"/>
                  <w:divBdr>
                    <w:top w:val="none" w:sz="0" w:space="0" w:color="auto"/>
                    <w:left w:val="none" w:sz="0" w:space="0" w:color="auto"/>
                    <w:bottom w:val="none" w:sz="0" w:space="0" w:color="auto"/>
                    <w:right w:val="none" w:sz="0" w:space="0" w:color="auto"/>
                  </w:divBdr>
                </w:div>
                <w:div w:id="433013084">
                  <w:marLeft w:val="480"/>
                  <w:marRight w:val="0"/>
                  <w:marTop w:val="0"/>
                  <w:marBottom w:val="0"/>
                  <w:divBdr>
                    <w:top w:val="none" w:sz="0" w:space="0" w:color="auto"/>
                    <w:left w:val="none" w:sz="0" w:space="0" w:color="auto"/>
                    <w:bottom w:val="none" w:sz="0" w:space="0" w:color="auto"/>
                    <w:right w:val="none" w:sz="0" w:space="0" w:color="auto"/>
                  </w:divBdr>
                </w:div>
                <w:div w:id="263078741">
                  <w:marLeft w:val="480"/>
                  <w:marRight w:val="0"/>
                  <w:marTop w:val="0"/>
                  <w:marBottom w:val="0"/>
                  <w:divBdr>
                    <w:top w:val="none" w:sz="0" w:space="0" w:color="auto"/>
                    <w:left w:val="none" w:sz="0" w:space="0" w:color="auto"/>
                    <w:bottom w:val="none" w:sz="0" w:space="0" w:color="auto"/>
                    <w:right w:val="none" w:sz="0" w:space="0" w:color="auto"/>
                  </w:divBdr>
                </w:div>
                <w:div w:id="632910134">
                  <w:marLeft w:val="480"/>
                  <w:marRight w:val="0"/>
                  <w:marTop w:val="0"/>
                  <w:marBottom w:val="0"/>
                  <w:divBdr>
                    <w:top w:val="none" w:sz="0" w:space="0" w:color="auto"/>
                    <w:left w:val="none" w:sz="0" w:space="0" w:color="auto"/>
                    <w:bottom w:val="none" w:sz="0" w:space="0" w:color="auto"/>
                    <w:right w:val="none" w:sz="0" w:space="0" w:color="auto"/>
                  </w:divBdr>
                </w:div>
                <w:div w:id="1506557223">
                  <w:marLeft w:val="480"/>
                  <w:marRight w:val="0"/>
                  <w:marTop w:val="0"/>
                  <w:marBottom w:val="0"/>
                  <w:divBdr>
                    <w:top w:val="none" w:sz="0" w:space="0" w:color="auto"/>
                    <w:left w:val="none" w:sz="0" w:space="0" w:color="auto"/>
                    <w:bottom w:val="none" w:sz="0" w:space="0" w:color="auto"/>
                    <w:right w:val="none" w:sz="0" w:space="0" w:color="auto"/>
                  </w:divBdr>
                </w:div>
              </w:divsChild>
            </w:div>
            <w:div w:id="607078629">
              <w:marLeft w:val="0"/>
              <w:marRight w:val="0"/>
              <w:marTop w:val="0"/>
              <w:marBottom w:val="0"/>
              <w:divBdr>
                <w:top w:val="none" w:sz="0" w:space="0" w:color="auto"/>
                <w:left w:val="none" w:sz="0" w:space="0" w:color="auto"/>
                <w:bottom w:val="none" w:sz="0" w:space="0" w:color="auto"/>
                <w:right w:val="none" w:sz="0" w:space="0" w:color="auto"/>
              </w:divBdr>
              <w:divsChild>
                <w:div w:id="1938708916">
                  <w:marLeft w:val="480"/>
                  <w:marRight w:val="0"/>
                  <w:marTop w:val="0"/>
                  <w:marBottom w:val="0"/>
                  <w:divBdr>
                    <w:top w:val="none" w:sz="0" w:space="0" w:color="auto"/>
                    <w:left w:val="none" w:sz="0" w:space="0" w:color="auto"/>
                    <w:bottom w:val="none" w:sz="0" w:space="0" w:color="auto"/>
                    <w:right w:val="none" w:sz="0" w:space="0" w:color="auto"/>
                  </w:divBdr>
                </w:div>
                <w:div w:id="1635062871">
                  <w:marLeft w:val="480"/>
                  <w:marRight w:val="0"/>
                  <w:marTop w:val="0"/>
                  <w:marBottom w:val="0"/>
                  <w:divBdr>
                    <w:top w:val="none" w:sz="0" w:space="0" w:color="auto"/>
                    <w:left w:val="none" w:sz="0" w:space="0" w:color="auto"/>
                    <w:bottom w:val="none" w:sz="0" w:space="0" w:color="auto"/>
                    <w:right w:val="none" w:sz="0" w:space="0" w:color="auto"/>
                  </w:divBdr>
                </w:div>
                <w:div w:id="1413116454">
                  <w:marLeft w:val="480"/>
                  <w:marRight w:val="0"/>
                  <w:marTop w:val="0"/>
                  <w:marBottom w:val="0"/>
                  <w:divBdr>
                    <w:top w:val="none" w:sz="0" w:space="0" w:color="auto"/>
                    <w:left w:val="none" w:sz="0" w:space="0" w:color="auto"/>
                    <w:bottom w:val="none" w:sz="0" w:space="0" w:color="auto"/>
                    <w:right w:val="none" w:sz="0" w:space="0" w:color="auto"/>
                  </w:divBdr>
                </w:div>
                <w:div w:id="944386399">
                  <w:marLeft w:val="480"/>
                  <w:marRight w:val="0"/>
                  <w:marTop w:val="0"/>
                  <w:marBottom w:val="0"/>
                  <w:divBdr>
                    <w:top w:val="none" w:sz="0" w:space="0" w:color="auto"/>
                    <w:left w:val="none" w:sz="0" w:space="0" w:color="auto"/>
                    <w:bottom w:val="none" w:sz="0" w:space="0" w:color="auto"/>
                    <w:right w:val="none" w:sz="0" w:space="0" w:color="auto"/>
                  </w:divBdr>
                </w:div>
                <w:div w:id="708994501">
                  <w:marLeft w:val="480"/>
                  <w:marRight w:val="0"/>
                  <w:marTop w:val="0"/>
                  <w:marBottom w:val="0"/>
                  <w:divBdr>
                    <w:top w:val="none" w:sz="0" w:space="0" w:color="auto"/>
                    <w:left w:val="none" w:sz="0" w:space="0" w:color="auto"/>
                    <w:bottom w:val="none" w:sz="0" w:space="0" w:color="auto"/>
                    <w:right w:val="none" w:sz="0" w:space="0" w:color="auto"/>
                  </w:divBdr>
                </w:div>
                <w:div w:id="1583951880">
                  <w:marLeft w:val="480"/>
                  <w:marRight w:val="0"/>
                  <w:marTop w:val="0"/>
                  <w:marBottom w:val="0"/>
                  <w:divBdr>
                    <w:top w:val="none" w:sz="0" w:space="0" w:color="auto"/>
                    <w:left w:val="none" w:sz="0" w:space="0" w:color="auto"/>
                    <w:bottom w:val="none" w:sz="0" w:space="0" w:color="auto"/>
                    <w:right w:val="none" w:sz="0" w:space="0" w:color="auto"/>
                  </w:divBdr>
                </w:div>
                <w:div w:id="1242830777">
                  <w:marLeft w:val="480"/>
                  <w:marRight w:val="0"/>
                  <w:marTop w:val="0"/>
                  <w:marBottom w:val="0"/>
                  <w:divBdr>
                    <w:top w:val="none" w:sz="0" w:space="0" w:color="auto"/>
                    <w:left w:val="none" w:sz="0" w:space="0" w:color="auto"/>
                    <w:bottom w:val="none" w:sz="0" w:space="0" w:color="auto"/>
                    <w:right w:val="none" w:sz="0" w:space="0" w:color="auto"/>
                  </w:divBdr>
                </w:div>
                <w:div w:id="787311114">
                  <w:marLeft w:val="480"/>
                  <w:marRight w:val="0"/>
                  <w:marTop w:val="0"/>
                  <w:marBottom w:val="0"/>
                  <w:divBdr>
                    <w:top w:val="none" w:sz="0" w:space="0" w:color="auto"/>
                    <w:left w:val="none" w:sz="0" w:space="0" w:color="auto"/>
                    <w:bottom w:val="none" w:sz="0" w:space="0" w:color="auto"/>
                    <w:right w:val="none" w:sz="0" w:space="0" w:color="auto"/>
                  </w:divBdr>
                </w:div>
                <w:div w:id="807825710">
                  <w:marLeft w:val="480"/>
                  <w:marRight w:val="0"/>
                  <w:marTop w:val="0"/>
                  <w:marBottom w:val="0"/>
                  <w:divBdr>
                    <w:top w:val="none" w:sz="0" w:space="0" w:color="auto"/>
                    <w:left w:val="none" w:sz="0" w:space="0" w:color="auto"/>
                    <w:bottom w:val="none" w:sz="0" w:space="0" w:color="auto"/>
                    <w:right w:val="none" w:sz="0" w:space="0" w:color="auto"/>
                  </w:divBdr>
                </w:div>
                <w:div w:id="535241736">
                  <w:marLeft w:val="480"/>
                  <w:marRight w:val="0"/>
                  <w:marTop w:val="0"/>
                  <w:marBottom w:val="0"/>
                  <w:divBdr>
                    <w:top w:val="none" w:sz="0" w:space="0" w:color="auto"/>
                    <w:left w:val="none" w:sz="0" w:space="0" w:color="auto"/>
                    <w:bottom w:val="none" w:sz="0" w:space="0" w:color="auto"/>
                    <w:right w:val="none" w:sz="0" w:space="0" w:color="auto"/>
                  </w:divBdr>
                </w:div>
                <w:div w:id="1681349424">
                  <w:marLeft w:val="480"/>
                  <w:marRight w:val="0"/>
                  <w:marTop w:val="0"/>
                  <w:marBottom w:val="0"/>
                  <w:divBdr>
                    <w:top w:val="none" w:sz="0" w:space="0" w:color="auto"/>
                    <w:left w:val="none" w:sz="0" w:space="0" w:color="auto"/>
                    <w:bottom w:val="none" w:sz="0" w:space="0" w:color="auto"/>
                    <w:right w:val="none" w:sz="0" w:space="0" w:color="auto"/>
                  </w:divBdr>
                </w:div>
                <w:div w:id="1558011029">
                  <w:marLeft w:val="480"/>
                  <w:marRight w:val="0"/>
                  <w:marTop w:val="0"/>
                  <w:marBottom w:val="0"/>
                  <w:divBdr>
                    <w:top w:val="none" w:sz="0" w:space="0" w:color="auto"/>
                    <w:left w:val="none" w:sz="0" w:space="0" w:color="auto"/>
                    <w:bottom w:val="none" w:sz="0" w:space="0" w:color="auto"/>
                    <w:right w:val="none" w:sz="0" w:space="0" w:color="auto"/>
                  </w:divBdr>
                </w:div>
                <w:div w:id="1820533278">
                  <w:marLeft w:val="480"/>
                  <w:marRight w:val="0"/>
                  <w:marTop w:val="0"/>
                  <w:marBottom w:val="0"/>
                  <w:divBdr>
                    <w:top w:val="none" w:sz="0" w:space="0" w:color="auto"/>
                    <w:left w:val="none" w:sz="0" w:space="0" w:color="auto"/>
                    <w:bottom w:val="none" w:sz="0" w:space="0" w:color="auto"/>
                    <w:right w:val="none" w:sz="0" w:space="0" w:color="auto"/>
                  </w:divBdr>
                </w:div>
                <w:div w:id="2029288956">
                  <w:marLeft w:val="480"/>
                  <w:marRight w:val="0"/>
                  <w:marTop w:val="0"/>
                  <w:marBottom w:val="0"/>
                  <w:divBdr>
                    <w:top w:val="none" w:sz="0" w:space="0" w:color="auto"/>
                    <w:left w:val="none" w:sz="0" w:space="0" w:color="auto"/>
                    <w:bottom w:val="none" w:sz="0" w:space="0" w:color="auto"/>
                    <w:right w:val="none" w:sz="0" w:space="0" w:color="auto"/>
                  </w:divBdr>
                </w:div>
                <w:div w:id="1355765849">
                  <w:marLeft w:val="480"/>
                  <w:marRight w:val="0"/>
                  <w:marTop w:val="0"/>
                  <w:marBottom w:val="0"/>
                  <w:divBdr>
                    <w:top w:val="none" w:sz="0" w:space="0" w:color="auto"/>
                    <w:left w:val="none" w:sz="0" w:space="0" w:color="auto"/>
                    <w:bottom w:val="none" w:sz="0" w:space="0" w:color="auto"/>
                    <w:right w:val="none" w:sz="0" w:space="0" w:color="auto"/>
                  </w:divBdr>
                </w:div>
                <w:div w:id="1711488904">
                  <w:marLeft w:val="480"/>
                  <w:marRight w:val="0"/>
                  <w:marTop w:val="0"/>
                  <w:marBottom w:val="0"/>
                  <w:divBdr>
                    <w:top w:val="none" w:sz="0" w:space="0" w:color="auto"/>
                    <w:left w:val="none" w:sz="0" w:space="0" w:color="auto"/>
                    <w:bottom w:val="none" w:sz="0" w:space="0" w:color="auto"/>
                    <w:right w:val="none" w:sz="0" w:space="0" w:color="auto"/>
                  </w:divBdr>
                </w:div>
                <w:div w:id="1395273669">
                  <w:marLeft w:val="480"/>
                  <w:marRight w:val="0"/>
                  <w:marTop w:val="0"/>
                  <w:marBottom w:val="0"/>
                  <w:divBdr>
                    <w:top w:val="none" w:sz="0" w:space="0" w:color="auto"/>
                    <w:left w:val="none" w:sz="0" w:space="0" w:color="auto"/>
                    <w:bottom w:val="none" w:sz="0" w:space="0" w:color="auto"/>
                    <w:right w:val="none" w:sz="0" w:space="0" w:color="auto"/>
                  </w:divBdr>
                </w:div>
                <w:div w:id="637339895">
                  <w:marLeft w:val="480"/>
                  <w:marRight w:val="0"/>
                  <w:marTop w:val="0"/>
                  <w:marBottom w:val="0"/>
                  <w:divBdr>
                    <w:top w:val="none" w:sz="0" w:space="0" w:color="auto"/>
                    <w:left w:val="none" w:sz="0" w:space="0" w:color="auto"/>
                    <w:bottom w:val="none" w:sz="0" w:space="0" w:color="auto"/>
                    <w:right w:val="none" w:sz="0" w:space="0" w:color="auto"/>
                  </w:divBdr>
                </w:div>
                <w:div w:id="1862549425">
                  <w:marLeft w:val="480"/>
                  <w:marRight w:val="0"/>
                  <w:marTop w:val="0"/>
                  <w:marBottom w:val="0"/>
                  <w:divBdr>
                    <w:top w:val="none" w:sz="0" w:space="0" w:color="auto"/>
                    <w:left w:val="none" w:sz="0" w:space="0" w:color="auto"/>
                    <w:bottom w:val="none" w:sz="0" w:space="0" w:color="auto"/>
                    <w:right w:val="none" w:sz="0" w:space="0" w:color="auto"/>
                  </w:divBdr>
                </w:div>
                <w:div w:id="340355492">
                  <w:marLeft w:val="480"/>
                  <w:marRight w:val="0"/>
                  <w:marTop w:val="0"/>
                  <w:marBottom w:val="0"/>
                  <w:divBdr>
                    <w:top w:val="none" w:sz="0" w:space="0" w:color="auto"/>
                    <w:left w:val="none" w:sz="0" w:space="0" w:color="auto"/>
                    <w:bottom w:val="none" w:sz="0" w:space="0" w:color="auto"/>
                    <w:right w:val="none" w:sz="0" w:space="0" w:color="auto"/>
                  </w:divBdr>
                </w:div>
                <w:div w:id="1470627939">
                  <w:marLeft w:val="480"/>
                  <w:marRight w:val="0"/>
                  <w:marTop w:val="0"/>
                  <w:marBottom w:val="0"/>
                  <w:divBdr>
                    <w:top w:val="none" w:sz="0" w:space="0" w:color="auto"/>
                    <w:left w:val="none" w:sz="0" w:space="0" w:color="auto"/>
                    <w:bottom w:val="none" w:sz="0" w:space="0" w:color="auto"/>
                    <w:right w:val="none" w:sz="0" w:space="0" w:color="auto"/>
                  </w:divBdr>
                </w:div>
                <w:div w:id="1602106360">
                  <w:marLeft w:val="480"/>
                  <w:marRight w:val="0"/>
                  <w:marTop w:val="0"/>
                  <w:marBottom w:val="0"/>
                  <w:divBdr>
                    <w:top w:val="none" w:sz="0" w:space="0" w:color="auto"/>
                    <w:left w:val="none" w:sz="0" w:space="0" w:color="auto"/>
                    <w:bottom w:val="none" w:sz="0" w:space="0" w:color="auto"/>
                    <w:right w:val="none" w:sz="0" w:space="0" w:color="auto"/>
                  </w:divBdr>
                </w:div>
                <w:div w:id="1008368305">
                  <w:marLeft w:val="480"/>
                  <w:marRight w:val="0"/>
                  <w:marTop w:val="0"/>
                  <w:marBottom w:val="0"/>
                  <w:divBdr>
                    <w:top w:val="none" w:sz="0" w:space="0" w:color="auto"/>
                    <w:left w:val="none" w:sz="0" w:space="0" w:color="auto"/>
                    <w:bottom w:val="none" w:sz="0" w:space="0" w:color="auto"/>
                    <w:right w:val="none" w:sz="0" w:space="0" w:color="auto"/>
                  </w:divBdr>
                </w:div>
                <w:div w:id="75632112">
                  <w:marLeft w:val="480"/>
                  <w:marRight w:val="0"/>
                  <w:marTop w:val="0"/>
                  <w:marBottom w:val="0"/>
                  <w:divBdr>
                    <w:top w:val="none" w:sz="0" w:space="0" w:color="auto"/>
                    <w:left w:val="none" w:sz="0" w:space="0" w:color="auto"/>
                    <w:bottom w:val="none" w:sz="0" w:space="0" w:color="auto"/>
                    <w:right w:val="none" w:sz="0" w:space="0" w:color="auto"/>
                  </w:divBdr>
                </w:div>
                <w:div w:id="1183129681">
                  <w:marLeft w:val="480"/>
                  <w:marRight w:val="0"/>
                  <w:marTop w:val="0"/>
                  <w:marBottom w:val="0"/>
                  <w:divBdr>
                    <w:top w:val="none" w:sz="0" w:space="0" w:color="auto"/>
                    <w:left w:val="none" w:sz="0" w:space="0" w:color="auto"/>
                    <w:bottom w:val="none" w:sz="0" w:space="0" w:color="auto"/>
                    <w:right w:val="none" w:sz="0" w:space="0" w:color="auto"/>
                  </w:divBdr>
                </w:div>
                <w:div w:id="1519274881">
                  <w:marLeft w:val="480"/>
                  <w:marRight w:val="0"/>
                  <w:marTop w:val="0"/>
                  <w:marBottom w:val="0"/>
                  <w:divBdr>
                    <w:top w:val="none" w:sz="0" w:space="0" w:color="auto"/>
                    <w:left w:val="none" w:sz="0" w:space="0" w:color="auto"/>
                    <w:bottom w:val="none" w:sz="0" w:space="0" w:color="auto"/>
                    <w:right w:val="none" w:sz="0" w:space="0" w:color="auto"/>
                  </w:divBdr>
                </w:div>
                <w:div w:id="734737927">
                  <w:marLeft w:val="480"/>
                  <w:marRight w:val="0"/>
                  <w:marTop w:val="0"/>
                  <w:marBottom w:val="0"/>
                  <w:divBdr>
                    <w:top w:val="none" w:sz="0" w:space="0" w:color="auto"/>
                    <w:left w:val="none" w:sz="0" w:space="0" w:color="auto"/>
                    <w:bottom w:val="none" w:sz="0" w:space="0" w:color="auto"/>
                    <w:right w:val="none" w:sz="0" w:space="0" w:color="auto"/>
                  </w:divBdr>
                </w:div>
                <w:div w:id="895967679">
                  <w:marLeft w:val="480"/>
                  <w:marRight w:val="0"/>
                  <w:marTop w:val="0"/>
                  <w:marBottom w:val="0"/>
                  <w:divBdr>
                    <w:top w:val="none" w:sz="0" w:space="0" w:color="auto"/>
                    <w:left w:val="none" w:sz="0" w:space="0" w:color="auto"/>
                    <w:bottom w:val="none" w:sz="0" w:space="0" w:color="auto"/>
                    <w:right w:val="none" w:sz="0" w:space="0" w:color="auto"/>
                  </w:divBdr>
                </w:div>
                <w:div w:id="8335557">
                  <w:marLeft w:val="480"/>
                  <w:marRight w:val="0"/>
                  <w:marTop w:val="0"/>
                  <w:marBottom w:val="0"/>
                  <w:divBdr>
                    <w:top w:val="none" w:sz="0" w:space="0" w:color="auto"/>
                    <w:left w:val="none" w:sz="0" w:space="0" w:color="auto"/>
                    <w:bottom w:val="none" w:sz="0" w:space="0" w:color="auto"/>
                    <w:right w:val="none" w:sz="0" w:space="0" w:color="auto"/>
                  </w:divBdr>
                </w:div>
                <w:div w:id="2132550803">
                  <w:marLeft w:val="480"/>
                  <w:marRight w:val="0"/>
                  <w:marTop w:val="0"/>
                  <w:marBottom w:val="0"/>
                  <w:divBdr>
                    <w:top w:val="none" w:sz="0" w:space="0" w:color="auto"/>
                    <w:left w:val="none" w:sz="0" w:space="0" w:color="auto"/>
                    <w:bottom w:val="none" w:sz="0" w:space="0" w:color="auto"/>
                    <w:right w:val="none" w:sz="0" w:space="0" w:color="auto"/>
                  </w:divBdr>
                </w:div>
                <w:div w:id="970478660">
                  <w:marLeft w:val="480"/>
                  <w:marRight w:val="0"/>
                  <w:marTop w:val="0"/>
                  <w:marBottom w:val="0"/>
                  <w:divBdr>
                    <w:top w:val="none" w:sz="0" w:space="0" w:color="auto"/>
                    <w:left w:val="none" w:sz="0" w:space="0" w:color="auto"/>
                    <w:bottom w:val="none" w:sz="0" w:space="0" w:color="auto"/>
                    <w:right w:val="none" w:sz="0" w:space="0" w:color="auto"/>
                  </w:divBdr>
                </w:div>
                <w:div w:id="1177579328">
                  <w:marLeft w:val="480"/>
                  <w:marRight w:val="0"/>
                  <w:marTop w:val="0"/>
                  <w:marBottom w:val="0"/>
                  <w:divBdr>
                    <w:top w:val="none" w:sz="0" w:space="0" w:color="auto"/>
                    <w:left w:val="none" w:sz="0" w:space="0" w:color="auto"/>
                    <w:bottom w:val="none" w:sz="0" w:space="0" w:color="auto"/>
                    <w:right w:val="none" w:sz="0" w:space="0" w:color="auto"/>
                  </w:divBdr>
                </w:div>
                <w:div w:id="57821564">
                  <w:marLeft w:val="480"/>
                  <w:marRight w:val="0"/>
                  <w:marTop w:val="0"/>
                  <w:marBottom w:val="0"/>
                  <w:divBdr>
                    <w:top w:val="none" w:sz="0" w:space="0" w:color="auto"/>
                    <w:left w:val="none" w:sz="0" w:space="0" w:color="auto"/>
                    <w:bottom w:val="none" w:sz="0" w:space="0" w:color="auto"/>
                    <w:right w:val="none" w:sz="0" w:space="0" w:color="auto"/>
                  </w:divBdr>
                </w:div>
                <w:div w:id="807237291">
                  <w:marLeft w:val="480"/>
                  <w:marRight w:val="0"/>
                  <w:marTop w:val="0"/>
                  <w:marBottom w:val="0"/>
                  <w:divBdr>
                    <w:top w:val="none" w:sz="0" w:space="0" w:color="auto"/>
                    <w:left w:val="none" w:sz="0" w:space="0" w:color="auto"/>
                    <w:bottom w:val="none" w:sz="0" w:space="0" w:color="auto"/>
                    <w:right w:val="none" w:sz="0" w:space="0" w:color="auto"/>
                  </w:divBdr>
                </w:div>
                <w:div w:id="904528745">
                  <w:marLeft w:val="480"/>
                  <w:marRight w:val="0"/>
                  <w:marTop w:val="0"/>
                  <w:marBottom w:val="0"/>
                  <w:divBdr>
                    <w:top w:val="none" w:sz="0" w:space="0" w:color="auto"/>
                    <w:left w:val="none" w:sz="0" w:space="0" w:color="auto"/>
                    <w:bottom w:val="none" w:sz="0" w:space="0" w:color="auto"/>
                    <w:right w:val="none" w:sz="0" w:space="0" w:color="auto"/>
                  </w:divBdr>
                </w:div>
                <w:div w:id="1275139886">
                  <w:marLeft w:val="480"/>
                  <w:marRight w:val="0"/>
                  <w:marTop w:val="0"/>
                  <w:marBottom w:val="0"/>
                  <w:divBdr>
                    <w:top w:val="none" w:sz="0" w:space="0" w:color="auto"/>
                    <w:left w:val="none" w:sz="0" w:space="0" w:color="auto"/>
                    <w:bottom w:val="none" w:sz="0" w:space="0" w:color="auto"/>
                    <w:right w:val="none" w:sz="0" w:space="0" w:color="auto"/>
                  </w:divBdr>
                </w:div>
                <w:div w:id="1378508678">
                  <w:marLeft w:val="480"/>
                  <w:marRight w:val="0"/>
                  <w:marTop w:val="0"/>
                  <w:marBottom w:val="0"/>
                  <w:divBdr>
                    <w:top w:val="none" w:sz="0" w:space="0" w:color="auto"/>
                    <w:left w:val="none" w:sz="0" w:space="0" w:color="auto"/>
                    <w:bottom w:val="none" w:sz="0" w:space="0" w:color="auto"/>
                    <w:right w:val="none" w:sz="0" w:space="0" w:color="auto"/>
                  </w:divBdr>
                </w:div>
                <w:div w:id="1030838897">
                  <w:marLeft w:val="480"/>
                  <w:marRight w:val="0"/>
                  <w:marTop w:val="0"/>
                  <w:marBottom w:val="0"/>
                  <w:divBdr>
                    <w:top w:val="none" w:sz="0" w:space="0" w:color="auto"/>
                    <w:left w:val="none" w:sz="0" w:space="0" w:color="auto"/>
                    <w:bottom w:val="none" w:sz="0" w:space="0" w:color="auto"/>
                    <w:right w:val="none" w:sz="0" w:space="0" w:color="auto"/>
                  </w:divBdr>
                </w:div>
                <w:div w:id="872351698">
                  <w:marLeft w:val="480"/>
                  <w:marRight w:val="0"/>
                  <w:marTop w:val="0"/>
                  <w:marBottom w:val="0"/>
                  <w:divBdr>
                    <w:top w:val="none" w:sz="0" w:space="0" w:color="auto"/>
                    <w:left w:val="none" w:sz="0" w:space="0" w:color="auto"/>
                    <w:bottom w:val="none" w:sz="0" w:space="0" w:color="auto"/>
                    <w:right w:val="none" w:sz="0" w:space="0" w:color="auto"/>
                  </w:divBdr>
                </w:div>
                <w:div w:id="63454183">
                  <w:marLeft w:val="480"/>
                  <w:marRight w:val="0"/>
                  <w:marTop w:val="0"/>
                  <w:marBottom w:val="0"/>
                  <w:divBdr>
                    <w:top w:val="none" w:sz="0" w:space="0" w:color="auto"/>
                    <w:left w:val="none" w:sz="0" w:space="0" w:color="auto"/>
                    <w:bottom w:val="none" w:sz="0" w:space="0" w:color="auto"/>
                    <w:right w:val="none" w:sz="0" w:space="0" w:color="auto"/>
                  </w:divBdr>
                </w:div>
                <w:div w:id="674652624">
                  <w:marLeft w:val="480"/>
                  <w:marRight w:val="0"/>
                  <w:marTop w:val="0"/>
                  <w:marBottom w:val="0"/>
                  <w:divBdr>
                    <w:top w:val="none" w:sz="0" w:space="0" w:color="auto"/>
                    <w:left w:val="none" w:sz="0" w:space="0" w:color="auto"/>
                    <w:bottom w:val="none" w:sz="0" w:space="0" w:color="auto"/>
                    <w:right w:val="none" w:sz="0" w:space="0" w:color="auto"/>
                  </w:divBdr>
                </w:div>
                <w:div w:id="520709269">
                  <w:marLeft w:val="480"/>
                  <w:marRight w:val="0"/>
                  <w:marTop w:val="0"/>
                  <w:marBottom w:val="0"/>
                  <w:divBdr>
                    <w:top w:val="none" w:sz="0" w:space="0" w:color="auto"/>
                    <w:left w:val="none" w:sz="0" w:space="0" w:color="auto"/>
                    <w:bottom w:val="none" w:sz="0" w:space="0" w:color="auto"/>
                    <w:right w:val="none" w:sz="0" w:space="0" w:color="auto"/>
                  </w:divBdr>
                </w:div>
                <w:div w:id="1586763273">
                  <w:marLeft w:val="480"/>
                  <w:marRight w:val="0"/>
                  <w:marTop w:val="0"/>
                  <w:marBottom w:val="0"/>
                  <w:divBdr>
                    <w:top w:val="none" w:sz="0" w:space="0" w:color="auto"/>
                    <w:left w:val="none" w:sz="0" w:space="0" w:color="auto"/>
                    <w:bottom w:val="none" w:sz="0" w:space="0" w:color="auto"/>
                    <w:right w:val="none" w:sz="0" w:space="0" w:color="auto"/>
                  </w:divBdr>
                </w:div>
                <w:div w:id="1977291383">
                  <w:marLeft w:val="480"/>
                  <w:marRight w:val="0"/>
                  <w:marTop w:val="0"/>
                  <w:marBottom w:val="0"/>
                  <w:divBdr>
                    <w:top w:val="none" w:sz="0" w:space="0" w:color="auto"/>
                    <w:left w:val="none" w:sz="0" w:space="0" w:color="auto"/>
                    <w:bottom w:val="none" w:sz="0" w:space="0" w:color="auto"/>
                    <w:right w:val="none" w:sz="0" w:space="0" w:color="auto"/>
                  </w:divBdr>
                </w:div>
                <w:div w:id="2086216681">
                  <w:marLeft w:val="480"/>
                  <w:marRight w:val="0"/>
                  <w:marTop w:val="0"/>
                  <w:marBottom w:val="0"/>
                  <w:divBdr>
                    <w:top w:val="none" w:sz="0" w:space="0" w:color="auto"/>
                    <w:left w:val="none" w:sz="0" w:space="0" w:color="auto"/>
                    <w:bottom w:val="none" w:sz="0" w:space="0" w:color="auto"/>
                    <w:right w:val="none" w:sz="0" w:space="0" w:color="auto"/>
                  </w:divBdr>
                </w:div>
                <w:div w:id="746658531">
                  <w:marLeft w:val="480"/>
                  <w:marRight w:val="0"/>
                  <w:marTop w:val="0"/>
                  <w:marBottom w:val="0"/>
                  <w:divBdr>
                    <w:top w:val="none" w:sz="0" w:space="0" w:color="auto"/>
                    <w:left w:val="none" w:sz="0" w:space="0" w:color="auto"/>
                    <w:bottom w:val="none" w:sz="0" w:space="0" w:color="auto"/>
                    <w:right w:val="none" w:sz="0" w:space="0" w:color="auto"/>
                  </w:divBdr>
                </w:div>
                <w:div w:id="1958750412">
                  <w:marLeft w:val="480"/>
                  <w:marRight w:val="0"/>
                  <w:marTop w:val="0"/>
                  <w:marBottom w:val="0"/>
                  <w:divBdr>
                    <w:top w:val="none" w:sz="0" w:space="0" w:color="auto"/>
                    <w:left w:val="none" w:sz="0" w:space="0" w:color="auto"/>
                    <w:bottom w:val="none" w:sz="0" w:space="0" w:color="auto"/>
                    <w:right w:val="none" w:sz="0" w:space="0" w:color="auto"/>
                  </w:divBdr>
                </w:div>
                <w:div w:id="552691213">
                  <w:marLeft w:val="480"/>
                  <w:marRight w:val="0"/>
                  <w:marTop w:val="0"/>
                  <w:marBottom w:val="0"/>
                  <w:divBdr>
                    <w:top w:val="none" w:sz="0" w:space="0" w:color="auto"/>
                    <w:left w:val="none" w:sz="0" w:space="0" w:color="auto"/>
                    <w:bottom w:val="none" w:sz="0" w:space="0" w:color="auto"/>
                    <w:right w:val="none" w:sz="0" w:space="0" w:color="auto"/>
                  </w:divBdr>
                </w:div>
                <w:div w:id="954680271">
                  <w:marLeft w:val="480"/>
                  <w:marRight w:val="0"/>
                  <w:marTop w:val="0"/>
                  <w:marBottom w:val="0"/>
                  <w:divBdr>
                    <w:top w:val="none" w:sz="0" w:space="0" w:color="auto"/>
                    <w:left w:val="none" w:sz="0" w:space="0" w:color="auto"/>
                    <w:bottom w:val="none" w:sz="0" w:space="0" w:color="auto"/>
                    <w:right w:val="none" w:sz="0" w:space="0" w:color="auto"/>
                  </w:divBdr>
                </w:div>
                <w:div w:id="64572824">
                  <w:marLeft w:val="480"/>
                  <w:marRight w:val="0"/>
                  <w:marTop w:val="0"/>
                  <w:marBottom w:val="0"/>
                  <w:divBdr>
                    <w:top w:val="none" w:sz="0" w:space="0" w:color="auto"/>
                    <w:left w:val="none" w:sz="0" w:space="0" w:color="auto"/>
                    <w:bottom w:val="none" w:sz="0" w:space="0" w:color="auto"/>
                    <w:right w:val="none" w:sz="0" w:space="0" w:color="auto"/>
                  </w:divBdr>
                </w:div>
                <w:div w:id="1374308334">
                  <w:marLeft w:val="480"/>
                  <w:marRight w:val="0"/>
                  <w:marTop w:val="0"/>
                  <w:marBottom w:val="0"/>
                  <w:divBdr>
                    <w:top w:val="none" w:sz="0" w:space="0" w:color="auto"/>
                    <w:left w:val="none" w:sz="0" w:space="0" w:color="auto"/>
                    <w:bottom w:val="none" w:sz="0" w:space="0" w:color="auto"/>
                    <w:right w:val="none" w:sz="0" w:space="0" w:color="auto"/>
                  </w:divBdr>
                </w:div>
              </w:divsChild>
            </w:div>
            <w:div w:id="350107540">
              <w:marLeft w:val="0"/>
              <w:marRight w:val="0"/>
              <w:marTop w:val="0"/>
              <w:marBottom w:val="0"/>
              <w:divBdr>
                <w:top w:val="none" w:sz="0" w:space="0" w:color="auto"/>
                <w:left w:val="none" w:sz="0" w:space="0" w:color="auto"/>
                <w:bottom w:val="none" w:sz="0" w:space="0" w:color="auto"/>
                <w:right w:val="none" w:sz="0" w:space="0" w:color="auto"/>
              </w:divBdr>
              <w:divsChild>
                <w:div w:id="982387749">
                  <w:marLeft w:val="480"/>
                  <w:marRight w:val="0"/>
                  <w:marTop w:val="0"/>
                  <w:marBottom w:val="0"/>
                  <w:divBdr>
                    <w:top w:val="none" w:sz="0" w:space="0" w:color="auto"/>
                    <w:left w:val="none" w:sz="0" w:space="0" w:color="auto"/>
                    <w:bottom w:val="none" w:sz="0" w:space="0" w:color="auto"/>
                    <w:right w:val="none" w:sz="0" w:space="0" w:color="auto"/>
                  </w:divBdr>
                </w:div>
                <w:div w:id="1613509708">
                  <w:marLeft w:val="480"/>
                  <w:marRight w:val="0"/>
                  <w:marTop w:val="0"/>
                  <w:marBottom w:val="0"/>
                  <w:divBdr>
                    <w:top w:val="none" w:sz="0" w:space="0" w:color="auto"/>
                    <w:left w:val="none" w:sz="0" w:space="0" w:color="auto"/>
                    <w:bottom w:val="none" w:sz="0" w:space="0" w:color="auto"/>
                    <w:right w:val="none" w:sz="0" w:space="0" w:color="auto"/>
                  </w:divBdr>
                </w:div>
                <w:div w:id="1710717571">
                  <w:marLeft w:val="480"/>
                  <w:marRight w:val="0"/>
                  <w:marTop w:val="0"/>
                  <w:marBottom w:val="0"/>
                  <w:divBdr>
                    <w:top w:val="none" w:sz="0" w:space="0" w:color="auto"/>
                    <w:left w:val="none" w:sz="0" w:space="0" w:color="auto"/>
                    <w:bottom w:val="none" w:sz="0" w:space="0" w:color="auto"/>
                    <w:right w:val="none" w:sz="0" w:space="0" w:color="auto"/>
                  </w:divBdr>
                </w:div>
                <w:div w:id="646713100">
                  <w:marLeft w:val="480"/>
                  <w:marRight w:val="0"/>
                  <w:marTop w:val="0"/>
                  <w:marBottom w:val="0"/>
                  <w:divBdr>
                    <w:top w:val="none" w:sz="0" w:space="0" w:color="auto"/>
                    <w:left w:val="none" w:sz="0" w:space="0" w:color="auto"/>
                    <w:bottom w:val="none" w:sz="0" w:space="0" w:color="auto"/>
                    <w:right w:val="none" w:sz="0" w:space="0" w:color="auto"/>
                  </w:divBdr>
                </w:div>
                <w:div w:id="1166557854">
                  <w:marLeft w:val="480"/>
                  <w:marRight w:val="0"/>
                  <w:marTop w:val="0"/>
                  <w:marBottom w:val="0"/>
                  <w:divBdr>
                    <w:top w:val="none" w:sz="0" w:space="0" w:color="auto"/>
                    <w:left w:val="none" w:sz="0" w:space="0" w:color="auto"/>
                    <w:bottom w:val="none" w:sz="0" w:space="0" w:color="auto"/>
                    <w:right w:val="none" w:sz="0" w:space="0" w:color="auto"/>
                  </w:divBdr>
                </w:div>
                <w:div w:id="1302149479">
                  <w:marLeft w:val="480"/>
                  <w:marRight w:val="0"/>
                  <w:marTop w:val="0"/>
                  <w:marBottom w:val="0"/>
                  <w:divBdr>
                    <w:top w:val="none" w:sz="0" w:space="0" w:color="auto"/>
                    <w:left w:val="none" w:sz="0" w:space="0" w:color="auto"/>
                    <w:bottom w:val="none" w:sz="0" w:space="0" w:color="auto"/>
                    <w:right w:val="none" w:sz="0" w:space="0" w:color="auto"/>
                  </w:divBdr>
                </w:div>
                <w:div w:id="890580235">
                  <w:marLeft w:val="480"/>
                  <w:marRight w:val="0"/>
                  <w:marTop w:val="0"/>
                  <w:marBottom w:val="0"/>
                  <w:divBdr>
                    <w:top w:val="none" w:sz="0" w:space="0" w:color="auto"/>
                    <w:left w:val="none" w:sz="0" w:space="0" w:color="auto"/>
                    <w:bottom w:val="none" w:sz="0" w:space="0" w:color="auto"/>
                    <w:right w:val="none" w:sz="0" w:space="0" w:color="auto"/>
                  </w:divBdr>
                </w:div>
                <w:div w:id="571089878">
                  <w:marLeft w:val="480"/>
                  <w:marRight w:val="0"/>
                  <w:marTop w:val="0"/>
                  <w:marBottom w:val="0"/>
                  <w:divBdr>
                    <w:top w:val="none" w:sz="0" w:space="0" w:color="auto"/>
                    <w:left w:val="none" w:sz="0" w:space="0" w:color="auto"/>
                    <w:bottom w:val="none" w:sz="0" w:space="0" w:color="auto"/>
                    <w:right w:val="none" w:sz="0" w:space="0" w:color="auto"/>
                  </w:divBdr>
                </w:div>
                <w:div w:id="1661346982">
                  <w:marLeft w:val="480"/>
                  <w:marRight w:val="0"/>
                  <w:marTop w:val="0"/>
                  <w:marBottom w:val="0"/>
                  <w:divBdr>
                    <w:top w:val="none" w:sz="0" w:space="0" w:color="auto"/>
                    <w:left w:val="none" w:sz="0" w:space="0" w:color="auto"/>
                    <w:bottom w:val="none" w:sz="0" w:space="0" w:color="auto"/>
                    <w:right w:val="none" w:sz="0" w:space="0" w:color="auto"/>
                  </w:divBdr>
                </w:div>
                <w:div w:id="425270832">
                  <w:marLeft w:val="480"/>
                  <w:marRight w:val="0"/>
                  <w:marTop w:val="0"/>
                  <w:marBottom w:val="0"/>
                  <w:divBdr>
                    <w:top w:val="none" w:sz="0" w:space="0" w:color="auto"/>
                    <w:left w:val="none" w:sz="0" w:space="0" w:color="auto"/>
                    <w:bottom w:val="none" w:sz="0" w:space="0" w:color="auto"/>
                    <w:right w:val="none" w:sz="0" w:space="0" w:color="auto"/>
                  </w:divBdr>
                </w:div>
                <w:div w:id="731737951">
                  <w:marLeft w:val="480"/>
                  <w:marRight w:val="0"/>
                  <w:marTop w:val="0"/>
                  <w:marBottom w:val="0"/>
                  <w:divBdr>
                    <w:top w:val="none" w:sz="0" w:space="0" w:color="auto"/>
                    <w:left w:val="none" w:sz="0" w:space="0" w:color="auto"/>
                    <w:bottom w:val="none" w:sz="0" w:space="0" w:color="auto"/>
                    <w:right w:val="none" w:sz="0" w:space="0" w:color="auto"/>
                  </w:divBdr>
                </w:div>
                <w:div w:id="976105997">
                  <w:marLeft w:val="480"/>
                  <w:marRight w:val="0"/>
                  <w:marTop w:val="0"/>
                  <w:marBottom w:val="0"/>
                  <w:divBdr>
                    <w:top w:val="none" w:sz="0" w:space="0" w:color="auto"/>
                    <w:left w:val="none" w:sz="0" w:space="0" w:color="auto"/>
                    <w:bottom w:val="none" w:sz="0" w:space="0" w:color="auto"/>
                    <w:right w:val="none" w:sz="0" w:space="0" w:color="auto"/>
                  </w:divBdr>
                </w:div>
                <w:div w:id="617756220">
                  <w:marLeft w:val="480"/>
                  <w:marRight w:val="0"/>
                  <w:marTop w:val="0"/>
                  <w:marBottom w:val="0"/>
                  <w:divBdr>
                    <w:top w:val="none" w:sz="0" w:space="0" w:color="auto"/>
                    <w:left w:val="none" w:sz="0" w:space="0" w:color="auto"/>
                    <w:bottom w:val="none" w:sz="0" w:space="0" w:color="auto"/>
                    <w:right w:val="none" w:sz="0" w:space="0" w:color="auto"/>
                  </w:divBdr>
                </w:div>
                <w:div w:id="982584613">
                  <w:marLeft w:val="480"/>
                  <w:marRight w:val="0"/>
                  <w:marTop w:val="0"/>
                  <w:marBottom w:val="0"/>
                  <w:divBdr>
                    <w:top w:val="none" w:sz="0" w:space="0" w:color="auto"/>
                    <w:left w:val="none" w:sz="0" w:space="0" w:color="auto"/>
                    <w:bottom w:val="none" w:sz="0" w:space="0" w:color="auto"/>
                    <w:right w:val="none" w:sz="0" w:space="0" w:color="auto"/>
                  </w:divBdr>
                </w:div>
                <w:div w:id="1059479589">
                  <w:marLeft w:val="480"/>
                  <w:marRight w:val="0"/>
                  <w:marTop w:val="0"/>
                  <w:marBottom w:val="0"/>
                  <w:divBdr>
                    <w:top w:val="none" w:sz="0" w:space="0" w:color="auto"/>
                    <w:left w:val="none" w:sz="0" w:space="0" w:color="auto"/>
                    <w:bottom w:val="none" w:sz="0" w:space="0" w:color="auto"/>
                    <w:right w:val="none" w:sz="0" w:space="0" w:color="auto"/>
                  </w:divBdr>
                </w:div>
                <w:div w:id="2131820947">
                  <w:marLeft w:val="480"/>
                  <w:marRight w:val="0"/>
                  <w:marTop w:val="0"/>
                  <w:marBottom w:val="0"/>
                  <w:divBdr>
                    <w:top w:val="none" w:sz="0" w:space="0" w:color="auto"/>
                    <w:left w:val="none" w:sz="0" w:space="0" w:color="auto"/>
                    <w:bottom w:val="none" w:sz="0" w:space="0" w:color="auto"/>
                    <w:right w:val="none" w:sz="0" w:space="0" w:color="auto"/>
                  </w:divBdr>
                </w:div>
                <w:div w:id="1568613948">
                  <w:marLeft w:val="480"/>
                  <w:marRight w:val="0"/>
                  <w:marTop w:val="0"/>
                  <w:marBottom w:val="0"/>
                  <w:divBdr>
                    <w:top w:val="none" w:sz="0" w:space="0" w:color="auto"/>
                    <w:left w:val="none" w:sz="0" w:space="0" w:color="auto"/>
                    <w:bottom w:val="none" w:sz="0" w:space="0" w:color="auto"/>
                    <w:right w:val="none" w:sz="0" w:space="0" w:color="auto"/>
                  </w:divBdr>
                </w:div>
                <w:div w:id="1454250764">
                  <w:marLeft w:val="480"/>
                  <w:marRight w:val="0"/>
                  <w:marTop w:val="0"/>
                  <w:marBottom w:val="0"/>
                  <w:divBdr>
                    <w:top w:val="none" w:sz="0" w:space="0" w:color="auto"/>
                    <w:left w:val="none" w:sz="0" w:space="0" w:color="auto"/>
                    <w:bottom w:val="none" w:sz="0" w:space="0" w:color="auto"/>
                    <w:right w:val="none" w:sz="0" w:space="0" w:color="auto"/>
                  </w:divBdr>
                </w:div>
                <w:div w:id="608851587">
                  <w:marLeft w:val="480"/>
                  <w:marRight w:val="0"/>
                  <w:marTop w:val="0"/>
                  <w:marBottom w:val="0"/>
                  <w:divBdr>
                    <w:top w:val="none" w:sz="0" w:space="0" w:color="auto"/>
                    <w:left w:val="none" w:sz="0" w:space="0" w:color="auto"/>
                    <w:bottom w:val="none" w:sz="0" w:space="0" w:color="auto"/>
                    <w:right w:val="none" w:sz="0" w:space="0" w:color="auto"/>
                  </w:divBdr>
                </w:div>
                <w:div w:id="318266948">
                  <w:marLeft w:val="480"/>
                  <w:marRight w:val="0"/>
                  <w:marTop w:val="0"/>
                  <w:marBottom w:val="0"/>
                  <w:divBdr>
                    <w:top w:val="none" w:sz="0" w:space="0" w:color="auto"/>
                    <w:left w:val="none" w:sz="0" w:space="0" w:color="auto"/>
                    <w:bottom w:val="none" w:sz="0" w:space="0" w:color="auto"/>
                    <w:right w:val="none" w:sz="0" w:space="0" w:color="auto"/>
                  </w:divBdr>
                </w:div>
                <w:div w:id="1946224956">
                  <w:marLeft w:val="480"/>
                  <w:marRight w:val="0"/>
                  <w:marTop w:val="0"/>
                  <w:marBottom w:val="0"/>
                  <w:divBdr>
                    <w:top w:val="none" w:sz="0" w:space="0" w:color="auto"/>
                    <w:left w:val="none" w:sz="0" w:space="0" w:color="auto"/>
                    <w:bottom w:val="none" w:sz="0" w:space="0" w:color="auto"/>
                    <w:right w:val="none" w:sz="0" w:space="0" w:color="auto"/>
                  </w:divBdr>
                </w:div>
                <w:div w:id="1061561887">
                  <w:marLeft w:val="480"/>
                  <w:marRight w:val="0"/>
                  <w:marTop w:val="0"/>
                  <w:marBottom w:val="0"/>
                  <w:divBdr>
                    <w:top w:val="none" w:sz="0" w:space="0" w:color="auto"/>
                    <w:left w:val="none" w:sz="0" w:space="0" w:color="auto"/>
                    <w:bottom w:val="none" w:sz="0" w:space="0" w:color="auto"/>
                    <w:right w:val="none" w:sz="0" w:space="0" w:color="auto"/>
                  </w:divBdr>
                </w:div>
                <w:div w:id="278604768">
                  <w:marLeft w:val="480"/>
                  <w:marRight w:val="0"/>
                  <w:marTop w:val="0"/>
                  <w:marBottom w:val="0"/>
                  <w:divBdr>
                    <w:top w:val="none" w:sz="0" w:space="0" w:color="auto"/>
                    <w:left w:val="none" w:sz="0" w:space="0" w:color="auto"/>
                    <w:bottom w:val="none" w:sz="0" w:space="0" w:color="auto"/>
                    <w:right w:val="none" w:sz="0" w:space="0" w:color="auto"/>
                  </w:divBdr>
                </w:div>
                <w:div w:id="1207795023">
                  <w:marLeft w:val="480"/>
                  <w:marRight w:val="0"/>
                  <w:marTop w:val="0"/>
                  <w:marBottom w:val="0"/>
                  <w:divBdr>
                    <w:top w:val="none" w:sz="0" w:space="0" w:color="auto"/>
                    <w:left w:val="none" w:sz="0" w:space="0" w:color="auto"/>
                    <w:bottom w:val="none" w:sz="0" w:space="0" w:color="auto"/>
                    <w:right w:val="none" w:sz="0" w:space="0" w:color="auto"/>
                  </w:divBdr>
                </w:div>
                <w:div w:id="2132891449">
                  <w:marLeft w:val="480"/>
                  <w:marRight w:val="0"/>
                  <w:marTop w:val="0"/>
                  <w:marBottom w:val="0"/>
                  <w:divBdr>
                    <w:top w:val="none" w:sz="0" w:space="0" w:color="auto"/>
                    <w:left w:val="none" w:sz="0" w:space="0" w:color="auto"/>
                    <w:bottom w:val="none" w:sz="0" w:space="0" w:color="auto"/>
                    <w:right w:val="none" w:sz="0" w:space="0" w:color="auto"/>
                  </w:divBdr>
                </w:div>
                <w:div w:id="1025865832">
                  <w:marLeft w:val="480"/>
                  <w:marRight w:val="0"/>
                  <w:marTop w:val="0"/>
                  <w:marBottom w:val="0"/>
                  <w:divBdr>
                    <w:top w:val="none" w:sz="0" w:space="0" w:color="auto"/>
                    <w:left w:val="none" w:sz="0" w:space="0" w:color="auto"/>
                    <w:bottom w:val="none" w:sz="0" w:space="0" w:color="auto"/>
                    <w:right w:val="none" w:sz="0" w:space="0" w:color="auto"/>
                  </w:divBdr>
                </w:div>
                <w:div w:id="1587229271">
                  <w:marLeft w:val="480"/>
                  <w:marRight w:val="0"/>
                  <w:marTop w:val="0"/>
                  <w:marBottom w:val="0"/>
                  <w:divBdr>
                    <w:top w:val="none" w:sz="0" w:space="0" w:color="auto"/>
                    <w:left w:val="none" w:sz="0" w:space="0" w:color="auto"/>
                    <w:bottom w:val="none" w:sz="0" w:space="0" w:color="auto"/>
                    <w:right w:val="none" w:sz="0" w:space="0" w:color="auto"/>
                  </w:divBdr>
                </w:div>
                <w:div w:id="960302790">
                  <w:marLeft w:val="480"/>
                  <w:marRight w:val="0"/>
                  <w:marTop w:val="0"/>
                  <w:marBottom w:val="0"/>
                  <w:divBdr>
                    <w:top w:val="none" w:sz="0" w:space="0" w:color="auto"/>
                    <w:left w:val="none" w:sz="0" w:space="0" w:color="auto"/>
                    <w:bottom w:val="none" w:sz="0" w:space="0" w:color="auto"/>
                    <w:right w:val="none" w:sz="0" w:space="0" w:color="auto"/>
                  </w:divBdr>
                </w:div>
                <w:div w:id="1029136777">
                  <w:marLeft w:val="480"/>
                  <w:marRight w:val="0"/>
                  <w:marTop w:val="0"/>
                  <w:marBottom w:val="0"/>
                  <w:divBdr>
                    <w:top w:val="none" w:sz="0" w:space="0" w:color="auto"/>
                    <w:left w:val="none" w:sz="0" w:space="0" w:color="auto"/>
                    <w:bottom w:val="none" w:sz="0" w:space="0" w:color="auto"/>
                    <w:right w:val="none" w:sz="0" w:space="0" w:color="auto"/>
                  </w:divBdr>
                </w:div>
                <w:div w:id="1707608066">
                  <w:marLeft w:val="480"/>
                  <w:marRight w:val="0"/>
                  <w:marTop w:val="0"/>
                  <w:marBottom w:val="0"/>
                  <w:divBdr>
                    <w:top w:val="none" w:sz="0" w:space="0" w:color="auto"/>
                    <w:left w:val="none" w:sz="0" w:space="0" w:color="auto"/>
                    <w:bottom w:val="none" w:sz="0" w:space="0" w:color="auto"/>
                    <w:right w:val="none" w:sz="0" w:space="0" w:color="auto"/>
                  </w:divBdr>
                </w:div>
                <w:div w:id="914365042">
                  <w:marLeft w:val="480"/>
                  <w:marRight w:val="0"/>
                  <w:marTop w:val="0"/>
                  <w:marBottom w:val="0"/>
                  <w:divBdr>
                    <w:top w:val="none" w:sz="0" w:space="0" w:color="auto"/>
                    <w:left w:val="none" w:sz="0" w:space="0" w:color="auto"/>
                    <w:bottom w:val="none" w:sz="0" w:space="0" w:color="auto"/>
                    <w:right w:val="none" w:sz="0" w:space="0" w:color="auto"/>
                  </w:divBdr>
                </w:div>
                <w:div w:id="329646215">
                  <w:marLeft w:val="480"/>
                  <w:marRight w:val="0"/>
                  <w:marTop w:val="0"/>
                  <w:marBottom w:val="0"/>
                  <w:divBdr>
                    <w:top w:val="none" w:sz="0" w:space="0" w:color="auto"/>
                    <w:left w:val="none" w:sz="0" w:space="0" w:color="auto"/>
                    <w:bottom w:val="none" w:sz="0" w:space="0" w:color="auto"/>
                    <w:right w:val="none" w:sz="0" w:space="0" w:color="auto"/>
                  </w:divBdr>
                </w:div>
                <w:div w:id="852765470">
                  <w:marLeft w:val="480"/>
                  <w:marRight w:val="0"/>
                  <w:marTop w:val="0"/>
                  <w:marBottom w:val="0"/>
                  <w:divBdr>
                    <w:top w:val="none" w:sz="0" w:space="0" w:color="auto"/>
                    <w:left w:val="none" w:sz="0" w:space="0" w:color="auto"/>
                    <w:bottom w:val="none" w:sz="0" w:space="0" w:color="auto"/>
                    <w:right w:val="none" w:sz="0" w:space="0" w:color="auto"/>
                  </w:divBdr>
                </w:div>
                <w:div w:id="1139811182">
                  <w:marLeft w:val="480"/>
                  <w:marRight w:val="0"/>
                  <w:marTop w:val="0"/>
                  <w:marBottom w:val="0"/>
                  <w:divBdr>
                    <w:top w:val="none" w:sz="0" w:space="0" w:color="auto"/>
                    <w:left w:val="none" w:sz="0" w:space="0" w:color="auto"/>
                    <w:bottom w:val="none" w:sz="0" w:space="0" w:color="auto"/>
                    <w:right w:val="none" w:sz="0" w:space="0" w:color="auto"/>
                  </w:divBdr>
                </w:div>
                <w:div w:id="1120565320">
                  <w:marLeft w:val="480"/>
                  <w:marRight w:val="0"/>
                  <w:marTop w:val="0"/>
                  <w:marBottom w:val="0"/>
                  <w:divBdr>
                    <w:top w:val="none" w:sz="0" w:space="0" w:color="auto"/>
                    <w:left w:val="none" w:sz="0" w:space="0" w:color="auto"/>
                    <w:bottom w:val="none" w:sz="0" w:space="0" w:color="auto"/>
                    <w:right w:val="none" w:sz="0" w:space="0" w:color="auto"/>
                  </w:divBdr>
                </w:div>
                <w:div w:id="390426139">
                  <w:marLeft w:val="480"/>
                  <w:marRight w:val="0"/>
                  <w:marTop w:val="0"/>
                  <w:marBottom w:val="0"/>
                  <w:divBdr>
                    <w:top w:val="none" w:sz="0" w:space="0" w:color="auto"/>
                    <w:left w:val="none" w:sz="0" w:space="0" w:color="auto"/>
                    <w:bottom w:val="none" w:sz="0" w:space="0" w:color="auto"/>
                    <w:right w:val="none" w:sz="0" w:space="0" w:color="auto"/>
                  </w:divBdr>
                </w:div>
                <w:div w:id="910773650">
                  <w:marLeft w:val="480"/>
                  <w:marRight w:val="0"/>
                  <w:marTop w:val="0"/>
                  <w:marBottom w:val="0"/>
                  <w:divBdr>
                    <w:top w:val="none" w:sz="0" w:space="0" w:color="auto"/>
                    <w:left w:val="none" w:sz="0" w:space="0" w:color="auto"/>
                    <w:bottom w:val="none" w:sz="0" w:space="0" w:color="auto"/>
                    <w:right w:val="none" w:sz="0" w:space="0" w:color="auto"/>
                  </w:divBdr>
                </w:div>
                <w:div w:id="1716812099">
                  <w:marLeft w:val="480"/>
                  <w:marRight w:val="0"/>
                  <w:marTop w:val="0"/>
                  <w:marBottom w:val="0"/>
                  <w:divBdr>
                    <w:top w:val="none" w:sz="0" w:space="0" w:color="auto"/>
                    <w:left w:val="none" w:sz="0" w:space="0" w:color="auto"/>
                    <w:bottom w:val="none" w:sz="0" w:space="0" w:color="auto"/>
                    <w:right w:val="none" w:sz="0" w:space="0" w:color="auto"/>
                  </w:divBdr>
                </w:div>
                <w:div w:id="557521368">
                  <w:marLeft w:val="480"/>
                  <w:marRight w:val="0"/>
                  <w:marTop w:val="0"/>
                  <w:marBottom w:val="0"/>
                  <w:divBdr>
                    <w:top w:val="none" w:sz="0" w:space="0" w:color="auto"/>
                    <w:left w:val="none" w:sz="0" w:space="0" w:color="auto"/>
                    <w:bottom w:val="none" w:sz="0" w:space="0" w:color="auto"/>
                    <w:right w:val="none" w:sz="0" w:space="0" w:color="auto"/>
                  </w:divBdr>
                </w:div>
                <w:div w:id="156268082">
                  <w:marLeft w:val="480"/>
                  <w:marRight w:val="0"/>
                  <w:marTop w:val="0"/>
                  <w:marBottom w:val="0"/>
                  <w:divBdr>
                    <w:top w:val="none" w:sz="0" w:space="0" w:color="auto"/>
                    <w:left w:val="none" w:sz="0" w:space="0" w:color="auto"/>
                    <w:bottom w:val="none" w:sz="0" w:space="0" w:color="auto"/>
                    <w:right w:val="none" w:sz="0" w:space="0" w:color="auto"/>
                  </w:divBdr>
                </w:div>
                <w:div w:id="85004327">
                  <w:marLeft w:val="480"/>
                  <w:marRight w:val="0"/>
                  <w:marTop w:val="0"/>
                  <w:marBottom w:val="0"/>
                  <w:divBdr>
                    <w:top w:val="none" w:sz="0" w:space="0" w:color="auto"/>
                    <w:left w:val="none" w:sz="0" w:space="0" w:color="auto"/>
                    <w:bottom w:val="none" w:sz="0" w:space="0" w:color="auto"/>
                    <w:right w:val="none" w:sz="0" w:space="0" w:color="auto"/>
                  </w:divBdr>
                </w:div>
                <w:div w:id="1148322956">
                  <w:marLeft w:val="480"/>
                  <w:marRight w:val="0"/>
                  <w:marTop w:val="0"/>
                  <w:marBottom w:val="0"/>
                  <w:divBdr>
                    <w:top w:val="none" w:sz="0" w:space="0" w:color="auto"/>
                    <w:left w:val="none" w:sz="0" w:space="0" w:color="auto"/>
                    <w:bottom w:val="none" w:sz="0" w:space="0" w:color="auto"/>
                    <w:right w:val="none" w:sz="0" w:space="0" w:color="auto"/>
                  </w:divBdr>
                </w:div>
                <w:div w:id="58132820">
                  <w:marLeft w:val="480"/>
                  <w:marRight w:val="0"/>
                  <w:marTop w:val="0"/>
                  <w:marBottom w:val="0"/>
                  <w:divBdr>
                    <w:top w:val="none" w:sz="0" w:space="0" w:color="auto"/>
                    <w:left w:val="none" w:sz="0" w:space="0" w:color="auto"/>
                    <w:bottom w:val="none" w:sz="0" w:space="0" w:color="auto"/>
                    <w:right w:val="none" w:sz="0" w:space="0" w:color="auto"/>
                  </w:divBdr>
                </w:div>
                <w:div w:id="1852791789">
                  <w:marLeft w:val="480"/>
                  <w:marRight w:val="0"/>
                  <w:marTop w:val="0"/>
                  <w:marBottom w:val="0"/>
                  <w:divBdr>
                    <w:top w:val="none" w:sz="0" w:space="0" w:color="auto"/>
                    <w:left w:val="none" w:sz="0" w:space="0" w:color="auto"/>
                    <w:bottom w:val="none" w:sz="0" w:space="0" w:color="auto"/>
                    <w:right w:val="none" w:sz="0" w:space="0" w:color="auto"/>
                  </w:divBdr>
                </w:div>
                <w:div w:id="1054617145">
                  <w:marLeft w:val="480"/>
                  <w:marRight w:val="0"/>
                  <w:marTop w:val="0"/>
                  <w:marBottom w:val="0"/>
                  <w:divBdr>
                    <w:top w:val="none" w:sz="0" w:space="0" w:color="auto"/>
                    <w:left w:val="none" w:sz="0" w:space="0" w:color="auto"/>
                    <w:bottom w:val="none" w:sz="0" w:space="0" w:color="auto"/>
                    <w:right w:val="none" w:sz="0" w:space="0" w:color="auto"/>
                  </w:divBdr>
                </w:div>
                <w:div w:id="1281260992">
                  <w:marLeft w:val="480"/>
                  <w:marRight w:val="0"/>
                  <w:marTop w:val="0"/>
                  <w:marBottom w:val="0"/>
                  <w:divBdr>
                    <w:top w:val="none" w:sz="0" w:space="0" w:color="auto"/>
                    <w:left w:val="none" w:sz="0" w:space="0" w:color="auto"/>
                    <w:bottom w:val="none" w:sz="0" w:space="0" w:color="auto"/>
                    <w:right w:val="none" w:sz="0" w:space="0" w:color="auto"/>
                  </w:divBdr>
                </w:div>
                <w:div w:id="1463419759">
                  <w:marLeft w:val="480"/>
                  <w:marRight w:val="0"/>
                  <w:marTop w:val="0"/>
                  <w:marBottom w:val="0"/>
                  <w:divBdr>
                    <w:top w:val="none" w:sz="0" w:space="0" w:color="auto"/>
                    <w:left w:val="none" w:sz="0" w:space="0" w:color="auto"/>
                    <w:bottom w:val="none" w:sz="0" w:space="0" w:color="auto"/>
                    <w:right w:val="none" w:sz="0" w:space="0" w:color="auto"/>
                  </w:divBdr>
                </w:div>
                <w:div w:id="993096789">
                  <w:marLeft w:val="480"/>
                  <w:marRight w:val="0"/>
                  <w:marTop w:val="0"/>
                  <w:marBottom w:val="0"/>
                  <w:divBdr>
                    <w:top w:val="none" w:sz="0" w:space="0" w:color="auto"/>
                    <w:left w:val="none" w:sz="0" w:space="0" w:color="auto"/>
                    <w:bottom w:val="none" w:sz="0" w:space="0" w:color="auto"/>
                    <w:right w:val="none" w:sz="0" w:space="0" w:color="auto"/>
                  </w:divBdr>
                </w:div>
                <w:div w:id="348870324">
                  <w:marLeft w:val="480"/>
                  <w:marRight w:val="0"/>
                  <w:marTop w:val="0"/>
                  <w:marBottom w:val="0"/>
                  <w:divBdr>
                    <w:top w:val="none" w:sz="0" w:space="0" w:color="auto"/>
                    <w:left w:val="none" w:sz="0" w:space="0" w:color="auto"/>
                    <w:bottom w:val="none" w:sz="0" w:space="0" w:color="auto"/>
                    <w:right w:val="none" w:sz="0" w:space="0" w:color="auto"/>
                  </w:divBdr>
                </w:div>
                <w:div w:id="1539200836">
                  <w:marLeft w:val="480"/>
                  <w:marRight w:val="0"/>
                  <w:marTop w:val="0"/>
                  <w:marBottom w:val="0"/>
                  <w:divBdr>
                    <w:top w:val="none" w:sz="0" w:space="0" w:color="auto"/>
                    <w:left w:val="none" w:sz="0" w:space="0" w:color="auto"/>
                    <w:bottom w:val="none" w:sz="0" w:space="0" w:color="auto"/>
                    <w:right w:val="none" w:sz="0" w:space="0" w:color="auto"/>
                  </w:divBdr>
                </w:div>
                <w:div w:id="1913588410">
                  <w:marLeft w:val="480"/>
                  <w:marRight w:val="0"/>
                  <w:marTop w:val="0"/>
                  <w:marBottom w:val="0"/>
                  <w:divBdr>
                    <w:top w:val="none" w:sz="0" w:space="0" w:color="auto"/>
                    <w:left w:val="none" w:sz="0" w:space="0" w:color="auto"/>
                    <w:bottom w:val="none" w:sz="0" w:space="0" w:color="auto"/>
                    <w:right w:val="none" w:sz="0" w:space="0" w:color="auto"/>
                  </w:divBdr>
                </w:div>
              </w:divsChild>
            </w:div>
            <w:div w:id="385297963">
              <w:marLeft w:val="0"/>
              <w:marRight w:val="0"/>
              <w:marTop w:val="0"/>
              <w:marBottom w:val="0"/>
              <w:divBdr>
                <w:top w:val="none" w:sz="0" w:space="0" w:color="auto"/>
                <w:left w:val="none" w:sz="0" w:space="0" w:color="auto"/>
                <w:bottom w:val="none" w:sz="0" w:space="0" w:color="auto"/>
                <w:right w:val="none" w:sz="0" w:space="0" w:color="auto"/>
              </w:divBdr>
              <w:divsChild>
                <w:div w:id="854463019">
                  <w:marLeft w:val="480"/>
                  <w:marRight w:val="0"/>
                  <w:marTop w:val="0"/>
                  <w:marBottom w:val="0"/>
                  <w:divBdr>
                    <w:top w:val="none" w:sz="0" w:space="0" w:color="auto"/>
                    <w:left w:val="none" w:sz="0" w:space="0" w:color="auto"/>
                    <w:bottom w:val="none" w:sz="0" w:space="0" w:color="auto"/>
                    <w:right w:val="none" w:sz="0" w:space="0" w:color="auto"/>
                  </w:divBdr>
                </w:div>
                <w:div w:id="136843113">
                  <w:marLeft w:val="480"/>
                  <w:marRight w:val="0"/>
                  <w:marTop w:val="0"/>
                  <w:marBottom w:val="0"/>
                  <w:divBdr>
                    <w:top w:val="none" w:sz="0" w:space="0" w:color="auto"/>
                    <w:left w:val="none" w:sz="0" w:space="0" w:color="auto"/>
                    <w:bottom w:val="none" w:sz="0" w:space="0" w:color="auto"/>
                    <w:right w:val="none" w:sz="0" w:space="0" w:color="auto"/>
                  </w:divBdr>
                </w:div>
                <w:div w:id="1270047399">
                  <w:marLeft w:val="480"/>
                  <w:marRight w:val="0"/>
                  <w:marTop w:val="0"/>
                  <w:marBottom w:val="0"/>
                  <w:divBdr>
                    <w:top w:val="none" w:sz="0" w:space="0" w:color="auto"/>
                    <w:left w:val="none" w:sz="0" w:space="0" w:color="auto"/>
                    <w:bottom w:val="none" w:sz="0" w:space="0" w:color="auto"/>
                    <w:right w:val="none" w:sz="0" w:space="0" w:color="auto"/>
                  </w:divBdr>
                </w:div>
                <w:div w:id="1448695367">
                  <w:marLeft w:val="480"/>
                  <w:marRight w:val="0"/>
                  <w:marTop w:val="0"/>
                  <w:marBottom w:val="0"/>
                  <w:divBdr>
                    <w:top w:val="none" w:sz="0" w:space="0" w:color="auto"/>
                    <w:left w:val="none" w:sz="0" w:space="0" w:color="auto"/>
                    <w:bottom w:val="none" w:sz="0" w:space="0" w:color="auto"/>
                    <w:right w:val="none" w:sz="0" w:space="0" w:color="auto"/>
                  </w:divBdr>
                </w:div>
                <w:div w:id="270668329">
                  <w:marLeft w:val="480"/>
                  <w:marRight w:val="0"/>
                  <w:marTop w:val="0"/>
                  <w:marBottom w:val="0"/>
                  <w:divBdr>
                    <w:top w:val="none" w:sz="0" w:space="0" w:color="auto"/>
                    <w:left w:val="none" w:sz="0" w:space="0" w:color="auto"/>
                    <w:bottom w:val="none" w:sz="0" w:space="0" w:color="auto"/>
                    <w:right w:val="none" w:sz="0" w:space="0" w:color="auto"/>
                  </w:divBdr>
                </w:div>
                <w:div w:id="908538009">
                  <w:marLeft w:val="480"/>
                  <w:marRight w:val="0"/>
                  <w:marTop w:val="0"/>
                  <w:marBottom w:val="0"/>
                  <w:divBdr>
                    <w:top w:val="none" w:sz="0" w:space="0" w:color="auto"/>
                    <w:left w:val="none" w:sz="0" w:space="0" w:color="auto"/>
                    <w:bottom w:val="none" w:sz="0" w:space="0" w:color="auto"/>
                    <w:right w:val="none" w:sz="0" w:space="0" w:color="auto"/>
                  </w:divBdr>
                </w:div>
                <w:div w:id="2068453498">
                  <w:marLeft w:val="480"/>
                  <w:marRight w:val="0"/>
                  <w:marTop w:val="0"/>
                  <w:marBottom w:val="0"/>
                  <w:divBdr>
                    <w:top w:val="none" w:sz="0" w:space="0" w:color="auto"/>
                    <w:left w:val="none" w:sz="0" w:space="0" w:color="auto"/>
                    <w:bottom w:val="none" w:sz="0" w:space="0" w:color="auto"/>
                    <w:right w:val="none" w:sz="0" w:space="0" w:color="auto"/>
                  </w:divBdr>
                </w:div>
                <w:div w:id="97021834">
                  <w:marLeft w:val="480"/>
                  <w:marRight w:val="0"/>
                  <w:marTop w:val="0"/>
                  <w:marBottom w:val="0"/>
                  <w:divBdr>
                    <w:top w:val="none" w:sz="0" w:space="0" w:color="auto"/>
                    <w:left w:val="none" w:sz="0" w:space="0" w:color="auto"/>
                    <w:bottom w:val="none" w:sz="0" w:space="0" w:color="auto"/>
                    <w:right w:val="none" w:sz="0" w:space="0" w:color="auto"/>
                  </w:divBdr>
                </w:div>
                <w:div w:id="602542408">
                  <w:marLeft w:val="480"/>
                  <w:marRight w:val="0"/>
                  <w:marTop w:val="0"/>
                  <w:marBottom w:val="0"/>
                  <w:divBdr>
                    <w:top w:val="none" w:sz="0" w:space="0" w:color="auto"/>
                    <w:left w:val="none" w:sz="0" w:space="0" w:color="auto"/>
                    <w:bottom w:val="none" w:sz="0" w:space="0" w:color="auto"/>
                    <w:right w:val="none" w:sz="0" w:space="0" w:color="auto"/>
                  </w:divBdr>
                </w:div>
                <w:div w:id="330450297">
                  <w:marLeft w:val="480"/>
                  <w:marRight w:val="0"/>
                  <w:marTop w:val="0"/>
                  <w:marBottom w:val="0"/>
                  <w:divBdr>
                    <w:top w:val="none" w:sz="0" w:space="0" w:color="auto"/>
                    <w:left w:val="none" w:sz="0" w:space="0" w:color="auto"/>
                    <w:bottom w:val="none" w:sz="0" w:space="0" w:color="auto"/>
                    <w:right w:val="none" w:sz="0" w:space="0" w:color="auto"/>
                  </w:divBdr>
                </w:div>
                <w:div w:id="1540237629">
                  <w:marLeft w:val="480"/>
                  <w:marRight w:val="0"/>
                  <w:marTop w:val="0"/>
                  <w:marBottom w:val="0"/>
                  <w:divBdr>
                    <w:top w:val="none" w:sz="0" w:space="0" w:color="auto"/>
                    <w:left w:val="none" w:sz="0" w:space="0" w:color="auto"/>
                    <w:bottom w:val="none" w:sz="0" w:space="0" w:color="auto"/>
                    <w:right w:val="none" w:sz="0" w:space="0" w:color="auto"/>
                  </w:divBdr>
                </w:div>
                <w:div w:id="650526060">
                  <w:marLeft w:val="480"/>
                  <w:marRight w:val="0"/>
                  <w:marTop w:val="0"/>
                  <w:marBottom w:val="0"/>
                  <w:divBdr>
                    <w:top w:val="none" w:sz="0" w:space="0" w:color="auto"/>
                    <w:left w:val="none" w:sz="0" w:space="0" w:color="auto"/>
                    <w:bottom w:val="none" w:sz="0" w:space="0" w:color="auto"/>
                    <w:right w:val="none" w:sz="0" w:space="0" w:color="auto"/>
                  </w:divBdr>
                </w:div>
                <w:div w:id="54013942">
                  <w:marLeft w:val="480"/>
                  <w:marRight w:val="0"/>
                  <w:marTop w:val="0"/>
                  <w:marBottom w:val="0"/>
                  <w:divBdr>
                    <w:top w:val="none" w:sz="0" w:space="0" w:color="auto"/>
                    <w:left w:val="none" w:sz="0" w:space="0" w:color="auto"/>
                    <w:bottom w:val="none" w:sz="0" w:space="0" w:color="auto"/>
                    <w:right w:val="none" w:sz="0" w:space="0" w:color="auto"/>
                  </w:divBdr>
                </w:div>
                <w:div w:id="32460451">
                  <w:marLeft w:val="480"/>
                  <w:marRight w:val="0"/>
                  <w:marTop w:val="0"/>
                  <w:marBottom w:val="0"/>
                  <w:divBdr>
                    <w:top w:val="none" w:sz="0" w:space="0" w:color="auto"/>
                    <w:left w:val="none" w:sz="0" w:space="0" w:color="auto"/>
                    <w:bottom w:val="none" w:sz="0" w:space="0" w:color="auto"/>
                    <w:right w:val="none" w:sz="0" w:space="0" w:color="auto"/>
                  </w:divBdr>
                </w:div>
                <w:div w:id="1925869490">
                  <w:marLeft w:val="480"/>
                  <w:marRight w:val="0"/>
                  <w:marTop w:val="0"/>
                  <w:marBottom w:val="0"/>
                  <w:divBdr>
                    <w:top w:val="none" w:sz="0" w:space="0" w:color="auto"/>
                    <w:left w:val="none" w:sz="0" w:space="0" w:color="auto"/>
                    <w:bottom w:val="none" w:sz="0" w:space="0" w:color="auto"/>
                    <w:right w:val="none" w:sz="0" w:space="0" w:color="auto"/>
                  </w:divBdr>
                </w:div>
                <w:div w:id="381833913">
                  <w:marLeft w:val="480"/>
                  <w:marRight w:val="0"/>
                  <w:marTop w:val="0"/>
                  <w:marBottom w:val="0"/>
                  <w:divBdr>
                    <w:top w:val="none" w:sz="0" w:space="0" w:color="auto"/>
                    <w:left w:val="none" w:sz="0" w:space="0" w:color="auto"/>
                    <w:bottom w:val="none" w:sz="0" w:space="0" w:color="auto"/>
                    <w:right w:val="none" w:sz="0" w:space="0" w:color="auto"/>
                  </w:divBdr>
                </w:div>
                <w:div w:id="689723419">
                  <w:marLeft w:val="480"/>
                  <w:marRight w:val="0"/>
                  <w:marTop w:val="0"/>
                  <w:marBottom w:val="0"/>
                  <w:divBdr>
                    <w:top w:val="none" w:sz="0" w:space="0" w:color="auto"/>
                    <w:left w:val="none" w:sz="0" w:space="0" w:color="auto"/>
                    <w:bottom w:val="none" w:sz="0" w:space="0" w:color="auto"/>
                    <w:right w:val="none" w:sz="0" w:space="0" w:color="auto"/>
                  </w:divBdr>
                </w:div>
                <w:div w:id="658311234">
                  <w:marLeft w:val="480"/>
                  <w:marRight w:val="0"/>
                  <w:marTop w:val="0"/>
                  <w:marBottom w:val="0"/>
                  <w:divBdr>
                    <w:top w:val="none" w:sz="0" w:space="0" w:color="auto"/>
                    <w:left w:val="none" w:sz="0" w:space="0" w:color="auto"/>
                    <w:bottom w:val="none" w:sz="0" w:space="0" w:color="auto"/>
                    <w:right w:val="none" w:sz="0" w:space="0" w:color="auto"/>
                  </w:divBdr>
                </w:div>
                <w:div w:id="1648706698">
                  <w:marLeft w:val="480"/>
                  <w:marRight w:val="0"/>
                  <w:marTop w:val="0"/>
                  <w:marBottom w:val="0"/>
                  <w:divBdr>
                    <w:top w:val="none" w:sz="0" w:space="0" w:color="auto"/>
                    <w:left w:val="none" w:sz="0" w:space="0" w:color="auto"/>
                    <w:bottom w:val="none" w:sz="0" w:space="0" w:color="auto"/>
                    <w:right w:val="none" w:sz="0" w:space="0" w:color="auto"/>
                  </w:divBdr>
                </w:div>
                <w:div w:id="2075540579">
                  <w:marLeft w:val="480"/>
                  <w:marRight w:val="0"/>
                  <w:marTop w:val="0"/>
                  <w:marBottom w:val="0"/>
                  <w:divBdr>
                    <w:top w:val="none" w:sz="0" w:space="0" w:color="auto"/>
                    <w:left w:val="none" w:sz="0" w:space="0" w:color="auto"/>
                    <w:bottom w:val="none" w:sz="0" w:space="0" w:color="auto"/>
                    <w:right w:val="none" w:sz="0" w:space="0" w:color="auto"/>
                  </w:divBdr>
                </w:div>
                <w:div w:id="829718170">
                  <w:marLeft w:val="480"/>
                  <w:marRight w:val="0"/>
                  <w:marTop w:val="0"/>
                  <w:marBottom w:val="0"/>
                  <w:divBdr>
                    <w:top w:val="none" w:sz="0" w:space="0" w:color="auto"/>
                    <w:left w:val="none" w:sz="0" w:space="0" w:color="auto"/>
                    <w:bottom w:val="none" w:sz="0" w:space="0" w:color="auto"/>
                    <w:right w:val="none" w:sz="0" w:space="0" w:color="auto"/>
                  </w:divBdr>
                </w:div>
                <w:div w:id="2092191470">
                  <w:marLeft w:val="480"/>
                  <w:marRight w:val="0"/>
                  <w:marTop w:val="0"/>
                  <w:marBottom w:val="0"/>
                  <w:divBdr>
                    <w:top w:val="none" w:sz="0" w:space="0" w:color="auto"/>
                    <w:left w:val="none" w:sz="0" w:space="0" w:color="auto"/>
                    <w:bottom w:val="none" w:sz="0" w:space="0" w:color="auto"/>
                    <w:right w:val="none" w:sz="0" w:space="0" w:color="auto"/>
                  </w:divBdr>
                </w:div>
                <w:div w:id="386151853">
                  <w:marLeft w:val="480"/>
                  <w:marRight w:val="0"/>
                  <w:marTop w:val="0"/>
                  <w:marBottom w:val="0"/>
                  <w:divBdr>
                    <w:top w:val="none" w:sz="0" w:space="0" w:color="auto"/>
                    <w:left w:val="none" w:sz="0" w:space="0" w:color="auto"/>
                    <w:bottom w:val="none" w:sz="0" w:space="0" w:color="auto"/>
                    <w:right w:val="none" w:sz="0" w:space="0" w:color="auto"/>
                  </w:divBdr>
                </w:div>
                <w:div w:id="1394233802">
                  <w:marLeft w:val="480"/>
                  <w:marRight w:val="0"/>
                  <w:marTop w:val="0"/>
                  <w:marBottom w:val="0"/>
                  <w:divBdr>
                    <w:top w:val="none" w:sz="0" w:space="0" w:color="auto"/>
                    <w:left w:val="none" w:sz="0" w:space="0" w:color="auto"/>
                    <w:bottom w:val="none" w:sz="0" w:space="0" w:color="auto"/>
                    <w:right w:val="none" w:sz="0" w:space="0" w:color="auto"/>
                  </w:divBdr>
                </w:div>
                <w:div w:id="1241335063">
                  <w:marLeft w:val="480"/>
                  <w:marRight w:val="0"/>
                  <w:marTop w:val="0"/>
                  <w:marBottom w:val="0"/>
                  <w:divBdr>
                    <w:top w:val="none" w:sz="0" w:space="0" w:color="auto"/>
                    <w:left w:val="none" w:sz="0" w:space="0" w:color="auto"/>
                    <w:bottom w:val="none" w:sz="0" w:space="0" w:color="auto"/>
                    <w:right w:val="none" w:sz="0" w:space="0" w:color="auto"/>
                  </w:divBdr>
                </w:div>
                <w:div w:id="851458079">
                  <w:marLeft w:val="480"/>
                  <w:marRight w:val="0"/>
                  <w:marTop w:val="0"/>
                  <w:marBottom w:val="0"/>
                  <w:divBdr>
                    <w:top w:val="none" w:sz="0" w:space="0" w:color="auto"/>
                    <w:left w:val="none" w:sz="0" w:space="0" w:color="auto"/>
                    <w:bottom w:val="none" w:sz="0" w:space="0" w:color="auto"/>
                    <w:right w:val="none" w:sz="0" w:space="0" w:color="auto"/>
                  </w:divBdr>
                </w:div>
                <w:div w:id="144207516">
                  <w:marLeft w:val="480"/>
                  <w:marRight w:val="0"/>
                  <w:marTop w:val="0"/>
                  <w:marBottom w:val="0"/>
                  <w:divBdr>
                    <w:top w:val="none" w:sz="0" w:space="0" w:color="auto"/>
                    <w:left w:val="none" w:sz="0" w:space="0" w:color="auto"/>
                    <w:bottom w:val="none" w:sz="0" w:space="0" w:color="auto"/>
                    <w:right w:val="none" w:sz="0" w:space="0" w:color="auto"/>
                  </w:divBdr>
                </w:div>
                <w:div w:id="1993488207">
                  <w:marLeft w:val="480"/>
                  <w:marRight w:val="0"/>
                  <w:marTop w:val="0"/>
                  <w:marBottom w:val="0"/>
                  <w:divBdr>
                    <w:top w:val="none" w:sz="0" w:space="0" w:color="auto"/>
                    <w:left w:val="none" w:sz="0" w:space="0" w:color="auto"/>
                    <w:bottom w:val="none" w:sz="0" w:space="0" w:color="auto"/>
                    <w:right w:val="none" w:sz="0" w:space="0" w:color="auto"/>
                  </w:divBdr>
                </w:div>
                <w:div w:id="1529296647">
                  <w:marLeft w:val="480"/>
                  <w:marRight w:val="0"/>
                  <w:marTop w:val="0"/>
                  <w:marBottom w:val="0"/>
                  <w:divBdr>
                    <w:top w:val="none" w:sz="0" w:space="0" w:color="auto"/>
                    <w:left w:val="none" w:sz="0" w:space="0" w:color="auto"/>
                    <w:bottom w:val="none" w:sz="0" w:space="0" w:color="auto"/>
                    <w:right w:val="none" w:sz="0" w:space="0" w:color="auto"/>
                  </w:divBdr>
                </w:div>
                <w:div w:id="802960823">
                  <w:marLeft w:val="480"/>
                  <w:marRight w:val="0"/>
                  <w:marTop w:val="0"/>
                  <w:marBottom w:val="0"/>
                  <w:divBdr>
                    <w:top w:val="none" w:sz="0" w:space="0" w:color="auto"/>
                    <w:left w:val="none" w:sz="0" w:space="0" w:color="auto"/>
                    <w:bottom w:val="none" w:sz="0" w:space="0" w:color="auto"/>
                    <w:right w:val="none" w:sz="0" w:space="0" w:color="auto"/>
                  </w:divBdr>
                </w:div>
                <w:div w:id="1007369849">
                  <w:marLeft w:val="480"/>
                  <w:marRight w:val="0"/>
                  <w:marTop w:val="0"/>
                  <w:marBottom w:val="0"/>
                  <w:divBdr>
                    <w:top w:val="none" w:sz="0" w:space="0" w:color="auto"/>
                    <w:left w:val="none" w:sz="0" w:space="0" w:color="auto"/>
                    <w:bottom w:val="none" w:sz="0" w:space="0" w:color="auto"/>
                    <w:right w:val="none" w:sz="0" w:space="0" w:color="auto"/>
                  </w:divBdr>
                </w:div>
                <w:div w:id="1379091579">
                  <w:marLeft w:val="480"/>
                  <w:marRight w:val="0"/>
                  <w:marTop w:val="0"/>
                  <w:marBottom w:val="0"/>
                  <w:divBdr>
                    <w:top w:val="none" w:sz="0" w:space="0" w:color="auto"/>
                    <w:left w:val="none" w:sz="0" w:space="0" w:color="auto"/>
                    <w:bottom w:val="none" w:sz="0" w:space="0" w:color="auto"/>
                    <w:right w:val="none" w:sz="0" w:space="0" w:color="auto"/>
                  </w:divBdr>
                </w:div>
                <w:div w:id="1239709511">
                  <w:marLeft w:val="480"/>
                  <w:marRight w:val="0"/>
                  <w:marTop w:val="0"/>
                  <w:marBottom w:val="0"/>
                  <w:divBdr>
                    <w:top w:val="none" w:sz="0" w:space="0" w:color="auto"/>
                    <w:left w:val="none" w:sz="0" w:space="0" w:color="auto"/>
                    <w:bottom w:val="none" w:sz="0" w:space="0" w:color="auto"/>
                    <w:right w:val="none" w:sz="0" w:space="0" w:color="auto"/>
                  </w:divBdr>
                </w:div>
                <w:div w:id="423036798">
                  <w:marLeft w:val="480"/>
                  <w:marRight w:val="0"/>
                  <w:marTop w:val="0"/>
                  <w:marBottom w:val="0"/>
                  <w:divBdr>
                    <w:top w:val="none" w:sz="0" w:space="0" w:color="auto"/>
                    <w:left w:val="none" w:sz="0" w:space="0" w:color="auto"/>
                    <w:bottom w:val="none" w:sz="0" w:space="0" w:color="auto"/>
                    <w:right w:val="none" w:sz="0" w:space="0" w:color="auto"/>
                  </w:divBdr>
                </w:div>
                <w:div w:id="1795563114">
                  <w:marLeft w:val="480"/>
                  <w:marRight w:val="0"/>
                  <w:marTop w:val="0"/>
                  <w:marBottom w:val="0"/>
                  <w:divBdr>
                    <w:top w:val="none" w:sz="0" w:space="0" w:color="auto"/>
                    <w:left w:val="none" w:sz="0" w:space="0" w:color="auto"/>
                    <w:bottom w:val="none" w:sz="0" w:space="0" w:color="auto"/>
                    <w:right w:val="none" w:sz="0" w:space="0" w:color="auto"/>
                  </w:divBdr>
                </w:div>
                <w:div w:id="1640453001">
                  <w:marLeft w:val="480"/>
                  <w:marRight w:val="0"/>
                  <w:marTop w:val="0"/>
                  <w:marBottom w:val="0"/>
                  <w:divBdr>
                    <w:top w:val="none" w:sz="0" w:space="0" w:color="auto"/>
                    <w:left w:val="none" w:sz="0" w:space="0" w:color="auto"/>
                    <w:bottom w:val="none" w:sz="0" w:space="0" w:color="auto"/>
                    <w:right w:val="none" w:sz="0" w:space="0" w:color="auto"/>
                  </w:divBdr>
                </w:div>
                <w:div w:id="1118450390">
                  <w:marLeft w:val="480"/>
                  <w:marRight w:val="0"/>
                  <w:marTop w:val="0"/>
                  <w:marBottom w:val="0"/>
                  <w:divBdr>
                    <w:top w:val="none" w:sz="0" w:space="0" w:color="auto"/>
                    <w:left w:val="none" w:sz="0" w:space="0" w:color="auto"/>
                    <w:bottom w:val="none" w:sz="0" w:space="0" w:color="auto"/>
                    <w:right w:val="none" w:sz="0" w:space="0" w:color="auto"/>
                  </w:divBdr>
                </w:div>
                <w:div w:id="1305089135">
                  <w:marLeft w:val="480"/>
                  <w:marRight w:val="0"/>
                  <w:marTop w:val="0"/>
                  <w:marBottom w:val="0"/>
                  <w:divBdr>
                    <w:top w:val="none" w:sz="0" w:space="0" w:color="auto"/>
                    <w:left w:val="none" w:sz="0" w:space="0" w:color="auto"/>
                    <w:bottom w:val="none" w:sz="0" w:space="0" w:color="auto"/>
                    <w:right w:val="none" w:sz="0" w:space="0" w:color="auto"/>
                  </w:divBdr>
                </w:div>
                <w:div w:id="2091732493">
                  <w:marLeft w:val="480"/>
                  <w:marRight w:val="0"/>
                  <w:marTop w:val="0"/>
                  <w:marBottom w:val="0"/>
                  <w:divBdr>
                    <w:top w:val="none" w:sz="0" w:space="0" w:color="auto"/>
                    <w:left w:val="none" w:sz="0" w:space="0" w:color="auto"/>
                    <w:bottom w:val="none" w:sz="0" w:space="0" w:color="auto"/>
                    <w:right w:val="none" w:sz="0" w:space="0" w:color="auto"/>
                  </w:divBdr>
                </w:div>
                <w:div w:id="1428620364">
                  <w:marLeft w:val="480"/>
                  <w:marRight w:val="0"/>
                  <w:marTop w:val="0"/>
                  <w:marBottom w:val="0"/>
                  <w:divBdr>
                    <w:top w:val="none" w:sz="0" w:space="0" w:color="auto"/>
                    <w:left w:val="none" w:sz="0" w:space="0" w:color="auto"/>
                    <w:bottom w:val="none" w:sz="0" w:space="0" w:color="auto"/>
                    <w:right w:val="none" w:sz="0" w:space="0" w:color="auto"/>
                  </w:divBdr>
                </w:div>
                <w:div w:id="1827277913">
                  <w:marLeft w:val="480"/>
                  <w:marRight w:val="0"/>
                  <w:marTop w:val="0"/>
                  <w:marBottom w:val="0"/>
                  <w:divBdr>
                    <w:top w:val="none" w:sz="0" w:space="0" w:color="auto"/>
                    <w:left w:val="none" w:sz="0" w:space="0" w:color="auto"/>
                    <w:bottom w:val="none" w:sz="0" w:space="0" w:color="auto"/>
                    <w:right w:val="none" w:sz="0" w:space="0" w:color="auto"/>
                  </w:divBdr>
                </w:div>
                <w:div w:id="1085419637">
                  <w:marLeft w:val="480"/>
                  <w:marRight w:val="0"/>
                  <w:marTop w:val="0"/>
                  <w:marBottom w:val="0"/>
                  <w:divBdr>
                    <w:top w:val="none" w:sz="0" w:space="0" w:color="auto"/>
                    <w:left w:val="none" w:sz="0" w:space="0" w:color="auto"/>
                    <w:bottom w:val="none" w:sz="0" w:space="0" w:color="auto"/>
                    <w:right w:val="none" w:sz="0" w:space="0" w:color="auto"/>
                  </w:divBdr>
                </w:div>
                <w:div w:id="529226621">
                  <w:marLeft w:val="480"/>
                  <w:marRight w:val="0"/>
                  <w:marTop w:val="0"/>
                  <w:marBottom w:val="0"/>
                  <w:divBdr>
                    <w:top w:val="none" w:sz="0" w:space="0" w:color="auto"/>
                    <w:left w:val="none" w:sz="0" w:space="0" w:color="auto"/>
                    <w:bottom w:val="none" w:sz="0" w:space="0" w:color="auto"/>
                    <w:right w:val="none" w:sz="0" w:space="0" w:color="auto"/>
                  </w:divBdr>
                </w:div>
                <w:div w:id="1664357348">
                  <w:marLeft w:val="480"/>
                  <w:marRight w:val="0"/>
                  <w:marTop w:val="0"/>
                  <w:marBottom w:val="0"/>
                  <w:divBdr>
                    <w:top w:val="none" w:sz="0" w:space="0" w:color="auto"/>
                    <w:left w:val="none" w:sz="0" w:space="0" w:color="auto"/>
                    <w:bottom w:val="none" w:sz="0" w:space="0" w:color="auto"/>
                    <w:right w:val="none" w:sz="0" w:space="0" w:color="auto"/>
                  </w:divBdr>
                </w:div>
                <w:div w:id="602305148">
                  <w:marLeft w:val="480"/>
                  <w:marRight w:val="0"/>
                  <w:marTop w:val="0"/>
                  <w:marBottom w:val="0"/>
                  <w:divBdr>
                    <w:top w:val="none" w:sz="0" w:space="0" w:color="auto"/>
                    <w:left w:val="none" w:sz="0" w:space="0" w:color="auto"/>
                    <w:bottom w:val="none" w:sz="0" w:space="0" w:color="auto"/>
                    <w:right w:val="none" w:sz="0" w:space="0" w:color="auto"/>
                  </w:divBdr>
                </w:div>
                <w:div w:id="815561823">
                  <w:marLeft w:val="480"/>
                  <w:marRight w:val="0"/>
                  <w:marTop w:val="0"/>
                  <w:marBottom w:val="0"/>
                  <w:divBdr>
                    <w:top w:val="none" w:sz="0" w:space="0" w:color="auto"/>
                    <w:left w:val="none" w:sz="0" w:space="0" w:color="auto"/>
                    <w:bottom w:val="none" w:sz="0" w:space="0" w:color="auto"/>
                    <w:right w:val="none" w:sz="0" w:space="0" w:color="auto"/>
                  </w:divBdr>
                </w:div>
                <w:div w:id="1961915676">
                  <w:marLeft w:val="480"/>
                  <w:marRight w:val="0"/>
                  <w:marTop w:val="0"/>
                  <w:marBottom w:val="0"/>
                  <w:divBdr>
                    <w:top w:val="none" w:sz="0" w:space="0" w:color="auto"/>
                    <w:left w:val="none" w:sz="0" w:space="0" w:color="auto"/>
                    <w:bottom w:val="none" w:sz="0" w:space="0" w:color="auto"/>
                    <w:right w:val="none" w:sz="0" w:space="0" w:color="auto"/>
                  </w:divBdr>
                </w:div>
                <w:div w:id="1429884870">
                  <w:marLeft w:val="480"/>
                  <w:marRight w:val="0"/>
                  <w:marTop w:val="0"/>
                  <w:marBottom w:val="0"/>
                  <w:divBdr>
                    <w:top w:val="none" w:sz="0" w:space="0" w:color="auto"/>
                    <w:left w:val="none" w:sz="0" w:space="0" w:color="auto"/>
                    <w:bottom w:val="none" w:sz="0" w:space="0" w:color="auto"/>
                    <w:right w:val="none" w:sz="0" w:space="0" w:color="auto"/>
                  </w:divBdr>
                </w:div>
                <w:div w:id="120728683">
                  <w:marLeft w:val="480"/>
                  <w:marRight w:val="0"/>
                  <w:marTop w:val="0"/>
                  <w:marBottom w:val="0"/>
                  <w:divBdr>
                    <w:top w:val="none" w:sz="0" w:space="0" w:color="auto"/>
                    <w:left w:val="none" w:sz="0" w:space="0" w:color="auto"/>
                    <w:bottom w:val="none" w:sz="0" w:space="0" w:color="auto"/>
                    <w:right w:val="none" w:sz="0" w:space="0" w:color="auto"/>
                  </w:divBdr>
                </w:div>
                <w:div w:id="745762311">
                  <w:marLeft w:val="480"/>
                  <w:marRight w:val="0"/>
                  <w:marTop w:val="0"/>
                  <w:marBottom w:val="0"/>
                  <w:divBdr>
                    <w:top w:val="none" w:sz="0" w:space="0" w:color="auto"/>
                    <w:left w:val="none" w:sz="0" w:space="0" w:color="auto"/>
                    <w:bottom w:val="none" w:sz="0" w:space="0" w:color="auto"/>
                    <w:right w:val="none" w:sz="0" w:space="0" w:color="auto"/>
                  </w:divBdr>
                </w:div>
                <w:div w:id="494685377">
                  <w:marLeft w:val="480"/>
                  <w:marRight w:val="0"/>
                  <w:marTop w:val="0"/>
                  <w:marBottom w:val="0"/>
                  <w:divBdr>
                    <w:top w:val="none" w:sz="0" w:space="0" w:color="auto"/>
                    <w:left w:val="none" w:sz="0" w:space="0" w:color="auto"/>
                    <w:bottom w:val="none" w:sz="0" w:space="0" w:color="auto"/>
                    <w:right w:val="none" w:sz="0" w:space="0" w:color="auto"/>
                  </w:divBdr>
                </w:div>
              </w:divsChild>
            </w:div>
            <w:div w:id="505754410">
              <w:marLeft w:val="0"/>
              <w:marRight w:val="0"/>
              <w:marTop w:val="0"/>
              <w:marBottom w:val="0"/>
              <w:divBdr>
                <w:top w:val="none" w:sz="0" w:space="0" w:color="auto"/>
                <w:left w:val="none" w:sz="0" w:space="0" w:color="auto"/>
                <w:bottom w:val="none" w:sz="0" w:space="0" w:color="auto"/>
                <w:right w:val="none" w:sz="0" w:space="0" w:color="auto"/>
              </w:divBdr>
              <w:divsChild>
                <w:div w:id="1613706167">
                  <w:marLeft w:val="480"/>
                  <w:marRight w:val="0"/>
                  <w:marTop w:val="0"/>
                  <w:marBottom w:val="0"/>
                  <w:divBdr>
                    <w:top w:val="none" w:sz="0" w:space="0" w:color="auto"/>
                    <w:left w:val="none" w:sz="0" w:space="0" w:color="auto"/>
                    <w:bottom w:val="none" w:sz="0" w:space="0" w:color="auto"/>
                    <w:right w:val="none" w:sz="0" w:space="0" w:color="auto"/>
                  </w:divBdr>
                </w:div>
                <w:div w:id="424422672">
                  <w:marLeft w:val="480"/>
                  <w:marRight w:val="0"/>
                  <w:marTop w:val="0"/>
                  <w:marBottom w:val="0"/>
                  <w:divBdr>
                    <w:top w:val="none" w:sz="0" w:space="0" w:color="auto"/>
                    <w:left w:val="none" w:sz="0" w:space="0" w:color="auto"/>
                    <w:bottom w:val="none" w:sz="0" w:space="0" w:color="auto"/>
                    <w:right w:val="none" w:sz="0" w:space="0" w:color="auto"/>
                  </w:divBdr>
                </w:div>
                <w:div w:id="1106655371">
                  <w:marLeft w:val="480"/>
                  <w:marRight w:val="0"/>
                  <w:marTop w:val="0"/>
                  <w:marBottom w:val="0"/>
                  <w:divBdr>
                    <w:top w:val="none" w:sz="0" w:space="0" w:color="auto"/>
                    <w:left w:val="none" w:sz="0" w:space="0" w:color="auto"/>
                    <w:bottom w:val="none" w:sz="0" w:space="0" w:color="auto"/>
                    <w:right w:val="none" w:sz="0" w:space="0" w:color="auto"/>
                  </w:divBdr>
                </w:div>
                <w:div w:id="1134637019">
                  <w:marLeft w:val="480"/>
                  <w:marRight w:val="0"/>
                  <w:marTop w:val="0"/>
                  <w:marBottom w:val="0"/>
                  <w:divBdr>
                    <w:top w:val="none" w:sz="0" w:space="0" w:color="auto"/>
                    <w:left w:val="none" w:sz="0" w:space="0" w:color="auto"/>
                    <w:bottom w:val="none" w:sz="0" w:space="0" w:color="auto"/>
                    <w:right w:val="none" w:sz="0" w:space="0" w:color="auto"/>
                  </w:divBdr>
                </w:div>
                <w:div w:id="1958872706">
                  <w:marLeft w:val="480"/>
                  <w:marRight w:val="0"/>
                  <w:marTop w:val="0"/>
                  <w:marBottom w:val="0"/>
                  <w:divBdr>
                    <w:top w:val="none" w:sz="0" w:space="0" w:color="auto"/>
                    <w:left w:val="none" w:sz="0" w:space="0" w:color="auto"/>
                    <w:bottom w:val="none" w:sz="0" w:space="0" w:color="auto"/>
                    <w:right w:val="none" w:sz="0" w:space="0" w:color="auto"/>
                  </w:divBdr>
                </w:div>
                <w:div w:id="1173884728">
                  <w:marLeft w:val="480"/>
                  <w:marRight w:val="0"/>
                  <w:marTop w:val="0"/>
                  <w:marBottom w:val="0"/>
                  <w:divBdr>
                    <w:top w:val="none" w:sz="0" w:space="0" w:color="auto"/>
                    <w:left w:val="none" w:sz="0" w:space="0" w:color="auto"/>
                    <w:bottom w:val="none" w:sz="0" w:space="0" w:color="auto"/>
                    <w:right w:val="none" w:sz="0" w:space="0" w:color="auto"/>
                  </w:divBdr>
                </w:div>
                <w:div w:id="1397321909">
                  <w:marLeft w:val="480"/>
                  <w:marRight w:val="0"/>
                  <w:marTop w:val="0"/>
                  <w:marBottom w:val="0"/>
                  <w:divBdr>
                    <w:top w:val="none" w:sz="0" w:space="0" w:color="auto"/>
                    <w:left w:val="none" w:sz="0" w:space="0" w:color="auto"/>
                    <w:bottom w:val="none" w:sz="0" w:space="0" w:color="auto"/>
                    <w:right w:val="none" w:sz="0" w:space="0" w:color="auto"/>
                  </w:divBdr>
                </w:div>
                <w:div w:id="1723598288">
                  <w:marLeft w:val="480"/>
                  <w:marRight w:val="0"/>
                  <w:marTop w:val="0"/>
                  <w:marBottom w:val="0"/>
                  <w:divBdr>
                    <w:top w:val="none" w:sz="0" w:space="0" w:color="auto"/>
                    <w:left w:val="none" w:sz="0" w:space="0" w:color="auto"/>
                    <w:bottom w:val="none" w:sz="0" w:space="0" w:color="auto"/>
                    <w:right w:val="none" w:sz="0" w:space="0" w:color="auto"/>
                  </w:divBdr>
                </w:div>
                <w:div w:id="344524432">
                  <w:marLeft w:val="480"/>
                  <w:marRight w:val="0"/>
                  <w:marTop w:val="0"/>
                  <w:marBottom w:val="0"/>
                  <w:divBdr>
                    <w:top w:val="none" w:sz="0" w:space="0" w:color="auto"/>
                    <w:left w:val="none" w:sz="0" w:space="0" w:color="auto"/>
                    <w:bottom w:val="none" w:sz="0" w:space="0" w:color="auto"/>
                    <w:right w:val="none" w:sz="0" w:space="0" w:color="auto"/>
                  </w:divBdr>
                </w:div>
                <w:div w:id="1176387677">
                  <w:marLeft w:val="480"/>
                  <w:marRight w:val="0"/>
                  <w:marTop w:val="0"/>
                  <w:marBottom w:val="0"/>
                  <w:divBdr>
                    <w:top w:val="none" w:sz="0" w:space="0" w:color="auto"/>
                    <w:left w:val="none" w:sz="0" w:space="0" w:color="auto"/>
                    <w:bottom w:val="none" w:sz="0" w:space="0" w:color="auto"/>
                    <w:right w:val="none" w:sz="0" w:space="0" w:color="auto"/>
                  </w:divBdr>
                </w:div>
                <w:div w:id="1479376634">
                  <w:marLeft w:val="480"/>
                  <w:marRight w:val="0"/>
                  <w:marTop w:val="0"/>
                  <w:marBottom w:val="0"/>
                  <w:divBdr>
                    <w:top w:val="none" w:sz="0" w:space="0" w:color="auto"/>
                    <w:left w:val="none" w:sz="0" w:space="0" w:color="auto"/>
                    <w:bottom w:val="none" w:sz="0" w:space="0" w:color="auto"/>
                    <w:right w:val="none" w:sz="0" w:space="0" w:color="auto"/>
                  </w:divBdr>
                </w:div>
                <w:div w:id="2061829662">
                  <w:marLeft w:val="480"/>
                  <w:marRight w:val="0"/>
                  <w:marTop w:val="0"/>
                  <w:marBottom w:val="0"/>
                  <w:divBdr>
                    <w:top w:val="none" w:sz="0" w:space="0" w:color="auto"/>
                    <w:left w:val="none" w:sz="0" w:space="0" w:color="auto"/>
                    <w:bottom w:val="none" w:sz="0" w:space="0" w:color="auto"/>
                    <w:right w:val="none" w:sz="0" w:space="0" w:color="auto"/>
                  </w:divBdr>
                </w:div>
                <w:div w:id="872572542">
                  <w:marLeft w:val="480"/>
                  <w:marRight w:val="0"/>
                  <w:marTop w:val="0"/>
                  <w:marBottom w:val="0"/>
                  <w:divBdr>
                    <w:top w:val="none" w:sz="0" w:space="0" w:color="auto"/>
                    <w:left w:val="none" w:sz="0" w:space="0" w:color="auto"/>
                    <w:bottom w:val="none" w:sz="0" w:space="0" w:color="auto"/>
                    <w:right w:val="none" w:sz="0" w:space="0" w:color="auto"/>
                  </w:divBdr>
                </w:div>
                <w:div w:id="578640465">
                  <w:marLeft w:val="480"/>
                  <w:marRight w:val="0"/>
                  <w:marTop w:val="0"/>
                  <w:marBottom w:val="0"/>
                  <w:divBdr>
                    <w:top w:val="none" w:sz="0" w:space="0" w:color="auto"/>
                    <w:left w:val="none" w:sz="0" w:space="0" w:color="auto"/>
                    <w:bottom w:val="none" w:sz="0" w:space="0" w:color="auto"/>
                    <w:right w:val="none" w:sz="0" w:space="0" w:color="auto"/>
                  </w:divBdr>
                </w:div>
                <w:div w:id="2144495253">
                  <w:marLeft w:val="480"/>
                  <w:marRight w:val="0"/>
                  <w:marTop w:val="0"/>
                  <w:marBottom w:val="0"/>
                  <w:divBdr>
                    <w:top w:val="none" w:sz="0" w:space="0" w:color="auto"/>
                    <w:left w:val="none" w:sz="0" w:space="0" w:color="auto"/>
                    <w:bottom w:val="none" w:sz="0" w:space="0" w:color="auto"/>
                    <w:right w:val="none" w:sz="0" w:space="0" w:color="auto"/>
                  </w:divBdr>
                </w:div>
                <w:div w:id="102499974">
                  <w:marLeft w:val="480"/>
                  <w:marRight w:val="0"/>
                  <w:marTop w:val="0"/>
                  <w:marBottom w:val="0"/>
                  <w:divBdr>
                    <w:top w:val="none" w:sz="0" w:space="0" w:color="auto"/>
                    <w:left w:val="none" w:sz="0" w:space="0" w:color="auto"/>
                    <w:bottom w:val="none" w:sz="0" w:space="0" w:color="auto"/>
                    <w:right w:val="none" w:sz="0" w:space="0" w:color="auto"/>
                  </w:divBdr>
                </w:div>
                <w:div w:id="1237321147">
                  <w:marLeft w:val="480"/>
                  <w:marRight w:val="0"/>
                  <w:marTop w:val="0"/>
                  <w:marBottom w:val="0"/>
                  <w:divBdr>
                    <w:top w:val="none" w:sz="0" w:space="0" w:color="auto"/>
                    <w:left w:val="none" w:sz="0" w:space="0" w:color="auto"/>
                    <w:bottom w:val="none" w:sz="0" w:space="0" w:color="auto"/>
                    <w:right w:val="none" w:sz="0" w:space="0" w:color="auto"/>
                  </w:divBdr>
                </w:div>
                <w:div w:id="1521309363">
                  <w:marLeft w:val="480"/>
                  <w:marRight w:val="0"/>
                  <w:marTop w:val="0"/>
                  <w:marBottom w:val="0"/>
                  <w:divBdr>
                    <w:top w:val="none" w:sz="0" w:space="0" w:color="auto"/>
                    <w:left w:val="none" w:sz="0" w:space="0" w:color="auto"/>
                    <w:bottom w:val="none" w:sz="0" w:space="0" w:color="auto"/>
                    <w:right w:val="none" w:sz="0" w:space="0" w:color="auto"/>
                  </w:divBdr>
                </w:div>
                <w:div w:id="630794801">
                  <w:marLeft w:val="480"/>
                  <w:marRight w:val="0"/>
                  <w:marTop w:val="0"/>
                  <w:marBottom w:val="0"/>
                  <w:divBdr>
                    <w:top w:val="none" w:sz="0" w:space="0" w:color="auto"/>
                    <w:left w:val="none" w:sz="0" w:space="0" w:color="auto"/>
                    <w:bottom w:val="none" w:sz="0" w:space="0" w:color="auto"/>
                    <w:right w:val="none" w:sz="0" w:space="0" w:color="auto"/>
                  </w:divBdr>
                </w:div>
                <w:div w:id="953898561">
                  <w:marLeft w:val="480"/>
                  <w:marRight w:val="0"/>
                  <w:marTop w:val="0"/>
                  <w:marBottom w:val="0"/>
                  <w:divBdr>
                    <w:top w:val="none" w:sz="0" w:space="0" w:color="auto"/>
                    <w:left w:val="none" w:sz="0" w:space="0" w:color="auto"/>
                    <w:bottom w:val="none" w:sz="0" w:space="0" w:color="auto"/>
                    <w:right w:val="none" w:sz="0" w:space="0" w:color="auto"/>
                  </w:divBdr>
                </w:div>
                <w:div w:id="170338209">
                  <w:marLeft w:val="480"/>
                  <w:marRight w:val="0"/>
                  <w:marTop w:val="0"/>
                  <w:marBottom w:val="0"/>
                  <w:divBdr>
                    <w:top w:val="none" w:sz="0" w:space="0" w:color="auto"/>
                    <w:left w:val="none" w:sz="0" w:space="0" w:color="auto"/>
                    <w:bottom w:val="none" w:sz="0" w:space="0" w:color="auto"/>
                    <w:right w:val="none" w:sz="0" w:space="0" w:color="auto"/>
                  </w:divBdr>
                </w:div>
                <w:div w:id="1654336198">
                  <w:marLeft w:val="480"/>
                  <w:marRight w:val="0"/>
                  <w:marTop w:val="0"/>
                  <w:marBottom w:val="0"/>
                  <w:divBdr>
                    <w:top w:val="none" w:sz="0" w:space="0" w:color="auto"/>
                    <w:left w:val="none" w:sz="0" w:space="0" w:color="auto"/>
                    <w:bottom w:val="none" w:sz="0" w:space="0" w:color="auto"/>
                    <w:right w:val="none" w:sz="0" w:space="0" w:color="auto"/>
                  </w:divBdr>
                </w:div>
                <w:div w:id="1987315855">
                  <w:marLeft w:val="480"/>
                  <w:marRight w:val="0"/>
                  <w:marTop w:val="0"/>
                  <w:marBottom w:val="0"/>
                  <w:divBdr>
                    <w:top w:val="none" w:sz="0" w:space="0" w:color="auto"/>
                    <w:left w:val="none" w:sz="0" w:space="0" w:color="auto"/>
                    <w:bottom w:val="none" w:sz="0" w:space="0" w:color="auto"/>
                    <w:right w:val="none" w:sz="0" w:space="0" w:color="auto"/>
                  </w:divBdr>
                </w:div>
                <w:div w:id="1392268260">
                  <w:marLeft w:val="480"/>
                  <w:marRight w:val="0"/>
                  <w:marTop w:val="0"/>
                  <w:marBottom w:val="0"/>
                  <w:divBdr>
                    <w:top w:val="none" w:sz="0" w:space="0" w:color="auto"/>
                    <w:left w:val="none" w:sz="0" w:space="0" w:color="auto"/>
                    <w:bottom w:val="none" w:sz="0" w:space="0" w:color="auto"/>
                    <w:right w:val="none" w:sz="0" w:space="0" w:color="auto"/>
                  </w:divBdr>
                </w:div>
                <w:div w:id="1963731008">
                  <w:marLeft w:val="480"/>
                  <w:marRight w:val="0"/>
                  <w:marTop w:val="0"/>
                  <w:marBottom w:val="0"/>
                  <w:divBdr>
                    <w:top w:val="none" w:sz="0" w:space="0" w:color="auto"/>
                    <w:left w:val="none" w:sz="0" w:space="0" w:color="auto"/>
                    <w:bottom w:val="none" w:sz="0" w:space="0" w:color="auto"/>
                    <w:right w:val="none" w:sz="0" w:space="0" w:color="auto"/>
                  </w:divBdr>
                </w:div>
                <w:div w:id="614142101">
                  <w:marLeft w:val="480"/>
                  <w:marRight w:val="0"/>
                  <w:marTop w:val="0"/>
                  <w:marBottom w:val="0"/>
                  <w:divBdr>
                    <w:top w:val="none" w:sz="0" w:space="0" w:color="auto"/>
                    <w:left w:val="none" w:sz="0" w:space="0" w:color="auto"/>
                    <w:bottom w:val="none" w:sz="0" w:space="0" w:color="auto"/>
                    <w:right w:val="none" w:sz="0" w:space="0" w:color="auto"/>
                  </w:divBdr>
                </w:div>
                <w:div w:id="755055234">
                  <w:marLeft w:val="480"/>
                  <w:marRight w:val="0"/>
                  <w:marTop w:val="0"/>
                  <w:marBottom w:val="0"/>
                  <w:divBdr>
                    <w:top w:val="none" w:sz="0" w:space="0" w:color="auto"/>
                    <w:left w:val="none" w:sz="0" w:space="0" w:color="auto"/>
                    <w:bottom w:val="none" w:sz="0" w:space="0" w:color="auto"/>
                    <w:right w:val="none" w:sz="0" w:space="0" w:color="auto"/>
                  </w:divBdr>
                </w:div>
                <w:div w:id="337969697">
                  <w:marLeft w:val="480"/>
                  <w:marRight w:val="0"/>
                  <w:marTop w:val="0"/>
                  <w:marBottom w:val="0"/>
                  <w:divBdr>
                    <w:top w:val="none" w:sz="0" w:space="0" w:color="auto"/>
                    <w:left w:val="none" w:sz="0" w:space="0" w:color="auto"/>
                    <w:bottom w:val="none" w:sz="0" w:space="0" w:color="auto"/>
                    <w:right w:val="none" w:sz="0" w:space="0" w:color="auto"/>
                  </w:divBdr>
                </w:div>
                <w:div w:id="760217695">
                  <w:marLeft w:val="480"/>
                  <w:marRight w:val="0"/>
                  <w:marTop w:val="0"/>
                  <w:marBottom w:val="0"/>
                  <w:divBdr>
                    <w:top w:val="none" w:sz="0" w:space="0" w:color="auto"/>
                    <w:left w:val="none" w:sz="0" w:space="0" w:color="auto"/>
                    <w:bottom w:val="none" w:sz="0" w:space="0" w:color="auto"/>
                    <w:right w:val="none" w:sz="0" w:space="0" w:color="auto"/>
                  </w:divBdr>
                </w:div>
                <w:div w:id="878010218">
                  <w:marLeft w:val="480"/>
                  <w:marRight w:val="0"/>
                  <w:marTop w:val="0"/>
                  <w:marBottom w:val="0"/>
                  <w:divBdr>
                    <w:top w:val="none" w:sz="0" w:space="0" w:color="auto"/>
                    <w:left w:val="none" w:sz="0" w:space="0" w:color="auto"/>
                    <w:bottom w:val="none" w:sz="0" w:space="0" w:color="auto"/>
                    <w:right w:val="none" w:sz="0" w:space="0" w:color="auto"/>
                  </w:divBdr>
                </w:div>
                <w:div w:id="2088066082">
                  <w:marLeft w:val="480"/>
                  <w:marRight w:val="0"/>
                  <w:marTop w:val="0"/>
                  <w:marBottom w:val="0"/>
                  <w:divBdr>
                    <w:top w:val="none" w:sz="0" w:space="0" w:color="auto"/>
                    <w:left w:val="none" w:sz="0" w:space="0" w:color="auto"/>
                    <w:bottom w:val="none" w:sz="0" w:space="0" w:color="auto"/>
                    <w:right w:val="none" w:sz="0" w:space="0" w:color="auto"/>
                  </w:divBdr>
                </w:div>
                <w:div w:id="383530237">
                  <w:marLeft w:val="480"/>
                  <w:marRight w:val="0"/>
                  <w:marTop w:val="0"/>
                  <w:marBottom w:val="0"/>
                  <w:divBdr>
                    <w:top w:val="none" w:sz="0" w:space="0" w:color="auto"/>
                    <w:left w:val="none" w:sz="0" w:space="0" w:color="auto"/>
                    <w:bottom w:val="none" w:sz="0" w:space="0" w:color="auto"/>
                    <w:right w:val="none" w:sz="0" w:space="0" w:color="auto"/>
                  </w:divBdr>
                </w:div>
                <w:div w:id="1918055450">
                  <w:marLeft w:val="480"/>
                  <w:marRight w:val="0"/>
                  <w:marTop w:val="0"/>
                  <w:marBottom w:val="0"/>
                  <w:divBdr>
                    <w:top w:val="none" w:sz="0" w:space="0" w:color="auto"/>
                    <w:left w:val="none" w:sz="0" w:space="0" w:color="auto"/>
                    <w:bottom w:val="none" w:sz="0" w:space="0" w:color="auto"/>
                    <w:right w:val="none" w:sz="0" w:space="0" w:color="auto"/>
                  </w:divBdr>
                </w:div>
                <w:div w:id="1571647559">
                  <w:marLeft w:val="480"/>
                  <w:marRight w:val="0"/>
                  <w:marTop w:val="0"/>
                  <w:marBottom w:val="0"/>
                  <w:divBdr>
                    <w:top w:val="none" w:sz="0" w:space="0" w:color="auto"/>
                    <w:left w:val="none" w:sz="0" w:space="0" w:color="auto"/>
                    <w:bottom w:val="none" w:sz="0" w:space="0" w:color="auto"/>
                    <w:right w:val="none" w:sz="0" w:space="0" w:color="auto"/>
                  </w:divBdr>
                </w:div>
                <w:div w:id="219831852">
                  <w:marLeft w:val="480"/>
                  <w:marRight w:val="0"/>
                  <w:marTop w:val="0"/>
                  <w:marBottom w:val="0"/>
                  <w:divBdr>
                    <w:top w:val="none" w:sz="0" w:space="0" w:color="auto"/>
                    <w:left w:val="none" w:sz="0" w:space="0" w:color="auto"/>
                    <w:bottom w:val="none" w:sz="0" w:space="0" w:color="auto"/>
                    <w:right w:val="none" w:sz="0" w:space="0" w:color="auto"/>
                  </w:divBdr>
                </w:div>
                <w:div w:id="1592394029">
                  <w:marLeft w:val="480"/>
                  <w:marRight w:val="0"/>
                  <w:marTop w:val="0"/>
                  <w:marBottom w:val="0"/>
                  <w:divBdr>
                    <w:top w:val="none" w:sz="0" w:space="0" w:color="auto"/>
                    <w:left w:val="none" w:sz="0" w:space="0" w:color="auto"/>
                    <w:bottom w:val="none" w:sz="0" w:space="0" w:color="auto"/>
                    <w:right w:val="none" w:sz="0" w:space="0" w:color="auto"/>
                  </w:divBdr>
                </w:div>
                <w:div w:id="748580491">
                  <w:marLeft w:val="480"/>
                  <w:marRight w:val="0"/>
                  <w:marTop w:val="0"/>
                  <w:marBottom w:val="0"/>
                  <w:divBdr>
                    <w:top w:val="none" w:sz="0" w:space="0" w:color="auto"/>
                    <w:left w:val="none" w:sz="0" w:space="0" w:color="auto"/>
                    <w:bottom w:val="none" w:sz="0" w:space="0" w:color="auto"/>
                    <w:right w:val="none" w:sz="0" w:space="0" w:color="auto"/>
                  </w:divBdr>
                </w:div>
                <w:div w:id="1855654809">
                  <w:marLeft w:val="480"/>
                  <w:marRight w:val="0"/>
                  <w:marTop w:val="0"/>
                  <w:marBottom w:val="0"/>
                  <w:divBdr>
                    <w:top w:val="none" w:sz="0" w:space="0" w:color="auto"/>
                    <w:left w:val="none" w:sz="0" w:space="0" w:color="auto"/>
                    <w:bottom w:val="none" w:sz="0" w:space="0" w:color="auto"/>
                    <w:right w:val="none" w:sz="0" w:space="0" w:color="auto"/>
                  </w:divBdr>
                </w:div>
                <w:div w:id="16859557">
                  <w:marLeft w:val="480"/>
                  <w:marRight w:val="0"/>
                  <w:marTop w:val="0"/>
                  <w:marBottom w:val="0"/>
                  <w:divBdr>
                    <w:top w:val="none" w:sz="0" w:space="0" w:color="auto"/>
                    <w:left w:val="none" w:sz="0" w:space="0" w:color="auto"/>
                    <w:bottom w:val="none" w:sz="0" w:space="0" w:color="auto"/>
                    <w:right w:val="none" w:sz="0" w:space="0" w:color="auto"/>
                  </w:divBdr>
                </w:div>
                <w:div w:id="1617633720">
                  <w:marLeft w:val="480"/>
                  <w:marRight w:val="0"/>
                  <w:marTop w:val="0"/>
                  <w:marBottom w:val="0"/>
                  <w:divBdr>
                    <w:top w:val="none" w:sz="0" w:space="0" w:color="auto"/>
                    <w:left w:val="none" w:sz="0" w:space="0" w:color="auto"/>
                    <w:bottom w:val="none" w:sz="0" w:space="0" w:color="auto"/>
                    <w:right w:val="none" w:sz="0" w:space="0" w:color="auto"/>
                  </w:divBdr>
                </w:div>
                <w:div w:id="603806190">
                  <w:marLeft w:val="480"/>
                  <w:marRight w:val="0"/>
                  <w:marTop w:val="0"/>
                  <w:marBottom w:val="0"/>
                  <w:divBdr>
                    <w:top w:val="none" w:sz="0" w:space="0" w:color="auto"/>
                    <w:left w:val="none" w:sz="0" w:space="0" w:color="auto"/>
                    <w:bottom w:val="none" w:sz="0" w:space="0" w:color="auto"/>
                    <w:right w:val="none" w:sz="0" w:space="0" w:color="auto"/>
                  </w:divBdr>
                </w:div>
                <w:div w:id="573010178">
                  <w:marLeft w:val="480"/>
                  <w:marRight w:val="0"/>
                  <w:marTop w:val="0"/>
                  <w:marBottom w:val="0"/>
                  <w:divBdr>
                    <w:top w:val="none" w:sz="0" w:space="0" w:color="auto"/>
                    <w:left w:val="none" w:sz="0" w:space="0" w:color="auto"/>
                    <w:bottom w:val="none" w:sz="0" w:space="0" w:color="auto"/>
                    <w:right w:val="none" w:sz="0" w:space="0" w:color="auto"/>
                  </w:divBdr>
                </w:div>
                <w:div w:id="2011173813">
                  <w:marLeft w:val="480"/>
                  <w:marRight w:val="0"/>
                  <w:marTop w:val="0"/>
                  <w:marBottom w:val="0"/>
                  <w:divBdr>
                    <w:top w:val="none" w:sz="0" w:space="0" w:color="auto"/>
                    <w:left w:val="none" w:sz="0" w:space="0" w:color="auto"/>
                    <w:bottom w:val="none" w:sz="0" w:space="0" w:color="auto"/>
                    <w:right w:val="none" w:sz="0" w:space="0" w:color="auto"/>
                  </w:divBdr>
                </w:div>
                <w:div w:id="426392845">
                  <w:marLeft w:val="480"/>
                  <w:marRight w:val="0"/>
                  <w:marTop w:val="0"/>
                  <w:marBottom w:val="0"/>
                  <w:divBdr>
                    <w:top w:val="none" w:sz="0" w:space="0" w:color="auto"/>
                    <w:left w:val="none" w:sz="0" w:space="0" w:color="auto"/>
                    <w:bottom w:val="none" w:sz="0" w:space="0" w:color="auto"/>
                    <w:right w:val="none" w:sz="0" w:space="0" w:color="auto"/>
                  </w:divBdr>
                </w:div>
                <w:div w:id="686640355">
                  <w:marLeft w:val="480"/>
                  <w:marRight w:val="0"/>
                  <w:marTop w:val="0"/>
                  <w:marBottom w:val="0"/>
                  <w:divBdr>
                    <w:top w:val="none" w:sz="0" w:space="0" w:color="auto"/>
                    <w:left w:val="none" w:sz="0" w:space="0" w:color="auto"/>
                    <w:bottom w:val="none" w:sz="0" w:space="0" w:color="auto"/>
                    <w:right w:val="none" w:sz="0" w:space="0" w:color="auto"/>
                  </w:divBdr>
                </w:div>
                <w:div w:id="881598146">
                  <w:marLeft w:val="480"/>
                  <w:marRight w:val="0"/>
                  <w:marTop w:val="0"/>
                  <w:marBottom w:val="0"/>
                  <w:divBdr>
                    <w:top w:val="none" w:sz="0" w:space="0" w:color="auto"/>
                    <w:left w:val="none" w:sz="0" w:space="0" w:color="auto"/>
                    <w:bottom w:val="none" w:sz="0" w:space="0" w:color="auto"/>
                    <w:right w:val="none" w:sz="0" w:space="0" w:color="auto"/>
                  </w:divBdr>
                </w:div>
                <w:div w:id="411704315">
                  <w:marLeft w:val="480"/>
                  <w:marRight w:val="0"/>
                  <w:marTop w:val="0"/>
                  <w:marBottom w:val="0"/>
                  <w:divBdr>
                    <w:top w:val="none" w:sz="0" w:space="0" w:color="auto"/>
                    <w:left w:val="none" w:sz="0" w:space="0" w:color="auto"/>
                    <w:bottom w:val="none" w:sz="0" w:space="0" w:color="auto"/>
                    <w:right w:val="none" w:sz="0" w:space="0" w:color="auto"/>
                  </w:divBdr>
                </w:div>
                <w:div w:id="2079161082">
                  <w:marLeft w:val="480"/>
                  <w:marRight w:val="0"/>
                  <w:marTop w:val="0"/>
                  <w:marBottom w:val="0"/>
                  <w:divBdr>
                    <w:top w:val="none" w:sz="0" w:space="0" w:color="auto"/>
                    <w:left w:val="none" w:sz="0" w:space="0" w:color="auto"/>
                    <w:bottom w:val="none" w:sz="0" w:space="0" w:color="auto"/>
                    <w:right w:val="none" w:sz="0" w:space="0" w:color="auto"/>
                  </w:divBdr>
                </w:div>
                <w:div w:id="76637775">
                  <w:marLeft w:val="480"/>
                  <w:marRight w:val="0"/>
                  <w:marTop w:val="0"/>
                  <w:marBottom w:val="0"/>
                  <w:divBdr>
                    <w:top w:val="none" w:sz="0" w:space="0" w:color="auto"/>
                    <w:left w:val="none" w:sz="0" w:space="0" w:color="auto"/>
                    <w:bottom w:val="none" w:sz="0" w:space="0" w:color="auto"/>
                    <w:right w:val="none" w:sz="0" w:space="0" w:color="auto"/>
                  </w:divBdr>
                </w:div>
                <w:div w:id="476146635">
                  <w:marLeft w:val="480"/>
                  <w:marRight w:val="0"/>
                  <w:marTop w:val="0"/>
                  <w:marBottom w:val="0"/>
                  <w:divBdr>
                    <w:top w:val="none" w:sz="0" w:space="0" w:color="auto"/>
                    <w:left w:val="none" w:sz="0" w:space="0" w:color="auto"/>
                    <w:bottom w:val="none" w:sz="0" w:space="0" w:color="auto"/>
                    <w:right w:val="none" w:sz="0" w:space="0" w:color="auto"/>
                  </w:divBdr>
                </w:div>
                <w:div w:id="2145855224">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844585057">
          <w:marLeft w:val="480"/>
          <w:marRight w:val="0"/>
          <w:marTop w:val="0"/>
          <w:marBottom w:val="0"/>
          <w:divBdr>
            <w:top w:val="none" w:sz="0" w:space="0" w:color="auto"/>
            <w:left w:val="none" w:sz="0" w:space="0" w:color="auto"/>
            <w:bottom w:val="none" w:sz="0" w:space="0" w:color="auto"/>
            <w:right w:val="none" w:sz="0" w:space="0" w:color="auto"/>
          </w:divBdr>
        </w:div>
        <w:div w:id="5405063">
          <w:marLeft w:val="480"/>
          <w:marRight w:val="0"/>
          <w:marTop w:val="0"/>
          <w:marBottom w:val="0"/>
          <w:divBdr>
            <w:top w:val="none" w:sz="0" w:space="0" w:color="auto"/>
            <w:left w:val="none" w:sz="0" w:space="0" w:color="auto"/>
            <w:bottom w:val="none" w:sz="0" w:space="0" w:color="auto"/>
            <w:right w:val="none" w:sz="0" w:space="0" w:color="auto"/>
          </w:divBdr>
        </w:div>
        <w:div w:id="1365713153">
          <w:marLeft w:val="480"/>
          <w:marRight w:val="0"/>
          <w:marTop w:val="0"/>
          <w:marBottom w:val="0"/>
          <w:divBdr>
            <w:top w:val="none" w:sz="0" w:space="0" w:color="auto"/>
            <w:left w:val="none" w:sz="0" w:space="0" w:color="auto"/>
            <w:bottom w:val="none" w:sz="0" w:space="0" w:color="auto"/>
            <w:right w:val="none" w:sz="0" w:space="0" w:color="auto"/>
          </w:divBdr>
        </w:div>
        <w:div w:id="1091007499">
          <w:marLeft w:val="480"/>
          <w:marRight w:val="0"/>
          <w:marTop w:val="0"/>
          <w:marBottom w:val="0"/>
          <w:divBdr>
            <w:top w:val="none" w:sz="0" w:space="0" w:color="auto"/>
            <w:left w:val="none" w:sz="0" w:space="0" w:color="auto"/>
            <w:bottom w:val="none" w:sz="0" w:space="0" w:color="auto"/>
            <w:right w:val="none" w:sz="0" w:space="0" w:color="auto"/>
          </w:divBdr>
        </w:div>
        <w:div w:id="2121340249">
          <w:marLeft w:val="480"/>
          <w:marRight w:val="0"/>
          <w:marTop w:val="0"/>
          <w:marBottom w:val="0"/>
          <w:divBdr>
            <w:top w:val="none" w:sz="0" w:space="0" w:color="auto"/>
            <w:left w:val="none" w:sz="0" w:space="0" w:color="auto"/>
            <w:bottom w:val="none" w:sz="0" w:space="0" w:color="auto"/>
            <w:right w:val="none" w:sz="0" w:space="0" w:color="auto"/>
          </w:divBdr>
        </w:div>
        <w:div w:id="2087412978">
          <w:marLeft w:val="480"/>
          <w:marRight w:val="0"/>
          <w:marTop w:val="0"/>
          <w:marBottom w:val="0"/>
          <w:divBdr>
            <w:top w:val="none" w:sz="0" w:space="0" w:color="auto"/>
            <w:left w:val="none" w:sz="0" w:space="0" w:color="auto"/>
            <w:bottom w:val="none" w:sz="0" w:space="0" w:color="auto"/>
            <w:right w:val="none" w:sz="0" w:space="0" w:color="auto"/>
          </w:divBdr>
        </w:div>
        <w:div w:id="1176111617">
          <w:marLeft w:val="480"/>
          <w:marRight w:val="0"/>
          <w:marTop w:val="0"/>
          <w:marBottom w:val="0"/>
          <w:divBdr>
            <w:top w:val="none" w:sz="0" w:space="0" w:color="auto"/>
            <w:left w:val="none" w:sz="0" w:space="0" w:color="auto"/>
            <w:bottom w:val="none" w:sz="0" w:space="0" w:color="auto"/>
            <w:right w:val="none" w:sz="0" w:space="0" w:color="auto"/>
          </w:divBdr>
        </w:div>
        <w:div w:id="1168666822">
          <w:marLeft w:val="480"/>
          <w:marRight w:val="0"/>
          <w:marTop w:val="0"/>
          <w:marBottom w:val="0"/>
          <w:divBdr>
            <w:top w:val="none" w:sz="0" w:space="0" w:color="auto"/>
            <w:left w:val="none" w:sz="0" w:space="0" w:color="auto"/>
            <w:bottom w:val="none" w:sz="0" w:space="0" w:color="auto"/>
            <w:right w:val="none" w:sz="0" w:space="0" w:color="auto"/>
          </w:divBdr>
        </w:div>
        <w:div w:id="124932588">
          <w:marLeft w:val="480"/>
          <w:marRight w:val="0"/>
          <w:marTop w:val="0"/>
          <w:marBottom w:val="0"/>
          <w:divBdr>
            <w:top w:val="none" w:sz="0" w:space="0" w:color="auto"/>
            <w:left w:val="none" w:sz="0" w:space="0" w:color="auto"/>
            <w:bottom w:val="none" w:sz="0" w:space="0" w:color="auto"/>
            <w:right w:val="none" w:sz="0" w:space="0" w:color="auto"/>
          </w:divBdr>
        </w:div>
        <w:div w:id="2050299343">
          <w:marLeft w:val="480"/>
          <w:marRight w:val="0"/>
          <w:marTop w:val="0"/>
          <w:marBottom w:val="0"/>
          <w:divBdr>
            <w:top w:val="none" w:sz="0" w:space="0" w:color="auto"/>
            <w:left w:val="none" w:sz="0" w:space="0" w:color="auto"/>
            <w:bottom w:val="none" w:sz="0" w:space="0" w:color="auto"/>
            <w:right w:val="none" w:sz="0" w:space="0" w:color="auto"/>
          </w:divBdr>
        </w:div>
        <w:div w:id="925573268">
          <w:marLeft w:val="480"/>
          <w:marRight w:val="0"/>
          <w:marTop w:val="0"/>
          <w:marBottom w:val="0"/>
          <w:divBdr>
            <w:top w:val="none" w:sz="0" w:space="0" w:color="auto"/>
            <w:left w:val="none" w:sz="0" w:space="0" w:color="auto"/>
            <w:bottom w:val="none" w:sz="0" w:space="0" w:color="auto"/>
            <w:right w:val="none" w:sz="0" w:space="0" w:color="auto"/>
          </w:divBdr>
        </w:div>
        <w:div w:id="1781796226">
          <w:marLeft w:val="480"/>
          <w:marRight w:val="0"/>
          <w:marTop w:val="0"/>
          <w:marBottom w:val="0"/>
          <w:divBdr>
            <w:top w:val="none" w:sz="0" w:space="0" w:color="auto"/>
            <w:left w:val="none" w:sz="0" w:space="0" w:color="auto"/>
            <w:bottom w:val="none" w:sz="0" w:space="0" w:color="auto"/>
            <w:right w:val="none" w:sz="0" w:space="0" w:color="auto"/>
          </w:divBdr>
        </w:div>
        <w:div w:id="1133332420">
          <w:marLeft w:val="480"/>
          <w:marRight w:val="0"/>
          <w:marTop w:val="0"/>
          <w:marBottom w:val="0"/>
          <w:divBdr>
            <w:top w:val="none" w:sz="0" w:space="0" w:color="auto"/>
            <w:left w:val="none" w:sz="0" w:space="0" w:color="auto"/>
            <w:bottom w:val="none" w:sz="0" w:space="0" w:color="auto"/>
            <w:right w:val="none" w:sz="0" w:space="0" w:color="auto"/>
          </w:divBdr>
        </w:div>
        <w:div w:id="1122723338">
          <w:marLeft w:val="480"/>
          <w:marRight w:val="0"/>
          <w:marTop w:val="0"/>
          <w:marBottom w:val="0"/>
          <w:divBdr>
            <w:top w:val="none" w:sz="0" w:space="0" w:color="auto"/>
            <w:left w:val="none" w:sz="0" w:space="0" w:color="auto"/>
            <w:bottom w:val="none" w:sz="0" w:space="0" w:color="auto"/>
            <w:right w:val="none" w:sz="0" w:space="0" w:color="auto"/>
          </w:divBdr>
        </w:div>
        <w:div w:id="1072196897">
          <w:marLeft w:val="480"/>
          <w:marRight w:val="0"/>
          <w:marTop w:val="0"/>
          <w:marBottom w:val="0"/>
          <w:divBdr>
            <w:top w:val="none" w:sz="0" w:space="0" w:color="auto"/>
            <w:left w:val="none" w:sz="0" w:space="0" w:color="auto"/>
            <w:bottom w:val="none" w:sz="0" w:space="0" w:color="auto"/>
            <w:right w:val="none" w:sz="0" w:space="0" w:color="auto"/>
          </w:divBdr>
        </w:div>
        <w:div w:id="892472353">
          <w:marLeft w:val="480"/>
          <w:marRight w:val="0"/>
          <w:marTop w:val="0"/>
          <w:marBottom w:val="0"/>
          <w:divBdr>
            <w:top w:val="none" w:sz="0" w:space="0" w:color="auto"/>
            <w:left w:val="none" w:sz="0" w:space="0" w:color="auto"/>
            <w:bottom w:val="none" w:sz="0" w:space="0" w:color="auto"/>
            <w:right w:val="none" w:sz="0" w:space="0" w:color="auto"/>
          </w:divBdr>
        </w:div>
        <w:div w:id="1765875122">
          <w:marLeft w:val="480"/>
          <w:marRight w:val="0"/>
          <w:marTop w:val="0"/>
          <w:marBottom w:val="0"/>
          <w:divBdr>
            <w:top w:val="none" w:sz="0" w:space="0" w:color="auto"/>
            <w:left w:val="none" w:sz="0" w:space="0" w:color="auto"/>
            <w:bottom w:val="none" w:sz="0" w:space="0" w:color="auto"/>
            <w:right w:val="none" w:sz="0" w:space="0" w:color="auto"/>
          </w:divBdr>
        </w:div>
        <w:div w:id="1268543900">
          <w:marLeft w:val="480"/>
          <w:marRight w:val="0"/>
          <w:marTop w:val="0"/>
          <w:marBottom w:val="0"/>
          <w:divBdr>
            <w:top w:val="none" w:sz="0" w:space="0" w:color="auto"/>
            <w:left w:val="none" w:sz="0" w:space="0" w:color="auto"/>
            <w:bottom w:val="none" w:sz="0" w:space="0" w:color="auto"/>
            <w:right w:val="none" w:sz="0" w:space="0" w:color="auto"/>
          </w:divBdr>
        </w:div>
        <w:div w:id="400100607">
          <w:marLeft w:val="480"/>
          <w:marRight w:val="0"/>
          <w:marTop w:val="0"/>
          <w:marBottom w:val="0"/>
          <w:divBdr>
            <w:top w:val="none" w:sz="0" w:space="0" w:color="auto"/>
            <w:left w:val="none" w:sz="0" w:space="0" w:color="auto"/>
            <w:bottom w:val="none" w:sz="0" w:space="0" w:color="auto"/>
            <w:right w:val="none" w:sz="0" w:space="0" w:color="auto"/>
          </w:divBdr>
        </w:div>
        <w:div w:id="682627645">
          <w:marLeft w:val="480"/>
          <w:marRight w:val="0"/>
          <w:marTop w:val="0"/>
          <w:marBottom w:val="0"/>
          <w:divBdr>
            <w:top w:val="none" w:sz="0" w:space="0" w:color="auto"/>
            <w:left w:val="none" w:sz="0" w:space="0" w:color="auto"/>
            <w:bottom w:val="none" w:sz="0" w:space="0" w:color="auto"/>
            <w:right w:val="none" w:sz="0" w:space="0" w:color="auto"/>
          </w:divBdr>
        </w:div>
        <w:div w:id="1116102294">
          <w:marLeft w:val="480"/>
          <w:marRight w:val="0"/>
          <w:marTop w:val="0"/>
          <w:marBottom w:val="0"/>
          <w:divBdr>
            <w:top w:val="none" w:sz="0" w:space="0" w:color="auto"/>
            <w:left w:val="none" w:sz="0" w:space="0" w:color="auto"/>
            <w:bottom w:val="none" w:sz="0" w:space="0" w:color="auto"/>
            <w:right w:val="none" w:sz="0" w:space="0" w:color="auto"/>
          </w:divBdr>
        </w:div>
        <w:div w:id="1329595228">
          <w:marLeft w:val="480"/>
          <w:marRight w:val="0"/>
          <w:marTop w:val="0"/>
          <w:marBottom w:val="0"/>
          <w:divBdr>
            <w:top w:val="none" w:sz="0" w:space="0" w:color="auto"/>
            <w:left w:val="none" w:sz="0" w:space="0" w:color="auto"/>
            <w:bottom w:val="none" w:sz="0" w:space="0" w:color="auto"/>
            <w:right w:val="none" w:sz="0" w:space="0" w:color="auto"/>
          </w:divBdr>
        </w:div>
        <w:div w:id="1903565611">
          <w:marLeft w:val="480"/>
          <w:marRight w:val="0"/>
          <w:marTop w:val="0"/>
          <w:marBottom w:val="0"/>
          <w:divBdr>
            <w:top w:val="none" w:sz="0" w:space="0" w:color="auto"/>
            <w:left w:val="none" w:sz="0" w:space="0" w:color="auto"/>
            <w:bottom w:val="none" w:sz="0" w:space="0" w:color="auto"/>
            <w:right w:val="none" w:sz="0" w:space="0" w:color="auto"/>
          </w:divBdr>
        </w:div>
        <w:div w:id="1630159122">
          <w:marLeft w:val="480"/>
          <w:marRight w:val="0"/>
          <w:marTop w:val="0"/>
          <w:marBottom w:val="0"/>
          <w:divBdr>
            <w:top w:val="none" w:sz="0" w:space="0" w:color="auto"/>
            <w:left w:val="none" w:sz="0" w:space="0" w:color="auto"/>
            <w:bottom w:val="none" w:sz="0" w:space="0" w:color="auto"/>
            <w:right w:val="none" w:sz="0" w:space="0" w:color="auto"/>
          </w:divBdr>
        </w:div>
        <w:div w:id="1803960841">
          <w:marLeft w:val="480"/>
          <w:marRight w:val="0"/>
          <w:marTop w:val="0"/>
          <w:marBottom w:val="0"/>
          <w:divBdr>
            <w:top w:val="none" w:sz="0" w:space="0" w:color="auto"/>
            <w:left w:val="none" w:sz="0" w:space="0" w:color="auto"/>
            <w:bottom w:val="none" w:sz="0" w:space="0" w:color="auto"/>
            <w:right w:val="none" w:sz="0" w:space="0" w:color="auto"/>
          </w:divBdr>
        </w:div>
        <w:div w:id="1877693235">
          <w:marLeft w:val="480"/>
          <w:marRight w:val="0"/>
          <w:marTop w:val="0"/>
          <w:marBottom w:val="0"/>
          <w:divBdr>
            <w:top w:val="none" w:sz="0" w:space="0" w:color="auto"/>
            <w:left w:val="none" w:sz="0" w:space="0" w:color="auto"/>
            <w:bottom w:val="none" w:sz="0" w:space="0" w:color="auto"/>
            <w:right w:val="none" w:sz="0" w:space="0" w:color="auto"/>
          </w:divBdr>
        </w:div>
        <w:div w:id="2120712077">
          <w:marLeft w:val="480"/>
          <w:marRight w:val="0"/>
          <w:marTop w:val="0"/>
          <w:marBottom w:val="0"/>
          <w:divBdr>
            <w:top w:val="none" w:sz="0" w:space="0" w:color="auto"/>
            <w:left w:val="none" w:sz="0" w:space="0" w:color="auto"/>
            <w:bottom w:val="none" w:sz="0" w:space="0" w:color="auto"/>
            <w:right w:val="none" w:sz="0" w:space="0" w:color="auto"/>
          </w:divBdr>
        </w:div>
        <w:div w:id="1694377976">
          <w:marLeft w:val="480"/>
          <w:marRight w:val="0"/>
          <w:marTop w:val="0"/>
          <w:marBottom w:val="0"/>
          <w:divBdr>
            <w:top w:val="none" w:sz="0" w:space="0" w:color="auto"/>
            <w:left w:val="none" w:sz="0" w:space="0" w:color="auto"/>
            <w:bottom w:val="none" w:sz="0" w:space="0" w:color="auto"/>
            <w:right w:val="none" w:sz="0" w:space="0" w:color="auto"/>
          </w:divBdr>
        </w:div>
        <w:div w:id="1834682196">
          <w:marLeft w:val="480"/>
          <w:marRight w:val="0"/>
          <w:marTop w:val="0"/>
          <w:marBottom w:val="0"/>
          <w:divBdr>
            <w:top w:val="none" w:sz="0" w:space="0" w:color="auto"/>
            <w:left w:val="none" w:sz="0" w:space="0" w:color="auto"/>
            <w:bottom w:val="none" w:sz="0" w:space="0" w:color="auto"/>
            <w:right w:val="none" w:sz="0" w:space="0" w:color="auto"/>
          </w:divBdr>
        </w:div>
        <w:div w:id="970481757">
          <w:marLeft w:val="480"/>
          <w:marRight w:val="0"/>
          <w:marTop w:val="0"/>
          <w:marBottom w:val="0"/>
          <w:divBdr>
            <w:top w:val="none" w:sz="0" w:space="0" w:color="auto"/>
            <w:left w:val="none" w:sz="0" w:space="0" w:color="auto"/>
            <w:bottom w:val="none" w:sz="0" w:space="0" w:color="auto"/>
            <w:right w:val="none" w:sz="0" w:space="0" w:color="auto"/>
          </w:divBdr>
        </w:div>
        <w:div w:id="1881892060">
          <w:marLeft w:val="480"/>
          <w:marRight w:val="0"/>
          <w:marTop w:val="0"/>
          <w:marBottom w:val="0"/>
          <w:divBdr>
            <w:top w:val="none" w:sz="0" w:space="0" w:color="auto"/>
            <w:left w:val="none" w:sz="0" w:space="0" w:color="auto"/>
            <w:bottom w:val="none" w:sz="0" w:space="0" w:color="auto"/>
            <w:right w:val="none" w:sz="0" w:space="0" w:color="auto"/>
          </w:divBdr>
        </w:div>
        <w:div w:id="1934238934">
          <w:marLeft w:val="480"/>
          <w:marRight w:val="0"/>
          <w:marTop w:val="0"/>
          <w:marBottom w:val="0"/>
          <w:divBdr>
            <w:top w:val="none" w:sz="0" w:space="0" w:color="auto"/>
            <w:left w:val="none" w:sz="0" w:space="0" w:color="auto"/>
            <w:bottom w:val="none" w:sz="0" w:space="0" w:color="auto"/>
            <w:right w:val="none" w:sz="0" w:space="0" w:color="auto"/>
          </w:divBdr>
        </w:div>
        <w:div w:id="813177412">
          <w:marLeft w:val="480"/>
          <w:marRight w:val="0"/>
          <w:marTop w:val="0"/>
          <w:marBottom w:val="0"/>
          <w:divBdr>
            <w:top w:val="none" w:sz="0" w:space="0" w:color="auto"/>
            <w:left w:val="none" w:sz="0" w:space="0" w:color="auto"/>
            <w:bottom w:val="none" w:sz="0" w:space="0" w:color="auto"/>
            <w:right w:val="none" w:sz="0" w:space="0" w:color="auto"/>
          </w:divBdr>
        </w:div>
        <w:div w:id="1141920452">
          <w:marLeft w:val="480"/>
          <w:marRight w:val="0"/>
          <w:marTop w:val="0"/>
          <w:marBottom w:val="0"/>
          <w:divBdr>
            <w:top w:val="none" w:sz="0" w:space="0" w:color="auto"/>
            <w:left w:val="none" w:sz="0" w:space="0" w:color="auto"/>
            <w:bottom w:val="none" w:sz="0" w:space="0" w:color="auto"/>
            <w:right w:val="none" w:sz="0" w:space="0" w:color="auto"/>
          </w:divBdr>
        </w:div>
        <w:div w:id="1167670638">
          <w:marLeft w:val="480"/>
          <w:marRight w:val="0"/>
          <w:marTop w:val="0"/>
          <w:marBottom w:val="0"/>
          <w:divBdr>
            <w:top w:val="none" w:sz="0" w:space="0" w:color="auto"/>
            <w:left w:val="none" w:sz="0" w:space="0" w:color="auto"/>
            <w:bottom w:val="none" w:sz="0" w:space="0" w:color="auto"/>
            <w:right w:val="none" w:sz="0" w:space="0" w:color="auto"/>
          </w:divBdr>
        </w:div>
        <w:div w:id="1241209524">
          <w:marLeft w:val="480"/>
          <w:marRight w:val="0"/>
          <w:marTop w:val="0"/>
          <w:marBottom w:val="0"/>
          <w:divBdr>
            <w:top w:val="none" w:sz="0" w:space="0" w:color="auto"/>
            <w:left w:val="none" w:sz="0" w:space="0" w:color="auto"/>
            <w:bottom w:val="none" w:sz="0" w:space="0" w:color="auto"/>
            <w:right w:val="none" w:sz="0" w:space="0" w:color="auto"/>
          </w:divBdr>
        </w:div>
        <w:div w:id="1372850476">
          <w:marLeft w:val="480"/>
          <w:marRight w:val="0"/>
          <w:marTop w:val="0"/>
          <w:marBottom w:val="0"/>
          <w:divBdr>
            <w:top w:val="none" w:sz="0" w:space="0" w:color="auto"/>
            <w:left w:val="none" w:sz="0" w:space="0" w:color="auto"/>
            <w:bottom w:val="none" w:sz="0" w:space="0" w:color="auto"/>
            <w:right w:val="none" w:sz="0" w:space="0" w:color="auto"/>
          </w:divBdr>
        </w:div>
        <w:div w:id="1455444585">
          <w:marLeft w:val="480"/>
          <w:marRight w:val="0"/>
          <w:marTop w:val="0"/>
          <w:marBottom w:val="0"/>
          <w:divBdr>
            <w:top w:val="none" w:sz="0" w:space="0" w:color="auto"/>
            <w:left w:val="none" w:sz="0" w:space="0" w:color="auto"/>
            <w:bottom w:val="none" w:sz="0" w:space="0" w:color="auto"/>
            <w:right w:val="none" w:sz="0" w:space="0" w:color="auto"/>
          </w:divBdr>
        </w:div>
        <w:div w:id="394091181">
          <w:marLeft w:val="480"/>
          <w:marRight w:val="0"/>
          <w:marTop w:val="0"/>
          <w:marBottom w:val="0"/>
          <w:divBdr>
            <w:top w:val="none" w:sz="0" w:space="0" w:color="auto"/>
            <w:left w:val="none" w:sz="0" w:space="0" w:color="auto"/>
            <w:bottom w:val="none" w:sz="0" w:space="0" w:color="auto"/>
            <w:right w:val="none" w:sz="0" w:space="0" w:color="auto"/>
          </w:divBdr>
        </w:div>
        <w:div w:id="879316656">
          <w:marLeft w:val="480"/>
          <w:marRight w:val="0"/>
          <w:marTop w:val="0"/>
          <w:marBottom w:val="0"/>
          <w:divBdr>
            <w:top w:val="none" w:sz="0" w:space="0" w:color="auto"/>
            <w:left w:val="none" w:sz="0" w:space="0" w:color="auto"/>
            <w:bottom w:val="none" w:sz="0" w:space="0" w:color="auto"/>
            <w:right w:val="none" w:sz="0" w:space="0" w:color="auto"/>
          </w:divBdr>
        </w:div>
        <w:div w:id="1686442696">
          <w:marLeft w:val="480"/>
          <w:marRight w:val="0"/>
          <w:marTop w:val="0"/>
          <w:marBottom w:val="0"/>
          <w:divBdr>
            <w:top w:val="none" w:sz="0" w:space="0" w:color="auto"/>
            <w:left w:val="none" w:sz="0" w:space="0" w:color="auto"/>
            <w:bottom w:val="none" w:sz="0" w:space="0" w:color="auto"/>
            <w:right w:val="none" w:sz="0" w:space="0" w:color="auto"/>
          </w:divBdr>
        </w:div>
        <w:div w:id="326640037">
          <w:marLeft w:val="480"/>
          <w:marRight w:val="0"/>
          <w:marTop w:val="0"/>
          <w:marBottom w:val="0"/>
          <w:divBdr>
            <w:top w:val="none" w:sz="0" w:space="0" w:color="auto"/>
            <w:left w:val="none" w:sz="0" w:space="0" w:color="auto"/>
            <w:bottom w:val="none" w:sz="0" w:space="0" w:color="auto"/>
            <w:right w:val="none" w:sz="0" w:space="0" w:color="auto"/>
          </w:divBdr>
        </w:div>
        <w:div w:id="1425036016">
          <w:marLeft w:val="480"/>
          <w:marRight w:val="0"/>
          <w:marTop w:val="0"/>
          <w:marBottom w:val="0"/>
          <w:divBdr>
            <w:top w:val="none" w:sz="0" w:space="0" w:color="auto"/>
            <w:left w:val="none" w:sz="0" w:space="0" w:color="auto"/>
            <w:bottom w:val="none" w:sz="0" w:space="0" w:color="auto"/>
            <w:right w:val="none" w:sz="0" w:space="0" w:color="auto"/>
          </w:divBdr>
        </w:div>
        <w:div w:id="1857304362">
          <w:marLeft w:val="480"/>
          <w:marRight w:val="0"/>
          <w:marTop w:val="0"/>
          <w:marBottom w:val="0"/>
          <w:divBdr>
            <w:top w:val="none" w:sz="0" w:space="0" w:color="auto"/>
            <w:left w:val="none" w:sz="0" w:space="0" w:color="auto"/>
            <w:bottom w:val="none" w:sz="0" w:space="0" w:color="auto"/>
            <w:right w:val="none" w:sz="0" w:space="0" w:color="auto"/>
          </w:divBdr>
        </w:div>
      </w:divsChild>
    </w:div>
    <w:div w:id="1358848834">
      <w:bodyDiv w:val="1"/>
      <w:marLeft w:val="0"/>
      <w:marRight w:val="0"/>
      <w:marTop w:val="0"/>
      <w:marBottom w:val="0"/>
      <w:divBdr>
        <w:top w:val="none" w:sz="0" w:space="0" w:color="auto"/>
        <w:left w:val="none" w:sz="0" w:space="0" w:color="auto"/>
        <w:bottom w:val="none" w:sz="0" w:space="0" w:color="auto"/>
        <w:right w:val="none" w:sz="0" w:space="0" w:color="auto"/>
      </w:divBdr>
    </w:div>
    <w:div w:id="1359505665">
      <w:bodyDiv w:val="1"/>
      <w:marLeft w:val="0"/>
      <w:marRight w:val="0"/>
      <w:marTop w:val="0"/>
      <w:marBottom w:val="0"/>
      <w:divBdr>
        <w:top w:val="none" w:sz="0" w:space="0" w:color="auto"/>
        <w:left w:val="none" w:sz="0" w:space="0" w:color="auto"/>
        <w:bottom w:val="none" w:sz="0" w:space="0" w:color="auto"/>
        <w:right w:val="none" w:sz="0" w:space="0" w:color="auto"/>
      </w:divBdr>
    </w:div>
    <w:div w:id="1360667250">
      <w:bodyDiv w:val="1"/>
      <w:marLeft w:val="0"/>
      <w:marRight w:val="0"/>
      <w:marTop w:val="0"/>
      <w:marBottom w:val="0"/>
      <w:divBdr>
        <w:top w:val="none" w:sz="0" w:space="0" w:color="auto"/>
        <w:left w:val="none" w:sz="0" w:space="0" w:color="auto"/>
        <w:bottom w:val="none" w:sz="0" w:space="0" w:color="auto"/>
        <w:right w:val="none" w:sz="0" w:space="0" w:color="auto"/>
      </w:divBdr>
    </w:div>
    <w:div w:id="1361514214">
      <w:bodyDiv w:val="1"/>
      <w:marLeft w:val="0"/>
      <w:marRight w:val="0"/>
      <w:marTop w:val="0"/>
      <w:marBottom w:val="0"/>
      <w:divBdr>
        <w:top w:val="none" w:sz="0" w:space="0" w:color="auto"/>
        <w:left w:val="none" w:sz="0" w:space="0" w:color="auto"/>
        <w:bottom w:val="none" w:sz="0" w:space="0" w:color="auto"/>
        <w:right w:val="none" w:sz="0" w:space="0" w:color="auto"/>
      </w:divBdr>
    </w:div>
    <w:div w:id="1361709105">
      <w:bodyDiv w:val="1"/>
      <w:marLeft w:val="0"/>
      <w:marRight w:val="0"/>
      <w:marTop w:val="0"/>
      <w:marBottom w:val="0"/>
      <w:divBdr>
        <w:top w:val="none" w:sz="0" w:space="0" w:color="auto"/>
        <w:left w:val="none" w:sz="0" w:space="0" w:color="auto"/>
        <w:bottom w:val="none" w:sz="0" w:space="0" w:color="auto"/>
        <w:right w:val="none" w:sz="0" w:space="0" w:color="auto"/>
      </w:divBdr>
      <w:divsChild>
        <w:div w:id="2135978851">
          <w:marLeft w:val="480"/>
          <w:marRight w:val="0"/>
          <w:marTop w:val="0"/>
          <w:marBottom w:val="0"/>
          <w:divBdr>
            <w:top w:val="none" w:sz="0" w:space="0" w:color="auto"/>
            <w:left w:val="none" w:sz="0" w:space="0" w:color="auto"/>
            <w:bottom w:val="none" w:sz="0" w:space="0" w:color="auto"/>
            <w:right w:val="none" w:sz="0" w:space="0" w:color="auto"/>
          </w:divBdr>
        </w:div>
        <w:div w:id="1161434356">
          <w:marLeft w:val="480"/>
          <w:marRight w:val="0"/>
          <w:marTop w:val="0"/>
          <w:marBottom w:val="0"/>
          <w:divBdr>
            <w:top w:val="none" w:sz="0" w:space="0" w:color="auto"/>
            <w:left w:val="none" w:sz="0" w:space="0" w:color="auto"/>
            <w:bottom w:val="none" w:sz="0" w:space="0" w:color="auto"/>
            <w:right w:val="none" w:sz="0" w:space="0" w:color="auto"/>
          </w:divBdr>
        </w:div>
        <w:div w:id="1735539561">
          <w:marLeft w:val="480"/>
          <w:marRight w:val="0"/>
          <w:marTop w:val="0"/>
          <w:marBottom w:val="0"/>
          <w:divBdr>
            <w:top w:val="none" w:sz="0" w:space="0" w:color="auto"/>
            <w:left w:val="none" w:sz="0" w:space="0" w:color="auto"/>
            <w:bottom w:val="none" w:sz="0" w:space="0" w:color="auto"/>
            <w:right w:val="none" w:sz="0" w:space="0" w:color="auto"/>
          </w:divBdr>
        </w:div>
        <w:div w:id="1098329924">
          <w:marLeft w:val="480"/>
          <w:marRight w:val="0"/>
          <w:marTop w:val="0"/>
          <w:marBottom w:val="0"/>
          <w:divBdr>
            <w:top w:val="none" w:sz="0" w:space="0" w:color="auto"/>
            <w:left w:val="none" w:sz="0" w:space="0" w:color="auto"/>
            <w:bottom w:val="none" w:sz="0" w:space="0" w:color="auto"/>
            <w:right w:val="none" w:sz="0" w:space="0" w:color="auto"/>
          </w:divBdr>
        </w:div>
        <w:div w:id="1679233013">
          <w:marLeft w:val="480"/>
          <w:marRight w:val="0"/>
          <w:marTop w:val="0"/>
          <w:marBottom w:val="0"/>
          <w:divBdr>
            <w:top w:val="none" w:sz="0" w:space="0" w:color="auto"/>
            <w:left w:val="none" w:sz="0" w:space="0" w:color="auto"/>
            <w:bottom w:val="none" w:sz="0" w:space="0" w:color="auto"/>
            <w:right w:val="none" w:sz="0" w:space="0" w:color="auto"/>
          </w:divBdr>
        </w:div>
        <w:div w:id="794251451">
          <w:marLeft w:val="480"/>
          <w:marRight w:val="0"/>
          <w:marTop w:val="0"/>
          <w:marBottom w:val="0"/>
          <w:divBdr>
            <w:top w:val="none" w:sz="0" w:space="0" w:color="auto"/>
            <w:left w:val="none" w:sz="0" w:space="0" w:color="auto"/>
            <w:bottom w:val="none" w:sz="0" w:space="0" w:color="auto"/>
            <w:right w:val="none" w:sz="0" w:space="0" w:color="auto"/>
          </w:divBdr>
        </w:div>
        <w:div w:id="608003903">
          <w:marLeft w:val="480"/>
          <w:marRight w:val="0"/>
          <w:marTop w:val="0"/>
          <w:marBottom w:val="0"/>
          <w:divBdr>
            <w:top w:val="none" w:sz="0" w:space="0" w:color="auto"/>
            <w:left w:val="none" w:sz="0" w:space="0" w:color="auto"/>
            <w:bottom w:val="none" w:sz="0" w:space="0" w:color="auto"/>
            <w:right w:val="none" w:sz="0" w:space="0" w:color="auto"/>
          </w:divBdr>
        </w:div>
        <w:div w:id="336468874">
          <w:marLeft w:val="480"/>
          <w:marRight w:val="0"/>
          <w:marTop w:val="0"/>
          <w:marBottom w:val="0"/>
          <w:divBdr>
            <w:top w:val="none" w:sz="0" w:space="0" w:color="auto"/>
            <w:left w:val="none" w:sz="0" w:space="0" w:color="auto"/>
            <w:bottom w:val="none" w:sz="0" w:space="0" w:color="auto"/>
            <w:right w:val="none" w:sz="0" w:space="0" w:color="auto"/>
          </w:divBdr>
        </w:div>
        <w:div w:id="2119442692">
          <w:marLeft w:val="480"/>
          <w:marRight w:val="0"/>
          <w:marTop w:val="0"/>
          <w:marBottom w:val="0"/>
          <w:divBdr>
            <w:top w:val="none" w:sz="0" w:space="0" w:color="auto"/>
            <w:left w:val="none" w:sz="0" w:space="0" w:color="auto"/>
            <w:bottom w:val="none" w:sz="0" w:space="0" w:color="auto"/>
            <w:right w:val="none" w:sz="0" w:space="0" w:color="auto"/>
          </w:divBdr>
        </w:div>
        <w:div w:id="660625951">
          <w:marLeft w:val="480"/>
          <w:marRight w:val="0"/>
          <w:marTop w:val="0"/>
          <w:marBottom w:val="0"/>
          <w:divBdr>
            <w:top w:val="none" w:sz="0" w:space="0" w:color="auto"/>
            <w:left w:val="none" w:sz="0" w:space="0" w:color="auto"/>
            <w:bottom w:val="none" w:sz="0" w:space="0" w:color="auto"/>
            <w:right w:val="none" w:sz="0" w:space="0" w:color="auto"/>
          </w:divBdr>
        </w:div>
        <w:div w:id="2017800656">
          <w:marLeft w:val="480"/>
          <w:marRight w:val="0"/>
          <w:marTop w:val="0"/>
          <w:marBottom w:val="0"/>
          <w:divBdr>
            <w:top w:val="none" w:sz="0" w:space="0" w:color="auto"/>
            <w:left w:val="none" w:sz="0" w:space="0" w:color="auto"/>
            <w:bottom w:val="none" w:sz="0" w:space="0" w:color="auto"/>
            <w:right w:val="none" w:sz="0" w:space="0" w:color="auto"/>
          </w:divBdr>
        </w:div>
        <w:div w:id="125777561">
          <w:marLeft w:val="480"/>
          <w:marRight w:val="0"/>
          <w:marTop w:val="0"/>
          <w:marBottom w:val="0"/>
          <w:divBdr>
            <w:top w:val="none" w:sz="0" w:space="0" w:color="auto"/>
            <w:left w:val="none" w:sz="0" w:space="0" w:color="auto"/>
            <w:bottom w:val="none" w:sz="0" w:space="0" w:color="auto"/>
            <w:right w:val="none" w:sz="0" w:space="0" w:color="auto"/>
          </w:divBdr>
        </w:div>
        <w:div w:id="501361395">
          <w:marLeft w:val="480"/>
          <w:marRight w:val="0"/>
          <w:marTop w:val="0"/>
          <w:marBottom w:val="0"/>
          <w:divBdr>
            <w:top w:val="none" w:sz="0" w:space="0" w:color="auto"/>
            <w:left w:val="none" w:sz="0" w:space="0" w:color="auto"/>
            <w:bottom w:val="none" w:sz="0" w:space="0" w:color="auto"/>
            <w:right w:val="none" w:sz="0" w:space="0" w:color="auto"/>
          </w:divBdr>
        </w:div>
        <w:div w:id="1361971588">
          <w:marLeft w:val="480"/>
          <w:marRight w:val="0"/>
          <w:marTop w:val="0"/>
          <w:marBottom w:val="0"/>
          <w:divBdr>
            <w:top w:val="none" w:sz="0" w:space="0" w:color="auto"/>
            <w:left w:val="none" w:sz="0" w:space="0" w:color="auto"/>
            <w:bottom w:val="none" w:sz="0" w:space="0" w:color="auto"/>
            <w:right w:val="none" w:sz="0" w:space="0" w:color="auto"/>
          </w:divBdr>
        </w:div>
        <w:div w:id="258679333">
          <w:marLeft w:val="480"/>
          <w:marRight w:val="0"/>
          <w:marTop w:val="0"/>
          <w:marBottom w:val="0"/>
          <w:divBdr>
            <w:top w:val="none" w:sz="0" w:space="0" w:color="auto"/>
            <w:left w:val="none" w:sz="0" w:space="0" w:color="auto"/>
            <w:bottom w:val="none" w:sz="0" w:space="0" w:color="auto"/>
            <w:right w:val="none" w:sz="0" w:space="0" w:color="auto"/>
          </w:divBdr>
        </w:div>
        <w:div w:id="1687517988">
          <w:marLeft w:val="480"/>
          <w:marRight w:val="0"/>
          <w:marTop w:val="0"/>
          <w:marBottom w:val="0"/>
          <w:divBdr>
            <w:top w:val="none" w:sz="0" w:space="0" w:color="auto"/>
            <w:left w:val="none" w:sz="0" w:space="0" w:color="auto"/>
            <w:bottom w:val="none" w:sz="0" w:space="0" w:color="auto"/>
            <w:right w:val="none" w:sz="0" w:space="0" w:color="auto"/>
          </w:divBdr>
        </w:div>
        <w:div w:id="1325888821">
          <w:marLeft w:val="480"/>
          <w:marRight w:val="0"/>
          <w:marTop w:val="0"/>
          <w:marBottom w:val="0"/>
          <w:divBdr>
            <w:top w:val="none" w:sz="0" w:space="0" w:color="auto"/>
            <w:left w:val="none" w:sz="0" w:space="0" w:color="auto"/>
            <w:bottom w:val="none" w:sz="0" w:space="0" w:color="auto"/>
            <w:right w:val="none" w:sz="0" w:space="0" w:color="auto"/>
          </w:divBdr>
        </w:div>
        <w:div w:id="344213230">
          <w:marLeft w:val="480"/>
          <w:marRight w:val="0"/>
          <w:marTop w:val="0"/>
          <w:marBottom w:val="0"/>
          <w:divBdr>
            <w:top w:val="none" w:sz="0" w:space="0" w:color="auto"/>
            <w:left w:val="none" w:sz="0" w:space="0" w:color="auto"/>
            <w:bottom w:val="none" w:sz="0" w:space="0" w:color="auto"/>
            <w:right w:val="none" w:sz="0" w:space="0" w:color="auto"/>
          </w:divBdr>
        </w:div>
        <w:div w:id="1098523609">
          <w:marLeft w:val="480"/>
          <w:marRight w:val="0"/>
          <w:marTop w:val="0"/>
          <w:marBottom w:val="0"/>
          <w:divBdr>
            <w:top w:val="none" w:sz="0" w:space="0" w:color="auto"/>
            <w:left w:val="none" w:sz="0" w:space="0" w:color="auto"/>
            <w:bottom w:val="none" w:sz="0" w:space="0" w:color="auto"/>
            <w:right w:val="none" w:sz="0" w:space="0" w:color="auto"/>
          </w:divBdr>
        </w:div>
        <w:div w:id="1270042291">
          <w:marLeft w:val="480"/>
          <w:marRight w:val="0"/>
          <w:marTop w:val="0"/>
          <w:marBottom w:val="0"/>
          <w:divBdr>
            <w:top w:val="none" w:sz="0" w:space="0" w:color="auto"/>
            <w:left w:val="none" w:sz="0" w:space="0" w:color="auto"/>
            <w:bottom w:val="none" w:sz="0" w:space="0" w:color="auto"/>
            <w:right w:val="none" w:sz="0" w:space="0" w:color="auto"/>
          </w:divBdr>
        </w:div>
        <w:div w:id="1463767416">
          <w:marLeft w:val="480"/>
          <w:marRight w:val="0"/>
          <w:marTop w:val="0"/>
          <w:marBottom w:val="0"/>
          <w:divBdr>
            <w:top w:val="none" w:sz="0" w:space="0" w:color="auto"/>
            <w:left w:val="none" w:sz="0" w:space="0" w:color="auto"/>
            <w:bottom w:val="none" w:sz="0" w:space="0" w:color="auto"/>
            <w:right w:val="none" w:sz="0" w:space="0" w:color="auto"/>
          </w:divBdr>
        </w:div>
        <w:div w:id="2121879074">
          <w:marLeft w:val="480"/>
          <w:marRight w:val="0"/>
          <w:marTop w:val="0"/>
          <w:marBottom w:val="0"/>
          <w:divBdr>
            <w:top w:val="none" w:sz="0" w:space="0" w:color="auto"/>
            <w:left w:val="none" w:sz="0" w:space="0" w:color="auto"/>
            <w:bottom w:val="none" w:sz="0" w:space="0" w:color="auto"/>
            <w:right w:val="none" w:sz="0" w:space="0" w:color="auto"/>
          </w:divBdr>
        </w:div>
        <w:div w:id="45640359">
          <w:marLeft w:val="480"/>
          <w:marRight w:val="0"/>
          <w:marTop w:val="0"/>
          <w:marBottom w:val="0"/>
          <w:divBdr>
            <w:top w:val="none" w:sz="0" w:space="0" w:color="auto"/>
            <w:left w:val="none" w:sz="0" w:space="0" w:color="auto"/>
            <w:bottom w:val="none" w:sz="0" w:space="0" w:color="auto"/>
            <w:right w:val="none" w:sz="0" w:space="0" w:color="auto"/>
          </w:divBdr>
        </w:div>
        <w:div w:id="1028330958">
          <w:marLeft w:val="480"/>
          <w:marRight w:val="0"/>
          <w:marTop w:val="0"/>
          <w:marBottom w:val="0"/>
          <w:divBdr>
            <w:top w:val="none" w:sz="0" w:space="0" w:color="auto"/>
            <w:left w:val="none" w:sz="0" w:space="0" w:color="auto"/>
            <w:bottom w:val="none" w:sz="0" w:space="0" w:color="auto"/>
            <w:right w:val="none" w:sz="0" w:space="0" w:color="auto"/>
          </w:divBdr>
        </w:div>
        <w:div w:id="89930122">
          <w:marLeft w:val="480"/>
          <w:marRight w:val="0"/>
          <w:marTop w:val="0"/>
          <w:marBottom w:val="0"/>
          <w:divBdr>
            <w:top w:val="none" w:sz="0" w:space="0" w:color="auto"/>
            <w:left w:val="none" w:sz="0" w:space="0" w:color="auto"/>
            <w:bottom w:val="none" w:sz="0" w:space="0" w:color="auto"/>
            <w:right w:val="none" w:sz="0" w:space="0" w:color="auto"/>
          </w:divBdr>
        </w:div>
        <w:div w:id="2126655482">
          <w:marLeft w:val="480"/>
          <w:marRight w:val="0"/>
          <w:marTop w:val="0"/>
          <w:marBottom w:val="0"/>
          <w:divBdr>
            <w:top w:val="none" w:sz="0" w:space="0" w:color="auto"/>
            <w:left w:val="none" w:sz="0" w:space="0" w:color="auto"/>
            <w:bottom w:val="none" w:sz="0" w:space="0" w:color="auto"/>
            <w:right w:val="none" w:sz="0" w:space="0" w:color="auto"/>
          </w:divBdr>
        </w:div>
        <w:div w:id="326985813">
          <w:marLeft w:val="480"/>
          <w:marRight w:val="0"/>
          <w:marTop w:val="0"/>
          <w:marBottom w:val="0"/>
          <w:divBdr>
            <w:top w:val="none" w:sz="0" w:space="0" w:color="auto"/>
            <w:left w:val="none" w:sz="0" w:space="0" w:color="auto"/>
            <w:bottom w:val="none" w:sz="0" w:space="0" w:color="auto"/>
            <w:right w:val="none" w:sz="0" w:space="0" w:color="auto"/>
          </w:divBdr>
        </w:div>
        <w:div w:id="769395492">
          <w:marLeft w:val="480"/>
          <w:marRight w:val="0"/>
          <w:marTop w:val="0"/>
          <w:marBottom w:val="0"/>
          <w:divBdr>
            <w:top w:val="none" w:sz="0" w:space="0" w:color="auto"/>
            <w:left w:val="none" w:sz="0" w:space="0" w:color="auto"/>
            <w:bottom w:val="none" w:sz="0" w:space="0" w:color="auto"/>
            <w:right w:val="none" w:sz="0" w:space="0" w:color="auto"/>
          </w:divBdr>
        </w:div>
        <w:div w:id="24866068">
          <w:marLeft w:val="480"/>
          <w:marRight w:val="0"/>
          <w:marTop w:val="0"/>
          <w:marBottom w:val="0"/>
          <w:divBdr>
            <w:top w:val="none" w:sz="0" w:space="0" w:color="auto"/>
            <w:left w:val="none" w:sz="0" w:space="0" w:color="auto"/>
            <w:bottom w:val="none" w:sz="0" w:space="0" w:color="auto"/>
            <w:right w:val="none" w:sz="0" w:space="0" w:color="auto"/>
          </w:divBdr>
        </w:div>
      </w:divsChild>
    </w:div>
    <w:div w:id="1364860521">
      <w:bodyDiv w:val="1"/>
      <w:marLeft w:val="0"/>
      <w:marRight w:val="0"/>
      <w:marTop w:val="0"/>
      <w:marBottom w:val="0"/>
      <w:divBdr>
        <w:top w:val="none" w:sz="0" w:space="0" w:color="auto"/>
        <w:left w:val="none" w:sz="0" w:space="0" w:color="auto"/>
        <w:bottom w:val="none" w:sz="0" w:space="0" w:color="auto"/>
        <w:right w:val="none" w:sz="0" w:space="0" w:color="auto"/>
      </w:divBdr>
    </w:div>
    <w:div w:id="1367179120">
      <w:bodyDiv w:val="1"/>
      <w:marLeft w:val="0"/>
      <w:marRight w:val="0"/>
      <w:marTop w:val="0"/>
      <w:marBottom w:val="0"/>
      <w:divBdr>
        <w:top w:val="none" w:sz="0" w:space="0" w:color="auto"/>
        <w:left w:val="none" w:sz="0" w:space="0" w:color="auto"/>
        <w:bottom w:val="none" w:sz="0" w:space="0" w:color="auto"/>
        <w:right w:val="none" w:sz="0" w:space="0" w:color="auto"/>
      </w:divBdr>
      <w:divsChild>
        <w:div w:id="1810827733">
          <w:marLeft w:val="480"/>
          <w:marRight w:val="0"/>
          <w:marTop w:val="0"/>
          <w:marBottom w:val="0"/>
          <w:divBdr>
            <w:top w:val="none" w:sz="0" w:space="0" w:color="auto"/>
            <w:left w:val="none" w:sz="0" w:space="0" w:color="auto"/>
            <w:bottom w:val="none" w:sz="0" w:space="0" w:color="auto"/>
            <w:right w:val="none" w:sz="0" w:space="0" w:color="auto"/>
          </w:divBdr>
        </w:div>
        <w:div w:id="1285161570">
          <w:marLeft w:val="480"/>
          <w:marRight w:val="0"/>
          <w:marTop w:val="0"/>
          <w:marBottom w:val="0"/>
          <w:divBdr>
            <w:top w:val="none" w:sz="0" w:space="0" w:color="auto"/>
            <w:left w:val="none" w:sz="0" w:space="0" w:color="auto"/>
            <w:bottom w:val="none" w:sz="0" w:space="0" w:color="auto"/>
            <w:right w:val="none" w:sz="0" w:space="0" w:color="auto"/>
          </w:divBdr>
        </w:div>
        <w:div w:id="1950311238">
          <w:marLeft w:val="480"/>
          <w:marRight w:val="0"/>
          <w:marTop w:val="0"/>
          <w:marBottom w:val="0"/>
          <w:divBdr>
            <w:top w:val="none" w:sz="0" w:space="0" w:color="auto"/>
            <w:left w:val="none" w:sz="0" w:space="0" w:color="auto"/>
            <w:bottom w:val="none" w:sz="0" w:space="0" w:color="auto"/>
            <w:right w:val="none" w:sz="0" w:space="0" w:color="auto"/>
          </w:divBdr>
        </w:div>
        <w:div w:id="570889052">
          <w:marLeft w:val="480"/>
          <w:marRight w:val="0"/>
          <w:marTop w:val="0"/>
          <w:marBottom w:val="0"/>
          <w:divBdr>
            <w:top w:val="none" w:sz="0" w:space="0" w:color="auto"/>
            <w:left w:val="none" w:sz="0" w:space="0" w:color="auto"/>
            <w:bottom w:val="none" w:sz="0" w:space="0" w:color="auto"/>
            <w:right w:val="none" w:sz="0" w:space="0" w:color="auto"/>
          </w:divBdr>
        </w:div>
        <w:div w:id="1290480549">
          <w:marLeft w:val="480"/>
          <w:marRight w:val="0"/>
          <w:marTop w:val="0"/>
          <w:marBottom w:val="0"/>
          <w:divBdr>
            <w:top w:val="none" w:sz="0" w:space="0" w:color="auto"/>
            <w:left w:val="none" w:sz="0" w:space="0" w:color="auto"/>
            <w:bottom w:val="none" w:sz="0" w:space="0" w:color="auto"/>
            <w:right w:val="none" w:sz="0" w:space="0" w:color="auto"/>
          </w:divBdr>
        </w:div>
        <w:div w:id="2100517480">
          <w:marLeft w:val="480"/>
          <w:marRight w:val="0"/>
          <w:marTop w:val="0"/>
          <w:marBottom w:val="0"/>
          <w:divBdr>
            <w:top w:val="none" w:sz="0" w:space="0" w:color="auto"/>
            <w:left w:val="none" w:sz="0" w:space="0" w:color="auto"/>
            <w:bottom w:val="none" w:sz="0" w:space="0" w:color="auto"/>
            <w:right w:val="none" w:sz="0" w:space="0" w:color="auto"/>
          </w:divBdr>
        </w:div>
        <w:div w:id="1625963795">
          <w:marLeft w:val="480"/>
          <w:marRight w:val="0"/>
          <w:marTop w:val="0"/>
          <w:marBottom w:val="0"/>
          <w:divBdr>
            <w:top w:val="none" w:sz="0" w:space="0" w:color="auto"/>
            <w:left w:val="none" w:sz="0" w:space="0" w:color="auto"/>
            <w:bottom w:val="none" w:sz="0" w:space="0" w:color="auto"/>
            <w:right w:val="none" w:sz="0" w:space="0" w:color="auto"/>
          </w:divBdr>
        </w:div>
        <w:div w:id="724648966">
          <w:marLeft w:val="480"/>
          <w:marRight w:val="0"/>
          <w:marTop w:val="0"/>
          <w:marBottom w:val="0"/>
          <w:divBdr>
            <w:top w:val="none" w:sz="0" w:space="0" w:color="auto"/>
            <w:left w:val="none" w:sz="0" w:space="0" w:color="auto"/>
            <w:bottom w:val="none" w:sz="0" w:space="0" w:color="auto"/>
            <w:right w:val="none" w:sz="0" w:space="0" w:color="auto"/>
          </w:divBdr>
        </w:div>
        <w:div w:id="1119956742">
          <w:marLeft w:val="480"/>
          <w:marRight w:val="0"/>
          <w:marTop w:val="0"/>
          <w:marBottom w:val="0"/>
          <w:divBdr>
            <w:top w:val="none" w:sz="0" w:space="0" w:color="auto"/>
            <w:left w:val="none" w:sz="0" w:space="0" w:color="auto"/>
            <w:bottom w:val="none" w:sz="0" w:space="0" w:color="auto"/>
            <w:right w:val="none" w:sz="0" w:space="0" w:color="auto"/>
          </w:divBdr>
        </w:div>
        <w:div w:id="438377791">
          <w:marLeft w:val="480"/>
          <w:marRight w:val="0"/>
          <w:marTop w:val="0"/>
          <w:marBottom w:val="0"/>
          <w:divBdr>
            <w:top w:val="none" w:sz="0" w:space="0" w:color="auto"/>
            <w:left w:val="none" w:sz="0" w:space="0" w:color="auto"/>
            <w:bottom w:val="none" w:sz="0" w:space="0" w:color="auto"/>
            <w:right w:val="none" w:sz="0" w:space="0" w:color="auto"/>
          </w:divBdr>
        </w:div>
        <w:div w:id="190993665">
          <w:marLeft w:val="480"/>
          <w:marRight w:val="0"/>
          <w:marTop w:val="0"/>
          <w:marBottom w:val="0"/>
          <w:divBdr>
            <w:top w:val="none" w:sz="0" w:space="0" w:color="auto"/>
            <w:left w:val="none" w:sz="0" w:space="0" w:color="auto"/>
            <w:bottom w:val="none" w:sz="0" w:space="0" w:color="auto"/>
            <w:right w:val="none" w:sz="0" w:space="0" w:color="auto"/>
          </w:divBdr>
        </w:div>
        <w:div w:id="826172806">
          <w:marLeft w:val="480"/>
          <w:marRight w:val="0"/>
          <w:marTop w:val="0"/>
          <w:marBottom w:val="0"/>
          <w:divBdr>
            <w:top w:val="none" w:sz="0" w:space="0" w:color="auto"/>
            <w:left w:val="none" w:sz="0" w:space="0" w:color="auto"/>
            <w:bottom w:val="none" w:sz="0" w:space="0" w:color="auto"/>
            <w:right w:val="none" w:sz="0" w:space="0" w:color="auto"/>
          </w:divBdr>
        </w:div>
        <w:div w:id="2068407847">
          <w:marLeft w:val="480"/>
          <w:marRight w:val="0"/>
          <w:marTop w:val="0"/>
          <w:marBottom w:val="0"/>
          <w:divBdr>
            <w:top w:val="none" w:sz="0" w:space="0" w:color="auto"/>
            <w:left w:val="none" w:sz="0" w:space="0" w:color="auto"/>
            <w:bottom w:val="none" w:sz="0" w:space="0" w:color="auto"/>
            <w:right w:val="none" w:sz="0" w:space="0" w:color="auto"/>
          </w:divBdr>
        </w:div>
        <w:div w:id="236597879">
          <w:marLeft w:val="480"/>
          <w:marRight w:val="0"/>
          <w:marTop w:val="0"/>
          <w:marBottom w:val="0"/>
          <w:divBdr>
            <w:top w:val="none" w:sz="0" w:space="0" w:color="auto"/>
            <w:left w:val="none" w:sz="0" w:space="0" w:color="auto"/>
            <w:bottom w:val="none" w:sz="0" w:space="0" w:color="auto"/>
            <w:right w:val="none" w:sz="0" w:space="0" w:color="auto"/>
          </w:divBdr>
        </w:div>
        <w:div w:id="133331635">
          <w:marLeft w:val="480"/>
          <w:marRight w:val="0"/>
          <w:marTop w:val="0"/>
          <w:marBottom w:val="0"/>
          <w:divBdr>
            <w:top w:val="none" w:sz="0" w:space="0" w:color="auto"/>
            <w:left w:val="none" w:sz="0" w:space="0" w:color="auto"/>
            <w:bottom w:val="none" w:sz="0" w:space="0" w:color="auto"/>
            <w:right w:val="none" w:sz="0" w:space="0" w:color="auto"/>
          </w:divBdr>
        </w:div>
        <w:div w:id="1674726440">
          <w:marLeft w:val="480"/>
          <w:marRight w:val="0"/>
          <w:marTop w:val="0"/>
          <w:marBottom w:val="0"/>
          <w:divBdr>
            <w:top w:val="none" w:sz="0" w:space="0" w:color="auto"/>
            <w:left w:val="none" w:sz="0" w:space="0" w:color="auto"/>
            <w:bottom w:val="none" w:sz="0" w:space="0" w:color="auto"/>
            <w:right w:val="none" w:sz="0" w:space="0" w:color="auto"/>
          </w:divBdr>
        </w:div>
        <w:div w:id="766928670">
          <w:marLeft w:val="480"/>
          <w:marRight w:val="0"/>
          <w:marTop w:val="0"/>
          <w:marBottom w:val="0"/>
          <w:divBdr>
            <w:top w:val="none" w:sz="0" w:space="0" w:color="auto"/>
            <w:left w:val="none" w:sz="0" w:space="0" w:color="auto"/>
            <w:bottom w:val="none" w:sz="0" w:space="0" w:color="auto"/>
            <w:right w:val="none" w:sz="0" w:space="0" w:color="auto"/>
          </w:divBdr>
        </w:div>
        <w:div w:id="466629769">
          <w:marLeft w:val="480"/>
          <w:marRight w:val="0"/>
          <w:marTop w:val="0"/>
          <w:marBottom w:val="0"/>
          <w:divBdr>
            <w:top w:val="none" w:sz="0" w:space="0" w:color="auto"/>
            <w:left w:val="none" w:sz="0" w:space="0" w:color="auto"/>
            <w:bottom w:val="none" w:sz="0" w:space="0" w:color="auto"/>
            <w:right w:val="none" w:sz="0" w:space="0" w:color="auto"/>
          </w:divBdr>
        </w:div>
        <w:div w:id="15355537">
          <w:marLeft w:val="480"/>
          <w:marRight w:val="0"/>
          <w:marTop w:val="0"/>
          <w:marBottom w:val="0"/>
          <w:divBdr>
            <w:top w:val="none" w:sz="0" w:space="0" w:color="auto"/>
            <w:left w:val="none" w:sz="0" w:space="0" w:color="auto"/>
            <w:bottom w:val="none" w:sz="0" w:space="0" w:color="auto"/>
            <w:right w:val="none" w:sz="0" w:space="0" w:color="auto"/>
          </w:divBdr>
        </w:div>
        <w:div w:id="984703790">
          <w:marLeft w:val="480"/>
          <w:marRight w:val="0"/>
          <w:marTop w:val="0"/>
          <w:marBottom w:val="0"/>
          <w:divBdr>
            <w:top w:val="none" w:sz="0" w:space="0" w:color="auto"/>
            <w:left w:val="none" w:sz="0" w:space="0" w:color="auto"/>
            <w:bottom w:val="none" w:sz="0" w:space="0" w:color="auto"/>
            <w:right w:val="none" w:sz="0" w:space="0" w:color="auto"/>
          </w:divBdr>
        </w:div>
        <w:div w:id="226459105">
          <w:marLeft w:val="480"/>
          <w:marRight w:val="0"/>
          <w:marTop w:val="0"/>
          <w:marBottom w:val="0"/>
          <w:divBdr>
            <w:top w:val="none" w:sz="0" w:space="0" w:color="auto"/>
            <w:left w:val="none" w:sz="0" w:space="0" w:color="auto"/>
            <w:bottom w:val="none" w:sz="0" w:space="0" w:color="auto"/>
            <w:right w:val="none" w:sz="0" w:space="0" w:color="auto"/>
          </w:divBdr>
        </w:div>
        <w:div w:id="1198860344">
          <w:marLeft w:val="480"/>
          <w:marRight w:val="0"/>
          <w:marTop w:val="0"/>
          <w:marBottom w:val="0"/>
          <w:divBdr>
            <w:top w:val="none" w:sz="0" w:space="0" w:color="auto"/>
            <w:left w:val="none" w:sz="0" w:space="0" w:color="auto"/>
            <w:bottom w:val="none" w:sz="0" w:space="0" w:color="auto"/>
            <w:right w:val="none" w:sz="0" w:space="0" w:color="auto"/>
          </w:divBdr>
        </w:div>
        <w:div w:id="2091809676">
          <w:marLeft w:val="480"/>
          <w:marRight w:val="0"/>
          <w:marTop w:val="0"/>
          <w:marBottom w:val="0"/>
          <w:divBdr>
            <w:top w:val="none" w:sz="0" w:space="0" w:color="auto"/>
            <w:left w:val="none" w:sz="0" w:space="0" w:color="auto"/>
            <w:bottom w:val="none" w:sz="0" w:space="0" w:color="auto"/>
            <w:right w:val="none" w:sz="0" w:space="0" w:color="auto"/>
          </w:divBdr>
        </w:div>
        <w:div w:id="1449423564">
          <w:marLeft w:val="480"/>
          <w:marRight w:val="0"/>
          <w:marTop w:val="0"/>
          <w:marBottom w:val="0"/>
          <w:divBdr>
            <w:top w:val="none" w:sz="0" w:space="0" w:color="auto"/>
            <w:left w:val="none" w:sz="0" w:space="0" w:color="auto"/>
            <w:bottom w:val="none" w:sz="0" w:space="0" w:color="auto"/>
            <w:right w:val="none" w:sz="0" w:space="0" w:color="auto"/>
          </w:divBdr>
        </w:div>
        <w:div w:id="684941877">
          <w:marLeft w:val="480"/>
          <w:marRight w:val="0"/>
          <w:marTop w:val="0"/>
          <w:marBottom w:val="0"/>
          <w:divBdr>
            <w:top w:val="none" w:sz="0" w:space="0" w:color="auto"/>
            <w:left w:val="none" w:sz="0" w:space="0" w:color="auto"/>
            <w:bottom w:val="none" w:sz="0" w:space="0" w:color="auto"/>
            <w:right w:val="none" w:sz="0" w:space="0" w:color="auto"/>
          </w:divBdr>
        </w:div>
        <w:div w:id="851918698">
          <w:marLeft w:val="480"/>
          <w:marRight w:val="0"/>
          <w:marTop w:val="0"/>
          <w:marBottom w:val="0"/>
          <w:divBdr>
            <w:top w:val="none" w:sz="0" w:space="0" w:color="auto"/>
            <w:left w:val="none" w:sz="0" w:space="0" w:color="auto"/>
            <w:bottom w:val="none" w:sz="0" w:space="0" w:color="auto"/>
            <w:right w:val="none" w:sz="0" w:space="0" w:color="auto"/>
          </w:divBdr>
        </w:div>
        <w:div w:id="1833567649">
          <w:marLeft w:val="480"/>
          <w:marRight w:val="0"/>
          <w:marTop w:val="0"/>
          <w:marBottom w:val="0"/>
          <w:divBdr>
            <w:top w:val="none" w:sz="0" w:space="0" w:color="auto"/>
            <w:left w:val="none" w:sz="0" w:space="0" w:color="auto"/>
            <w:bottom w:val="none" w:sz="0" w:space="0" w:color="auto"/>
            <w:right w:val="none" w:sz="0" w:space="0" w:color="auto"/>
          </w:divBdr>
        </w:div>
        <w:div w:id="1925605693">
          <w:marLeft w:val="480"/>
          <w:marRight w:val="0"/>
          <w:marTop w:val="0"/>
          <w:marBottom w:val="0"/>
          <w:divBdr>
            <w:top w:val="none" w:sz="0" w:space="0" w:color="auto"/>
            <w:left w:val="none" w:sz="0" w:space="0" w:color="auto"/>
            <w:bottom w:val="none" w:sz="0" w:space="0" w:color="auto"/>
            <w:right w:val="none" w:sz="0" w:space="0" w:color="auto"/>
          </w:divBdr>
        </w:div>
        <w:div w:id="14424398">
          <w:marLeft w:val="480"/>
          <w:marRight w:val="0"/>
          <w:marTop w:val="0"/>
          <w:marBottom w:val="0"/>
          <w:divBdr>
            <w:top w:val="none" w:sz="0" w:space="0" w:color="auto"/>
            <w:left w:val="none" w:sz="0" w:space="0" w:color="auto"/>
            <w:bottom w:val="none" w:sz="0" w:space="0" w:color="auto"/>
            <w:right w:val="none" w:sz="0" w:space="0" w:color="auto"/>
          </w:divBdr>
        </w:div>
        <w:div w:id="1217009276">
          <w:marLeft w:val="480"/>
          <w:marRight w:val="0"/>
          <w:marTop w:val="0"/>
          <w:marBottom w:val="0"/>
          <w:divBdr>
            <w:top w:val="none" w:sz="0" w:space="0" w:color="auto"/>
            <w:left w:val="none" w:sz="0" w:space="0" w:color="auto"/>
            <w:bottom w:val="none" w:sz="0" w:space="0" w:color="auto"/>
            <w:right w:val="none" w:sz="0" w:space="0" w:color="auto"/>
          </w:divBdr>
        </w:div>
        <w:div w:id="407263790">
          <w:marLeft w:val="480"/>
          <w:marRight w:val="0"/>
          <w:marTop w:val="0"/>
          <w:marBottom w:val="0"/>
          <w:divBdr>
            <w:top w:val="none" w:sz="0" w:space="0" w:color="auto"/>
            <w:left w:val="none" w:sz="0" w:space="0" w:color="auto"/>
            <w:bottom w:val="none" w:sz="0" w:space="0" w:color="auto"/>
            <w:right w:val="none" w:sz="0" w:space="0" w:color="auto"/>
          </w:divBdr>
        </w:div>
        <w:div w:id="794521790">
          <w:marLeft w:val="480"/>
          <w:marRight w:val="0"/>
          <w:marTop w:val="0"/>
          <w:marBottom w:val="0"/>
          <w:divBdr>
            <w:top w:val="none" w:sz="0" w:space="0" w:color="auto"/>
            <w:left w:val="none" w:sz="0" w:space="0" w:color="auto"/>
            <w:bottom w:val="none" w:sz="0" w:space="0" w:color="auto"/>
            <w:right w:val="none" w:sz="0" w:space="0" w:color="auto"/>
          </w:divBdr>
        </w:div>
        <w:div w:id="1642542508">
          <w:marLeft w:val="480"/>
          <w:marRight w:val="0"/>
          <w:marTop w:val="0"/>
          <w:marBottom w:val="0"/>
          <w:divBdr>
            <w:top w:val="none" w:sz="0" w:space="0" w:color="auto"/>
            <w:left w:val="none" w:sz="0" w:space="0" w:color="auto"/>
            <w:bottom w:val="none" w:sz="0" w:space="0" w:color="auto"/>
            <w:right w:val="none" w:sz="0" w:space="0" w:color="auto"/>
          </w:divBdr>
        </w:div>
        <w:div w:id="690183385">
          <w:marLeft w:val="480"/>
          <w:marRight w:val="0"/>
          <w:marTop w:val="0"/>
          <w:marBottom w:val="0"/>
          <w:divBdr>
            <w:top w:val="none" w:sz="0" w:space="0" w:color="auto"/>
            <w:left w:val="none" w:sz="0" w:space="0" w:color="auto"/>
            <w:bottom w:val="none" w:sz="0" w:space="0" w:color="auto"/>
            <w:right w:val="none" w:sz="0" w:space="0" w:color="auto"/>
          </w:divBdr>
        </w:div>
        <w:div w:id="168717166">
          <w:marLeft w:val="480"/>
          <w:marRight w:val="0"/>
          <w:marTop w:val="0"/>
          <w:marBottom w:val="0"/>
          <w:divBdr>
            <w:top w:val="none" w:sz="0" w:space="0" w:color="auto"/>
            <w:left w:val="none" w:sz="0" w:space="0" w:color="auto"/>
            <w:bottom w:val="none" w:sz="0" w:space="0" w:color="auto"/>
            <w:right w:val="none" w:sz="0" w:space="0" w:color="auto"/>
          </w:divBdr>
        </w:div>
        <w:div w:id="344477049">
          <w:marLeft w:val="480"/>
          <w:marRight w:val="0"/>
          <w:marTop w:val="0"/>
          <w:marBottom w:val="0"/>
          <w:divBdr>
            <w:top w:val="none" w:sz="0" w:space="0" w:color="auto"/>
            <w:left w:val="none" w:sz="0" w:space="0" w:color="auto"/>
            <w:bottom w:val="none" w:sz="0" w:space="0" w:color="auto"/>
            <w:right w:val="none" w:sz="0" w:space="0" w:color="auto"/>
          </w:divBdr>
        </w:div>
        <w:div w:id="874849431">
          <w:marLeft w:val="480"/>
          <w:marRight w:val="0"/>
          <w:marTop w:val="0"/>
          <w:marBottom w:val="0"/>
          <w:divBdr>
            <w:top w:val="none" w:sz="0" w:space="0" w:color="auto"/>
            <w:left w:val="none" w:sz="0" w:space="0" w:color="auto"/>
            <w:bottom w:val="none" w:sz="0" w:space="0" w:color="auto"/>
            <w:right w:val="none" w:sz="0" w:space="0" w:color="auto"/>
          </w:divBdr>
        </w:div>
        <w:div w:id="930970405">
          <w:marLeft w:val="480"/>
          <w:marRight w:val="0"/>
          <w:marTop w:val="0"/>
          <w:marBottom w:val="0"/>
          <w:divBdr>
            <w:top w:val="none" w:sz="0" w:space="0" w:color="auto"/>
            <w:left w:val="none" w:sz="0" w:space="0" w:color="auto"/>
            <w:bottom w:val="none" w:sz="0" w:space="0" w:color="auto"/>
            <w:right w:val="none" w:sz="0" w:space="0" w:color="auto"/>
          </w:divBdr>
        </w:div>
        <w:div w:id="1633249096">
          <w:marLeft w:val="480"/>
          <w:marRight w:val="0"/>
          <w:marTop w:val="0"/>
          <w:marBottom w:val="0"/>
          <w:divBdr>
            <w:top w:val="none" w:sz="0" w:space="0" w:color="auto"/>
            <w:left w:val="none" w:sz="0" w:space="0" w:color="auto"/>
            <w:bottom w:val="none" w:sz="0" w:space="0" w:color="auto"/>
            <w:right w:val="none" w:sz="0" w:space="0" w:color="auto"/>
          </w:divBdr>
        </w:div>
        <w:div w:id="1849325664">
          <w:marLeft w:val="480"/>
          <w:marRight w:val="0"/>
          <w:marTop w:val="0"/>
          <w:marBottom w:val="0"/>
          <w:divBdr>
            <w:top w:val="none" w:sz="0" w:space="0" w:color="auto"/>
            <w:left w:val="none" w:sz="0" w:space="0" w:color="auto"/>
            <w:bottom w:val="none" w:sz="0" w:space="0" w:color="auto"/>
            <w:right w:val="none" w:sz="0" w:space="0" w:color="auto"/>
          </w:divBdr>
        </w:div>
        <w:div w:id="704333795">
          <w:marLeft w:val="480"/>
          <w:marRight w:val="0"/>
          <w:marTop w:val="0"/>
          <w:marBottom w:val="0"/>
          <w:divBdr>
            <w:top w:val="none" w:sz="0" w:space="0" w:color="auto"/>
            <w:left w:val="none" w:sz="0" w:space="0" w:color="auto"/>
            <w:bottom w:val="none" w:sz="0" w:space="0" w:color="auto"/>
            <w:right w:val="none" w:sz="0" w:space="0" w:color="auto"/>
          </w:divBdr>
        </w:div>
        <w:div w:id="1583828432">
          <w:marLeft w:val="480"/>
          <w:marRight w:val="0"/>
          <w:marTop w:val="0"/>
          <w:marBottom w:val="0"/>
          <w:divBdr>
            <w:top w:val="none" w:sz="0" w:space="0" w:color="auto"/>
            <w:left w:val="none" w:sz="0" w:space="0" w:color="auto"/>
            <w:bottom w:val="none" w:sz="0" w:space="0" w:color="auto"/>
            <w:right w:val="none" w:sz="0" w:space="0" w:color="auto"/>
          </w:divBdr>
        </w:div>
        <w:div w:id="1053777593">
          <w:marLeft w:val="480"/>
          <w:marRight w:val="0"/>
          <w:marTop w:val="0"/>
          <w:marBottom w:val="0"/>
          <w:divBdr>
            <w:top w:val="none" w:sz="0" w:space="0" w:color="auto"/>
            <w:left w:val="none" w:sz="0" w:space="0" w:color="auto"/>
            <w:bottom w:val="none" w:sz="0" w:space="0" w:color="auto"/>
            <w:right w:val="none" w:sz="0" w:space="0" w:color="auto"/>
          </w:divBdr>
        </w:div>
        <w:div w:id="1891575529">
          <w:marLeft w:val="480"/>
          <w:marRight w:val="0"/>
          <w:marTop w:val="0"/>
          <w:marBottom w:val="0"/>
          <w:divBdr>
            <w:top w:val="none" w:sz="0" w:space="0" w:color="auto"/>
            <w:left w:val="none" w:sz="0" w:space="0" w:color="auto"/>
            <w:bottom w:val="none" w:sz="0" w:space="0" w:color="auto"/>
            <w:right w:val="none" w:sz="0" w:space="0" w:color="auto"/>
          </w:divBdr>
        </w:div>
        <w:div w:id="1124694648">
          <w:marLeft w:val="480"/>
          <w:marRight w:val="0"/>
          <w:marTop w:val="0"/>
          <w:marBottom w:val="0"/>
          <w:divBdr>
            <w:top w:val="none" w:sz="0" w:space="0" w:color="auto"/>
            <w:left w:val="none" w:sz="0" w:space="0" w:color="auto"/>
            <w:bottom w:val="none" w:sz="0" w:space="0" w:color="auto"/>
            <w:right w:val="none" w:sz="0" w:space="0" w:color="auto"/>
          </w:divBdr>
        </w:div>
        <w:div w:id="1988316785">
          <w:marLeft w:val="480"/>
          <w:marRight w:val="0"/>
          <w:marTop w:val="0"/>
          <w:marBottom w:val="0"/>
          <w:divBdr>
            <w:top w:val="none" w:sz="0" w:space="0" w:color="auto"/>
            <w:left w:val="none" w:sz="0" w:space="0" w:color="auto"/>
            <w:bottom w:val="none" w:sz="0" w:space="0" w:color="auto"/>
            <w:right w:val="none" w:sz="0" w:space="0" w:color="auto"/>
          </w:divBdr>
        </w:div>
        <w:div w:id="1772627707">
          <w:marLeft w:val="480"/>
          <w:marRight w:val="0"/>
          <w:marTop w:val="0"/>
          <w:marBottom w:val="0"/>
          <w:divBdr>
            <w:top w:val="none" w:sz="0" w:space="0" w:color="auto"/>
            <w:left w:val="none" w:sz="0" w:space="0" w:color="auto"/>
            <w:bottom w:val="none" w:sz="0" w:space="0" w:color="auto"/>
            <w:right w:val="none" w:sz="0" w:space="0" w:color="auto"/>
          </w:divBdr>
        </w:div>
        <w:div w:id="1913157873">
          <w:marLeft w:val="480"/>
          <w:marRight w:val="0"/>
          <w:marTop w:val="0"/>
          <w:marBottom w:val="0"/>
          <w:divBdr>
            <w:top w:val="none" w:sz="0" w:space="0" w:color="auto"/>
            <w:left w:val="none" w:sz="0" w:space="0" w:color="auto"/>
            <w:bottom w:val="none" w:sz="0" w:space="0" w:color="auto"/>
            <w:right w:val="none" w:sz="0" w:space="0" w:color="auto"/>
          </w:divBdr>
        </w:div>
        <w:div w:id="1697735499">
          <w:marLeft w:val="480"/>
          <w:marRight w:val="0"/>
          <w:marTop w:val="0"/>
          <w:marBottom w:val="0"/>
          <w:divBdr>
            <w:top w:val="none" w:sz="0" w:space="0" w:color="auto"/>
            <w:left w:val="none" w:sz="0" w:space="0" w:color="auto"/>
            <w:bottom w:val="none" w:sz="0" w:space="0" w:color="auto"/>
            <w:right w:val="none" w:sz="0" w:space="0" w:color="auto"/>
          </w:divBdr>
        </w:div>
        <w:div w:id="1676296593">
          <w:marLeft w:val="480"/>
          <w:marRight w:val="0"/>
          <w:marTop w:val="0"/>
          <w:marBottom w:val="0"/>
          <w:divBdr>
            <w:top w:val="none" w:sz="0" w:space="0" w:color="auto"/>
            <w:left w:val="none" w:sz="0" w:space="0" w:color="auto"/>
            <w:bottom w:val="none" w:sz="0" w:space="0" w:color="auto"/>
            <w:right w:val="none" w:sz="0" w:space="0" w:color="auto"/>
          </w:divBdr>
        </w:div>
        <w:div w:id="1964650695">
          <w:marLeft w:val="480"/>
          <w:marRight w:val="0"/>
          <w:marTop w:val="0"/>
          <w:marBottom w:val="0"/>
          <w:divBdr>
            <w:top w:val="none" w:sz="0" w:space="0" w:color="auto"/>
            <w:left w:val="none" w:sz="0" w:space="0" w:color="auto"/>
            <w:bottom w:val="none" w:sz="0" w:space="0" w:color="auto"/>
            <w:right w:val="none" w:sz="0" w:space="0" w:color="auto"/>
          </w:divBdr>
        </w:div>
        <w:div w:id="1215652552">
          <w:marLeft w:val="480"/>
          <w:marRight w:val="0"/>
          <w:marTop w:val="0"/>
          <w:marBottom w:val="0"/>
          <w:divBdr>
            <w:top w:val="none" w:sz="0" w:space="0" w:color="auto"/>
            <w:left w:val="none" w:sz="0" w:space="0" w:color="auto"/>
            <w:bottom w:val="none" w:sz="0" w:space="0" w:color="auto"/>
            <w:right w:val="none" w:sz="0" w:space="0" w:color="auto"/>
          </w:divBdr>
        </w:div>
        <w:div w:id="1065951086">
          <w:marLeft w:val="480"/>
          <w:marRight w:val="0"/>
          <w:marTop w:val="0"/>
          <w:marBottom w:val="0"/>
          <w:divBdr>
            <w:top w:val="none" w:sz="0" w:space="0" w:color="auto"/>
            <w:left w:val="none" w:sz="0" w:space="0" w:color="auto"/>
            <w:bottom w:val="none" w:sz="0" w:space="0" w:color="auto"/>
            <w:right w:val="none" w:sz="0" w:space="0" w:color="auto"/>
          </w:divBdr>
        </w:div>
        <w:div w:id="1360887257">
          <w:marLeft w:val="480"/>
          <w:marRight w:val="0"/>
          <w:marTop w:val="0"/>
          <w:marBottom w:val="0"/>
          <w:divBdr>
            <w:top w:val="none" w:sz="0" w:space="0" w:color="auto"/>
            <w:left w:val="none" w:sz="0" w:space="0" w:color="auto"/>
            <w:bottom w:val="none" w:sz="0" w:space="0" w:color="auto"/>
            <w:right w:val="none" w:sz="0" w:space="0" w:color="auto"/>
          </w:divBdr>
        </w:div>
        <w:div w:id="543912907">
          <w:marLeft w:val="480"/>
          <w:marRight w:val="0"/>
          <w:marTop w:val="0"/>
          <w:marBottom w:val="0"/>
          <w:divBdr>
            <w:top w:val="none" w:sz="0" w:space="0" w:color="auto"/>
            <w:left w:val="none" w:sz="0" w:space="0" w:color="auto"/>
            <w:bottom w:val="none" w:sz="0" w:space="0" w:color="auto"/>
            <w:right w:val="none" w:sz="0" w:space="0" w:color="auto"/>
          </w:divBdr>
        </w:div>
        <w:div w:id="1683315939">
          <w:marLeft w:val="480"/>
          <w:marRight w:val="0"/>
          <w:marTop w:val="0"/>
          <w:marBottom w:val="0"/>
          <w:divBdr>
            <w:top w:val="none" w:sz="0" w:space="0" w:color="auto"/>
            <w:left w:val="none" w:sz="0" w:space="0" w:color="auto"/>
            <w:bottom w:val="none" w:sz="0" w:space="0" w:color="auto"/>
            <w:right w:val="none" w:sz="0" w:space="0" w:color="auto"/>
          </w:divBdr>
        </w:div>
        <w:div w:id="526716157">
          <w:marLeft w:val="480"/>
          <w:marRight w:val="0"/>
          <w:marTop w:val="0"/>
          <w:marBottom w:val="0"/>
          <w:divBdr>
            <w:top w:val="none" w:sz="0" w:space="0" w:color="auto"/>
            <w:left w:val="none" w:sz="0" w:space="0" w:color="auto"/>
            <w:bottom w:val="none" w:sz="0" w:space="0" w:color="auto"/>
            <w:right w:val="none" w:sz="0" w:space="0" w:color="auto"/>
          </w:divBdr>
        </w:div>
      </w:divsChild>
    </w:div>
    <w:div w:id="1368945110">
      <w:bodyDiv w:val="1"/>
      <w:marLeft w:val="0"/>
      <w:marRight w:val="0"/>
      <w:marTop w:val="0"/>
      <w:marBottom w:val="0"/>
      <w:divBdr>
        <w:top w:val="none" w:sz="0" w:space="0" w:color="auto"/>
        <w:left w:val="none" w:sz="0" w:space="0" w:color="auto"/>
        <w:bottom w:val="none" w:sz="0" w:space="0" w:color="auto"/>
        <w:right w:val="none" w:sz="0" w:space="0" w:color="auto"/>
      </w:divBdr>
    </w:div>
    <w:div w:id="1372265034">
      <w:bodyDiv w:val="1"/>
      <w:marLeft w:val="0"/>
      <w:marRight w:val="0"/>
      <w:marTop w:val="0"/>
      <w:marBottom w:val="0"/>
      <w:divBdr>
        <w:top w:val="none" w:sz="0" w:space="0" w:color="auto"/>
        <w:left w:val="none" w:sz="0" w:space="0" w:color="auto"/>
        <w:bottom w:val="none" w:sz="0" w:space="0" w:color="auto"/>
        <w:right w:val="none" w:sz="0" w:space="0" w:color="auto"/>
      </w:divBdr>
    </w:div>
    <w:div w:id="1373455997">
      <w:bodyDiv w:val="1"/>
      <w:marLeft w:val="0"/>
      <w:marRight w:val="0"/>
      <w:marTop w:val="0"/>
      <w:marBottom w:val="0"/>
      <w:divBdr>
        <w:top w:val="none" w:sz="0" w:space="0" w:color="auto"/>
        <w:left w:val="none" w:sz="0" w:space="0" w:color="auto"/>
        <w:bottom w:val="none" w:sz="0" w:space="0" w:color="auto"/>
        <w:right w:val="none" w:sz="0" w:space="0" w:color="auto"/>
      </w:divBdr>
    </w:div>
    <w:div w:id="1373770614">
      <w:bodyDiv w:val="1"/>
      <w:marLeft w:val="0"/>
      <w:marRight w:val="0"/>
      <w:marTop w:val="0"/>
      <w:marBottom w:val="0"/>
      <w:divBdr>
        <w:top w:val="none" w:sz="0" w:space="0" w:color="auto"/>
        <w:left w:val="none" w:sz="0" w:space="0" w:color="auto"/>
        <w:bottom w:val="none" w:sz="0" w:space="0" w:color="auto"/>
        <w:right w:val="none" w:sz="0" w:space="0" w:color="auto"/>
      </w:divBdr>
    </w:div>
    <w:div w:id="1374697994">
      <w:bodyDiv w:val="1"/>
      <w:marLeft w:val="0"/>
      <w:marRight w:val="0"/>
      <w:marTop w:val="0"/>
      <w:marBottom w:val="0"/>
      <w:divBdr>
        <w:top w:val="none" w:sz="0" w:space="0" w:color="auto"/>
        <w:left w:val="none" w:sz="0" w:space="0" w:color="auto"/>
        <w:bottom w:val="none" w:sz="0" w:space="0" w:color="auto"/>
        <w:right w:val="none" w:sz="0" w:space="0" w:color="auto"/>
      </w:divBdr>
    </w:div>
    <w:div w:id="1375541309">
      <w:bodyDiv w:val="1"/>
      <w:marLeft w:val="0"/>
      <w:marRight w:val="0"/>
      <w:marTop w:val="0"/>
      <w:marBottom w:val="0"/>
      <w:divBdr>
        <w:top w:val="none" w:sz="0" w:space="0" w:color="auto"/>
        <w:left w:val="none" w:sz="0" w:space="0" w:color="auto"/>
        <w:bottom w:val="none" w:sz="0" w:space="0" w:color="auto"/>
        <w:right w:val="none" w:sz="0" w:space="0" w:color="auto"/>
      </w:divBdr>
    </w:div>
    <w:div w:id="1376346040">
      <w:bodyDiv w:val="1"/>
      <w:marLeft w:val="0"/>
      <w:marRight w:val="0"/>
      <w:marTop w:val="0"/>
      <w:marBottom w:val="0"/>
      <w:divBdr>
        <w:top w:val="none" w:sz="0" w:space="0" w:color="auto"/>
        <w:left w:val="none" w:sz="0" w:space="0" w:color="auto"/>
        <w:bottom w:val="none" w:sz="0" w:space="0" w:color="auto"/>
        <w:right w:val="none" w:sz="0" w:space="0" w:color="auto"/>
      </w:divBdr>
    </w:div>
    <w:div w:id="1376812808">
      <w:bodyDiv w:val="1"/>
      <w:marLeft w:val="0"/>
      <w:marRight w:val="0"/>
      <w:marTop w:val="0"/>
      <w:marBottom w:val="0"/>
      <w:divBdr>
        <w:top w:val="none" w:sz="0" w:space="0" w:color="auto"/>
        <w:left w:val="none" w:sz="0" w:space="0" w:color="auto"/>
        <w:bottom w:val="none" w:sz="0" w:space="0" w:color="auto"/>
        <w:right w:val="none" w:sz="0" w:space="0" w:color="auto"/>
      </w:divBdr>
    </w:div>
    <w:div w:id="1379351586">
      <w:bodyDiv w:val="1"/>
      <w:marLeft w:val="0"/>
      <w:marRight w:val="0"/>
      <w:marTop w:val="0"/>
      <w:marBottom w:val="0"/>
      <w:divBdr>
        <w:top w:val="none" w:sz="0" w:space="0" w:color="auto"/>
        <w:left w:val="none" w:sz="0" w:space="0" w:color="auto"/>
        <w:bottom w:val="none" w:sz="0" w:space="0" w:color="auto"/>
        <w:right w:val="none" w:sz="0" w:space="0" w:color="auto"/>
      </w:divBdr>
    </w:div>
    <w:div w:id="1380205053">
      <w:bodyDiv w:val="1"/>
      <w:marLeft w:val="0"/>
      <w:marRight w:val="0"/>
      <w:marTop w:val="0"/>
      <w:marBottom w:val="0"/>
      <w:divBdr>
        <w:top w:val="none" w:sz="0" w:space="0" w:color="auto"/>
        <w:left w:val="none" w:sz="0" w:space="0" w:color="auto"/>
        <w:bottom w:val="none" w:sz="0" w:space="0" w:color="auto"/>
        <w:right w:val="none" w:sz="0" w:space="0" w:color="auto"/>
      </w:divBdr>
    </w:div>
    <w:div w:id="1381321079">
      <w:bodyDiv w:val="1"/>
      <w:marLeft w:val="0"/>
      <w:marRight w:val="0"/>
      <w:marTop w:val="0"/>
      <w:marBottom w:val="0"/>
      <w:divBdr>
        <w:top w:val="none" w:sz="0" w:space="0" w:color="auto"/>
        <w:left w:val="none" w:sz="0" w:space="0" w:color="auto"/>
        <w:bottom w:val="none" w:sz="0" w:space="0" w:color="auto"/>
        <w:right w:val="none" w:sz="0" w:space="0" w:color="auto"/>
      </w:divBdr>
    </w:div>
    <w:div w:id="1381902036">
      <w:bodyDiv w:val="1"/>
      <w:marLeft w:val="0"/>
      <w:marRight w:val="0"/>
      <w:marTop w:val="0"/>
      <w:marBottom w:val="0"/>
      <w:divBdr>
        <w:top w:val="none" w:sz="0" w:space="0" w:color="auto"/>
        <w:left w:val="none" w:sz="0" w:space="0" w:color="auto"/>
        <w:bottom w:val="none" w:sz="0" w:space="0" w:color="auto"/>
        <w:right w:val="none" w:sz="0" w:space="0" w:color="auto"/>
      </w:divBdr>
    </w:div>
    <w:div w:id="1386371797">
      <w:bodyDiv w:val="1"/>
      <w:marLeft w:val="0"/>
      <w:marRight w:val="0"/>
      <w:marTop w:val="0"/>
      <w:marBottom w:val="0"/>
      <w:divBdr>
        <w:top w:val="none" w:sz="0" w:space="0" w:color="auto"/>
        <w:left w:val="none" w:sz="0" w:space="0" w:color="auto"/>
        <w:bottom w:val="none" w:sz="0" w:space="0" w:color="auto"/>
        <w:right w:val="none" w:sz="0" w:space="0" w:color="auto"/>
      </w:divBdr>
    </w:div>
    <w:div w:id="1387414680">
      <w:bodyDiv w:val="1"/>
      <w:marLeft w:val="0"/>
      <w:marRight w:val="0"/>
      <w:marTop w:val="0"/>
      <w:marBottom w:val="0"/>
      <w:divBdr>
        <w:top w:val="none" w:sz="0" w:space="0" w:color="auto"/>
        <w:left w:val="none" w:sz="0" w:space="0" w:color="auto"/>
        <w:bottom w:val="none" w:sz="0" w:space="0" w:color="auto"/>
        <w:right w:val="none" w:sz="0" w:space="0" w:color="auto"/>
      </w:divBdr>
    </w:div>
    <w:div w:id="1388989467">
      <w:bodyDiv w:val="1"/>
      <w:marLeft w:val="0"/>
      <w:marRight w:val="0"/>
      <w:marTop w:val="0"/>
      <w:marBottom w:val="0"/>
      <w:divBdr>
        <w:top w:val="none" w:sz="0" w:space="0" w:color="auto"/>
        <w:left w:val="none" w:sz="0" w:space="0" w:color="auto"/>
        <w:bottom w:val="none" w:sz="0" w:space="0" w:color="auto"/>
        <w:right w:val="none" w:sz="0" w:space="0" w:color="auto"/>
      </w:divBdr>
    </w:div>
    <w:div w:id="1389959396">
      <w:bodyDiv w:val="1"/>
      <w:marLeft w:val="0"/>
      <w:marRight w:val="0"/>
      <w:marTop w:val="0"/>
      <w:marBottom w:val="0"/>
      <w:divBdr>
        <w:top w:val="none" w:sz="0" w:space="0" w:color="auto"/>
        <w:left w:val="none" w:sz="0" w:space="0" w:color="auto"/>
        <w:bottom w:val="none" w:sz="0" w:space="0" w:color="auto"/>
        <w:right w:val="none" w:sz="0" w:space="0" w:color="auto"/>
      </w:divBdr>
    </w:div>
    <w:div w:id="1390224532">
      <w:bodyDiv w:val="1"/>
      <w:marLeft w:val="0"/>
      <w:marRight w:val="0"/>
      <w:marTop w:val="0"/>
      <w:marBottom w:val="0"/>
      <w:divBdr>
        <w:top w:val="none" w:sz="0" w:space="0" w:color="auto"/>
        <w:left w:val="none" w:sz="0" w:space="0" w:color="auto"/>
        <w:bottom w:val="none" w:sz="0" w:space="0" w:color="auto"/>
        <w:right w:val="none" w:sz="0" w:space="0" w:color="auto"/>
      </w:divBdr>
    </w:div>
    <w:div w:id="1390349277">
      <w:bodyDiv w:val="1"/>
      <w:marLeft w:val="0"/>
      <w:marRight w:val="0"/>
      <w:marTop w:val="0"/>
      <w:marBottom w:val="0"/>
      <w:divBdr>
        <w:top w:val="none" w:sz="0" w:space="0" w:color="auto"/>
        <w:left w:val="none" w:sz="0" w:space="0" w:color="auto"/>
        <w:bottom w:val="none" w:sz="0" w:space="0" w:color="auto"/>
        <w:right w:val="none" w:sz="0" w:space="0" w:color="auto"/>
      </w:divBdr>
    </w:div>
    <w:div w:id="1390885049">
      <w:bodyDiv w:val="1"/>
      <w:marLeft w:val="0"/>
      <w:marRight w:val="0"/>
      <w:marTop w:val="0"/>
      <w:marBottom w:val="0"/>
      <w:divBdr>
        <w:top w:val="none" w:sz="0" w:space="0" w:color="auto"/>
        <w:left w:val="none" w:sz="0" w:space="0" w:color="auto"/>
        <w:bottom w:val="none" w:sz="0" w:space="0" w:color="auto"/>
        <w:right w:val="none" w:sz="0" w:space="0" w:color="auto"/>
      </w:divBdr>
    </w:div>
    <w:div w:id="1394045593">
      <w:bodyDiv w:val="1"/>
      <w:marLeft w:val="0"/>
      <w:marRight w:val="0"/>
      <w:marTop w:val="0"/>
      <w:marBottom w:val="0"/>
      <w:divBdr>
        <w:top w:val="none" w:sz="0" w:space="0" w:color="auto"/>
        <w:left w:val="none" w:sz="0" w:space="0" w:color="auto"/>
        <w:bottom w:val="none" w:sz="0" w:space="0" w:color="auto"/>
        <w:right w:val="none" w:sz="0" w:space="0" w:color="auto"/>
      </w:divBdr>
      <w:divsChild>
        <w:div w:id="853691264">
          <w:marLeft w:val="480"/>
          <w:marRight w:val="0"/>
          <w:marTop w:val="0"/>
          <w:marBottom w:val="0"/>
          <w:divBdr>
            <w:top w:val="none" w:sz="0" w:space="0" w:color="auto"/>
            <w:left w:val="none" w:sz="0" w:space="0" w:color="auto"/>
            <w:bottom w:val="none" w:sz="0" w:space="0" w:color="auto"/>
            <w:right w:val="none" w:sz="0" w:space="0" w:color="auto"/>
          </w:divBdr>
        </w:div>
        <w:div w:id="348334943">
          <w:marLeft w:val="480"/>
          <w:marRight w:val="0"/>
          <w:marTop w:val="0"/>
          <w:marBottom w:val="0"/>
          <w:divBdr>
            <w:top w:val="none" w:sz="0" w:space="0" w:color="auto"/>
            <w:left w:val="none" w:sz="0" w:space="0" w:color="auto"/>
            <w:bottom w:val="none" w:sz="0" w:space="0" w:color="auto"/>
            <w:right w:val="none" w:sz="0" w:space="0" w:color="auto"/>
          </w:divBdr>
        </w:div>
        <w:div w:id="2085644736">
          <w:marLeft w:val="480"/>
          <w:marRight w:val="0"/>
          <w:marTop w:val="0"/>
          <w:marBottom w:val="0"/>
          <w:divBdr>
            <w:top w:val="none" w:sz="0" w:space="0" w:color="auto"/>
            <w:left w:val="none" w:sz="0" w:space="0" w:color="auto"/>
            <w:bottom w:val="none" w:sz="0" w:space="0" w:color="auto"/>
            <w:right w:val="none" w:sz="0" w:space="0" w:color="auto"/>
          </w:divBdr>
        </w:div>
        <w:div w:id="380322850">
          <w:marLeft w:val="480"/>
          <w:marRight w:val="0"/>
          <w:marTop w:val="0"/>
          <w:marBottom w:val="0"/>
          <w:divBdr>
            <w:top w:val="none" w:sz="0" w:space="0" w:color="auto"/>
            <w:left w:val="none" w:sz="0" w:space="0" w:color="auto"/>
            <w:bottom w:val="none" w:sz="0" w:space="0" w:color="auto"/>
            <w:right w:val="none" w:sz="0" w:space="0" w:color="auto"/>
          </w:divBdr>
        </w:div>
        <w:div w:id="2070612565">
          <w:marLeft w:val="480"/>
          <w:marRight w:val="0"/>
          <w:marTop w:val="0"/>
          <w:marBottom w:val="0"/>
          <w:divBdr>
            <w:top w:val="none" w:sz="0" w:space="0" w:color="auto"/>
            <w:left w:val="none" w:sz="0" w:space="0" w:color="auto"/>
            <w:bottom w:val="none" w:sz="0" w:space="0" w:color="auto"/>
            <w:right w:val="none" w:sz="0" w:space="0" w:color="auto"/>
          </w:divBdr>
        </w:div>
        <w:div w:id="1479229117">
          <w:marLeft w:val="480"/>
          <w:marRight w:val="0"/>
          <w:marTop w:val="0"/>
          <w:marBottom w:val="0"/>
          <w:divBdr>
            <w:top w:val="none" w:sz="0" w:space="0" w:color="auto"/>
            <w:left w:val="none" w:sz="0" w:space="0" w:color="auto"/>
            <w:bottom w:val="none" w:sz="0" w:space="0" w:color="auto"/>
            <w:right w:val="none" w:sz="0" w:space="0" w:color="auto"/>
          </w:divBdr>
        </w:div>
        <w:div w:id="2120100486">
          <w:marLeft w:val="480"/>
          <w:marRight w:val="0"/>
          <w:marTop w:val="0"/>
          <w:marBottom w:val="0"/>
          <w:divBdr>
            <w:top w:val="none" w:sz="0" w:space="0" w:color="auto"/>
            <w:left w:val="none" w:sz="0" w:space="0" w:color="auto"/>
            <w:bottom w:val="none" w:sz="0" w:space="0" w:color="auto"/>
            <w:right w:val="none" w:sz="0" w:space="0" w:color="auto"/>
          </w:divBdr>
        </w:div>
        <w:div w:id="1932814625">
          <w:marLeft w:val="480"/>
          <w:marRight w:val="0"/>
          <w:marTop w:val="0"/>
          <w:marBottom w:val="0"/>
          <w:divBdr>
            <w:top w:val="none" w:sz="0" w:space="0" w:color="auto"/>
            <w:left w:val="none" w:sz="0" w:space="0" w:color="auto"/>
            <w:bottom w:val="none" w:sz="0" w:space="0" w:color="auto"/>
            <w:right w:val="none" w:sz="0" w:space="0" w:color="auto"/>
          </w:divBdr>
        </w:div>
        <w:div w:id="971249568">
          <w:marLeft w:val="480"/>
          <w:marRight w:val="0"/>
          <w:marTop w:val="0"/>
          <w:marBottom w:val="0"/>
          <w:divBdr>
            <w:top w:val="none" w:sz="0" w:space="0" w:color="auto"/>
            <w:left w:val="none" w:sz="0" w:space="0" w:color="auto"/>
            <w:bottom w:val="none" w:sz="0" w:space="0" w:color="auto"/>
            <w:right w:val="none" w:sz="0" w:space="0" w:color="auto"/>
          </w:divBdr>
        </w:div>
        <w:div w:id="1604604792">
          <w:marLeft w:val="480"/>
          <w:marRight w:val="0"/>
          <w:marTop w:val="0"/>
          <w:marBottom w:val="0"/>
          <w:divBdr>
            <w:top w:val="none" w:sz="0" w:space="0" w:color="auto"/>
            <w:left w:val="none" w:sz="0" w:space="0" w:color="auto"/>
            <w:bottom w:val="none" w:sz="0" w:space="0" w:color="auto"/>
            <w:right w:val="none" w:sz="0" w:space="0" w:color="auto"/>
          </w:divBdr>
        </w:div>
        <w:div w:id="1342126346">
          <w:marLeft w:val="480"/>
          <w:marRight w:val="0"/>
          <w:marTop w:val="0"/>
          <w:marBottom w:val="0"/>
          <w:divBdr>
            <w:top w:val="none" w:sz="0" w:space="0" w:color="auto"/>
            <w:left w:val="none" w:sz="0" w:space="0" w:color="auto"/>
            <w:bottom w:val="none" w:sz="0" w:space="0" w:color="auto"/>
            <w:right w:val="none" w:sz="0" w:space="0" w:color="auto"/>
          </w:divBdr>
        </w:div>
        <w:div w:id="1035352677">
          <w:marLeft w:val="480"/>
          <w:marRight w:val="0"/>
          <w:marTop w:val="0"/>
          <w:marBottom w:val="0"/>
          <w:divBdr>
            <w:top w:val="none" w:sz="0" w:space="0" w:color="auto"/>
            <w:left w:val="none" w:sz="0" w:space="0" w:color="auto"/>
            <w:bottom w:val="none" w:sz="0" w:space="0" w:color="auto"/>
            <w:right w:val="none" w:sz="0" w:space="0" w:color="auto"/>
          </w:divBdr>
        </w:div>
        <w:div w:id="1014529571">
          <w:marLeft w:val="480"/>
          <w:marRight w:val="0"/>
          <w:marTop w:val="0"/>
          <w:marBottom w:val="0"/>
          <w:divBdr>
            <w:top w:val="none" w:sz="0" w:space="0" w:color="auto"/>
            <w:left w:val="none" w:sz="0" w:space="0" w:color="auto"/>
            <w:bottom w:val="none" w:sz="0" w:space="0" w:color="auto"/>
            <w:right w:val="none" w:sz="0" w:space="0" w:color="auto"/>
          </w:divBdr>
        </w:div>
        <w:div w:id="1135827659">
          <w:marLeft w:val="480"/>
          <w:marRight w:val="0"/>
          <w:marTop w:val="0"/>
          <w:marBottom w:val="0"/>
          <w:divBdr>
            <w:top w:val="none" w:sz="0" w:space="0" w:color="auto"/>
            <w:left w:val="none" w:sz="0" w:space="0" w:color="auto"/>
            <w:bottom w:val="none" w:sz="0" w:space="0" w:color="auto"/>
            <w:right w:val="none" w:sz="0" w:space="0" w:color="auto"/>
          </w:divBdr>
        </w:div>
        <w:div w:id="1245871753">
          <w:marLeft w:val="480"/>
          <w:marRight w:val="0"/>
          <w:marTop w:val="0"/>
          <w:marBottom w:val="0"/>
          <w:divBdr>
            <w:top w:val="none" w:sz="0" w:space="0" w:color="auto"/>
            <w:left w:val="none" w:sz="0" w:space="0" w:color="auto"/>
            <w:bottom w:val="none" w:sz="0" w:space="0" w:color="auto"/>
            <w:right w:val="none" w:sz="0" w:space="0" w:color="auto"/>
          </w:divBdr>
        </w:div>
        <w:div w:id="2055345237">
          <w:marLeft w:val="480"/>
          <w:marRight w:val="0"/>
          <w:marTop w:val="0"/>
          <w:marBottom w:val="0"/>
          <w:divBdr>
            <w:top w:val="none" w:sz="0" w:space="0" w:color="auto"/>
            <w:left w:val="none" w:sz="0" w:space="0" w:color="auto"/>
            <w:bottom w:val="none" w:sz="0" w:space="0" w:color="auto"/>
            <w:right w:val="none" w:sz="0" w:space="0" w:color="auto"/>
          </w:divBdr>
        </w:div>
        <w:div w:id="114374963">
          <w:marLeft w:val="480"/>
          <w:marRight w:val="0"/>
          <w:marTop w:val="0"/>
          <w:marBottom w:val="0"/>
          <w:divBdr>
            <w:top w:val="none" w:sz="0" w:space="0" w:color="auto"/>
            <w:left w:val="none" w:sz="0" w:space="0" w:color="auto"/>
            <w:bottom w:val="none" w:sz="0" w:space="0" w:color="auto"/>
            <w:right w:val="none" w:sz="0" w:space="0" w:color="auto"/>
          </w:divBdr>
        </w:div>
        <w:div w:id="1799951852">
          <w:marLeft w:val="480"/>
          <w:marRight w:val="0"/>
          <w:marTop w:val="0"/>
          <w:marBottom w:val="0"/>
          <w:divBdr>
            <w:top w:val="none" w:sz="0" w:space="0" w:color="auto"/>
            <w:left w:val="none" w:sz="0" w:space="0" w:color="auto"/>
            <w:bottom w:val="none" w:sz="0" w:space="0" w:color="auto"/>
            <w:right w:val="none" w:sz="0" w:space="0" w:color="auto"/>
          </w:divBdr>
        </w:div>
        <w:div w:id="468203956">
          <w:marLeft w:val="480"/>
          <w:marRight w:val="0"/>
          <w:marTop w:val="0"/>
          <w:marBottom w:val="0"/>
          <w:divBdr>
            <w:top w:val="none" w:sz="0" w:space="0" w:color="auto"/>
            <w:left w:val="none" w:sz="0" w:space="0" w:color="auto"/>
            <w:bottom w:val="none" w:sz="0" w:space="0" w:color="auto"/>
            <w:right w:val="none" w:sz="0" w:space="0" w:color="auto"/>
          </w:divBdr>
        </w:div>
        <w:div w:id="1158616131">
          <w:marLeft w:val="480"/>
          <w:marRight w:val="0"/>
          <w:marTop w:val="0"/>
          <w:marBottom w:val="0"/>
          <w:divBdr>
            <w:top w:val="none" w:sz="0" w:space="0" w:color="auto"/>
            <w:left w:val="none" w:sz="0" w:space="0" w:color="auto"/>
            <w:bottom w:val="none" w:sz="0" w:space="0" w:color="auto"/>
            <w:right w:val="none" w:sz="0" w:space="0" w:color="auto"/>
          </w:divBdr>
        </w:div>
        <w:div w:id="1829706810">
          <w:marLeft w:val="480"/>
          <w:marRight w:val="0"/>
          <w:marTop w:val="0"/>
          <w:marBottom w:val="0"/>
          <w:divBdr>
            <w:top w:val="none" w:sz="0" w:space="0" w:color="auto"/>
            <w:left w:val="none" w:sz="0" w:space="0" w:color="auto"/>
            <w:bottom w:val="none" w:sz="0" w:space="0" w:color="auto"/>
            <w:right w:val="none" w:sz="0" w:space="0" w:color="auto"/>
          </w:divBdr>
        </w:div>
        <w:div w:id="1739131255">
          <w:marLeft w:val="480"/>
          <w:marRight w:val="0"/>
          <w:marTop w:val="0"/>
          <w:marBottom w:val="0"/>
          <w:divBdr>
            <w:top w:val="none" w:sz="0" w:space="0" w:color="auto"/>
            <w:left w:val="none" w:sz="0" w:space="0" w:color="auto"/>
            <w:bottom w:val="none" w:sz="0" w:space="0" w:color="auto"/>
            <w:right w:val="none" w:sz="0" w:space="0" w:color="auto"/>
          </w:divBdr>
        </w:div>
        <w:div w:id="763037273">
          <w:marLeft w:val="480"/>
          <w:marRight w:val="0"/>
          <w:marTop w:val="0"/>
          <w:marBottom w:val="0"/>
          <w:divBdr>
            <w:top w:val="none" w:sz="0" w:space="0" w:color="auto"/>
            <w:left w:val="none" w:sz="0" w:space="0" w:color="auto"/>
            <w:bottom w:val="none" w:sz="0" w:space="0" w:color="auto"/>
            <w:right w:val="none" w:sz="0" w:space="0" w:color="auto"/>
          </w:divBdr>
        </w:div>
        <w:div w:id="251863243">
          <w:marLeft w:val="480"/>
          <w:marRight w:val="0"/>
          <w:marTop w:val="0"/>
          <w:marBottom w:val="0"/>
          <w:divBdr>
            <w:top w:val="none" w:sz="0" w:space="0" w:color="auto"/>
            <w:left w:val="none" w:sz="0" w:space="0" w:color="auto"/>
            <w:bottom w:val="none" w:sz="0" w:space="0" w:color="auto"/>
            <w:right w:val="none" w:sz="0" w:space="0" w:color="auto"/>
          </w:divBdr>
        </w:div>
        <w:div w:id="223100218">
          <w:marLeft w:val="480"/>
          <w:marRight w:val="0"/>
          <w:marTop w:val="0"/>
          <w:marBottom w:val="0"/>
          <w:divBdr>
            <w:top w:val="none" w:sz="0" w:space="0" w:color="auto"/>
            <w:left w:val="none" w:sz="0" w:space="0" w:color="auto"/>
            <w:bottom w:val="none" w:sz="0" w:space="0" w:color="auto"/>
            <w:right w:val="none" w:sz="0" w:space="0" w:color="auto"/>
          </w:divBdr>
        </w:div>
        <w:div w:id="1906910630">
          <w:marLeft w:val="480"/>
          <w:marRight w:val="0"/>
          <w:marTop w:val="0"/>
          <w:marBottom w:val="0"/>
          <w:divBdr>
            <w:top w:val="none" w:sz="0" w:space="0" w:color="auto"/>
            <w:left w:val="none" w:sz="0" w:space="0" w:color="auto"/>
            <w:bottom w:val="none" w:sz="0" w:space="0" w:color="auto"/>
            <w:right w:val="none" w:sz="0" w:space="0" w:color="auto"/>
          </w:divBdr>
        </w:div>
        <w:div w:id="1783038267">
          <w:marLeft w:val="480"/>
          <w:marRight w:val="0"/>
          <w:marTop w:val="0"/>
          <w:marBottom w:val="0"/>
          <w:divBdr>
            <w:top w:val="none" w:sz="0" w:space="0" w:color="auto"/>
            <w:left w:val="none" w:sz="0" w:space="0" w:color="auto"/>
            <w:bottom w:val="none" w:sz="0" w:space="0" w:color="auto"/>
            <w:right w:val="none" w:sz="0" w:space="0" w:color="auto"/>
          </w:divBdr>
        </w:div>
        <w:div w:id="976688579">
          <w:marLeft w:val="480"/>
          <w:marRight w:val="0"/>
          <w:marTop w:val="0"/>
          <w:marBottom w:val="0"/>
          <w:divBdr>
            <w:top w:val="none" w:sz="0" w:space="0" w:color="auto"/>
            <w:left w:val="none" w:sz="0" w:space="0" w:color="auto"/>
            <w:bottom w:val="none" w:sz="0" w:space="0" w:color="auto"/>
            <w:right w:val="none" w:sz="0" w:space="0" w:color="auto"/>
          </w:divBdr>
        </w:div>
        <w:div w:id="1951283231">
          <w:marLeft w:val="480"/>
          <w:marRight w:val="0"/>
          <w:marTop w:val="0"/>
          <w:marBottom w:val="0"/>
          <w:divBdr>
            <w:top w:val="none" w:sz="0" w:space="0" w:color="auto"/>
            <w:left w:val="none" w:sz="0" w:space="0" w:color="auto"/>
            <w:bottom w:val="none" w:sz="0" w:space="0" w:color="auto"/>
            <w:right w:val="none" w:sz="0" w:space="0" w:color="auto"/>
          </w:divBdr>
        </w:div>
        <w:div w:id="481772082">
          <w:marLeft w:val="480"/>
          <w:marRight w:val="0"/>
          <w:marTop w:val="0"/>
          <w:marBottom w:val="0"/>
          <w:divBdr>
            <w:top w:val="none" w:sz="0" w:space="0" w:color="auto"/>
            <w:left w:val="none" w:sz="0" w:space="0" w:color="auto"/>
            <w:bottom w:val="none" w:sz="0" w:space="0" w:color="auto"/>
            <w:right w:val="none" w:sz="0" w:space="0" w:color="auto"/>
          </w:divBdr>
        </w:div>
        <w:div w:id="487330632">
          <w:marLeft w:val="480"/>
          <w:marRight w:val="0"/>
          <w:marTop w:val="0"/>
          <w:marBottom w:val="0"/>
          <w:divBdr>
            <w:top w:val="none" w:sz="0" w:space="0" w:color="auto"/>
            <w:left w:val="none" w:sz="0" w:space="0" w:color="auto"/>
            <w:bottom w:val="none" w:sz="0" w:space="0" w:color="auto"/>
            <w:right w:val="none" w:sz="0" w:space="0" w:color="auto"/>
          </w:divBdr>
        </w:div>
        <w:div w:id="1255237022">
          <w:marLeft w:val="480"/>
          <w:marRight w:val="0"/>
          <w:marTop w:val="0"/>
          <w:marBottom w:val="0"/>
          <w:divBdr>
            <w:top w:val="none" w:sz="0" w:space="0" w:color="auto"/>
            <w:left w:val="none" w:sz="0" w:space="0" w:color="auto"/>
            <w:bottom w:val="none" w:sz="0" w:space="0" w:color="auto"/>
            <w:right w:val="none" w:sz="0" w:space="0" w:color="auto"/>
          </w:divBdr>
        </w:div>
        <w:div w:id="2068795917">
          <w:marLeft w:val="480"/>
          <w:marRight w:val="0"/>
          <w:marTop w:val="0"/>
          <w:marBottom w:val="0"/>
          <w:divBdr>
            <w:top w:val="none" w:sz="0" w:space="0" w:color="auto"/>
            <w:left w:val="none" w:sz="0" w:space="0" w:color="auto"/>
            <w:bottom w:val="none" w:sz="0" w:space="0" w:color="auto"/>
            <w:right w:val="none" w:sz="0" w:space="0" w:color="auto"/>
          </w:divBdr>
        </w:div>
        <w:div w:id="1839999275">
          <w:marLeft w:val="480"/>
          <w:marRight w:val="0"/>
          <w:marTop w:val="0"/>
          <w:marBottom w:val="0"/>
          <w:divBdr>
            <w:top w:val="none" w:sz="0" w:space="0" w:color="auto"/>
            <w:left w:val="none" w:sz="0" w:space="0" w:color="auto"/>
            <w:bottom w:val="none" w:sz="0" w:space="0" w:color="auto"/>
            <w:right w:val="none" w:sz="0" w:space="0" w:color="auto"/>
          </w:divBdr>
        </w:div>
        <w:div w:id="1961765165">
          <w:marLeft w:val="480"/>
          <w:marRight w:val="0"/>
          <w:marTop w:val="0"/>
          <w:marBottom w:val="0"/>
          <w:divBdr>
            <w:top w:val="none" w:sz="0" w:space="0" w:color="auto"/>
            <w:left w:val="none" w:sz="0" w:space="0" w:color="auto"/>
            <w:bottom w:val="none" w:sz="0" w:space="0" w:color="auto"/>
            <w:right w:val="none" w:sz="0" w:space="0" w:color="auto"/>
          </w:divBdr>
        </w:div>
        <w:div w:id="1219560200">
          <w:marLeft w:val="480"/>
          <w:marRight w:val="0"/>
          <w:marTop w:val="0"/>
          <w:marBottom w:val="0"/>
          <w:divBdr>
            <w:top w:val="none" w:sz="0" w:space="0" w:color="auto"/>
            <w:left w:val="none" w:sz="0" w:space="0" w:color="auto"/>
            <w:bottom w:val="none" w:sz="0" w:space="0" w:color="auto"/>
            <w:right w:val="none" w:sz="0" w:space="0" w:color="auto"/>
          </w:divBdr>
        </w:div>
        <w:div w:id="1384913456">
          <w:marLeft w:val="480"/>
          <w:marRight w:val="0"/>
          <w:marTop w:val="0"/>
          <w:marBottom w:val="0"/>
          <w:divBdr>
            <w:top w:val="none" w:sz="0" w:space="0" w:color="auto"/>
            <w:left w:val="none" w:sz="0" w:space="0" w:color="auto"/>
            <w:bottom w:val="none" w:sz="0" w:space="0" w:color="auto"/>
            <w:right w:val="none" w:sz="0" w:space="0" w:color="auto"/>
          </w:divBdr>
        </w:div>
        <w:div w:id="956253329">
          <w:marLeft w:val="480"/>
          <w:marRight w:val="0"/>
          <w:marTop w:val="0"/>
          <w:marBottom w:val="0"/>
          <w:divBdr>
            <w:top w:val="none" w:sz="0" w:space="0" w:color="auto"/>
            <w:left w:val="none" w:sz="0" w:space="0" w:color="auto"/>
            <w:bottom w:val="none" w:sz="0" w:space="0" w:color="auto"/>
            <w:right w:val="none" w:sz="0" w:space="0" w:color="auto"/>
          </w:divBdr>
        </w:div>
        <w:div w:id="20321863">
          <w:marLeft w:val="480"/>
          <w:marRight w:val="0"/>
          <w:marTop w:val="0"/>
          <w:marBottom w:val="0"/>
          <w:divBdr>
            <w:top w:val="none" w:sz="0" w:space="0" w:color="auto"/>
            <w:left w:val="none" w:sz="0" w:space="0" w:color="auto"/>
            <w:bottom w:val="none" w:sz="0" w:space="0" w:color="auto"/>
            <w:right w:val="none" w:sz="0" w:space="0" w:color="auto"/>
          </w:divBdr>
        </w:div>
        <w:div w:id="609124181">
          <w:marLeft w:val="480"/>
          <w:marRight w:val="0"/>
          <w:marTop w:val="0"/>
          <w:marBottom w:val="0"/>
          <w:divBdr>
            <w:top w:val="none" w:sz="0" w:space="0" w:color="auto"/>
            <w:left w:val="none" w:sz="0" w:space="0" w:color="auto"/>
            <w:bottom w:val="none" w:sz="0" w:space="0" w:color="auto"/>
            <w:right w:val="none" w:sz="0" w:space="0" w:color="auto"/>
          </w:divBdr>
        </w:div>
        <w:div w:id="2093315483">
          <w:marLeft w:val="480"/>
          <w:marRight w:val="0"/>
          <w:marTop w:val="0"/>
          <w:marBottom w:val="0"/>
          <w:divBdr>
            <w:top w:val="none" w:sz="0" w:space="0" w:color="auto"/>
            <w:left w:val="none" w:sz="0" w:space="0" w:color="auto"/>
            <w:bottom w:val="none" w:sz="0" w:space="0" w:color="auto"/>
            <w:right w:val="none" w:sz="0" w:space="0" w:color="auto"/>
          </w:divBdr>
        </w:div>
        <w:div w:id="1656641443">
          <w:marLeft w:val="480"/>
          <w:marRight w:val="0"/>
          <w:marTop w:val="0"/>
          <w:marBottom w:val="0"/>
          <w:divBdr>
            <w:top w:val="none" w:sz="0" w:space="0" w:color="auto"/>
            <w:left w:val="none" w:sz="0" w:space="0" w:color="auto"/>
            <w:bottom w:val="none" w:sz="0" w:space="0" w:color="auto"/>
            <w:right w:val="none" w:sz="0" w:space="0" w:color="auto"/>
          </w:divBdr>
        </w:div>
        <w:div w:id="648292255">
          <w:marLeft w:val="480"/>
          <w:marRight w:val="0"/>
          <w:marTop w:val="0"/>
          <w:marBottom w:val="0"/>
          <w:divBdr>
            <w:top w:val="none" w:sz="0" w:space="0" w:color="auto"/>
            <w:left w:val="none" w:sz="0" w:space="0" w:color="auto"/>
            <w:bottom w:val="none" w:sz="0" w:space="0" w:color="auto"/>
            <w:right w:val="none" w:sz="0" w:space="0" w:color="auto"/>
          </w:divBdr>
        </w:div>
        <w:div w:id="622003125">
          <w:marLeft w:val="480"/>
          <w:marRight w:val="0"/>
          <w:marTop w:val="0"/>
          <w:marBottom w:val="0"/>
          <w:divBdr>
            <w:top w:val="none" w:sz="0" w:space="0" w:color="auto"/>
            <w:left w:val="none" w:sz="0" w:space="0" w:color="auto"/>
            <w:bottom w:val="none" w:sz="0" w:space="0" w:color="auto"/>
            <w:right w:val="none" w:sz="0" w:space="0" w:color="auto"/>
          </w:divBdr>
        </w:div>
        <w:div w:id="1249998232">
          <w:marLeft w:val="480"/>
          <w:marRight w:val="0"/>
          <w:marTop w:val="0"/>
          <w:marBottom w:val="0"/>
          <w:divBdr>
            <w:top w:val="none" w:sz="0" w:space="0" w:color="auto"/>
            <w:left w:val="none" w:sz="0" w:space="0" w:color="auto"/>
            <w:bottom w:val="none" w:sz="0" w:space="0" w:color="auto"/>
            <w:right w:val="none" w:sz="0" w:space="0" w:color="auto"/>
          </w:divBdr>
        </w:div>
        <w:div w:id="1837766721">
          <w:marLeft w:val="480"/>
          <w:marRight w:val="0"/>
          <w:marTop w:val="0"/>
          <w:marBottom w:val="0"/>
          <w:divBdr>
            <w:top w:val="none" w:sz="0" w:space="0" w:color="auto"/>
            <w:left w:val="none" w:sz="0" w:space="0" w:color="auto"/>
            <w:bottom w:val="none" w:sz="0" w:space="0" w:color="auto"/>
            <w:right w:val="none" w:sz="0" w:space="0" w:color="auto"/>
          </w:divBdr>
        </w:div>
        <w:div w:id="63383908">
          <w:marLeft w:val="480"/>
          <w:marRight w:val="0"/>
          <w:marTop w:val="0"/>
          <w:marBottom w:val="0"/>
          <w:divBdr>
            <w:top w:val="none" w:sz="0" w:space="0" w:color="auto"/>
            <w:left w:val="none" w:sz="0" w:space="0" w:color="auto"/>
            <w:bottom w:val="none" w:sz="0" w:space="0" w:color="auto"/>
            <w:right w:val="none" w:sz="0" w:space="0" w:color="auto"/>
          </w:divBdr>
        </w:div>
        <w:div w:id="1767920384">
          <w:marLeft w:val="480"/>
          <w:marRight w:val="0"/>
          <w:marTop w:val="0"/>
          <w:marBottom w:val="0"/>
          <w:divBdr>
            <w:top w:val="none" w:sz="0" w:space="0" w:color="auto"/>
            <w:left w:val="none" w:sz="0" w:space="0" w:color="auto"/>
            <w:bottom w:val="none" w:sz="0" w:space="0" w:color="auto"/>
            <w:right w:val="none" w:sz="0" w:space="0" w:color="auto"/>
          </w:divBdr>
        </w:div>
        <w:div w:id="893932978">
          <w:marLeft w:val="480"/>
          <w:marRight w:val="0"/>
          <w:marTop w:val="0"/>
          <w:marBottom w:val="0"/>
          <w:divBdr>
            <w:top w:val="none" w:sz="0" w:space="0" w:color="auto"/>
            <w:left w:val="none" w:sz="0" w:space="0" w:color="auto"/>
            <w:bottom w:val="none" w:sz="0" w:space="0" w:color="auto"/>
            <w:right w:val="none" w:sz="0" w:space="0" w:color="auto"/>
          </w:divBdr>
        </w:div>
        <w:div w:id="525409714">
          <w:marLeft w:val="480"/>
          <w:marRight w:val="0"/>
          <w:marTop w:val="0"/>
          <w:marBottom w:val="0"/>
          <w:divBdr>
            <w:top w:val="none" w:sz="0" w:space="0" w:color="auto"/>
            <w:left w:val="none" w:sz="0" w:space="0" w:color="auto"/>
            <w:bottom w:val="none" w:sz="0" w:space="0" w:color="auto"/>
            <w:right w:val="none" w:sz="0" w:space="0" w:color="auto"/>
          </w:divBdr>
        </w:div>
        <w:div w:id="1249920392">
          <w:marLeft w:val="480"/>
          <w:marRight w:val="0"/>
          <w:marTop w:val="0"/>
          <w:marBottom w:val="0"/>
          <w:divBdr>
            <w:top w:val="none" w:sz="0" w:space="0" w:color="auto"/>
            <w:left w:val="none" w:sz="0" w:space="0" w:color="auto"/>
            <w:bottom w:val="none" w:sz="0" w:space="0" w:color="auto"/>
            <w:right w:val="none" w:sz="0" w:space="0" w:color="auto"/>
          </w:divBdr>
        </w:div>
        <w:div w:id="227418357">
          <w:marLeft w:val="480"/>
          <w:marRight w:val="0"/>
          <w:marTop w:val="0"/>
          <w:marBottom w:val="0"/>
          <w:divBdr>
            <w:top w:val="none" w:sz="0" w:space="0" w:color="auto"/>
            <w:left w:val="none" w:sz="0" w:space="0" w:color="auto"/>
            <w:bottom w:val="none" w:sz="0" w:space="0" w:color="auto"/>
            <w:right w:val="none" w:sz="0" w:space="0" w:color="auto"/>
          </w:divBdr>
        </w:div>
        <w:div w:id="1574705407">
          <w:marLeft w:val="480"/>
          <w:marRight w:val="0"/>
          <w:marTop w:val="0"/>
          <w:marBottom w:val="0"/>
          <w:divBdr>
            <w:top w:val="none" w:sz="0" w:space="0" w:color="auto"/>
            <w:left w:val="none" w:sz="0" w:space="0" w:color="auto"/>
            <w:bottom w:val="none" w:sz="0" w:space="0" w:color="auto"/>
            <w:right w:val="none" w:sz="0" w:space="0" w:color="auto"/>
          </w:divBdr>
        </w:div>
        <w:div w:id="1835797006">
          <w:marLeft w:val="480"/>
          <w:marRight w:val="0"/>
          <w:marTop w:val="0"/>
          <w:marBottom w:val="0"/>
          <w:divBdr>
            <w:top w:val="none" w:sz="0" w:space="0" w:color="auto"/>
            <w:left w:val="none" w:sz="0" w:space="0" w:color="auto"/>
            <w:bottom w:val="none" w:sz="0" w:space="0" w:color="auto"/>
            <w:right w:val="none" w:sz="0" w:space="0" w:color="auto"/>
          </w:divBdr>
        </w:div>
      </w:divsChild>
    </w:div>
    <w:div w:id="1394504432">
      <w:bodyDiv w:val="1"/>
      <w:marLeft w:val="0"/>
      <w:marRight w:val="0"/>
      <w:marTop w:val="0"/>
      <w:marBottom w:val="0"/>
      <w:divBdr>
        <w:top w:val="none" w:sz="0" w:space="0" w:color="auto"/>
        <w:left w:val="none" w:sz="0" w:space="0" w:color="auto"/>
        <w:bottom w:val="none" w:sz="0" w:space="0" w:color="auto"/>
        <w:right w:val="none" w:sz="0" w:space="0" w:color="auto"/>
      </w:divBdr>
    </w:div>
    <w:div w:id="1394542234">
      <w:bodyDiv w:val="1"/>
      <w:marLeft w:val="0"/>
      <w:marRight w:val="0"/>
      <w:marTop w:val="0"/>
      <w:marBottom w:val="0"/>
      <w:divBdr>
        <w:top w:val="none" w:sz="0" w:space="0" w:color="auto"/>
        <w:left w:val="none" w:sz="0" w:space="0" w:color="auto"/>
        <w:bottom w:val="none" w:sz="0" w:space="0" w:color="auto"/>
        <w:right w:val="none" w:sz="0" w:space="0" w:color="auto"/>
      </w:divBdr>
      <w:divsChild>
        <w:div w:id="502166822">
          <w:marLeft w:val="480"/>
          <w:marRight w:val="0"/>
          <w:marTop w:val="0"/>
          <w:marBottom w:val="0"/>
          <w:divBdr>
            <w:top w:val="none" w:sz="0" w:space="0" w:color="auto"/>
            <w:left w:val="none" w:sz="0" w:space="0" w:color="auto"/>
            <w:bottom w:val="none" w:sz="0" w:space="0" w:color="auto"/>
            <w:right w:val="none" w:sz="0" w:space="0" w:color="auto"/>
          </w:divBdr>
        </w:div>
        <w:div w:id="1695841075">
          <w:marLeft w:val="480"/>
          <w:marRight w:val="0"/>
          <w:marTop w:val="0"/>
          <w:marBottom w:val="0"/>
          <w:divBdr>
            <w:top w:val="none" w:sz="0" w:space="0" w:color="auto"/>
            <w:left w:val="none" w:sz="0" w:space="0" w:color="auto"/>
            <w:bottom w:val="none" w:sz="0" w:space="0" w:color="auto"/>
            <w:right w:val="none" w:sz="0" w:space="0" w:color="auto"/>
          </w:divBdr>
        </w:div>
        <w:div w:id="56514708">
          <w:marLeft w:val="480"/>
          <w:marRight w:val="0"/>
          <w:marTop w:val="0"/>
          <w:marBottom w:val="0"/>
          <w:divBdr>
            <w:top w:val="none" w:sz="0" w:space="0" w:color="auto"/>
            <w:left w:val="none" w:sz="0" w:space="0" w:color="auto"/>
            <w:bottom w:val="none" w:sz="0" w:space="0" w:color="auto"/>
            <w:right w:val="none" w:sz="0" w:space="0" w:color="auto"/>
          </w:divBdr>
        </w:div>
        <w:div w:id="929460202">
          <w:marLeft w:val="480"/>
          <w:marRight w:val="0"/>
          <w:marTop w:val="0"/>
          <w:marBottom w:val="0"/>
          <w:divBdr>
            <w:top w:val="none" w:sz="0" w:space="0" w:color="auto"/>
            <w:left w:val="none" w:sz="0" w:space="0" w:color="auto"/>
            <w:bottom w:val="none" w:sz="0" w:space="0" w:color="auto"/>
            <w:right w:val="none" w:sz="0" w:space="0" w:color="auto"/>
          </w:divBdr>
        </w:div>
        <w:div w:id="213541311">
          <w:marLeft w:val="480"/>
          <w:marRight w:val="0"/>
          <w:marTop w:val="0"/>
          <w:marBottom w:val="0"/>
          <w:divBdr>
            <w:top w:val="none" w:sz="0" w:space="0" w:color="auto"/>
            <w:left w:val="none" w:sz="0" w:space="0" w:color="auto"/>
            <w:bottom w:val="none" w:sz="0" w:space="0" w:color="auto"/>
            <w:right w:val="none" w:sz="0" w:space="0" w:color="auto"/>
          </w:divBdr>
        </w:div>
        <w:div w:id="325940026">
          <w:marLeft w:val="480"/>
          <w:marRight w:val="0"/>
          <w:marTop w:val="0"/>
          <w:marBottom w:val="0"/>
          <w:divBdr>
            <w:top w:val="none" w:sz="0" w:space="0" w:color="auto"/>
            <w:left w:val="none" w:sz="0" w:space="0" w:color="auto"/>
            <w:bottom w:val="none" w:sz="0" w:space="0" w:color="auto"/>
            <w:right w:val="none" w:sz="0" w:space="0" w:color="auto"/>
          </w:divBdr>
        </w:div>
        <w:div w:id="475681762">
          <w:marLeft w:val="480"/>
          <w:marRight w:val="0"/>
          <w:marTop w:val="0"/>
          <w:marBottom w:val="0"/>
          <w:divBdr>
            <w:top w:val="none" w:sz="0" w:space="0" w:color="auto"/>
            <w:left w:val="none" w:sz="0" w:space="0" w:color="auto"/>
            <w:bottom w:val="none" w:sz="0" w:space="0" w:color="auto"/>
            <w:right w:val="none" w:sz="0" w:space="0" w:color="auto"/>
          </w:divBdr>
        </w:div>
        <w:div w:id="368841255">
          <w:marLeft w:val="480"/>
          <w:marRight w:val="0"/>
          <w:marTop w:val="0"/>
          <w:marBottom w:val="0"/>
          <w:divBdr>
            <w:top w:val="none" w:sz="0" w:space="0" w:color="auto"/>
            <w:left w:val="none" w:sz="0" w:space="0" w:color="auto"/>
            <w:bottom w:val="none" w:sz="0" w:space="0" w:color="auto"/>
            <w:right w:val="none" w:sz="0" w:space="0" w:color="auto"/>
          </w:divBdr>
        </w:div>
        <w:div w:id="1887713203">
          <w:marLeft w:val="480"/>
          <w:marRight w:val="0"/>
          <w:marTop w:val="0"/>
          <w:marBottom w:val="0"/>
          <w:divBdr>
            <w:top w:val="none" w:sz="0" w:space="0" w:color="auto"/>
            <w:left w:val="none" w:sz="0" w:space="0" w:color="auto"/>
            <w:bottom w:val="none" w:sz="0" w:space="0" w:color="auto"/>
            <w:right w:val="none" w:sz="0" w:space="0" w:color="auto"/>
          </w:divBdr>
        </w:div>
        <w:div w:id="1617249343">
          <w:marLeft w:val="480"/>
          <w:marRight w:val="0"/>
          <w:marTop w:val="0"/>
          <w:marBottom w:val="0"/>
          <w:divBdr>
            <w:top w:val="none" w:sz="0" w:space="0" w:color="auto"/>
            <w:left w:val="none" w:sz="0" w:space="0" w:color="auto"/>
            <w:bottom w:val="none" w:sz="0" w:space="0" w:color="auto"/>
            <w:right w:val="none" w:sz="0" w:space="0" w:color="auto"/>
          </w:divBdr>
        </w:div>
        <w:div w:id="1245187354">
          <w:marLeft w:val="480"/>
          <w:marRight w:val="0"/>
          <w:marTop w:val="0"/>
          <w:marBottom w:val="0"/>
          <w:divBdr>
            <w:top w:val="none" w:sz="0" w:space="0" w:color="auto"/>
            <w:left w:val="none" w:sz="0" w:space="0" w:color="auto"/>
            <w:bottom w:val="none" w:sz="0" w:space="0" w:color="auto"/>
            <w:right w:val="none" w:sz="0" w:space="0" w:color="auto"/>
          </w:divBdr>
        </w:div>
        <w:div w:id="1013996937">
          <w:marLeft w:val="480"/>
          <w:marRight w:val="0"/>
          <w:marTop w:val="0"/>
          <w:marBottom w:val="0"/>
          <w:divBdr>
            <w:top w:val="none" w:sz="0" w:space="0" w:color="auto"/>
            <w:left w:val="none" w:sz="0" w:space="0" w:color="auto"/>
            <w:bottom w:val="none" w:sz="0" w:space="0" w:color="auto"/>
            <w:right w:val="none" w:sz="0" w:space="0" w:color="auto"/>
          </w:divBdr>
        </w:div>
        <w:div w:id="1730373248">
          <w:marLeft w:val="480"/>
          <w:marRight w:val="0"/>
          <w:marTop w:val="0"/>
          <w:marBottom w:val="0"/>
          <w:divBdr>
            <w:top w:val="none" w:sz="0" w:space="0" w:color="auto"/>
            <w:left w:val="none" w:sz="0" w:space="0" w:color="auto"/>
            <w:bottom w:val="none" w:sz="0" w:space="0" w:color="auto"/>
            <w:right w:val="none" w:sz="0" w:space="0" w:color="auto"/>
          </w:divBdr>
        </w:div>
        <w:div w:id="1670526534">
          <w:marLeft w:val="480"/>
          <w:marRight w:val="0"/>
          <w:marTop w:val="0"/>
          <w:marBottom w:val="0"/>
          <w:divBdr>
            <w:top w:val="none" w:sz="0" w:space="0" w:color="auto"/>
            <w:left w:val="none" w:sz="0" w:space="0" w:color="auto"/>
            <w:bottom w:val="none" w:sz="0" w:space="0" w:color="auto"/>
            <w:right w:val="none" w:sz="0" w:space="0" w:color="auto"/>
          </w:divBdr>
        </w:div>
        <w:div w:id="1044405878">
          <w:marLeft w:val="480"/>
          <w:marRight w:val="0"/>
          <w:marTop w:val="0"/>
          <w:marBottom w:val="0"/>
          <w:divBdr>
            <w:top w:val="none" w:sz="0" w:space="0" w:color="auto"/>
            <w:left w:val="none" w:sz="0" w:space="0" w:color="auto"/>
            <w:bottom w:val="none" w:sz="0" w:space="0" w:color="auto"/>
            <w:right w:val="none" w:sz="0" w:space="0" w:color="auto"/>
          </w:divBdr>
        </w:div>
        <w:div w:id="1968579966">
          <w:marLeft w:val="480"/>
          <w:marRight w:val="0"/>
          <w:marTop w:val="0"/>
          <w:marBottom w:val="0"/>
          <w:divBdr>
            <w:top w:val="none" w:sz="0" w:space="0" w:color="auto"/>
            <w:left w:val="none" w:sz="0" w:space="0" w:color="auto"/>
            <w:bottom w:val="none" w:sz="0" w:space="0" w:color="auto"/>
            <w:right w:val="none" w:sz="0" w:space="0" w:color="auto"/>
          </w:divBdr>
        </w:div>
        <w:div w:id="1803041812">
          <w:marLeft w:val="480"/>
          <w:marRight w:val="0"/>
          <w:marTop w:val="0"/>
          <w:marBottom w:val="0"/>
          <w:divBdr>
            <w:top w:val="none" w:sz="0" w:space="0" w:color="auto"/>
            <w:left w:val="none" w:sz="0" w:space="0" w:color="auto"/>
            <w:bottom w:val="none" w:sz="0" w:space="0" w:color="auto"/>
            <w:right w:val="none" w:sz="0" w:space="0" w:color="auto"/>
          </w:divBdr>
        </w:div>
        <w:div w:id="1535843660">
          <w:marLeft w:val="480"/>
          <w:marRight w:val="0"/>
          <w:marTop w:val="0"/>
          <w:marBottom w:val="0"/>
          <w:divBdr>
            <w:top w:val="none" w:sz="0" w:space="0" w:color="auto"/>
            <w:left w:val="none" w:sz="0" w:space="0" w:color="auto"/>
            <w:bottom w:val="none" w:sz="0" w:space="0" w:color="auto"/>
            <w:right w:val="none" w:sz="0" w:space="0" w:color="auto"/>
          </w:divBdr>
        </w:div>
        <w:div w:id="1969966126">
          <w:marLeft w:val="480"/>
          <w:marRight w:val="0"/>
          <w:marTop w:val="0"/>
          <w:marBottom w:val="0"/>
          <w:divBdr>
            <w:top w:val="none" w:sz="0" w:space="0" w:color="auto"/>
            <w:left w:val="none" w:sz="0" w:space="0" w:color="auto"/>
            <w:bottom w:val="none" w:sz="0" w:space="0" w:color="auto"/>
            <w:right w:val="none" w:sz="0" w:space="0" w:color="auto"/>
          </w:divBdr>
        </w:div>
        <w:div w:id="462386314">
          <w:marLeft w:val="480"/>
          <w:marRight w:val="0"/>
          <w:marTop w:val="0"/>
          <w:marBottom w:val="0"/>
          <w:divBdr>
            <w:top w:val="none" w:sz="0" w:space="0" w:color="auto"/>
            <w:left w:val="none" w:sz="0" w:space="0" w:color="auto"/>
            <w:bottom w:val="none" w:sz="0" w:space="0" w:color="auto"/>
            <w:right w:val="none" w:sz="0" w:space="0" w:color="auto"/>
          </w:divBdr>
        </w:div>
        <w:div w:id="57945024">
          <w:marLeft w:val="480"/>
          <w:marRight w:val="0"/>
          <w:marTop w:val="0"/>
          <w:marBottom w:val="0"/>
          <w:divBdr>
            <w:top w:val="none" w:sz="0" w:space="0" w:color="auto"/>
            <w:left w:val="none" w:sz="0" w:space="0" w:color="auto"/>
            <w:bottom w:val="none" w:sz="0" w:space="0" w:color="auto"/>
            <w:right w:val="none" w:sz="0" w:space="0" w:color="auto"/>
          </w:divBdr>
        </w:div>
        <w:div w:id="2082285543">
          <w:marLeft w:val="480"/>
          <w:marRight w:val="0"/>
          <w:marTop w:val="0"/>
          <w:marBottom w:val="0"/>
          <w:divBdr>
            <w:top w:val="none" w:sz="0" w:space="0" w:color="auto"/>
            <w:left w:val="none" w:sz="0" w:space="0" w:color="auto"/>
            <w:bottom w:val="none" w:sz="0" w:space="0" w:color="auto"/>
            <w:right w:val="none" w:sz="0" w:space="0" w:color="auto"/>
          </w:divBdr>
        </w:div>
        <w:div w:id="1364132707">
          <w:marLeft w:val="480"/>
          <w:marRight w:val="0"/>
          <w:marTop w:val="0"/>
          <w:marBottom w:val="0"/>
          <w:divBdr>
            <w:top w:val="none" w:sz="0" w:space="0" w:color="auto"/>
            <w:left w:val="none" w:sz="0" w:space="0" w:color="auto"/>
            <w:bottom w:val="none" w:sz="0" w:space="0" w:color="auto"/>
            <w:right w:val="none" w:sz="0" w:space="0" w:color="auto"/>
          </w:divBdr>
        </w:div>
        <w:div w:id="1666854032">
          <w:marLeft w:val="480"/>
          <w:marRight w:val="0"/>
          <w:marTop w:val="0"/>
          <w:marBottom w:val="0"/>
          <w:divBdr>
            <w:top w:val="none" w:sz="0" w:space="0" w:color="auto"/>
            <w:left w:val="none" w:sz="0" w:space="0" w:color="auto"/>
            <w:bottom w:val="none" w:sz="0" w:space="0" w:color="auto"/>
            <w:right w:val="none" w:sz="0" w:space="0" w:color="auto"/>
          </w:divBdr>
        </w:div>
        <w:div w:id="864831233">
          <w:marLeft w:val="480"/>
          <w:marRight w:val="0"/>
          <w:marTop w:val="0"/>
          <w:marBottom w:val="0"/>
          <w:divBdr>
            <w:top w:val="none" w:sz="0" w:space="0" w:color="auto"/>
            <w:left w:val="none" w:sz="0" w:space="0" w:color="auto"/>
            <w:bottom w:val="none" w:sz="0" w:space="0" w:color="auto"/>
            <w:right w:val="none" w:sz="0" w:space="0" w:color="auto"/>
          </w:divBdr>
        </w:div>
        <w:div w:id="374818739">
          <w:marLeft w:val="480"/>
          <w:marRight w:val="0"/>
          <w:marTop w:val="0"/>
          <w:marBottom w:val="0"/>
          <w:divBdr>
            <w:top w:val="none" w:sz="0" w:space="0" w:color="auto"/>
            <w:left w:val="none" w:sz="0" w:space="0" w:color="auto"/>
            <w:bottom w:val="none" w:sz="0" w:space="0" w:color="auto"/>
            <w:right w:val="none" w:sz="0" w:space="0" w:color="auto"/>
          </w:divBdr>
        </w:div>
        <w:div w:id="1242104052">
          <w:marLeft w:val="480"/>
          <w:marRight w:val="0"/>
          <w:marTop w:val="0"/>
          <w:marBottom w:val="0"/>
          <w:divBdr>
            <w:top w:val="none" w:sz="0" w:space="0" w:color="auto"/>
            <w:left w:val="none" w:sz="0" w:space="0" w:color="auto"/>
            <w:bottom w:val="none" w:sz="0" w:space="0" w:color="auto"/>
            <w:right w:val="none" w:sz="0" w:space="0" w:color="auto"/>
          </w:divBdr>
        </w:div>
        <w:div w:id="185481870">
          <w:marLeft w:val="480"/>
          <w:marRight w:val="0"/>
          <w:marTop w:val="0"/>
          <w:marBottom w:val="0"/>
          <w:divBdr>
            <w:top w:val="none" w:sz="0" w:space="0" w:color="auto"/>
            <w:left w:val="none" w:sz="0" w:space="0" w:color="auto"/>
            <w:bottom w:val="none" w:sz="0" w:space="0" w:color="auto"/>
            <w:right w:val="none" w:sz="0" w:space="0" w:color="auto"/>
          </w:divBdr>
        </w:div>
        <w:div w:id="1776628195">
          <w:marLeft w:val="480"/>
          <w:marRight w:val="0"/>
          <w:marTop w:val="0"/>
          <w:marBottom w:val="0"/>
          <w:divBdr>
            <w:top w:val="none" w:sz="0" w:space="0" w:color="auto"/>
            <w:left w:val="none" w:sz="0" w:space="0" w:color="auto"/>
            <w:bottom w:val="none" w:sz="0" w:space="0" w:color="auto"/>
            <w:right w:val="none" w:sz="0" w:space="0" w:color="auto"/>
          </w:divBdr>
        </w:div>
        <w:div w:id="1462725013">
          <w:marLeft w:val="480"/>
          <w:marRight w:val="0"/>
          <w:marTop w:val="0"/>
          <w:marBottom w:val="0"/>
          <w:divBdr>
            <w:top w:val="none" w:sz="0" w:space="0" w:color="auto"/>
            <w:left w:val="none" w:sz="0" w:space="0" w:color="auto"/>
            <w:bottom w:val="none" w:sz="0" w:space="0" w:color="auto"/>
            <w:right w:val="none" w:sz="0" w:space="0" w:color="auto"/>
          </w:divBdr>
        </w:div>
        <w:div w:id="469247866">
          <w:marLeft w:val="480"/>
          <w:marRight w:val="0"/>
          <w:marTop w:val="0"/>
          <w:marBottom w:val="0"/>
          <w:divBdr>
            <w:top w:val="none" w:sz="0" w:space="0" w:color="auto"/>
            <w:left w:val="none" w:sz="0" w:space="0" w:color="auto"/>
            <w:bottom w:val="none" w:sz="0" w:space="0" w:color="auto"/>
            <w:right w:val="none" w:sz="0" w:space="0" w:color="auto"/>
          </w:divBdr>
        </w:div>
        <w:div w:id="2136558719">
          <w:marLeft w:val="480"/>
          <w:marRight w:val="0"/>
          <w:marTop w:val="0"/>
          <w:marBottom w:val="0"/>
          <w:divBdr>
            <w:top w:val="none" w:sz="0" w:space="0" w:color="auto"/>
            <w:left w:val="none" w:sz="0" w:space="0" w:color="auto"/>
            <w:bottom w:val="none" w:sz="0" w:space="0" w:color="auto"/>
            <w:right w:val="none" w:sz="0" w:space="0" w:color="auto"/>
          </w:divBdr>
        </w:div>
        <w:div w:id="1392339155">
          <w:marLeft w:val="480"/>
          <w:marRight w:val="0"/>
          <w:marTop w:val="0"/>
          <w:marBottom w:val="0"/>
          <w:divBdr>
            <w:top w:val="none" w:sz="0" w:space="0" w:color="auto"/>
            <w:left w:val="none" w:sz="0" w:space="0" w:color="auto"/>
            <w:bottom w:val="none" w:sz="0" w:space="0" w:color="auto"/>
            <w:right w:val="none" w:sz="0" w:space="0" w:color="auto"/>
          </w:divBdr>
        </w:div>
        <w:div w:id="272444597">
          <w:marLeft w:val="480"/>
          <w:marRight w:val="0"/>
          <w:marTop w:val="0"/>
          <w:marBottom w:val="0"/>
          <w:divBdr>
            <w:top w:val="none" w:sz="0" w:space="0" w:color="auto"/>
            <w:left w:val="none" w:sz="0" w:space="0" w:color="auto"/>
            <w:bottom w:val="none" w:sz="0" w:space="0" w:color="auto"/>
            <w:right w:val="none" w:sz="0" w:space="0" w:color="auto"/>
          </w:divBdr>
        </w:div>
        <w:div w:id="666710683">
          <w:marLeft w:val="480"/>
          <w:marRight w:val="0"/>
          <w:marTop w:val="0"/>
          <w:marBottom w:val="0"/>
          <w:divBdr>
            <w:top w:val="none" w:sz="0" w:space="0" w:color="auto"/>
            <w:left w:val="none" w:sz="0" w:space="0" w:color="auto"/>
            <w:bottom w:val="none" w:sz="0" w:space="0" w:color="auto"/>
            <w:right w:val="none" w:sz="0" w:space="0" w:color="auto"/>
          </w:divBdr>
        </w:div>
        <w:div w:id="61149021">
          <w:marLeft w:val="480"/>
          <w:marRight w:val="0"/>
          <w:marTop w:val="0"/>
          <w:marBottom w:val="0"/>
          <w:divBdr>
            <w:top w:val="none" w:sz="0" w:space="0" w:color="auto"/>
            <w:left w:val="none" w:sz="0" w:space="0" w:color="auto"/>
            <w:bottom w:val="none" w:sz="0" w:space="0" w:color="auto"/>
            <w:right w:val="none" w:sz="0" w:space="0" w:color="auto"/>
          </w:divBdr>
        </w:div>
        <w:div w:id="2017540014">
          <w:marLeft w:val="480"/>
          <w:marRight w:val="0"/>
          <w:marTop w:val="0"/>
          <w:marBottom w:val="0"/>
          <w:divBdr>
            <w:top w:val="none" w:sz="0" w:space="0" w:color="auto"/>
            <w:left w:val="none" w:sz="0" w:space="0" w:color="auto"/>
            <w:bottom w:val="none" w:sz="0" w:space="0" w:color="auto"/>
            <w:right w:val="none" w:sz="0" w:space="0" w:color="auto"/>
          </w:divBdr>
        </w:div>
        <w:div w:id="605428906">
          <w:marLeft w:val="480"/>
          <w:marRight w:val="0"/>
          <w:marTop w:val="0"/>
          <w:marBottom w:val="0"/>
          <w:divBdr>
            <w:top w:val="none" w:sz="0" w:space="0" w:color="auto"/>
            <w:left w:val="none" w:sz="0" w:space="0" w:color="auto"/>
            <w:bottom w:val="none" w:sz="0" w:space="0" w:color="auto"/>
            <w:right w:val="none" w:sz="0" w:space="0" w:color="auto"/>
          </w:divBdr>
        </w:div>
        <w:div w:id="793867098">
          <w:marLeft w:val="480"/>
          <w:marRight w:val="0"/>
          <w:marTop w:val="0"/>
          <w:marBottom w:val="0"/>
          <w:divBdr>
            <w:top w:val="none" w:sz="0" w:space="0" w:color="auto"/>
            <w:left w:val="none" w:sz="0" w:space="0" w:color="auto"/>
            <w:bottom w:val="none" w:sz="0" w:space="0" w:color="auto"/>
            <w:right w:val="none" w:sz="0" w:space="0" w:color="auto"/>
          </w:divBdr>
        </w:div>
        <w:div w:id="1812089966">
          <w:marLeft w:val="480"/>
          <w:marRight w:val="0"/>
          <w:marTop w:val="0"/>
          <w:marBottom w:val="0"/>
          <w:divBdr>
            <w:top w:val="none" w:sz="0" w:space="0" w:color="auto"/>
            <w:left w:val="none" w:sz="0" w:space="0" w:color="auto"/>
            <w:bottom w:val="none" w:sz="0" w:space="0" w:color="auto"/>
            <w:right w:val="none" w:sz="0" w:space="0" w:color="auto"/>
          </w:divBdr>
        </w:div>
        <w:div w:id="875192934">
          <w:marLeft w:val="480"/>
          <w:marRight w:val="0"/>
          <w:marTop w:val="0"/>
          <w:marBottom w:val="0"/>
          <w:divBdr>
            <w:top w:val="none" w:sz="0" w:space="0" w:color="auto"/>
            <w:left w:val="none" w:sz="0" w:space="0" w:color="auto"/>
            <w:bottom w:val="none" w:sz="0" w:space="0" w:color="auto"/>
            <w:right w:val="none" w:sz="0" w:space="0" w:color="auto"/>
          </w:divBdr>
        </w:div>
        <w:div w:id="200168438">
          <w:marLeft w:val="480"/>
          <w:marRight w:val="0"/>
          <w:marTop w:val="0"/>
          <w:marBottom w:val="0"/>
          <w:divBdr>
            <w:top w:val="none" w:sz="0" w:space="0" w:color="auto"/>
            <w:left w:val="none" w:sz="0" w:space="0" w:color="auto"/>
            <w:bottom w:val="none" w:sz="0" w:space="0" w:color="auto"/>
            <w:right w:val="none" w:sz="0" w:space="0" w:color="auto"/>
          </w:divBdr>
        </w:div>
        <w:div w:id="765423514">
          <w:marLeft w:val="480"/>
          <w:marRight w:val="0"/>
          <w:marTop w:val="0"/>
          <w:marBottom w:val="0"/>
          <w:divBdr>
            <w:top w:val="none" w:sz="0" w:space="0" w:color="auto"/>
            <w:left w:val="none" w:sz="0" w:space="0" w:color="auto"/>
            <w:bottom w:val="none" w:sz="0" w:space="0" w:color="auto"/>
            <w:right w:val="none" w:sz="0" w:space="0" w:color="auto"/>
          </w:divBdr>
        </w:div>
        <w:div w:id="421995358">
          <w:marLeft w:val="480"/>
          <w:marRight w:val="0"/>
          <w:marTop w:val="0"/>
          <w:marBottom w:val="0"/>
          <w:divBdr>
            <w:top w:val="none" w:sz="0" w:space="0" w:color="auto"/>
            <w:left w:val="none" w:sz="0" w:space="0" w:color="auto"/>
            <w:bottom w:val="none" w:sz="0" w:space="0" w:color="auto"/>
            <w:right w:val="none" w:sz="0" w:space="0" w:color="auto"/>
          </w:divBdr>
        </w:div>
        <w:div w:id="1710455614">
          <w:marLeft w:val="480"/>
          <w:marRight w:val="0"/>
          <w:marTop w:val="0"/>
          <w:marBottom w:val="0"/>
          <w:divBdr>
            <w:top w:val="none" w:sz="0" w:space="0" w:color="auto"/>
            <w:left w:val="none" w:sz="0" w:space="0" w:color="auto"/>
            <w:bottom w:val="none" w:sz="0" w:space="0" w:color="auto"/>
            <w:right w:val="none" w:sz="0" w:space="0" w:color="auto"/>
          </w:divBdr>
        </w:div>
        <w:div w:id="384186092">
          <w:marLeft w:val="480"/>
          <w:marRight w:val="0"/>
          <w:marTop w:val="0"/>
          <w:marBottom w:val="0"/>
          <w:divBdr>
            <w:top w:val="none" w:sz="0" w:space="0" w:color="auto"/>
            <w:left w:val="none" w:sz="0" w:space="0" w:color="auto"/>
            <w:bottom w:val="none" w:sz="0" w:space="0" w:color="auto"/>
            <w:right w:val="none" w:sz="0" w:space="0" w:color="auto"/>
          </w:divBdr>
        </w:div>
        <w:div w:id="412774482">
          <w:marLeft w:val="480"/>
          <w:marRight w:val="0"/>
          <w:marTop w:val="0"/>
          <w:marBottom w:val="0"/>
          <w:divBdr>
            <w:top w:val="none" w:sz="0" w:space="0" w:color="auto"/>
            <w:left w:val="none" w:sz="0" w:space="0" w:color="auto"/>
            <w:bottom w:val="none" w:sz="0" w:space="0" w:color="auto"/>
            <w:right w:val="none" w:sz="0" w:space="0" w:color="auto"/>
          </w:divBdr>
        </w:div>
        <w:div w:id="497966635">
          <w:marLeft w:val="480"/>
          <w:marRight w:val="0"/>
          <w:marTop w:val="0"/>
          <w:marBottom w:val="0"/>
          <w:divBdr>
            <w:top w:val="none" w:sz="0" w:space="0" w:color="auto"/>
            <w:left w:val="none" w:sz="0" w:space="0" w:color="auto"/>
            <w:bottom w:val="none" w:sz="0" w:space="0" w:color="auto"/>
            <w:right w:val="none" w:sz="0" w:space="0" w:color="auto"/>
          </w:divBdr>
        </w:div>
        <w:div w:id="1049644763">
          <w:marLeft w:val="480"/>
          <w:marRight w:val="0"/>
          <w:marTop w:val="0"/>
          <w:marBottom w:val="0"/>
          <w:divBdr>
            <w:top w:val="none" w:sz="0" w:space="0" w:color="auto"/>
            <w:left w:val="none" w:sz="0" w:space="0" w:color="auto"/>
            <w:bottom w:val="none" w:sz="0" w:space="0" w:color="auto"/>
            <w:right w:val="none" w:sz="0" w:space="0" w:color="auto"/>
          </w:divBdr>
        </w:div>
        <w:div w:id="899512878">
          <w:marLeft w:val="480"/>
          <w:marRight w:val="0"/>
          <w:marTop w:val="0"/>
          <w:marBottom w:val="0"/>
          <w:divBdr>
            <w:top w:val="none" w:sz="0" w:space="0" w:color="auto"/>
            <w:left w:val="none" w:sz="0" w:space="0" w:color="auto"/>
            <w:bottom w:val="none" w:sz="0" w:space="0" w:color="auto"/>
            <w:right w:val="none" w:sz="0" w:space="0" w:color="auto"/>
          </w:divBdr>
        </w:div>
        <w:div w:id="1909220317">
          <w:marLeft w:val="480"/>
          <w:marRight w:val="0"/>
          <w:marTop w:val="0"/>
          <w:marBottom w:val="0"/>
          <w:divBdr>
            <w:top w:val="none" w:sz="0" w:space="0" w:color="auto"/>
            <w:left w:val="none" w:sz="0" w:space="0" w:color="auto"/>
            <w:bottom w:val="none" w:sz="0" w:space="0" w:color="auto"/>
            <w:right w:val="none" w:sz="0" w:space="0" w:color="auto"/>
          </w:divBdr>
        </w:div>
        <w:div w:id="1116363002">
          <w:marLeft w:val="480"/>
          <w:marRight w:val="0"/>
          <w:marTop w:val="0"/>
          <w:marBottom w:val="0"/>
          <w:divBdr>
            <w:top w:val="none" w:sz="0" w:space="0" w:color="auto"/>
            <w:left w:val="none" w:sz="0" w:space="0" w:color="auto"/>
            <w:bottom w:val="none" w:sz="0" w:space="0" w:color="auto"/>
            <w:right w:val="none" w:sz="0" w:space="0" w:color="auto"/>
          </w:divBdr>
        </w:div>
        <w:div w:id="483593794">
          <w:marLeft w:val="480"/>
          <w:marRight w:val="0"/>
          <w:marTop w:val="0"/>
          <w:marBottom w:val="0"/>
          <w:divBdr>
            <w:top w:val="none" w:sz="0" w:space="0" w:color="auto"/>
            <w:left w:val="none" w:sz="0" w:space="0" w:color="auto"/>
            <w:bottom w:val="none" w:sz="0" w:space="0" w:color="auto"/>
            <w:right w:val="none" w:sz="0" w:space="0" w:color="auto"/>
          </w:divBdr>
        </w:div>
        <w:div w:id="358552318">
          <w:marLeft w:val="480"/>
          <w:marRight w:val="0"/>
          <w:marTop w:val="0"/>
          <w:marBottom w:val="0"/>
          <w:divBdr>
            <w:top w:val="none" w:sz="0" w:space="0" w:color="auto"/>
            <w:left w:val="none" w:sz="0" w:space="0" w:color="auto"/>
            <w:bottom w:val="none" w:sz="0" w:space="0" w:color="auto"/>
            <w:right w:val="none" w:sz="0" w:space="0" w:color="auto"/>
          </w:divBdr>
        </w:div>
        <w:div w:id="917902808">
          <w:marLeft w:val="480"/>
          <w:marRight w:val="0"/>
          <w:marTop w:val="0"/>
          <w:marBottom w:val="0"/>
          <w:divBdr>
            <w:top w:val="none" w:sz="0" w:space="0" w:color="auto"/>
            <w:left w:val="none" w:sz="0" w:space="0" w:color="auto"/>
            <w:bottom w:val="none" w:sz="0" w:space="0" w:color="auto"/>
            <w:right w:val="none" w:sz="0" w:space="0" w:color="auto"/>
          </w:divBdr>
        </w:div>
        <w:div w:id="518471943">
          <w:marLeft w:val="480"/>
          <w:marRight w:val="0"/>
          <w:marTop w:val="0"/>
          <w:marBottom w:val="0"/>
          <w:divBdr>
            <w:top w:val="none" w:sz="0" w:space="0" w:color="auto"/>
            <w:left w:val="none" w:sz="0" w:space="0" w:color="auto"/>
            <w:bottom w:val="none" w:sz="0" w:space="0" w:color="auto"/>
            <w:right w:val="none" w:sz="0" w:space="0" w:color="auto"/>
          </w:divBdr>
        </w:div>
        <w:div w:id="837890230">
          <w:marLeft w:val="480"/>
          <w:marRight w:val="0"/>
          <w:marTop w:val="0"/>
          <w:marBottom w:val="0"/>
          <w:divBdr>
            <w:top w:val="none" w:sz="0" w:space="0" w:color="auto"/>
            <w:left w:val="none" w:sz="0" w:space="0" w:color="auto"/>
            <w:bottom w:val="none" w:sz="0" w:space="0" w:color="auto"/>
            <w:right w:val="none" w:sz="0" w:space="0" w:color="auto"/>
          </w:divBdr>
        </w:div>
      </w:divsChild>
    </w:div>
    <w:div w:id="1398043742">
      <w:bodyDiv w:val="1"/>
      <w:marLeft w:val="0"/>
      <w:marRight w:val="0"/>
      <w:marTop w:val="0"/>
      <w:marBottom w:val="0"/>
      <w:divBdr>
        <w:top w:val="none" w:sz="0" w:space="0" w:color="auto"/>
        <w:left w:val="none" w:sz="0" w:space="0" w:color="auto"/>
        <w:bottom w:val="none" w:sz="0" w:space="0" w:color="auto"/>
        <w:right w:val="none" w:sz="0" w:space="0" w:color="auto"/>
      </w:divBdr>
    </w:div>
    <w:div w:id="1398288432">
      <w:bodyDiv w:val="1"/>
      <w:marLeft w:val="0"/>
      <w:marRight w:val="0"/>
      <w:marTop w:val="0"/>
      <w:marBottom w:val="0"/>
      <w:divBdr>
        <w:top w:val="none" w:sz="0" w:space="0" w:color="auto"/>
        <w:left w:val="none" w:sz="0" w:space="0" w:color="auto"/>
        <w:bottom w:val="none" w:sz="0" w:space="0" w:color="auto"/>
        <w:right w:val="none" w:sz="0" w:space="0" w:color="auto"/>
      </w:divBdr>
    </w:div>
    <w:div w:id="1398437584">
      <w:bodyDiv w:val="1"/>
      <w:marLeft w:val="0"/>
      <w:marRight w:val="0"/>
      <w:marTop w:val="0"/>
      <w:marBottom w:val="0"/>
      <w:divBdr>
        <w:top w:val="none" w:sz="0" w:space="0" w:color="auto"/>
        <w:left w:val="none" w:sz="0" w:space="0" w:color="auto"/>
        <w:bottom w:val="none" w:sz="0" w:space="0" w:color="auto"/>
        <w:right w:val="none" w:sz="0" w:space="0" w:color="auto"/>
      </w:divBdr>
    </w:div>
    <w:div w:id="1398823875">
      <w:bodyDiv w:val="1"/>
      <w:marLeft w:val="0"/>
      <w:marRight w:val="0"/>
      <w:marTop w:val="0"/>
      <w:marBottom w:val="0"/>
      <w:divBdr>
        <w:top w:val="none" w:sz="0" w:space="0" w:color="auto"/>
        <w:left w:val="none" w:sz="0" w:space="0" w:color="auto"/>
        <w:bottom w:val="none" w:sz="0" w:space="0" w:color="auto"/>
        <w:right w:val="none" w:sz="0" w:space="0" w:color="auto"/>
      </w:divBdr>
    </w:div>
    <w:div w:id="1399085868">
      <w:bodyDiv w:val="1"/>
      <w:marLeft w:val="0"/>
      <w:marRight w:val="0"/>
      <w:marTop w:val="0"/>
      <w:marBottom w:val="0"/>
      <w:divBdr>
        <w:top w:val="none" w:sz="0" w:space="0" w:color="auto"/>
        <w:left w:val="none" w:sz="0" w:space="0" w:color="auto"/>
        <w:bottom w:val="none" w:sz="0" w:space="0" w:color="auto"/>
        <w:right w:val="none" w:sz="0" w:space="0" w:color="auto"/>
      </w:divBdr>
    </w:div>
    <w:div w:id="1399478110">
      <w:bodyDiv w:val="1"/>
      <w:marLeft w:val="0"/>
      <w:marRight w:val="0"/>
      <w:marTop w:val="0"/>
      <w:marBottom w:val="0"/>
      <w:divBdr>
        <w:top w:val="none" w:sz="0" w:space="0" w:color="auto"/>
        <w:left w:val="none" w:sz="0" w:space="0" w:color="auto"/>
        <w:bottom w:val="none" w:sz="0" w:space="0" w:color="auto"/>
        <w:right w:val="none" w:sz="0" w:space="0" w:color="auto"/>
      </w:divBdr>
    </w:div>
    <w:div w:id="1400011236">
      <w:bodyDiv w:val="1"/>
      <w:marLeft w:val="0"/>
      <w:marRight w:val="0"/>
      <w:marTop w:val="0"/>
      <w:marBottom w:val="0"/>
      <w:divBdr>
        <w:top w:val="none" w:sz="0" w:space="0" w:color="auto"/>
        <w:left w:val="none" w:sz="0" w:space="0" w:color="auto"/>
        <w:bottom w:val="none" w:sz="0" w:space="0" w:color="auto"/>
        <w:right w:val="none" w:sz="0" w:space="0" w:color="auto"/>
      </w:divBdr>
    </w:div>
    <w:div w:id="1400596115">
      <w:bodyDiv w:val="1"/>
      <w:marLeft w:val="0"/>
      <w:marRight w:val="0"/>
      <w:marTop w:val="0"/>
      <w:marBottom w:val="0"/>
      <w:divBdr>
        <w:top w:val="none" w:sz="0" w:space="0" w:color="auto"/>
        <w:left w:val="none" w:sz="0" w:space="0" w:color="auto"/>
        <w:bottom w:val="none" w:sz="0" w:space="0" w:color="auto"/>
        <w:right w:val="none" w:sz="0" w:space="0" w:color="auto"/>
      </w:divBdr>
    </w:div>
    <w:div w:id="1402408467">
      <w:bodyDiv w:val="1"/>
      <w:marLeft w:val="0"/>
      <w:marRight w:val="0"/>
      <w:marTop w:val="0"/>
      <w:marBottom w:val="0"/>
      <w:divBdr>
        <w:top w:val="none" w:sz="0" w:space="0" w:color="auto"/>
        <w:left w:val="none" w:sz="0" w:space="0" w:color="auto"/>
        <w:bottom w:val="none" w:sz="0" w:space="0" w:color="auto"/>
        <w:right w:val="none" w:sz="0" w:space="0" w:color="auto"/>
      </w:divBdr>
    </w:div>
    <w:div w:id="1402755003">
      <w:bodyDiv w:val="1"/>
      <w:marLeft w:val="0"/>
      <w:marRight w:val="0"/>
      <w:marTop w:val="0"/>
      <w:marBottom w:val="0"/>
      <w:divBdr>
        <w:top w:val="none" w:sz="0" w:space="0" w:color="auto"/>
        <w:left w:val="none" w:sz="0" w:space="0" w:color="auto"/>
        <w:bottom w:val="none" w:sz="0" w:space="0" w:color="auto"/>
        <w:right w:val="none" w:sz="0" w:space="0" w:color="auto"/>
      </w:divBdr>
    </w:div>
    <w:div w:id="1403483702">
      <w:bodyDiv w:val="1"/>
      <w:marLeft w:val="0"/>
      <w:marRight w:val="0"/>
      <w:marTop w:val="0"/>
      <w:marBottom w:val="0"/>
      <w:divBdr>
        <w:top w:val="none" w:sz="0" w:space="0" w:color="auto"/>
        <w:left w:val="none" w:sz="0" w:space="0" w:color="auto"/>
        <w:bottom w:val="none" w:sz="0" w:space="0" w:color="auto"/>
        <w:right w:val="none" w:sz="0" w:space="0" w:color="auto"/>
      </w:divBdr>
    </w:div>
    <w:div w:id="1403674870">
      <w:bodyDiv w:val="1"/>
      <w:marLeft w:val="0"/>
      <w:marRight w:val="0"/>
      <w:marTop w:val="0"/>
      <w:marBottom w:val="0"/>
      <w:divBdr>
        <w:top w:val="none" w:sz="0" w:space="0" w:color="auto"/>
        <w:left w:val="none" w:sz="0" w:space="0" w:color="auto"/>
        <w:bottom w:val="none" w:sz="0" w:space="0" w:color="auto"/>
        <w:right w:val="none" w:sz="0" w:space="0" w:color="auto"/>
      </w:divBdr>
    </w:div>
    <w:div w:id="1404135288">
      <w:bodyDiv w:val="1"/>
      <w:marLeft w:val="0"/>
      <w:marRight w:val="0"/>
      <w:marTop w:val="0"/>
      <w:marBottom w:val="0"/>
      <w:divBdr>
        <w:top w:val="none" w:sz="0" w:space="0" w:color="auto"/>
        <w:left w:val="none" w:sz="0" w:space="0" w:color="auto"/>
        <w:bottom w:val="none" w:sz="0" w:space="0" w:color="auto"/>
        <w:right w:val="none" w:sz="0" w:space="0" w:color="auto"/>
      </w:divBdr>
    </w:div>
    <w:div w:id="1404260682">
      <w:bodyDiv w:val="1"/>
      <w:marLeft w:val="0"/>
      <w:marRight w:val="0"/>
      <w:marTop w:val="0"/>
      <w:marBottom w:val="0"/>
      <w:divBdr>
        <w:top w:val="none" w:sz="0" w:space="0" w:color="auto"/>
        <w:left w:val="none" w:sz="0" w:space="0" w:color="auto"/>
        <w:bottom w:val="none" w:sz="0" w:space="0" w:color="auto"/>
        <w:right w:val="none" w:sz="0" w:space="0" w:color="auto"/>
      </w:divBdr>
      <w:divsChild>
        <w:div w:id="366222462">
          <w:marLeft w:val="480"/>
          <w:marRight w:val="0"/>
          <w:marTop w:val="0"/>
          <w:marBottom w:val="0"/>
          <w:divBdr>
            <w:top w:val="none" w:sz="0" w:space="0" w:color="auto"/>
            <w:left w:val="none" w:sz="0" w:space="0" w:color="auto"/>
            <w:bottom w:val="none" w:sz="0" w:space="0" w:color="auto"/>
            <w:right w:val="none" w:sz="0" w:space="0" w:color="auto"/>
          </w:divBdr>
        </w:div>
        <w:div w:id="583489414">
          <w:marLeft w:val="480"/>
          <w:marRight w:val="0"/>
          <w:marTop w:val="0"/>
          <w:marBottom w:val="0"/>
          <w:divBdr>
            <w:top w:val="none" w:sz="0" w:space="0" w:color="auto"/>
            <w:left w:val="none" w:sz="0" w:space="0" w:color="auto"/>
            <w:bottom w:val="none" w:sz="0" w:space="0" w:color="auto"/>
            <w:right w:val="none" w:sz="0" w:space="0" w:color="auto"/>
          </w:divBdr>
        </w:div>
        <w:div w:id="1318531878">
          <w:marLeft w:val="480"/>
          <w:marRight w:val="0"/>
          <w:marTop w:val="0"/>
          <w:marBottom w:val="0"/>
          <w:divBdr>
            <w:top w:val="none" w:sz="0" w:space="0" w:color="auto"/>
            <w:left w:val="none" w:sz="0" w:space="0" w:color="auto"/>
            <w:bottom w:val="none" w:sz="0" w:space="0" w:color="auto"/>
            <w:right w:val="none" w:sz="0" w:space="0" w:color="auto"/>
          </w:divBdr>
        </w:div>
        <w:div w:id="1380394041">
          <w:marLeft w:val="480"/>
          <w:marRight w:val="0"/>
          <w:marTop w:val="0"/>
          <w:marBottom w:val="0"/>
          <w:divBdr>
            <w:top w:val="none" w:sz="0" w:space="0" w:color="auto"/>
            <w:left w:val="none" w:sz="0" w:space="0" w:color="auto"/>
            <w:bottom w:val="none" w:sz="0" w:space="0" w:color="auto"/>
            <w:right w:val="none" w:sz="0" w:space="0" w:color="auto"/>
          </w:divBdr>
        </w:div>
        <w:div w:id="684673481">
          <w:marLeft w:val="480"/>
          <w:marRight w:val="0"/>
          <w:marTop w:val="0"/>
          <w:marBottom w:val="0"/>
          <w:divBdr>
            <w:top w:val="none" w:sz="0" w:space="0" w:color="auto"/>
            <w:left w:val="none" w:sz="0" w:space="0" w:color="auto"/>
            <w:bottom w:val="none" w:sz="0" w:space="0" w:color="auto"/>
            <w:right w:val="none" w:sz="0" w:space="0" w:color="auto"/>
          </w:divBdr>
        </w:div>
        <w:div w:id="944074864">
          <w:marLeft w:val="480"/>
          <w:marRight w:val="0"/>
          <w:marTop w:val="0"/>
          <w:marBottom w:val="0"/>
          <w:divBdr>
            <w:top w:val="none" w:sz="0" w:space="0" w:color="auto"/>
            <w:left w:val="none" w:sz="0" w:space="0" w:color="auto"/>
            <w:bottom w:val="none" w:sz="0" w:space="0" w:color="auto"/>
            <w:right w:val="none" w:sz="0" w:space="0" w:color="auto"/>
          </w:divBdr>
        </w:div>
        <w:div w:id="473761457">
          <w:marLeft w:val="480"/>
          <w:marRight w:val="0"/>
          <w:marTop w:val="0"/>
          <w:marBottom w:val="0"/>
          <w:divBdr>
            <w:top w:val="none" w:sz="0" w:space="0" w:color="auto"/>
            <w:left w:val="none" w:sz="0" w:space="0" w:color="auto"/>
            <w:bottom w:val="none" w:sz="0" w:space="0" w:color="auto"/>
            <w:right w:val="none" w:sz="0" w:space="0" w:color="auto"/>
          </w:divBdr>
        </w:div>
        <w:div w:id="1161577562">
          <w:marLeft w:val="480"/>
          <w:marRight w:val="0"/>
          <w:marTop w:val="0"/>
          <w:marBottom w:val="0"/>
          <w:divBdr>
            <w:top w:val="none" w:sz="0" w:space="0" w:color="auto"/>
            <w:left w:val="none" w:sz="0" w:space="0" w:color="auto"/>
            <w:bottom w:val="none" w:sz="0" w:space="0" w:color="auto"/>
            <w:right w:val="none" w:sz="0" w:space="0" w:color="auto"/>
          </w:divBdr>
        </w:div>
        <w:div w:id="1511019291">
          <w:marLeft w:val="480"/>
          <w:marRight w:val="0"/>
          <w:marTop w:val="0"/>
          <w:marBottom w:val="0"/>
          <w:divBdr>
            <w:top w:val="none" w:sz="0" w:space="0" w:color="auto"/>
            <w:left w:val="none" w:sz="0" w:space="0" w:color="auto"/>
            <w:bottom w:val="none" w:sz="0" w:space="0" w:color="auto"/>
            <w:right w:val="none" w:sz="0" w:space="0" w:color="auto"/>
          </w:divBdr>
        </w:div>
        <w:div w:id="1154642844">
          <w:marLeft w:val="480"/>
          <w:marRight w:val="0"/>
          <w:marTop w:val="0"/>
          <w:marBottom w:val="0"/>
          <w:divBdr>
            <w:top w:val="none" w:sz="0" w:space="0" w:color="auto"/>
            <w:left w:val="none" w:sz="0" w:space="0" w:color="auto"/>
            <w:bottom w:val="none" w:sz="0" w:space="0" w:color="auto"/>
            <w:right w:val="none" w:sz="0" w:space="0" w:color="auto"/>
          </w:divBdr>
        </w:div>
        <w:div w:id="1569414409">
          <w:marLeft w:val="480"/>
          <w:marRight w:val="0"/>
          <w:marTop w:val="0"/>
          <w:marBottom w:val="0"/>
          <w:divBdr>
            <w:top w:val="none" w:sz="0" w:space="0" w:color="auto"/>
            <w:left w:val="none" w:sz="0" w:space="0" w:color="auto"/>
            <w:bottom w:val="none" w:sz="0" w:space="0" w:color="auto"/>
            <w:right w:val="none" w:sz="0" w:space="0" w:color="auto"/>
          </w:divBdr>
        </w:div>
        <w:div w:id="1133251584">
          <w:marLeft w:val="480"/>
          <w:marRight w:val="0"/>
          <w:marTop w:val="0"/>
          <w:marBottom w:val="0"/>
          <w:divBdr>
            <w:top w:val="none" w:sz="0" w:space="0" w:color="auto"/>
            <w:left w:val="none" w:sz="0" w:space="0" w:color="auto"/>
            <w:bottom w:val="none" w:sz="0" w:space="0" w:color="auto"/>
            <w:right w:val="none" w:sz="0" w:space="0" w:color="auto"/>
          </w:divBdr>
        </w:div>
        <w:div w:id="1741555091">
          <w:marLeft w:val="480"/>
          <w:marRight w:val="0"/>
          <w:marTop w:val="0"/>
          <w:marBottom w:val="0"/>
          <w:divBdr>
            <w:top w:val="none" w:sz="0" w:space="0" w:color="auto"/>
            <w:left w:val="none" w:sz="0" w:space="0" w:color="auto"/>
            <w:bottom w:val="none" w:sz="0" w:space="0" w:color="auto"/>
            <w:right w:val="none" w:sz="0" w:space="0" w:color="auto"/>
          </w:divBdr>
        </w:div>
        <w:div w:id="1342901644">
          <w:marLeft w:val="480"/>
          <w:marRight w:val="0"/>
          <w:marTop w:val="0"/>
          <w:marBottom w:val="0"/>
          <w:divBdr>
            <w:top w:val="none" w:sz="0" w:space="0" w:color="auto"/>
            <w:left w:val="none" w:sz="0" w:space="0" w:color="auto"/>
            <w:bottom w:val="none" w:sz="0" w:space="0" w:color="auto"/>
            <w:right w:val="none" w:sz="0" w:space="0" w:color="auto"/>
          </w:divBdr>
        </w:div>
        <w:div w:id="785543985">
          <w:marLeft w:val="480"/>
          <w:marRight w:val="0"/>
          <w:marTop w:val="0"/>
          <w:marBottom w:val="0"/>
          <w:divBdr>
            <w:top w:val="none" w:sz="0" w:space="0" w:color="auto"/>
            <w:left w:val="none" w:sz="0" w:space="0" w:color="auto"/>
            <w:bottom w:val="none" w:sz="0" w:space="0" w:color="auto"/>
            <w:right w:val="none" w:sz="0" w:space="0" w:color="auto"/>
          </w:divBdr>
        </w:div>
        <w:div w:id="1392999253">
          <w:marLeft w:val="480"/>
          <w:marRight w:val="0"/>
          <w:marTop w:val="0"/>
          <w:marBottom w:val="0"/>
          <w:divBdr>
            <w:top w:val="none" w:sz="0" w:space="0" w:color="auto"/>
            <w:left w:val="none" w:sz="0" w:space="0" w:color="auto"/>
            <w:bottom w:val="none" w:sz="0" w:space="0" w:color="auto"/>
            <w:right w:val="none" w:sz="0" w:space="0" w:color="auto"/>
          </w:divBdr>
        </w:div>
        <w:div w:id="235827011">
          <w:marLeft w:val="480"/>
          <w:marRight w:val="0"/>
          <w:marTop w:val="0"/>
          <w:marBottom w:val="0"/>
          <w:divBdr>
            <w:top w:val="none" w:sz="0" w:space="0" w:color="auto"/>
            <w:left w:val="none" w:sz="0" w:space="0" w:color="auto"/>
            <w:bottom w:val="none" w:sz="0" w:space="0" w:color="auto"/>
            <w:right w:val="none" w:sz="0" w:space="0" w:color="auto"/>
          </w:divBdr>
        </w:div>
        <w:div w:id="421100018">
          <w:marLeft w:val="480"/>
          <w:marRight w:val="0"/>
          <w:marTop w:val="0"/>
          <w:marBottom w:val="0"/>
          <w:divBdr>
            <w:top w:val="none" w:sz="0" w:space="0" w:color="auto"/>
            <w:left w:val="none" w:sz="0" w:space="0" w:color="auto"/>
            <w:bottom w:val="none" w:sz="0" w:space="0" w:color="auto"/>
            <w:right w:val="none" w:sz="0" w:space="0" w:color="auto"/>
          </w:divBdr>
        </w:div>
      </w:divsChild>
    </w:div>
    <w:div w:id="1404525375">
      <w:bodyDiv w:val="1"/>
      <w:marLeft w:val="0"/>
      <w:marRight w:val="0"/>
      <w:marTop w:val="0"/>
      <w:marBottom w:val="0"/>
      <w:divBdr>
        <w:top w:val="none" w:sz="0" w:space="0" w:color="auto"/>
        <w:left w:val="none" w:sz="0" w:space="0" w:color="auto"/>
        <w:bottom w:val="none" w:sz="0" w:space="0" w:color="auto"/>
        <w:right w:val="none" w:sz="0" w:space="0" w:color="auto"/>
      </w:divBdr>
    </w:div>
    <w:div w:id="1404526869">
      <w:bodyDiv w:val="1"/>
      <w:marLeft w:val="0"/>
      <w:marRight w:val="0"/>
      <w:marTop w:val="0"/>
      <w:marBottom w:val="0"/>
      <w:divBdr>
        <w:top w:val="none" w:sz="0" w:space="0" w:color="auto"/>
        <w:left w:val="none" w:sz="0" w:space="0" w:color="auto"/>
        <w:bottom w:val="none" w:sz="0" w:space="0" w:color="auto"/>
        <w:right w:val="none" w:sz="0" w:space="0" w:color="auto"/>
      </w:divBdr>
    </w:div>
    <w:div w:id="1406223313">
      <w:bodyDiv w:val="1"/>
      <w:marLeft w:val="0"/>
      <w:marRight w:val="0"/>
      <w:marTop w:val="0"/>
      <w:marBottom w:val="0"/>
      <w:divBdr>
        <w:top w:val="none" w:sz="0" w:space="0" w:color="auto"/>
        <w:left w:val="none" w:sz="0" w:space="0" w:color="auto"/>
        <w:bottom w:val="none" w:sz="0" w:space="0" w:color="auto"/>
        <w:right w:val="none" w:sz="0" w:space="0" w:color="auto"/>
      </w:divBdr>
    </w:div>
    <w:div w:id="1407875320">
      <w:bodyDiv w:val="1"/>
      <w:marLeft w:val="0"/>
      <w:marRight w:val="0"/>
      <w:marTop w:val="0"/>
      <w:marBottom w:val="0"/>
      <w:divBdr>
        <w:top w:val="none" w:sz="0" w:space="0" w:color="auto"/>
        <w:left w:val="none" w:sz="0" w:space="0" w:color="auto"/>
        <w:bottom w:val="none" w:sz="0" w:space="0" w:color="auto"/>
        <w:right w:val="none" w:sz="0" w:space="0" w:color="auto"/>
      </w:divBdr>
    </w:div>
    <w:div w:id="1410998025">
      <w:bodyDiv w:val="1"/>
      <w:marLeft w:val="0"/>
      <w:marRight w:val="0"/>
      <w:marTop w:val="0"/>
      <w:marBottom w:val="0"/>
      <w:divBdr>
        <w:top w:val="none" w:sz="0" w:space="0" w:color="auto"/>
        <w:left w:val="none" w:sz="0" w:space="0" w:color="auto"/>
        <w:bottom w:val="none" w:sz="0" w:space="0" w:color="auto"/>
        <w:right w:val="none" w:sz="0" w:space="0" w:color="auto"/>
      </w:divBdr>
    </w:div>
    <w:div w:id="1411270888">
      <w:bodyDiv w:val="1"/>
      <w:marLeft w:val="0"/>
      <w:marRight w:val="0"/>
      <w:marTop w:val="0"/>
      <w:marBottom w:val="0"/>
      <w:divBdr>
        <w:top w:val="none" w:sz="0" w:space="0" w:color="auto"/>
        <w:left w:val="none" w:sz="0" w:space="0" w:color="auto"/>
        <w:bottom w:val="none" w:sz="0" w:space="0" w:color="auto"/>
        <w:right w:val="none" w:sz="0" w:space="0" w:color="auto"/>
      </w:divBdr>
    </w:div>
    <w:div w:id="1412703851">
      <w:bodyDiv w:val="1"/>
      <w:marLeft w:val="0"/>
      <w:marRight w:val="0"/>
      <w:marTop w:val="0"/>
      <w:marBottom w:val="0"/>
      <w:divBdr>
        <w:top w:val="none" w:sz="0" w:space="0" w:color="auto"/>
        <w:left w:val="none" w:sz="0" w:space="0" w:color="auto"/>
        <w:bottom w:val="none" w:sz="0" w:space="0" w:color="auto"/>
        <w:right w:val="none" w:sz="0" w:space="0" w:color="auto"/>
      </w:divBdr>
      <w:divsChild>
        <w:div w:id="671108348">
          <w:marLeft w:val="480"/>
          <w:marRight w:val="0"/>
          <w:marTop w:val="0"/>
          <w:marBottom w:val="0"/>
          <w:divBdr>
            <w:top w:val="none" w:sz="0" w:space="0" w:color="auto"/>
            <w:left w:val="none" w:sz="0" w:space="0" w:color="auto"/>
            <w:bottom w:val="none" w:sz="0" w:space="0" w:color="auto"/>
            <w:right w:val="none" w:sz="0" w:space="0" w:color="auto"/>
          </w:divBdr>
        </w:div>
        <w:div w:id="2055617903">
          <w:marLeft w:val="480"/>
          <w:marRight w:val="0"/>
          <w:marTop w:val="0"/>
          <w:marBottom w:val="0"/>
          <w:divBdr>
            <w:top w:val="none" w:sz="0" w:space="0" w:color="auto"/>
            <w:left w:val="none" w:sz="0" w:space="0" w:color="auto"/>
            <w:bottom w:val="none" w:sz="0" w:space="0" w:color="auto"/>
            <w:right w:val="none" w:sz="0" w:space="0" w:color="auto"/>
          </w:divBdr>
        </w:div>
        <w:div w:id="1618215990">
          <w:marLeft w:val="480"/>
          <w:marRight w:val="0"/>
          <w:marTop w:val="0"/>
          <w:marBottom w:val="0"/>
          <w:divBdr>
            <w:top w:val="none" w:sz="0" w:space="0" w:color="auto"/>
            <w:left w:val="none" w:sz="0" w:space="0" w:color="auto"/>
            <w:bottom w:val="none" w:sz="0" w:space="0" w:color="auto"/>
            <w:right w:val="none" w:sz="0" w:space="0" w:color="auto"/>
          </w:divBdr>
        </w:div>
        <w:div w:id="144395181">
          <w:marLeft w:val="480"/>
          <w:marRight w:val="0"/>
          <w:marTop w:val="0"/>
          <w:marBottom w:val="0"/>
          <w:divBdr>
            <w:top w:val="none" w:sz="0" w:space="0" w:color="auto"/>
            <w:left w:val="none" w:sz="0" w:space="0" w:color="auto"/>
            <w:bottom w:val="none" w:sz="0" w:space="0" w:color="auto"/>
            <w:right w:val="none" w:sz="0" w:space="0" w:color="auto"/>
          </w:divBdr>
        </w:div>
        <w:div w:id="1014847857">
          <w:marLeft w:val="480"/>
          <w:marRight w:val="0"/>
          <w:marTop w:val="0"/>
          <w:marBottom w:val="0"/>
          <w:divBdr>
            <w:top w:val="none" w:sz="0" w:space="0" w:color="auto"/>
            <w:left w:val="none" w:sz="0" w:space="0" w:color="auto"/>
            <w:bottom w:val="none" w:sz="0" w:space="0" w:color="auto"/>
            <w:right w:val="none" w:sz="0" w:space="0" w:color="auto"/>
          </w:divBdr>
        </w:div>
        <w:div w:id="1702851453">
          <w:marLeft w:val="480"/>
          <w:marRight w:val="0"/>
          <w:marTop w:val="0"/>
          <w:marBottom w:val="0"/>
          <w:divBdr>
            <w:top w:val="none" w:sz="0" w:space="0" w:color="auto"/>
            <w:left w:val="none" w:sz="0" w:space="0" w:color="auto"/>
            <w:bottom w:val="none" w:sz="0" w:space="0" w:color="auto"/>
            <w:right w:val="none" w:sz="0" w:space="0" w:color="auto"/>
          </w:divBdr>
        </w:div>
        <w:div w:id="977102343">
          <w:marLeft w:val="480"/>
          <w:marRight w:val="0"/>
          <w:marTop w:val="0"/>
          <w:marBottom w:val="0"/>
          <w:divBdr>
            <w:top w:val="none" w:sz="0" w:space="0" w:color="auto"/>
            <w:left w:val="none" w:sz="0" w:space="0" w:color="auto"/>
            <w:bottom w:val="none" w:sz="0" w:space="0" w:color="auto"/>
            <w:right w:val="none" w:sz="0" w:space="0" w:color="auto"/>
          </w:divBdr>
        </w:div>
        <w:div w:id="911429529">
          <w:marLeft w:val="480"/>
          <w:marRight w:val="0"/>
          <w:marTop w:val="0"/>
          <w:marBottom w:val="0"/>
          <w:divBdr>
            <w:top w:val="none" w:sz="0" w:space="0" w:color="auto"/>
            <w:left w:val="none" w:sz="0" w:space="0" w:color="auto"/>
            <w:bottom w:val="none" w:sz="0" w:space="0" w:color="auto"/>
            <w:right w:val="none" w:sz="0" w:space="0" w:color="auto"/>
          </w:divBdr>
        </w:div>
        <w:div w:id="1000039240">
          <w:marLeft w:val="480"/>
          <w:marRight w:val="0"/>
          <w:marTop w:val="0"/>
          <w:marBottom w:val="0"/>
          <w:divBdr>
            <w:top w:val="none" w:sz="0" w:space="0" w:color="auto"/>
            <w:left w:val="none" w:sz="0" w:space="0" w:color="auto"/>
            <w:bottom w:val="none" w:sz="0" w:space="0" w:color="auto"/>
            <w:right w:val="none" w:sz="0" w:space="0" w:color="auto"/>
          </w:divBdr>
        </w:div>
        <w:div w:id="1501003545">
          <w:marLeft w:val="480"/>
          <w:marRight w:val="0"/>
          <w:marTop w:val="0"/>
          <w:marBottom w:val="0"/>
          <w:divBdr>
            <w:top w:val="none" w:sz="0" w:space="0" w:color="auto"/>
            <w:left w:val="none" w:sz="0" w:space="0" w:color="auto"/>
            <w:bottom w:val="none" w:sz="0" w:space="0" w:color="auto"/>
            <w:right w:val="none" w:sz="0" w:space="0" w:color="auto"/>
          </w:divBdr>
        </w:div>
        <w:div w:id="2122068811">
          <w:marLeft w:val="480"/>
          <w:marRight w:val="0"/>
          <w:marTop w:val="0"/>
          <w:marBottom w:val="0"/>
          <w:divBdr>
            <w:top w:val="none" w:sz="0" w:space="0" w:color="auto"/>
            <w:left w:val="none" w:sz="0" w:space="0" w:color="auto"/>
            <w:bottom w:val="none" w:sz="0" w:space="0" w:color="auto"/>
            <w:right w:val="none" w:sz="0" w:space="0" w:color="auto"/>
          </w:divBdr>
        </w:div>
        <w:div w:id="1464158174">
          <w:marLeft w:val="480"/>
          <w:marRight w:val="0"/>
          <w:marTop w:val="0"/>
          <w:marBottom w:val="0"/>
          <w:divBdr>
            <w:top w:val="none" w:sz="0" w:space="0" w:color="auto"/>
            <w:left w:val="none" w:sz="0" w:space="0" w:color="auto"/>
            <w:bottom w:val="none" w:sz="0" w:space="0" w:color="auto"/>
            <w:right w:val="none" w:sz="0" w:space="0" w:color="auto"/>
          </w:divBdr>
        </w:div>
        <w:div w:id="967321369">
          <w:marLeft w:val="480"/>
          <w:marRight w:val="0"/>
          <w:marTop w:val="0"/>
          <w:marBottom w:val="0"/>
          <w:divBdr>
            <w:top w:val="none" w:sz="0" w:space="0" w:color="auto"/>
            <w:left w:val="none" w:sz="0" w:space="0" w:color="auto"/>
            <w:bottom w:val="none" w:sz="0" w:space="0" w:color="auto"/>
            <w:right w:val="none" w:sz="0" w:space="0" w:color="auto"/>
          </w:divBdr>
        </w:div>
        <w:div w:id="173958230">
          <w:marLeft w:val="480"/>
          <w:marRight w:val="0"/>
          <w:marTop w:val="0"/>
          <w:marBottom w:val="0"/>
          <w:divBdr>
            <w:top w:val="none" w:sz="0" w:space="0" w:color="auto"/>
            <w:left w:val="none" w:sz="0" w:space="0" w:color="auto"/>
            <w:bottom w:val="none" w:sz="0" w:space="0" w:color="auto"/>
            <w:right w:val="none" w:sz="0" w:space="0" w:color="auto"/>
          </w:divBdr>
        </w:div>
        <w:div w:id="1385835057">
          <w:marLeft w:val="480"/>
          <w:marRight w:val="0"/>
          <w:marTop w:val="0"/>
          <w:marBottom w:val="0"/>
          <w:divBdr>
            <w:top w:val="none" w:sz="0" w:space="0" w:color="auto"/>
            <w:left w:val="none" w:sz="0" w:space="0" w:color="auto"/>
            <w:bottom w:val="none" w:sz="0" w:space="0" w:color="auto"/>
            <w:right w:val="none" w:sz="0" w:space="0" w:color="auto"/>
          </w:divBdr>
        </w:div>
        <w:div w:id="755327021">
          <w:marLeft w:val="480"/>
          <w:marRight w:val="0"/>
          <w:marTop w:val="0"/>
          <w:marBottom w:val="0"/>
          <w:divBdr>
            <w:top w:val="none" w:sz="0" w:space="0" w:color="auto"/>
            <w:left w:val="none" w:sz="0" w:space="0" w:color="auto"/>
            <w:bottom w:val="none" w:sz="0" w:space="0" w:color="auto"/>
            <w:right w:val="none" w:sz="0" w:space="0" w:color="auto"/>
          </w:divBdr>
        </w:div>
        <w:div w:id="1439107004">
          <w:marLeft w:val="480"/>
          <w:marRight w:val="0"/>
          <w:marTop w:val="0"/>
          <w:marBottom w:val="0"/>
          <w:divBdr>
            <w:top w:val="none" w:sz="0" w:space="0" w:color="auto"/>
            <w:left w:val="none" w:sz="0" w:space="0" w:color="auto"/>
            <w:bottom w:val="none" w:sz="0" w:space="0" w:color="auto"/>
            <w:right w:val="none" w:sz="0" w:space="0" w:color="auto"/>
          </w:divBdr>
        </w:div>
        <w:div w:id="1333145235">
          <w:marLeft w:val="480"/>
          <w:marRight w:val="0"/>
          <w:marTop w:val="0"/>
          <w:marBottom w:val="0"/>
          <w:divBdr>
            <w:top w:val="none" w:sz="0" w:space="0" w:color="auto"/>
            <w:left w:val="none" w:sz="0" w:space="0" w:color="auto"/>
            <w:bottom w:val="none" w:sz="0" w:space="0" w:color="auto"/>
            <w:right w:val="none" w:sz="0" w:space="0" w:color="auto"/>
          </w:divBdr>
        </w:div>
      </w:divsChild>
    </w:div>
    <w:div w:id="1412966533">
      <w:bodyDiv w:val="1"/>
      <w:marLeft w:val="0"/>
      <w:marRight w:val="0"/>
      <w:marTop w:val="0"/>
      <w:marBottom w:val="0"/>
      <w:divBdr>
        <w:top w:val="none" w:sz="0" w:space="0" w:color="auto"/>
        <w:left w:val="none" w:sz="0" w:space="0" w:color="auto"/>
        <w:bottom w:val="none" w:sz="0" w:space="0" w:color="auto"/>
        <w:right w:val="none" w:sz="0" w:space="0" w:color="auto"/>
      </w:divBdr>
    </w:div>
    <w:div w:id="1413816295">
      <w:bodyDiv w:val="1"/>
      <w:marLeft w:val="0"/>
      <w:marRight w:val="0"/>
      <w:marTop w:val="0"/>
      <w:marBottom w:val="0"/>
      <w:divBdr>
        <w:top w:val="none" w:sz="0" w:space="0" w:color="auto"/>
        <w:left w:val="none" w:sz="0" w:space="0" w:color="auto"/>
        <w:bottom w:val="none" w:sz="0" w:space="0" w:color="auto"/>
        <w:right w:val="none" w:sz="0" w:space="0" w:color="auto"/>
      </w:divBdr>
      <w:divsChild>
        <w:div w:id="211771565">
          <w:marLeft w:val="480"/>
          <w:marRight w:val="0"/>
          <w:marTop w:val="0"/>
          <w:marBottom w:val="0"/>
          <w:divBdr>
            <w:top w:val="none" w:sz="0" w:space="0" w:color="auto"/>
            <w:left w:val="none" w:sz="0" w:space="0" w:color="auto"/>
            <w:bottom w:val="none" w:sz="0" w:space="0" w:color="auto"/>
            <w:right w:val="none" w:sz="0" w:space="0" w:color="auto"/>
          </w:divBdr>
        </w:div>
        <w:div w:id="1649357031">
          <w:marLeft w:val="480"/>
          <w:marRight w:val="0"/>
          <w:marTop w:val="0"/>
          <w:marBottom w:val="0"/>
          <w:divBdr>
            <w:top w:val="none" w:sz="0" w:space="0" w:color="auto"/>
            <w:left w:val="none" w:sz="0" w:space="0" w:color="auto"/>
            <w:bottom w:val="none" w:sz="0" w:space="0" w:color="auto"/>
            <w:right w:val="none" w:sz="0" w:space="0" w:color="auto"/>
          </w:divBdr>
        </w:div>
        <w:div w:id="665209850">
          <w:marLeft w:val="480"/>
          <w:marRight w:val="0"/>
          <w:marTop w:val="0"/>
          <w:marBottom w:val="0"/>
          <w:divBdr>
            <w:top w:val="none" w:sz="0" w:space="0" w:color="auto"/>
            <w:left w:val="none" w:sz="0" w:space="0" w:color="auto"/>
            <w:bottom w:val="none" w:sz="0" w:space="0" w:color="auto"/>
            <w:right w:val="none" w:sz="0" w:space="0" w:color="auto"/>
          </w:divBdr>
        </w:div>
        <w:div w:id="1473673037">
          <w:marLeft w:val="480"/>
          <w:marRight w:val="0"/>
          <w:marTop w:val="0"/>
          <w:marBottom w:val="0"/>
          <w:divBdr>
            <w:top w:val="none" w:sz="0" w:space="0" w:color="auto"/>
            <w:left w:val="none" w:sz="0" w:space="0" w:color="auto"/>
            <w:bottom w:val="none" w:sz="0" w:space="0" w:color="auto"/>
            <w:right w:val="none" w:sz="0" w:space="0" w:color="auto"/>
          </w:divBdr>
        </w:div>
        <w:div w:id="2029719774">
          <w:marLeft w:val="480"/>
          <w:marRight w:val="0"/>
          <w:marTop w:val="0"/>
          <w:marBottom w:val="0"/>
          <w:divBdr>
            <w:top w:val="none" w:sz="0" w:space="0" w:color="auto"/>
            <w:left w:val="none" w:sz="0" w:space="0" w:color="auto"/>
            <w:bottom w:val="none" w:sz="0" w:space="0" w:color="auto"/>
            <w:right w:val="none" w:sz="0" w:space="0" w:color="auto"/>
          </w:divBdr>
        </w:div>
        <w:div w:id="604574867">
          <w:marLeft w:val="480"/>
          <w:marRight w:val="0"/>
          <w:marTop w:val="0"/>
          <w:marBottom w:val="0"/>
          <w:divBdr>
            <w:top w:val="none" w:sz="0" w:space="0" w:color="auto"/>
            <w:left w:val="none" w:sz="0" w:space="0" w:color="auto"/>
            <w:bottom w:val="none" w:sz="0" w:space="0" w:color="auto"/>
            <w:right w:val="none" w:sz="0" w:space="0" w:color="auto"/>
          </w:divBdr>
        </w:div>
        <w:div w:id="1643921826">
          <w:marLeft w:val="480"/>
          <w:marRight w:val="0"/>
          <w:marTop w:val="0"/>
          <w:marBottom w:val="0"/>
          <w:divBdr>
            <w:top w:val="none" w:sz="0" w:space="0" w:color="auto"/>
            <w:left w:val="none" w:sz="0" w:space="0" w:color="auto"/>
            <w:bottom w:val="none" w:sz="0" w:space="0" w:color="auto"/>
            <w:right w:val="none" w:sz="0" w:space="0" w:color="auto"/>
          </w:divBdr>
        </w:div>
        <w:div w:id="104007232">
          <w:marLeft w:val="480"/>
          <w:marRight w:val="0"/>
          <w:marTop w:val="0"/>
          <w:marBottom w:val="0"/>
          <w:divBdr>
            <w:top w:val="none" w:sz="0" w:space="0" w:color="auto"/>
            <w:left w:val="none" w:sz="0" w:space="0" w:color="auto"/>
            <w:bottom w:val="none" w:sz="0" w:space="0" w:color="auto"/>
            <w:right w:val="none" w:sz="0" w:space="0" w:color="auto"/>
          </w:divBdr>
        </w:div>
        <w:div w:id="1514958556">
          <w:marLeft w:val="480"/>
          <w:marRight w:val="0"/>
          <w:marTop w:val="0"/>
          <w:marBottom w:val="0"/>
          <w:divBdr>
            <w:top w:val="none" w:sz="0" w:space="0" w:color="auto"/>
            <w:left w:val="none" w:sz="0" w:space="0" w:color="auto"/>
            <w:bottom w:val="none" w:sz="0" w:space="0" w:color="auto"/>
            <w:right w:val="none" w:sz="0" w:space="0" w:color="auto"/>
          </w:divBdr>
        </w:div>
        <w:div w:id="98571415">
          <w:marLeft w:val="480"/>
          <w:marRight w:val="0"/>
          <w:marTop w:val="0"/>
          <w:marBottom w:val="0"/>
          <w:divBdr>
            <w:top w:val="none" w:sz="0" w:space="0" w:color="auto"/>
            <w:left w:val="none" w:sz="0" w:space="0" w:color="auto"/>
            <w:bottom w:val="none" w:sz="0" w:space="0" w:color="auto"/>
            <w:right w:val="none" w:sz="0" w:space="0" w:color="auto"/>
          </w:divBdr>
        </w:div>
        <w:div w:id="1685936196">
          <w:marLeft w:val="480"/>
          <w:marRight w:val="0"/>
          <w:marTop w:val="0"/>
          <w:marBottom w:val="0"/>
          <w:divBdr>
            <w:top w:val="none" w:sz="0" w:space="0" w:color="auto"/>
            <w:left w:val="none" w:sz="0" w:space="0" w:color="auto"/>
            <w:bottom w:val="none" w:sz="0" w:space="0" w:color="auto"/>
            <w:right w:val="none" w:sz="0" w:space="0" w:color="auto"/>
          </w:divBdr>
        </w:div>
        <w:div w:id="1418671781">
          <w:marLeft w:val="480"/>
          <w:marRight w:val="0"/>
          <w:marTop w:val="0"/>
          <w:marBottom w:val="0"/>
          <w:divBdr>
            <w:top w:val="none" w:sz="0" w:space="0" w:color="auto"/>
            <w:left w:val="none" w:sz="0" w:space="0" w:color="auto"/>
            <w:bottom w:val="none" w:sz="0" w:space="0" w:color="auto"/>
            <w:right w:val="none" w:sz="0" w:space="0" w:color="auto"/>
          </w:divBdr>
        </w:div>
        <w:div w:id="27873262">
          <w:marLeft w:val="480"/>
          <w:marRight w:val="0"/>
          <w:marTop w:val="0"/>
          <w:marBottom w:val="0"/>
          <w:divBdr>
            <w:top w:val="none" w:sz="0" w:space="0" w:color="auto"/>
            <w:left w:val="none" w:sz="0" w:space="0" w:color="auto"/>
            <w:bottom w:val="none" w:sz="0" w:space="0" w:color="auto"/>
            <w:right w:val="none" w:sz="0" w:space="0" w:color="auto"/>
          </w:divBdr>
        </w:div>
        <w:div w:id="1972705417">
          <w:marLeft w:val="480"/>
          <w:marRight w:val="0"/>
          <w:marTop w:val="0"/>
          <w:marBottom w:val="0"/>
          <w:divBdr>
            <w:top w:val="none" w:sz="0" w:space="0" w:color="auto"/>
            <w:left w:val="none" w:sz="0" w:space="0" w:color="auto"/>
            <w:bottom w:val="none" w:sz="0" w:space="0" w:color="auto"/>
            <w:right w:val="none" w:sz="0" w:space="0" w:color="auto"/>
          </w:divBdr>
        </w:div>
        <w:div w:id="1339310604">
          <w:marLeft w:val="480"/>
          <w:marRight w:val="0"/>
          <w:marTop w:val="0"/>
          <w:marBottom w:val="0"/>
          <w:divBdr>
            <w:top w:val="none" w:sz="0" w:space="0" w:color="auto"/>
            <w:left w:val="none" w:sz="0" w:space="0" w:color="auto"/>
            <w:bottom w:val="none" w:sz="0" w:space="0" w:color="auto"/>
            <w:right w:val="none" w:sz="0" w:space="0" w:color="auto"/>
          </w:divBdr>
        </w:div>
        <w:div w:id="1602030210">
          <w:marLeft w:val="480"/>
          <w:marRight w:val="0"/>
          <w:marTop w:val="0"/>
          <w:marBottom w:val="0"/>
          <w:divBdr>
            <w:top w:val="none" w:sz="0" w:space="0" w:color="auto"/>
            <w:left w:val="none" w:sz="0" w:space="0" w:color="auto"/>
            <w:bottom w:val="none" w:sz="0" w:space="0" w:color="auto"/>
            <w:right w:val="none" w:sz="0" w:space="0" w:color="auto"/>
          </w:divBdr>
        </w:div>
        <w:div w:id="844980533">
          <w:marLeft w:val="480"/>
          <w:marRight w:val="0"/>
          <w:marTop w:val="0"/>
          <w:marBottom w:val="0"/>
          <w:divBdr>
            <w:top w:val="none" w:sz="0" w:space="0" w:color="auto"/>
            <w:left w:val="none" w:sz="0" w:space="0" w:color="auto"/>
            <w:bottom w:val="none" w:sz="0" w:space="0" w:color="auto"/>
            <w:right w:val="none" w:sz="0" w:space="0" w:color="auto"/>
          </w:divBdr>
        </w:div>
        <w:div w:id="1084033610">
          <w:marLeft w:val="480"/>
          <w:marRight w:val="0"/>
          <w:marTop w:val="0"/>
          <w:marBottom w:val="0"/>
          <w:divBdr>
            <w:top w:val="none" w:sz="0" w:space="0" w:color="auto"/>
            <w:left w:val="none" w:sz="0" w:space="0" w:color="auto"/>
            <w:bottom w:val="none" w:sz="0" w:space="0" w:color="auto"/>
            <w:right w:val="none" w:sz="0" w:space="0" w:color="auto"/>
          </w:divBdr>
        </w:div>
        <w:div w:id="1339697239">
          <w:marLeft w:val="480"/>
          <w:marRight w:val="0"/>
          <w:marTop w:val="0"/>
          <w:marBottom w:val="0"/>
          <w:divBdr>
            <w:top w:val="none" w:sz="0" w:space="0" w:color="auto"/>
            <w:left w:val="none" w:sz="0" w:space="0" w:color="auto"/>
            <w:bottom w:val="none" w:sz="0" w:space="0" w:color="auto"/>
            <w:right w:val="none" w:sz="0" w:space="0" w:color="auto"/>
          </w:divBdr>
        </w:div>
        <w:div w:id="529878540">
          <w:marLeft w:val="480"/>
          <w:marRight w:val="0"/>
          <w:marTop w:val="0"/>
          <w:marBottom w:val="0"/>
          <w:divBdr>
            <w:top w:val="none" w:sz="0" w:space="0" w:color="auto"/>
            <w:left w:val="none" w:sz="0" w:space="0" w:color="auto"/>
            <w:bottom w:val="none" w:sz="0" w:space="0" w:color="auto"/>
            <w:right w:val="none" w:sz="0" w:space="0" w:color="auto"/>
          </w:divBdr>
        </w:div>
        <w:div w:id="1361934874">
          <w:marLeft w:val="480"/>
          <w:marRight w:val="0"/>
          <w:marTop w:val="0"/>
          <w:marBottom w:val="0"/>
          <w:divBdr>
            <w:top w:val="none" w:sz="0" w:space="0" w:color="auto"/>
            <w:left w:val="none" w:sz="0" w:space="0" w:color="auto"/>
            <w:bottom w:val="none" w:sz="0" w:space="0" w:color="auto"/>
            <w:right w:val="none" w:sz="0" w:space="0" w:color="auto"/>
          </w:divBdr>
        </w:div>
        <w:div w:id="1866869633">
          <w:marLeft w:val="480"/>
          <w:marRight w:val="0"/>
          <w:marTop w:val="0"/>
          <w:marBottom w:val="0"/>
          <w:divBdr>
            <w:top w:val="none" w:sz="0" w:space="0" w:color="auto"/>
            <w:left w:val="none" w:sz="0" w:space="0" w:color="auto"/>
            <w:bottom w:val="none" w:sz="0" w:space="0" w:color="auto"/>
            <w:right w:val="none" w:sz="0" w:space="0" w:color="auto"/>
          </w:divBdr>
        </w:div>
        <w:div w:id="298611678">
          <w:marLeft w:val="480"/>
          <w:marRight w:val="0"/>
          <w:marTop w:val="0"/>
          <w:marBottom w:val="0"/>
          <w:divBdr>
            <w:top w:val="none" w:sz="0" w:space="0" w:color="auto"/>
            <w:left w:val="none" w:sz="0" w:space="0" w:color="auto"/>
            <w:bottom w:val="none" w:sz="0" w:space="0" w:color="auto"/>
            <w:right w:val="none" w:sz="0" w:space="0" w:color="auto"/>
          </w:divBdr>
        </w:div>
        <w:div w:id="920673543">
          <w:marLeft w:val="480"/>
          <w:marRight w:val="0"/>
          <w:marTop w:val="0"/>
          <w:marBottom w:val="0"/>
          <w:divBdr>
            <w:top w:val="none" w:sz="0" w:space="0" w:color="auto"/>
            <w:left w:val="none" w:sz="0" w:space="0" w:color="auto"/>
            <w:bottom w:val="none" w:sz="0" w:space="0" w:color="auto"/>
            <w:right w:val="none" w:sz="0" w:space="0" w:color="auto"/>
          </w:divBdr>
        </w:div>
        <w:div w:id="1843665442">
          <w:marLeft w:val="480"/>
          <w:marRight w:val="0"/>
          <w:marTop w:val="0"/>
          <w:marBottom w:val="0"/>
          <w:divBdr>
            <w:top w:val="none" w:sz="0" w:space="0" w:color="auto"/>
            <w:left w:val="none" w:sz="0" w:space="0" w:color="auto"/>
            <w:bottom w:val="none" w:sz="0" w:space="0" w:color="auto"/>
            <w:right w:val="none" w:sz="0" w:space="0" w:color="auto"/>
          </w:divBdr>
        </w:div>
        <w:div w:id="602227261">
          <w:marLeft w:val="480"/>
          <w:marRight w:val="0"/>
          <w:marTop w:val="0"/>
          <w:marBottom w:val="0"/>
          <w:divBdr>
            <w:top w:val="none" w:sz="0" w:space="0" w:color="auto"/>
            <w:left w:val="none" w:sz="0" w:space="0" w:color="auto"/>
            <w:bottom w:val="none" w:sz="0" w:space="0" w:color="auto"/>
            <w:right w:val="none" w:sz="0" w:space="0" w:color="auto"/>
          </w:divBdr>
        </w:div>
        <w:div w:id="768357705">
          <w:marLeft w:val="480"/>
          <w:marRight w:val="0"/>
          <w:marTop w:val="0"/>
          <w:marBottom w:val="0"/>
          <w:divBdr>
            <w:top w:val="none" w:sz="0" w:space="0" w:color="auto"/>
            <w:left w:val="none" w:sz="0" w:space="0" w:color="auto"/>
            <w:bottom w:val="none" w:sz="0" w:space="0" w:color="auto"/>
            <w:right w:val="none" w:sz="0" w:space="0" w:color="auto"/>
          </w:divBdr>
        </w:div>
        <w:div w:id="1188716023">
          <w:marLeft w:val="480"/>
          <w:marRight w:val="0"/>
          <w:marTop w:val="0"/>
          <w:marBottom w:val="0"/>
          <w:divBdr>
            <w:top w:val="none" w:sz="0" w:space="0" w:color="auto"/>
            <w:left w:val="none" w:sz="0" w:space="0" w:color="auto"/>
            <w:bottom w:val="none" w:sz="0" w:space="0" w:color="auto"/>
            <w:right w:val="none" w:sz="0" w:space="0" w:color="auto"/>
          </w:divBdr>
        </w:div>
        <w:div w:id="1961841566">
          <w:marLeft w:val="480"/>
          <w:marRight w:val="0"/>
          <w:marTop w:val="0"/>
          <w:marBottom w:val="0"/>
          <w:divBdr>
            <w:top w:val="none" w:sz="0" w:space="0" w:color="auto"/>
            <w:left w:val="none" w:sz="0" w:space="0" w:color="auto"/>
            <w:bottom w:val="none" w:sz="0" w:space="0" w:color="auto"/>
            <w:right w:val="none" w:sz="0" w:space="0" w:color="auto"/>
          </w:divBdr>
        </w:div>
        <w:div w:id="133449473">
          <w:marLeft w:val="480"/>
          <w:marRight w:val="0"/>
          <w:marTop w:val="0"/>
          <w:marBottom w:val="0"/>
          <w:divBdr>
            <w:top w:val="none" w:sz="0" w:space="0" w:color="auto"/>
            <w:left w:val="none" w:sz="0" w:space="0" w:color="auto"/>
            <w:bottom w:val="none" w:sz="0" w:space="0" w:color="auto"/>
            <w:right w:val="none" w:sz="0" w:space="0" w:color="auto"/>
          </w:divBdr>
        </w:div>
        <w:div w:id="21833643">
          <w:marLeft w:val="480"/>
          <w:marRight w:val="0"/>
          <w:marTop w:val="0"/>
          <w:marBottom w:val="0"/>
          <w:divBdr>
            <w:top w:val="none" w:sz="0" w:space="0" w:color="auto"/>
            <w:left w:val="none" w:sz="0" w:space="0" w:color="auto"/>
            <w:bottom w:val="none" w:sz="0" w:space="0" w:color="auto"/>
            <w:right w:val="none" w:sz="0" w:space="0" w:color="auto"/>
          </w:divBdr>
        </w:div>
        <w:div w:id="1795098528">
          <w:marLeft w:val="480"/>
          <w:marRight w:val="0"/>
          <w:marTop w:val="0"/>
          <w:marBottom w:val="0"/>
          <w:divBdr>
            <w:top w:val="none" w:sz="0" w:space="0" w:color="auto"/>
            <w:left w:val="none" w:sz="0" w:space="0" w:color="auto"/>
            <w:bottom w:val="none" w:sz="0" w:space="0" w:color="auto"/>
            <w:right w:val="none" w:sz="0" w:space="0" w:color="auto"/>
          </w:divBdr>
        </w:div>
        <w:div w:id="35858832">
          <w:marLeft w:val="480"/>
          <w:marRight w:val="0"/>
          <w:marTop w:val="0"/>
          <w:marBottom w:val="0"/>
          <w:divBdr>
            <w:top w:val="none" w:sz="0" w:space="0" w:color="auto"/>
            <w:left w:val="none" w:sz="0" w:space="0" w:color="auto"/>
            <w:bottom w:val="none" w:sz="0" w:space="0" w:color="auto"/>
            <w:right w:val="none" w:sz="0" w:space="0" w:color="auto"/>
          </w:divBdr>
        </w:div>
        <w:div w:id="525826186">
          <w:marLeft w:val="480"/>
          <w:marRight w:val="0"/>
          <w:marTop w:val="0"/>
          <w:marBottom w:val="0"/>
          <w:divBdr>
            <w:top w:val="none" w:sz="0" w:space="0" w:color="auto"/>
            <w:left w:val="none" w:sz="0" w:space="0" w:color="auto"/>
            <w:bottom w:val="none" w:sz="0" w:space="0" w:color="auto"/>
            <w:right w:val="none" w:sz="0" w:space="0" w:color="auto"/>
          </w:divBdr>
        </w:div>
        <w:div w:id="1885478457">
          <w:marLeft w:val="480"/>
          <w:marRight w:val="0"/>
          <w:marTop w:val="0"/>
          <w:marBottom w:val="0"/>
          <w:divBdr>
            <w:top w:val="none" w:sz="0" w:space="0" w:color="auto"/>
            <w:left w:val="none" w:sz="0" w:space="0" w:color="auto"/>
            <w:bottom w:val="none" w:sz="0" w:space="0" w:color="auto"/>
            <w:right w:val="none" w:sz="0" w:space="0" w:color="auto"/>
          </w:divBdr>
        </w:div>
        <w:div w:id="2048555169">
          <w:marLeft w:val="480"/>
          <w:marRight w:val="0"/>
          <w:marTop w:val="0"/>
          <w:marBottom w:val="0"/>
          <w:divBdr>
            <w:top w:val="none" w:sz="0" w:space="0" w:color="auto"/>
            <w:left w:val="none" w:sz="0" w:space="0" w:color="auto"/>
            <w:bottom w:val="none" w:sz="0" w:space="0" w:color="auto"/>
            <w:right w:val="none" w:sz="0" w:space="0" w:color="auto"/>
          </w:divBdr>
        </w:div>
        <w:div w:id="1656375781">
          <w:marLeft w:val="480"/>
          <w:marRight w:val="0"/>
          <w:marTop w:val="0"/>
          <w:marBottom w:val="0"/>
          <w:divBdr>
            <w:top w:val="none" w:sz="0" w:space="0" w:color="auto"/>
            <w:left w:val="none" w:sz="0" w:space="0" w:color="auto"/>
            <w:bottom w:val="none" w:sz="0" w:space="0" w:color="auto"/>
            <w:right w:val="none" w:sz="0" w:space="0" w:color="auto"/>
          </w:divBdr>
        </w:div>
        <w:div w:id="1929805378">
          <w:marLeft w:val="480"/>
          <w:marRight w:val="0"/>
          <w:marTop w:val="0"/>
          <w:marBottom w:val="0"/>
          <w:divBdr>
            <w:top w:val="none" w:sz="0" w:space="0" w:color="auto"/>
            <w:left w:val="none" w:sz="0" w:space="0" w:color="auto"/>
            <w:bottom w:val="none" w:sz="0" w:space="0" w:color="auto"/>
            <w:right w:val="none" w:sz="0" w:space="0" w:color="auto"/>
          </w:divBdr>
        </w:div>
        <w:div w:id="1642802933">
          <w:marLeft w:val="480"/>
          <w:marRight w:val="0"/>
          <w:marTop w:val="0"/>
          <w:marBottom w:val="0"/>
          <w:divBdr>
            <w:top w:val="none" w:sz="0" w:space="0" w:color="auto"/>
            <w:left w:val="none" w:sz="0" w:space="0" w:color="auto"/>
            <w:bottom w:val="none" w:sz="0" w:space="0" w:color="auto"/>
            <w:right w:val="none" w:sz="0" w:space="0" w:color="auto"/>
          </w:divBdr>
        </w:div>
        <w:div w:id="124200459">
          <w:marLeft w:val="480"/>
          <w:marRight w:val="0"/>
          <w:marTop w:val="0"/>
          <w:marBottom w:val="0"/>
          <w:divBdr>
            <w:top w:val="none" w:sz="0" w:space="0" w:color="auto"/>
            <w:left w:val="none" w:sz="0" w:space="0" w:color="auto"/>
            <w:bottom w:val="none" w:sz="0" w:space="0" w:color="auto"/>
            <w:right w:val="none" w:sz="0" w:space="0" w:color="auto"/>
          </w:divBdr>
        </w:div>
        <w:div w:id="2067413182">
          <w:marLeft w:val="480"/>
          <w:marRight w:val="0"/>
          <w:marTop w:val="0"/>
          <w:marBottom w:val="0"/>
          <w:divBdr>
            <w:top w:val="none" w:sz="0" w:space="0" w:color="auto"/>
            <w:left w:val="none" w:sz="0" w:space="0" w:color="auto"/>
            <w:bottom w:val="none" w:sz="0" w:space="0" w:color="auto"/>
            <w:right w:val="none" w:sz="0" w:space="0" w:color="auto"/>
          </w:divBdr>
        </w:div>
        <w:div w:id="1598051953">
          <w:marLeft w:val="480"/>
          <w:marRight w:val="0"/>
          <w:marTop w:val="0"/>
          <w:marBottom w:val="0"/>
          <w:divBdr>
            <w:top w:val="none" w:sz="0" w:space="0" w:color="auto"/>
            <w:left w:val="none" w:sz="0" w:space="0" w:color="auto"/>
            <w:bottom w:val="none" w:sz="0" w:space="0" w:color="auto"/>
            <w:right w:val="none" w:sz="0" w:space="0" w:color="auto"/>
          </w:divBdr>
        </w:div>
        <w:div w:id="1412001326">
          <w:marLeft w:val="480"/>
          <w:marRight w:val="0"/>
          <w:marTop w:val="0"/>
          <w:marBottom w:val="0"/>
          <w:divBdr>
            <w:top w:val="none" w:sz="0" w:space="0" w:color="auto"/>
            <w:left w:val="none" w:sz="0" w:space="0" w:color="auto"/>
            <w:bottom w:val="none" w:sz="0" w:space="0" w:color="auto"/>
            <w:right w:val="none" w:sz="0" w:space="0" w:color="auto"/>
          </w:divBdr>
        </w:div>
        <w:div w:id="2017608623">
          <w:marLeft w:val="480"/>
          <w:marRight w:val="0"/>
          <w:marTop w:val="0"/>
          <w:marBottom w:val="0"/>
          <w:divBdr>
            <w:top w:val="none" w:sz="0" w:space="0" w:color="auto"/>
            <w:left w:val="none" w:sz="0" w:space="0" w:color="auto"/>
            <w:bottom w:val="none" w:sz="0" w:space="0" w:color="auto"/>
            <w:right w:val="none" w:sz="0" w:space="0" w:color="auto"/>
          </w:divBdr>
        </w:div>
        <w:div w:id="695233181">
          <w:marLeft w:val="480"/>
          <w:marRight w:val="0"/>
          <w:marTop w:val="0"/>
          <w:marBottom w:val="0"/>
          <w:divBdr>
            <w:top w:val="none" w:sz="0" w:space="0" w:color="auto"/>
            <w:left w:val="none" w:sz="0" w:space="0" w:color="auto"/>
            <w:bottom w:val="none" w:sz="0" w:space="0" w:color="auto"/>
            <w:right w:val="none" w:sz="0" w:space="0" w:color="auto"/>
          </w:divBdr>
        </w:div>
        <w:div w:id="538591374">
          <w:marLeft w:val="480"/>
          <w:marRight w:val="0"/>
          <w:marTop w:val="0"/>
          <w:marBottom w:val="0"/>
          <w:divBdr>
            <w:top w:val="none" w:sz="0" w:space="0" w:color="auto"/>
            <w:left w:val="none" w:sz="0" w:space="0" w:color="auto"/>
            <w:bottom w:val="none" w:sz="0" w:space="0" w:color="auto"/>
            <w:right w:val="none" w:sz="0" w:space="0" w:color="auto"/>
          </w:divBdr>
        </w:div>
        <w:div w:id="378864068">
          <w:marLeft w:val="480"/>
          <w:marRight w:val="0"/>
          <w:marTop w:val="0"/>
          <w:marBottom w:val="0"/>
          <w:divBdr>
            <w:top w:val="none" w:sz="0" w:space="0" w:color="auto"/>
            <w:left w:val="none" w:sz="0" w:space="0" w:color="auto"/>
            <w:bottom w:val="none" w:sz="0" w:space="0" w:color="auto"/>
            <w:right w:val="none" w:sz="0" w:space="0" w:color="auto"/>
          </w:divBdr>
        </w:div>
        <w:div w:id="1372611347">
          <w:marLeft w:val="480"/>
          <w:marRight w:val="0"/>
          <w:marTop w:val="0"/>
          <w:marBottom w:val="0"/>
          <w:divBdr>
            <w:top w:val="none" w:sz="0" w:space="0" w:color="auto"/>
            <w:left w:val="none" w:sz="0" w:space="0" w:color="auto"/>
            <w:bottom w:val="none" w:sz="0" w:space="0" w:color="auto"/>
            <w:right w:val="none" w:sz="0" w:space="0" w:color="auto"/>
          </w:divBdr>
        </w:div>
        <w:div w:id="1980304211">
          <w:marLeft w:val="480"/>
          <w:marRight w:val="0"/>
          <w:marTop w:val="0"/>
          <w:marBottom w:val="0"/>
          <w:divBdr>
            <w:top w:val="none" w:sz="0" w:space="0" w:color="auto"/>
            <w:left w:val="none" w:sz="0" w:space="0" w:color="auto"/>
            <w:bottom w:val="none" w:sz="0" w:space="0" w:color="auto"/>
            <w:right w:val="none" w:sz="0" w:space="0" w:color="auto"/>
          </w:divBdr>
        </w:div>
        <w:div w:id="1851720670">
          <w:marLeft w:val="480"/>
          <w:marRight w:val="0"/>
          <w:marTop w:val="0"/>
          <w:marBottom w:val="0"/>
          <w:divBdr>
            <w:top w:val="none" w:sz="0" w:space="0" w:color="auto"/>
            <w:left w:val="none" w:sz="0" w:space="0" w:color="auto"/>
            <w:bottom w:val="none" w:sz="0" w:space="0" w:color="auto"/>
            <w:right w:val="none" w:sz="0" w:space="0" w:color="auto"/>
          </w:divBdr>
        </w:div>
        <w:div w:id="1596474202">
          <w:marLeft w:val="480"/>
          <w:marRight w:val="0"/>
          <w:marTop w:val="0"/>
          <w:marBottom w:val="0"/>
          <w:divBdr>
            <w:top w:val="none" w:sz="0" w:space="0" w:color="auto"/>
            <w:left w:val="none" w:sz="0" w:space="0" w:color="auto"/>
            <w:bottom w:val="none" w:sz="0" w:space="0" w:color="auto"/>
            <w:right w:val="none" w:sz="0" w:space="0" w:color="auto"/>
          </w:divBdr>
        </w:div>
        <w:div w:id="2142579051">
          <w:marLeft w:val="480"/>
          <w:marRight w:val="0"/>
          <w:marTop w:val="0"/>
          <w:marBottom w:val="0"/>
          <w:divBdr>
            <w:top w:val="none" w:sz="0" w:space="0" w:color="auto"/>
            <w:left w:val="none" w:sz="0" w:space="0" w:color="auto"/>
            <w:bottom w:val="none" w:sz="0" w:space="0" w:color="auto"/>
            <w:right w:val="none" w:sz="0" w:space="0" w:color="auto"/>
          </w:divBdr>
        </w:div>
        <w:div w:id="2097167107">
          <w:marLeft w:val="480"/>
          <w:marRight w:val="0"/>
          <w:marTop w:val="0"/>
          <w:marBottom w:val="0"/>
          <w:divBdr>
            <w:top w:val="none" w:sz="0" w:space="0" w:color="auto"/>
            <w:left w:val="none" w:sz="0" w:space="0" w:color="auto"/>
            <w:bottom w:val="none" w:sz="0" w:space="0" w:color="auto"/>
            <w:right w:val="none" w:sz="0" w:space="0" w:color="auto"/>
          </w:divBdr>
        </w:div>
        <w:div w:id="195194278">
          <w:marLeft w:val="480"/>
          <w:marRight w:val="0"/>
          <w:marTop w:val="0"/>
          <w:marBottom w:val="0"/>
          <w:divBdr>
            <w:top w:val="none" w:sz="0" w:space="0" w:color="auto"/>
            <w:left w:val="none" w:sz="0" w:space="0" w:color="auto"/>
            <w:bottom w:val="none" w:sz="0" w:space="0" w:color="auto"/>
            <w:right w:val="none" w:sz="0" w:space="0" w:color="auto"/>
          </w:divBdr>
        </w:div>
        <w:div w:id="725497314">
          <w:marLeft w:val="480"/>
          <w:marRight w:val="0"/>
          <w:marTop w:val="0"/>
          <w:marBottom w:val="0"/>
          <w:divBdr>
            <w:top w:val="none" w:sz="0" w:space="0" w:color="auto"/>
            <w:left w:val="none" w:sz="0" w:space="0" w:color="auto"/>
            <w:bottom w:val="none" w:sz="0" w:space="0" w:color="auto"/>
            <w:right w:val="none" w:sz="0" w:space="0" w:color="auto"/>
          </w:divBdr>
        </w:div>
        <w:div w:id="678460387">
          <w:marLeft w:val="480"/>
          <w:marRight w:val="0"/>
          <w:marTop w:val="0"/>
          <w:marBottom w:val="0"/>
          <w:divBdr>
            <w:top w:val="none" w:sz="0" w:space="0" w:color="auto"/>
            <w:left w:val="none" w:sz="0" w:space="0" w:color="auto"/>
            <w:bottom w:val="none" w:sz="0" w:space="0" w:color="auto"/>
            <w:right w:val="none" w:sz="0" w:space="0" w:color="auto"/>
          </w:divBdr>
        </w:div>
      </w:divsChild>
    </w:div>
    <w:div w:id="1414232562">
      <w:bodyDiv w:val="1"/>
      <w:marLeft w:val="0"/>
      <w:marRight w:val="0"/>
      <w:marTop w:val="0"/>
      <w:marBottom w:val="0"/>
      <w:divBdr>
        <w:top w:val="none" w:sz="0" w:space="0" w:color="auto"/>
        <w:left w:val="none" w:sz="0" w:space="0" w:color="auto"/>
        <w:bottom w:val="none" w:sz="0" w:space="0" w:color="auto"/>
        <w:right w:val="none" w:sz="0" w:space="0" w:color="auto"/>
      </w:divBdr>
    </w:div>
    <w:div w:id="1414278370">
      <w:bodyDiv w:val="1"/>
      <w:marLeft w:val="0"/>
      <w:marRight w:val="0"/>
      <w:marTop w:val="0"/>
      <w:marBottom w:val="0"/>
      <w:divBdr>
        <w:top w:val="none" w:sz="0" w:space="0" w:color="auto"/>
        <w:left w:val="none" w:sz="0" w:space="0" w:color="auto"/>
        <w:bottom w:val="none" w:sz="0" w:space="0" w:color="auto"/>
        <w:right w:val="none" w:sz="0" w:space="0" w:color="auto"/>
      </w:divBdr>
      <w:divsChild>
        <w:div w:id="569770155">
          <w:marLeft w:val="480"/>
          <w:marRight w:val="0"/>
          <w:marTop w:val="0"/>
          <w:marBottom w:val="0"/>
          <w:divBdr>
            <w:top w:val="none" w:sz="0" w:space="0" w:color="auto"/>
            <w:left w:val="none" w:sz="0" w:space="0" w:color="auto"/>
            <w:bottom w:val="none" w:sz="0" w:space="0" w:color="auto"/>
            <w:right w:val="none" w:sz="0" w:space="0" w:color="auto"/>
          </w:divBdr>
        </w:div>
        <w:div w:id="1293289100">
          <w:marLeft w:val="480"/>
          <w:marRight w:val="0"/>
          <w:marTop w:val="0"/>
          <w:marBottom w:val="0"/>
          <w:divBdr>
            <w:top w:val="none" w:sz="0" w:space="0" w:color="auto"/>
            <w:left w:val="none" w:sz="0" w:space="0" w:color="auto"/>
            <w:bottom w:val="none" w:sz="0" w:space="0" w:color="auto"/>
            <w:right w:val="none" w:sz="0" w:space="0" w:color="auto"/>
          </w:divBdr>
        </w:div>
        <w:div w:id="657659283">
          <w:marLeft w:val="480"/>
          <w:marRight w:val="0"/>
          <w:marTop w:val="0"/>
          <w:marBottom w:val="0"/>
          <w:divBdr>
            <w:top w:val="none" w:sz="0" w:space="0" w:color="auto"/>
            <w:left w:val="none" w:sz="0" w:space="0" w:color="auto"/>
            <w:bottom w:val="none" w:sz="0" w:space="0" w:color="auto"/>
            <w:right w:val="none" w:sz="0" w:space="0" w:color="auto"/>
          </w:divBdr>
        </w:div>
        <w:div w:id="1873154111">
          <w:marLeft w:val="480"/>
          <w:marRight w:val="0"/>
          <w:marTop w:val="0"/>
          <w:marBottom w:val="0"/>
          <w:divBdr>
            <w:top w:val="none" w:sz="0" w:space="0" w:color="auto"/>
            <w:left w:val="none" w:sz="0" w:space="0" w:color="auto"/>
            <w:bottom w:val="none" w:sz="0" w:space="0" w:color="auto"/>
            <w:right w:val="none" w:sz="0" w:space="0" w:color="auto"/>
          </w:divBdr>
        </w:div>
        <w:div w:id="726420763">
          <w:marLeft w:val="480"/>
          <w:marRight w:val="0"/>
          <w:marTop w:val="0"/>
          <w:marBottom w:val="0"/>
          <w:divBdr>
            <w:top w:val="none" w:sz="0" w:space="0" w:color="auto"/>
            <w:left w:val="none" w:sz="0" w:space="0" w:color="auto"/>
            <w:bottom w:val="none" w:sz="0" w:space="0" w:color="auto"/>
            <w:right w:val="none" w:sz="0" w:space="0" w:color="auto"/>
          </w:divBdr>
        </w:div>
        <w:div w:id="478378066">
          <w:marLeft w:val="480"/>
          <w:marRight w:val="0"/>
          <w:marTop w:val="0"/>
          <w:marBottom w:val="0"/>
          <w:divBdr>
            <w:top w:val="none" w:sz="0" w:space="0" w:color="auto"/>
            <w:left w:val="none" w:sz="0" w:space="0" w:color="auto"/>
            <w:bottom w:val="none" w:sz="0" w:space="0" w:color="auto"/>
            <w:right w:val="none" w:sz="0" w:space="0" w:color="auto"/>
          </w:divBdr>
        </w:div>
        <w:div w:id="311102553">
          <w:marLeft w:val="480"/>
          <w:marRight w:val="0"/>
          <w:marTop w:val="0"/>
          <w:marBottom w:val="0"/>
          <w:divBdr>
            <w:top w:val="none" w:sz="0" w:space="0" w:color="auto"/>
            <w:left w:val="none" w:sz="0" w:space="0" w:color="auto"/>
            <w:bottom w:val="none" w:sz="0" w:space="0" w:color="auto"/>
            <w:right w:val="none" w:sz="0" w:space="0" w:color="auto"/>
          </w:divBdr>
        </w:div>
        <w:div w:id="1174147401">
          <w:marLeft w:val="480"/>
          <w:marRight w:val="0"/>
          <w:marTop w:val="0"/>
          <w:marBottom w:val="0"/>
          <w:divBdr>
            <w:top w:val="none" w:sz="0" w:space="0" w:color="auto"/>
            <w:left w:val="none" w:sz="0" w:space="0" w:color="auto"/>
            <w:bottom w:val="none" w:sz="0" w:space="0" w:color="auto"/>
            <w:right w:val="none" w:sz="0" w:space="0" w:color="auto"/>
          </w:divBdr>
        </w:div>
        <w:div w:id="1605960968">
          <w:marLeft w:val="480"/>
          <w:marRight w:val="0"/>
          <w:marTop w:val="0"/>
          <w:marBottom w:val="0"/>
          <w:divBdr>
            <w:top w:val="none" w:sz="0" w:space="0" w:color="auto"/>
            <w:left w:val="none" w:sz="0" w:space="0" w:color="auto"/>
            <w:bottom w:val="none" w:sz="0" w:space="0" w:color="auto"/>
            <w:right w:val="none" w:sz="0" w:space="0" w:color="auto"/>
          </w:divBdr>
        </w:div>
        <w:div w:id="1102412355">
          <w:marLeft w:val="480"/>
          <w:marRight w:val="0"/>
          <w:marTop w:val="0"/>
          <w:marBottom w:val="0"/>
          <w:divBdr>
            <w:top w:val="none" w:sz="0" w:space="0" w:color="auto"/>
            <w:left w:val="none" w:sz="0" w:space="0" w:color="auto"/>
            <w:bottom w:val="none" w:sz="0" w:space="0" w:color="auto"/>
            <w:right w:val="none" w:sz="0" w:space="0" w:color="auto"/>
          </w:divBdr>
        </w:div>
        <w:div w:id="1618368599">
          <w:marLeft w:val="480"/>
          <w:marRight w:val="0"/>
          <w:marTop w:val="0"/>
          <w:marBottom w:val="0"/>
          <w:divBdr>
            <w:top w:val="none" w:sz="0" w:space="0" w:color="auto"/>
            <w:left w:val="none" w:sz="0" w:space="0" w:color="auto"/>
            <w:bottom w:val="none" w:sz="0" w:space="0" w:color="auto"/>
            <w:right w:val="none" w:sz="0" w:space="0" w:color="auto"/>
          </w:divBdr>
        </w:div>
        <w:div w:id="459959901">
          <w:marLeft w:val="480"/>
          <w:marRight w:val="0"/>
          <w:marTop w:val="0"/>
          <w:marBottom w:val="0"/>
          <w:divBdr>
            <w:top w:val="none" w:sz="0" w:space="0" w:color="auto"/>
            <w:left w:val="none" w:sz="0" w:space="0" w:color="auto"/>
            <w:bottom w:val="none" w:sz="0" w:space="0" w:color="auto"/>
            <w:right w:val="none" w:sz="0" w:space="0" w:color="auto"/>
          </w:divBdr>
        </w:div>
        <w:div w:id="324624662">
          <w:marLeft w:val="480"/>
          <w:marRight w:val="0"/>
          <w:marTop w:val="0"/>
          <w:marBottom w:val="0"/>
          <w:divBdr>
            <w:top w:val="none" w:sz="0" w:space="0" w:color="auto"/>
            <w:left w:val="none" w:sz="0" w:space="0" w:color="auto"/>
            <w:bottom w:val="none" w:sz="0" w:space="0" w:color="auto"/>
            <w:right w:val="none" w:sz="0" w:space="0" w:color="auto"/>
          </w:divBdr>
        </w:div>
        <w:div w:id="276104633">
          <w:marLeft w:val="480"/>
          <w:marRight w:val="0"/>
          <w:marTop w:val="0"/>
          <w:marBottom w:val="0"/>
          <w:divBdr>
            <w:top w:val="none" w:sz="0" w:space="0" w:color="auto"/>
            <w:left w:val="none" w:sz="0" w:space="0" w:color="auto"/>
            <w:bottom w:val="none" w:sz="0" w:space="0" w:color="auto"/>
            <w:right w:val="none" w:sz="0" w:space="0" w:color="auto"/>
          </w:divBdr>
        </w:div>
        <w:div w:id="251163094">
          <w:marLeft w:val="480"/>
          <w:marRight w:val="0"/>
          <w:marTop w:val="0"/>
          <w:marBottom w:val="0"/>
          <w:divBdr>
            <w:top w:val="none" w:sz="0" w:space="0" w:color="auto"/>
            <w:left w:val="none" w:sz="0" w:space="0" w:color="auto"/>
            <w:bottom w:val="none" w:sz="0" w:space="0" w:color="auto"/>
            <w:right w:val="none" w:sz="0" w:space="0" w:color="auto"/>
          </w:divBdr>
        </w:div>
        <w:div w:id="226578145">
          <w:marLeft w:val="480"/>
          <w:marRight w:val="0"/>
          <w:marTop w:val="0"/>
          <w:marBottom w:val="0"/>
          <w:divBdr>
            <w:top w:val="none" w:sz="0" w:space="0" w:color="auto"/>
            <w:left w:val="none" w:sz="0" w:space="0" w:color="auto"/>
            <w:bottom w:val="none" w:sz="0" w:space="0" w:color="auto"/>
            <w:right w:val="none" w:sz="0" w:space="0" w:color="auto"/>
          </w:divBdr>
        </w:div>
      </w:divsChild>
    </w:div>
    <w:div w:id="1414399705">
      <w:bodyDiv w:val="1"/>
      <w:marLeft w:val="0"/>
      <w:marRight w:val="0"/>
      <w:marTop w:val="0"/>
      <w:marBottom w:val="0"/>
      <w:divBdr>
        <w:top w:val="none" w:sz="0" w:space="0" w:color="auto"/>
        <w:left w:val="none" w:sz="0" w:space="0" w:color="auto"/>
        <w:bottom w:val="none" w:sz="0" w:space="0" w:color="auto"/>
        <w:right w:val="none" w:sz="0" w:space="0" w:color="auto"/>
      </w:divBdr>
    </w:div>
    <w:div w:id="1414664101">
      <w:bodyDiv w:val="1"/>
      <w:marLeft w:val="0"/>
      <w:marRight w:val="0"/>
      <w:marTop w:val="0"/>
      <w:marBottom w:val="0"/>
      <w:divBdr>
        <w:top w:val="none" w:sz="0" w:space="0" w:color="auto"/>
        <w:left w:val="none" w:sz="0" w:space="0" w:color="auto"/>
        <w:bottom w:val="none" w:sz="0" w:space="0" w:color="auto"/>
        <w:right w:val="none" w:sz="0" w:space="0" w:color="auto"/>
      </w:divBdr>
    </w:div>
    <w:div w:id="1414743983">
      <w:bodyDiv w:val="1"/>
      <w:marLeft w:val="0"/>
      <w:marRight w:val="0"/>
      <w:marTop w:val="0"/>
      <w:marBottom w:val="0"/>
      <w:divBdr>
        <w:top w:val="none" w:sz="0" w:space="0" w:color="auto"/>
        <w:left w:val="none" w:sz="0" w:space="0" w:color="auto"/>
        <w:bottom w:val="none" w:sz="0" w:space="0" w:color="auto"/>
        <w:right w:val="none" w:sz="0" w:space="0" w:color="auto"/>
      </w:divBdr>
    </w:div>
    <w:div w:id="1416782645">
      <w:bodyDiv w:val="1"/>
      <w:marLeft w:val="0"/>
      <w:marRight w:val="0"/>
      <w:marTop w:val="0"/>
      <w:marBottom w:val="0"/>
      <w:divBdr>
        <w:top w:val="none" w:sz="0" w:space="0" w:color="auto"/>
        <w:left w:val="none" w:sz="0" w:space="0" w:color="auto"/>
        <w:bottom w:val="none" w:sz="0" w:space="0" w:color="auto"/>
        <w:right w:val="none" w:sz="0" w:space="0" w:color="auto"/>
      </w:divBdr>
      <w:divsChild>
        <w:div w:id="1075203573">
          <w:marLeft w:val="480"/>
          <w:marRight w:val="0"/>
          <w:marTop w:val="0"/>
          <w:marBottom w:val="0"/>
          <w:divBdr>
            <w:top w:val="none" w:sz="0" w:space="0" w:color="auto"/>
            <w:left w:val="none" w:sz="0" w:space="0" w:color="auto"/>
            <w:bottom w:val="none" w:sz="0" w:space="0" w:color="auto"/>
            <w:right w:val="none" w:sz="0" w:space="0" w:color="auto"/>
          </w:divBdr>
        </w:div>
        <w:div w:id="1236934294">
          <w:marLeft w:val="480"/>
          <w:marRight w:val="0"/>
          <w:marTop w:val="0"/>
          <w:marBottom w:val="0"/>
          <w:divBdr>
            <w:top w:val="none" w:sz="0" w:space="0" w:color="auto"/>
            <w:left w:val="none" w:sz="0" w:space="0" w:color="auto"/>
            <w:bottom w:val="none" w:sz="0" w:space="0" w:color="auto"/>
            <w:right w:val="none" w:sz="0" w:space="0" w:color="auto"/>
          </w:divBdr>
        </w:div>
        <w:div w:id="43066893">
          <w:marLeft w:val="480"/>
          <w:marRight w:val="0"/>
          <w:marTop w:val="0"/>
          <w:marBottom w:val="0"/>
          <w:divBdr>
            <w:top w:val="none" w:sz="0" w:space="0" w:color="auto"/>
            <w:left w:val="none" w:sz="0" w:space="0" w:color="auto"/>
            <w:bottom w:val="none" w:sz="0" w:space="0" w:color="auto"/>
            <w:right w:val="none" w:sz="0" w:space="0" w:color="auto"/>
          </w:divBdr>
        </w:div>
        <w:div w:id="1632248027">
          <w:marLeft w:val="480"/>
          <w:marRight w:val="0"/>
          <w:marTop w:val="0"/>
          <w:marBottom w:val="0"/>
          <w:divBdr>
            <w:top w:val="none" w:sz="0" w:space="0" w:color="auto"/>
            <w:left w:val="none" w:sz="0" w:space="0" w:color="auto"/>
            <w:bottom w:val="none" w:sz="0" w:space="0" w:color="auto"/>
            <w:right w:val="none" w:sz="0" w:space="0" w:color="auto"/>
          </w:divBdr>
        </w:div>
        <w:div w:id="196283417">
          <w:marLeft w:val="480"/>
          <w:marRight w:val="0"/>
          <w:marTop w:val="0"/>
          <w:marBottom w:val="0"/>
          <w:divBdr>
            <w:top w:val="none" w:sz="0" w:space="0" w:color="auto"/>
            <w:left w:val="none" w:sz="0" w:space="0" w:color="auto"/>
            <w:bottom w:val="none" w:sz="0" w:space="0" w:color="auto"/>
            <w:right w:val="none" w:sz="0" w:space="0" w:color="auto"/>
          </w:divBdr>
        </w:div>
        <w:div w:id="827209749">
          <w:marLeft w:val="480"/>
          <w:marRight w:val="0"/>
          <w:marTop w:val="0"/>
          <w:marBottom w:val="0"/>
          <w:divBdr>
            <w:top w:val="none" w:sz="0" w:space="0" w:color="auto"/>
            <w:left w:val="none" w:sz="0" w:space="0" w:color="auto"/>
            <w:bottom w:val="none" w:sz="0" w:space="0" w:color="auto"/>
            <w:right w:val="none" w:sz="0" w:space="0" w:color="auto"/>
          </w:divBdr>
        </w:div>
        <w:div w:id="264188857">
          <w:marLeft w:val="480"/>
          <w:marRight w:val="0"/>
          <w:marTop w:val="0"/>
          <w:marBottom w:val="0"/>
          <w:divBdr>
            <w:top w:val="none" w:sz="0" w:space="0" w:color="auto"/>
            <w:left w:val="none" w:sz="0" w:space="0" w:color="auto"/>
            <w:bottom w:val="none" w:sz="0" w:space="0" w:color="auto"/>
            <w:right w:val="none" w:sz="0" w:space="0" w:color="auto"/>
          </w:divBdr>
        </w:div>
        <w:div w:id="1326006448">
          <w:marLeft w:val="480"/>
          <w:marRight w:val="0"/>
          <w:marTop w:val="0"/>
          <w:marBottom w:val="0"/>
          <w:divBdr>
            <w:top w:val="none" w:sz="0" w:space="0" w:color="auto"/>
            <w:left w:val="none" w:sz="0" w:space="0" w:color="auto"/>
            <w:bottom w:val="none" w:sz="0" w:space="0" w:color="auto"/>
            <w:right w:val="none" w:sz="0" w:space="0" w:color="auto"/>
          </w:divBdr>
        </w:div>
        <w:div w:id="900168264">
          <w:marLeft w:val="480"/>
          <w:marRight w:val="0"/>
          <w:marTop w:val="0"/>
          <w:marBottom w:val="0"/>
          <w:divBdr>
            <w:top w:val="none" w:sz="0" w:space="0" w:color="auto"/>
            <w:left w:val="none" w:sz="0" w:space="0" w:color="auto"/>
            <w:bottom w:val="none" w:sz="0" w:space="0" w:color="auto"/>
            <w:right w:val="none" w:sz="0" w:space="0" w:color="auto"/>
          </w:divBdr>
        </w:div>
      </w:divsChild>
    </w:div>
    <w:div w:id="1418362804">
      <w:bodyDiv w:val="1"/>
      <w:marLeft w:val="0"/>
      <w:marRight w:val="0"/>
      <w:marTop w:val="0"/>
      <w:marBottom w:val="0"/>
      <w:divBdr>
        <w:top w:val="none" w:sz="0" w:space="0" w:color="auto"/>
        <w:left w:val="none" w:sz="0" w:space="0" w:color="auto"/>
        <w:bottom w:val="none" w:sz="0" w:space="0" w:color="auto"/>
        <w:right w:val="none" w:sz="0" w:space="0" w:color="auto"/>
      </w:divBdr>
    </w:div>
    <w:div w:id="1420130315">
      <w:bodyDiv w:val="1"/>
      <w:marLeft w:val="0"/>
      <w:marRight w:val="0"/>
      <w:marTop w:val="0"/>
      <w:marBottom w:val="0"/>
      <w:divBdr>
        <w:top w:val="none" w:sz="0" w:space="0" w:color="auto"/>
        <w:left w:val="none" w:sz="0" w:space="0" w:color="auto"/>
        <w:bottom w:val="none" w:sz="0" w:space="0" w:color="auto"/>
        <w:right w:val="none" w:sz="0" w:space="0" w:color="auto"/>
      </w:divBdr>
    </w:div>
    <w:div w:id="1420561123">
      <w:bodyDiv w:val="1"/>
      <w:marLeft w:val="0"/>
      <w:marRight w:val="0"/>
      <w:marTop w:val="0"/>
      <w:marBottom w:val="0"/>
      <w:divBdr>
        <w:top w:val="none" w:sz="0" w:space="0" w:color="auto"/>
        <w:left w:val="none" w:sz="0" w:space="0" w:color="auto"/>
        <w:bottom w:val="none" w:sz="0" w:space="0" w:color="auto"/>
        <w:right w:val="none" w:sz="0" w:space="0" w:color="auto"/>
      </w:divBdr>
    </w:div>
    <w:div w:id="1422289149">
      <w:bodyDiv w:val="1"/>
      <w:marLeft w:val="0"/>
      <w:marRight w:val="0"/>
      <w:marTop w:val="0"/>
      <w:marBottom w:val="0"/>
      <w:divBdr>
        <w:top w:val="none" w:sz="0" w:space="0" w:color="auto"/>
        <w:left w:val="none" w:sz="0" w:space="0" w:color="auto"/>
        <w:bottom w:val="none" w:sz="0" w:space="0" w:color="auto"/>
        <w:right w:val="none" w:sz="0" w:space="0" w:color="auto"/>
      </w:divBdr>
    </w:div>
    <w:div w:id="1422876242">
      <w:bodyDiv w:val="1"/>
      <w:marLeft w:val="0"/>
      <w:marRight w:val="0"/>
      <w:marTop w:val="0"/>
      <w:marBottom w:val="0"/>
      <w:divBdr>
        <w:top w:val="none" w:sz="0" w:space="0" w:color="auto"/>
        <w:left w:val="none" w:sz="0" w:space="0" w:color="auto"/>
        <w:bottom w:val="none" w:sz="0" w:space="0" w:color="auto"/>
        <w:right w:val="none" w:sz="0" w:space="0" w:color="auto"/>
      </w:divBdr>
    </w:div>
    <w:div w:id="1423141962">
      <w:bodyDiv w:val="1"/>
      <w:marLeft w:val="0"/>
      <w:marRight w:val="0"/>
      <w:marTop w:val="0"/>
      <w:marBottom w:val="0"/>
      <w:divBdr>
        <w:top w:val="none" w:sz="0" w:space="0" w:color="auto"/>
        <w:left w:val="none" w:sz="0" w:space="0" w:color="auto"/>
        <w:bottom w:val="none" w:sz="0" w:space="0" w:color="auto"/>
        <w:right w:val="none" w:sz="0" w:space="0" w:color="auto"/>
      </w:divBdr>
    </w:div>
    <w:div w:id="1423263371">
      <w:bodyDiv w:val="1"/>
      <w:marLeft w:val="0"/>
      <w:marRight w:val="0"/>
      <w:marTop w:val="0"/>
      <w:marBottom w:val="0"/>
      <w:divBdr>
        <w:top w:val="none" w:sz="0" w:space="0" w:color="auto"/>
        <w:left w:val="none" w:sz="0" w:space="0" w:color="auto"/>
        <w:bottom w:val="none" w:sz="0" w:space="0" w:color="auto"/>
        <w:right w:val="none" w:sz="0" w:space="0" w:color="auto"/>
      </w:divBdr>
    </w:div>
    <w:div w:id="1424646389">
      <w:bodyDiv w:val="1"/>
      <w:marLeft w:val="0"/>
      <w:marRight w:val="0"/>
      <w:marTop w:val="0"/>
      <w:marBottom w:val="0"/>
      <w:divBdr>
        <w:top w:val="none" w:sz="0" w:space="0" w:color="auto"/>
        <w:left w:val="none" w:sz="0" w:space="0" w:color="auto"/>
        <w:bottom w:val="none" w:sz="0" w:space="0" w:color="auto"/>
        <w:right w:val="none" w:sz="0" w:space="0" w:color="auto"/>
      </w:divBdr>
    </w:div>
    <w:div w:id="1425373915">
      <w:bodyDiv w:val="1"/>
      <w:marLeft w:val="0"/>
      <w:marRight w:val="0"/>
      <w:marTop w:val="0"/>
      <w:marBottom w:val="0"/>
      <w:divBdr>
        <w:top w:val="none" w:sz="0" w:space="0" w:color="auto"/>
        <w:left w:val="none" w:sz="0" w:space="0" w:color="auto"/>
        <w:bottom w:val="none" w:sz="0" w:space="0" w:color="auto"/>
        <w:right w:val="none" w:sz="0" w:space="0" w:color="auto"/>
      </w:divBdr>
      <w:divsChild>
        <w:div w:id="626668125">
          <w:marLeft w:val="480"/>
          <w:marRight w:val="0"/>
          <w:marTop w:val="0"/>
          <w:marBottom w:val="0"/>
          <w:divBdr>
            <w:top w:val="none" w:sz="0" w:space="0" w:color="auto"/>
            <w:left w:val="none" w:sz="0" w:space="0" w:color="auto"/>
            <w:bottom w:val="none" w:sz="0" w:space="0" w:color="auto"/>
            <w:right w:val="none" w:sz="0" w:space="0" w:color="auto"/>
          </w:divBdr>
        </w:div>
        <w:div w:id="1084108040">
          <w:marLeft w:val="480"/>
          <w:marRight w:val="0"/>
          <w:marTop w:val="0"/>
          <w:marBottom w:val="0"/>
          <w:divBdr>
            <w:top w:val="none" w:sz="0" w:space="0" w:color="auto"/>
            <w:left w:val="none" w:sz="0" w:space="0" w:color="auto"/>
            <w:bottom w:val="none" w:sz="0" w:space="0" w:color="auto"/>
            <w:right w:val="none" w:sz="0" w:space="0" w:color="auto"/>
          </w:divBdr>
        </w:div>
        <w:div w:id="727652072">
          <w:marLeft w:val="480"/>
          <w:marRight w:val="0"/>
          <w:marTop w:val="0"/>
          <w:marBottom w:val="0"/>
          <w:divBdr>
            <w:top w:val="none" w:sz="0" w:space="0" w:color="auto"/>
            <w:left w:val="none" w:sz="0" w:space="0" w:color="auto"/>
            <w:bottom w:val="none" w:sz="0" w:space="0" w:color="auto"/>
            <w:right w:val="none" w:sz="0" w:space="0" w:color="auto"/>
          </w:divBdr>
        </w:div>
        <w:div w:id="1104419130">
          <w:marLeft w:val="480"/>
          <w:marRight w:val="0"/>
          <w:marTop w:val="0"/>
          <w:marBottom w:val="0"/>
          <w:divBdr>
            <w:top w:val="none" w:sz="0" w:space="0" w:color="auto"/>
            <w:left w:val="none" w:sz="0" w:space="0" w:color="auto"/>
            <w:bottom w:val="none" w:sz="0" w:space="0" w:color="auto"/>
            <w:right w:val="none" w:sz="0" w:space="0" w:color="auto"/>
          </w:divBdr>
        </w:div>
        <w:div w:id="1197544338">
          <w:marLeft w:val="480"/>
          <w:marRight w:val="0"/>
          <w:marTop w:val="0"/>
          <w:marBottom w:val="0"/>
          <w:divBdr>
            <w:top w:val="none" w:sz="0" w:space="0" w:color="auto"/>
            <w:left w:val="none" w:sz="0" w:space="0" w:color="auto"/>
            <w:bottom w:val="none" w:sz="0" w:space="0" w:color="auto"/>
            <w:right w:val="none" w:sz="0" w:space="0" w:color="auto"/>
          </w:divBdr>
        </w:div>
        <w:div w:id="1205294233">
          <w:marLeft w:val="480"/>
          <w:marRight w:val="0"/>
          <w:marTop w:val="0"/>
          <w:marBottom w:val="0"/>
          <w:divBdr>
            <w:top w:val="none" w:sz="0" w:space="0" w:color="auto"/>
            <w:left w:val="none" w:sz="0" w:space="0" w:color="auto"/>
            <w:bottom w:val="none" w:sz="0" w:space="0" w:color="auto"/>
            <w:right w:val="none" w:sz="0" w:space="0" w:color="auto"/>
          </w:divBdr>
        </w:div>
        <w:div w:id="505905072">
          <w:marLeft w:val="480"/>
          <w:marRight w:val="0"/>
          <w:marTop w:val="0"/>
          <w:marBottom w:val="0"/>
          <w:divBdr>
            <w:top w:val="none" w:sz="0" w:space="0" w:color="auto"/>
            <w:left w:val="none" w:sz="0" w:space="0" w:color="auto"/>
            <w:bottom w:val="none" w:sz="0" w:space="0" w:color="auto"/>
            <w:right w:val="none" w:sz="0" w:space="0" w:color="auto"/>
          </w:divBdr>
        </w:div>
        <w:div w:id="691761064">
          <w:marLeft w:val="480"/>
          <w:marRight w:val="0"/>
          <w:marTop w:val="0"/>
          <w:marBottom w:val="0"/>
          <w:divBdr>
            <w:top w:val="none" w:sz="0" w:space="0" w:color="auto"/>
            <w:left w:val="none" w:sz="0" w:space="0" w:color="auto"/>
            <w:bottom w:val="none" w:sz="0" w:space="0" w:color="auto"/>
            <w:right w:val="none" w:sz="0" w:space="0" w:color="auto"/>
          </w:divBdr>
        </w:div>
        <w:div w:id="686718628">
          <w:marLeft w:val="480"/>
          <w:marRight w:val="0"/>
          <w:marTop w:val="0"/>
          <w:marBottom w:val="0"/>
          <w:divBdr>
            <w:top w:val="none" w:sz="0" w:space="0" w:color="auto"/>
            <w:left w:val="none" w:sz="0" w:space="0" w:color="auto"/>
            <w:bottom w:val="none" w:sz="0" w:space="0" w:color="auto"/>
            <w:right w:val="none" w:sz="0" w:space="0" w:color="auto"/>
          </w:divBdr>
        </w:div>
        <w:div w:id="2036534915">
          <w:marLeft w:val="480"/>
          <w:marRight w:val="0"/>
          <w:marTop w:val="0"/>
          <w:marBottom w:val="0"/>
          <w:divBdr>
            <w:top w:val="none" w:sz="0" w:space="0" w:color="auto"/>
            <w:left w:val="none" w:sz="0" w:space="0" w:color="auto"/>
            <w:bottom w:val="none" w:sz="0" w:space="0" w:color="auto"/>
            <w:right w:val="none" w:sz="0" w:space="0" w:color="auto"/>
          </w:divBdr>
        </w:div>
        <w:div w:id="1163931199">
          <w:marLeft w:val="480"/>
          <w:marRight w:val="0"/>
          <w:marTop w:val="0"/>
          <w:marBottom w:val="0"/>
          <w:divBdr>
            <w:top w:val="none" w:sz="0" w:space="0" w:color="auto"/>
            <w:left w:val="none" w:sz="0" w:space="0" w:color="auto"/>
            <w:bottom w:val="none" w:sz="0" w:space="0" w:color="auto"/>
            <w:right w:val="none" w:sz="0" w:space="0" w:color="auto"/>
          </w:divBdr>
        </w:div>
        <w:div w:id="1224489966">
          <w:marLeft w:val="480"/>
          <w:marRight w:val="0"/>
          <w:marTop w:val="0"/>
          <w:marBottom w:val="0"/>
          <w:divBdr>
            <w:top w:val="none" w:sz="0" w:space="0" w:color="auto"/>
            <w:left w:val="none" w:sz="0" w:space="0" w:color="auto"/>
            <w:bottom w:val="none" w:sz="0" w:space="0" w:color="auto"/>
            <w:right w:val="none" w:sz="0" w:space="0" w:color="auto"/>
          </w:divBdr>
        </w:div>
        <w:div w:id="731583976">
          <w:marLeft w:val="480"/>
          <w:marRight w:val="0"/>
          <w:marTop w:val="0"/>
          <w:marBottom w:val="0"/>
          <w:divBdr>
            <w:top w:val="none" w:sz="0" w:space="0" w:color="auto"/>
            <w:left w:val="none" w:sz="0" w:space="0" w:color="auto"/>
            <w:bottom w:val="none" w:sz="0" w:space="0" w:color="auto"/>
            <w:right w:val="none" w:sz="0" w:space="0" w:color="auto"/>
          </w:divBdr>
        </w:div>
        <w:div w:id="1749424375">
          <w:marLeft w:val="480"/>
          <w:marRight w:val="0"/>
          <w:marTop w:val="0"/>
          <w:marBottom w:val="0"/>
          <w:divBdr>
            <w:top w:val="none" w:sz="0" w:space="0" w:color="auto"/>
            <w:left w:val="none" w:sz="0" w:space="0" w:color="auto"/>
            <w:bottom w:val="none" w:sz="0" w:space="0" w:color="auto"/>
            <w:right w:val="none" w:sz="0" w:space="0" w:color="auto"/>
          </w:divBdr>
        </w:div>
        <w:div w:id="958268879">
          <w:marLeft w:val="480"/>
          <w:marRight w:val="0"/>
          <w:marTop w:val="0"/>
          <w:marBottom w:val="0"/>
          <w:divBdr>
            <w:top w:val="none" w:sz="0" w:space="0" w:color="auto"/>
            <w:left w:val="none" w:sz="0" w:space="0" w:color="auto"/>
            <w:bottom w:val="none" w:sz="0" w:space="0" w:color="auto"/>
            <w:right w:val="none" w:sz="0" w:space="0" w:color="auto"/>
          </w:divBdr>
        </w:div>
        <w:div w:id="1805462474">
          <w:marLeft w:val="480"/>
          <w:marRight w:val="0"/>
          <w:marTop w:val="0"/>
          <w:marBottom w:val="0"/>
          <w:divBdr>
            <w:top w:val="none" w:sz="0" w:space="0" w:color="auto"/>
            <w:left w:val="none" w:sz="0" w:space="0" w:color="auto"/>
            <w:bottom w:val="none" w:sz="0" w:space="0" w:color="auto"/>
            <w:right w:val="none" w:sz="0" w:space="0" w:color="auto"/>
          </w:divBdr>
        </w:div>
        <w:div w:id="1850176830">
          <w:marLeft w:val="480"/>
          <w:marRight w:val="0"/>
          <w:marTop w:val="0"/>
          <w:marBottom w:val="0"/>
          <w:divBdr>
            <w:top w:val="none" w:sz="0" w:space="0" w:color="auto"/>
            <w:left w:val="none" w:sz="0" w:space="0" w:color="auto"/>
            <w:bottom w:val="none" w:sz="0" w:space="0" w:color="auto"/>
            <w:right w:val="none" w:sz="0" w:space="0" w:color="auto"/>
          </w:divBdr>
        </w:div>
        <w:div w:id="1905556373">
          <w:marLeft w:val="480"/>
          <w:marRight w:val="0"/>
          <w:marTop w:val="0"/>
          <w:marBottom w:val="0"/>
          <w:divBdr>
            <w:top w:val="none" w:sz="0" w:space="0" w:color="auto"/>
            <w:left w:val="none" w:sz="0" w:space="0" w:color="auto"/>
            <w:bottom w:val="none" w:sz="0" w:space="0" w:color="auto"/>
            <w:right w:val="none" w:sz="0" w:space="0" w:color="auto"/>
          </w:divBdr>
        </w:div>
        <w:div w:id="689843434">
          <w:marLeft w:val="480"/>
          <w:marRight w:val="0"/>
          <w:marTop w:val="0"/>
          <w:marBottom w:val="0"/>
          <w:divBdr>
            <w:top w:val="none" w:sz="0" w:space="0" w:color="auto"/>
            <w:left w:val="none" w:sz="0" w:space="0" w:color="auto"/>
            <w:bottom w:val="none" w:sz="0" w:space="0" w:color="auto"/>
            <w:right w:val="none" w:sz="0" w:space="0" w:color="auto"/>
          </w:divBdr>
        </w:div>
        <w:div w:id="838236766">
          <w:marLeft w:val="480"/>
          <w:marRight w:val="0"/>
          <w:marTop w:val="0"/>
          <w:marBottom w:val="0"/>
          <w:divBdr>
            <w:top w:val="none" w:sz="0" w:space="0" w:color="auto"/>
            <w:left w:val="none" w:sz="0" w:space="0" w:color="auto"/>
            <w:bottom w:val="none" w:sz="0" w:space="0" w:color="auto"/>
            <w:right w:val="none" w:sz="0" w:space="0" w:color="auto"/>
          </w:divBdr>
        </w:div>
        <w:div w:id="348068238">
          <w:marLeft w:val="480"/>
          <w:marRight w:val="0"/>
          <w:marTop w:val="0"/>
          <w:marBottom w:val="0"/>
          <w:divBdr>
            <w:top w:val="none" w:sz="0" w:space="0" w:color="auto"/>
            <w:left w:val="none" w:sz="0" w:space="0" w:color="auto"/>
            <w:bottom w:val="none" w:sz="0" w:space="0" w:color="auto"/>
            <w:right w:val="none" w:sz="0" w:space="0" w:color="auto"/>
          </w:divBdr>
        </w:div>
        <w:div w:id="1747722098">
          <w:marLeft w:val="480"/>
          <w:marRight w:val="0"/>
          <w:marTop w:val="0"/>
          <w:marBottom w:val="0"/>
          <w:divBdr>
            <w:top w:val="none" w:sz="0" w:space="0" w:color="auto"/>
            <w:left w:val="none" w:sz="0" w:space="0" w:color="auto"/>
            <w:bottom w:val="none" w:sz="0" w:space="0" w:color="auto"/>
            <w:right w:val="none" w:sz="0" w:space="0" w:color="auto"/>
          </w:divBdr>
        </w:div>
        <w:div w:id="1496454707">
          <w:marLeft w:val="480"/>
          <w:marRight w:val="0"/>
          <w:marTop w:val="0"/>
          <w:marBottom w:val="0"/>
          <w:divBdr>
            <w:top w:val="none" w:sz="0" w:space="0" w:color="auto"/>
            <w:left w:val="none" w:sz="0" w:space="0" w:color="auto"/>
            <w:bottom w:val="none" w:sz="0" w:space="0" w:color="auto"/>
            <w:right w:val="none" w:sz="0" w:space="0" w:color="auto"/>
          </w:divBdr>
        </w:div>
        <w:div w:id="1037856333">
          <w:marLeft w:val="480"/>
          <w:marRight w:val="0"/>
          <w:marTop w:val="0"/>
          <w:marBottom w:val="0"/>
          <w:divBdr>
            <w:top w:val="none" w:sz="0" w:space="0" w:color="auto"/>
            <w:left w:val="none" w:sz="0" w:space="0" w:color="auto"/>
            <w:bottom w:val="none" w:sz="0" w:space="0" w:color="auto"/>
            <w:right w:val="none" w:sz="0" w:space="0" w:color="auto"/>
          </w:divBdr>
        </w:div>
        <w:div w:id="905064546">
          <w:marLeft w:val="480"/>
          <w:marRight w:val="0"/>
          <w:marTop w:val="0"/>
          <w:marBottom w:val="0"/>
          <w:divBdr>
            <w:top w:val="none" w:sz="0" w:space="0" w:color="auto"/>
            <w:left w:val="none" w:sz="0" w:space="0" w:color="auto"/>
            <w:bottom w:val="none" w:sz="0" w:space="0" w:color="auto"/>
            <w:right w:val="none" w:sz="0" w:space="0" w:color="auto"/>
          </w:divBdr>
        </w:div>
        <w:div w:id="784160055">
          <w:marLeft w:val="480"/>
          <w:marRight w:val="0"/>
          <w:marTop w:val="0"/>
          <w:marBottom w:val="0"/>
          <w:divBdr>
            <w:top w:val="none" w:sz="0" w:space="0" w:color="auto"/>
            <w:left w:val="none" w:sz="0" w:space="0" w:color="auto"/>
            <w:bottom w:val="none" w:sz="0" w:space="0" w:color="auto"/>
            <w:right w:val="none" w:sz="0" w:space="0" w:color="auto"/>
          </w:divBdr>
        </w:div>
        <w:div w:id="842548048">
          <w:marLeft w:val="480"/>
          <w:marRight w:val="0"/>
          <w:marTop w:val="0"/>
          <w:marBottom w:val="0"/>
          <w:divBdr>
            <w:top w:val="none" w:sz="0" w:space="0" w:color="auto"/>
            <w:left w:val="none" w:sz="0" w:space="0" w:color="auto"/>
            <w:bottom w:val="none" w:sz="0" w:space="0" w:color="auto"/>
            <w:right w:val="none" w:sz="0" w:space="0" w:color="auto"/>
          </w:divBdr>
        </w:div>
        <w:div w:id="2065173701">
          <w:marLeft w:val="480"/>
          <w:marRight w:val="0"/>
          <w:marTop w:val="0"/>
          <w:marBottom w:val="0"/>
          <w:divBdr>
            <w:top w:val="none" w:sz="0" w:space="0" w:color="auto"/>
            <w:left w:val="none" w:sz="0" w:space="0" w:color="auto"/>
            <w:bottom w:val="none" w:sz="0" w:space="0" w:color="auto"/>
            <w:right w:val="none" w:sz="0" w:space="0" w:color="auto"/>
          </w:divBdr>
        </w:div>
        <w:div w:id="1910916046">
          <w:marLeft w:val="480"/>
          <w:marRight w:val="0"/>
          <w:marTop w:val="0"/>
          <w:marBottom w:val="0"/>
          <w:divBdr>
            <w:top w:val="none" w:sz="0" w:space="0" w:color="auto"/>
            <w:left w:val="none" w:sz="0" w:space="0" w:color="auto"/>
            <w:bottom w:val="none" w:sz="0" w:space="0" w:color="auto"/>
            <w:right w:val="none" w:sz="0" w:space="0" w:color="auto"/>
          </w:divBdr>
        </w:div>
        <w:div w:id="1592156472">
          <w:marLeft w:val="480"/>
          <w:marRight w:val="0"/>
          <w:marTop w:val="0"/>
          <w:marBottom w:val="0"/>
          <w:divBdr>
            <w:top w:val="none" w:sz="0" w:space="0" w:color="auto"/>
            <w:left w:val="none" w:sz="0" w:space="0" w:color="auto"/>
            <w:bottom w:val="none" w:sz="0" w:space="0" w:color="auto"/>
            <w:right w:val="none" w:sz="0" w:space="0" w:color="auto"/>
          </w:divBdr>
        </w:div>
      </w:divsChild>
    </w:div>
    <w:div w:id="1425883179">
      <w:bodyDiv w:val="1"/>
      <w:marLeft w:val="0"/>
      <w:marRight w:val="0"/>
      <w:marTop w:val="0"/>
      <w:marBottom w:val="0"/>
      <w:divBdr>
        <w:top w:val="none" w:sz="0" w:space="0" w:color="auto"/>
        <w:left w:val="none" w:sz="0" w:space="0" w:color="auto"/>
        <w:bottom w:val="none" w:sz="0" w:space="0" w:color="auto"/>
        <w:right w:val="none" w:sz="0" w:space="0" w:color="auto"/>
      </w:divBdr>
    </w:div>
    <w:div w:id="1426414108">
      <w:bodyDiv w:val="1"/>
      <w:marLeft w:val="0"/>
      <w:marRight w:val="0"/>
      <w:marTop w:val="0"/>
      <w:marBottom w:val="0"/>
      <w:divBdr>
        <w:top w:val="none" w:sz="0" w:space="0" w:color="auto"/>
        <w:left w:val="none" w:sz="0" w:space="0" w:color="auto"/>
        <w:bottom w:val="none" w:sz="0" w:space="0" w:color="auto"/>
        <w:right w:val="none" w:sz="0" w:space="0" w:color="auto"/>
      </w:divBdr>
    </w:div>
    <w:div w:id="1431199010">
      <w:bodyDiv w:val="1"/>
      <w:marLeft w:val="0"/>
      <w:marRight w:val="0"/>
      <w:marTop w:val="0"/>
      <w:marBottom w:val="0"/>
      <w:divBdr>
        <w:top w:val="none" w:sz="0" w:space="0" w:color="auto"/>
        <w:left w:val="none" w:sz="0" w:space="0" w:color="auto"/>
        <w:bottom w:val="none" w:sz="0" w:space="0" w:color="auto"/>
        <w:right w:val="none" w:sz="0" w:space="0" w:color="auto"/>
      </w:divBdr>
    </w:div>
    <w:div w:id="1431273114">
      <w:bodyDiv w:val="1"/>
      <w:marLeft w:val="0"/>
      <w:marRight w:val="0"/>
      <w:marTop w:val="0"/>
      <w:marBottom w:val="0"/>
      <w:divBdr>
        <w:top w:val="none" w:sz="0" w:space="0" w:color="auto"/>
        <w:left w:val="none" w:sz="0" w:space="0" w:color="auto"/>
        <w:bottom w:val="none" w:sz="0" w:space="0" w:color="auto"/>
        <w:right w:val="none" w:sz="0" w:space="0" w:color="auto"/>
      </w:divBdr>
    </w:div>
    <w:div w:id="1431314960">
      <w:bodyDiv w:val="1"/>
      <w:marLeft w:val="0"/>
      <w:marRight w:val="0"/>
      <w:marTop w:val="0"/>
      <w:marBottom w:val="0"/>
      <w:divBdr>
        <w:top w:val="none" w:sz="0" w:space="0" w:color="auto"/>
        <w:left w:val="none" w:sz="0" w:space="0" w:color="auto"/>
        <w:bottom w:val="none" w:sz="0" w:space="0" w:color="auto"/>
        <w:right w:val="none" w:sz="0" w:space="0" w:color="auto"/>
      </w:divBdr>
    </w:div>
    <w:div w:id="1432628740">
      <w:bodyDiv w:val="1"/>
      <w:marLeft w:val="0"/>
      <w:marRight w:val="0"/>
      <w:marTop w:val="0"/>
      <w:marBottom w:val="0"/>
      <w:divBdr>
        <w:top w:val="none" w:sz="0" w:space="0" w:color="auto"/>
        <w:left w:val="none" w:sz="0" w:space="0" w:color="auto"/>
        <w:bottom w:val="none" w:sz="0" w:space="0" w:color="auto"/>
        <w:right w:val="none" w:sz="0" w:space="0" w:color="auto"/>
      </w:divBdr>
    </w:div>
    <w:div w:id="1432973514">
      <w:bodyDiv w:val="1"/>
      <w:marLeft w:val="0"/>
      <w:marRight w:val="0"/>
      <w:marTop w:val="0"/>
      <w:marBottom w:val="0"/>
      <w:divBdr>
        <w:top w:val="none" w:sz="0" w:space="0" w:color="auto"/>
        <w:left w:val="none" w:sz="0" w:space="0" w:color="auto"/>
        <w:bottom w:val="none" w:sz="0" w:space="0" w:color="auto"/>
        <w:right w:val="none" w:sz="0" w:space="0" w:color="auto"/>
      </w:divBdr>
    </w:div>
    <w:div w:id="1433087669">
      <w:bodyDiv w:val="1"/>
      <w:marLeft w:val="0"/>
      <w:marRight w:val="0"/>
      <w:marTop w:val="0"/>
      <w:marBottom w:val="0"/>
      <w:divBdr>
        <w:top w:val="none" w:sz="0" w:space="0" w:color="auto"/>
        <w:left w:val="none" w:sz="0" w:space="0" w:color="auto"/>
        <w:bottom w:val="none" w:sz="0" w:space="0" w:color="auto"/>
        <w:right w:val="none" w:sz="0" w:space="0" w:color="auto"/>
      </w:divBdr>
    </w:div>
    <w:div w:id="1433865956">
      <w:bodyDiv w:val="1"/>
      <w:marLeft w:val="0"/>
      <w:marRight w:val="0"/>
      <w:marTop w:val="0"/>
      <w:marBottom w:val="0"/>
      <w:divBdr>
        <w:top w:val="none" w:sz="0" w:space="0" w:color="auto"/>
        <w:left w:val="none" w:sz="0" w:space="0" w:color="auto"/>
        <w:bottom w:val="none" w:sz="0" w:space="0" w:color="auto"/>
        <w:right w:val="none" w:sz="0" w:space="0" w:color="auto"/>
      </w:divBdr>
    </w:div>
    <w:div w:id="1435050301">
      <w:bodyDiv w:val="1"/>
      <w:marLeft w:val="0"/>
      <w:marRight w:val="0"/>
      <w:marTop w:val="0"/>
      <w:marBottom w:val="0"/>
      <w:divBdr>
        <w:top w:val="none" w:sz="0" w:space="0" w:color="auto"/>
        <w:left w:val="none" w:sz="0" w:space="0" w:color="auto"/>
        <w:bottom w:val="none" w:sz="0" w:space="0" w:color="auto"/>
        <w:right w:val="none" w:sz="0" w:space="0" w:color="auto"/>
      </w:divBdr>
    </w:div>
    <w:div w:id="1435057457">
      <w:bodyDiv w:val="1"/>
      <w:marLeft w:val="0"/>
      <w:marRight w:val="0"/>
      <w:marTop w:val="0"/>
      <w:marBottom w:val="0"/>
      <w:divBdr>
        <w:top w:val="none" w:sz="0" w:space="0" w:color="auto"/>
        <w:left w:val="none" w:sz="0" w:space="0" w:color="auto"/>
        <w:bottom w:val="none" w:sz="0" w:space="0" w:color="auto"/>
        <w:right w:val="none" w:sz="0" w:space="0" w:color="auto"/>
      </w:divBdr>
    </w:div>
    <w:div w:id="1435587136">
      <w:bodyDiv w:val="1"/>
      <w:marLeft w:val="0"/>
      <w:marRight w:val="0"/>
      <w:marTop w:val="0"/>
      <w:marBottom w:val="0"/>
      <w:divBdr>
        <w:top w:val="none" w:sz="0" w:space="0" w:color="auto"/>
        <w:left w:val="none" w:sz="0" w:space="0" w:color="auto"/>
        <w:bottom w:val="none" w:sz="0" w:space="0" w:color="auto"/>
        <w:right w:val="none" w:sz="0" w:space="0" w:color="auto"/>
      </w:divBdr>
    </w:div>
    <w:div w:id="1436754845">
      <w:bodyDiv w:val="1"/>
      <w:marLeft w:val="0"/>
      <w:marRight w:val="0"/>
      <w:marTop w:val="0"/>
      <w:marBottom w:val="0"/>
      <w:divBdr>
        <w:top w:val="none" w:sz="0" w:space="0" w:color="auto"/>
        <w:left w:val="none" w:sz="0" w:space="0" w:color="auto"/>
        <w:bottom w:val="none" w:sz="0" w:space="0" w:color="auto"/>
        <w:right w:val="none" w:sz="0" w:space="0" w:color="auto"/>
      </w:divBdr>
    </w:div>
    <w:div w:id="1436898453">
      <w:bodyDiv w:val="1"/>
      <w:marLeft w:val="0"/>
      <w:marRight w:val="0"/>
      <w:marTop w:val="0"/>
      <w:marBottom w:val="0"/>
      <w:divBdr>
        <w:top w:val="none" w:sz="0" w:space="0" w:color="auto"/>
        <w:left w:val="none" w:sz="0" w:space="0" w:color="auto"/>
        <w:bottom w:val="none" w:sz="0" w:space="0" w:color="auto"/>
        <w:right w:val="none" w:sz="0" w:space="0" w:color="auto"/>
      </w:divBdr>
    </w:div>
    <w:div w:id="1437821380">
      <w:bodyDiv w:val="1"/>
      <w:marLeft w:val="0"/>
      <w:marRight w:val="0"/>
      <w:marTop w:val="0"/>
      <w:marBottom w:val="0"/>
      <w:divBdr>
        <w:top w:val="none" w:sz="0" w:space="0" w:color="auto"/>
        <w:left w:val="none" w:sz="0" w:space="0" w:color="auto"/>
        <w:bottom w:val="none" w:sz="0" w:space="0" w:color="auto"/>
        <w:right w:val="none" w:sz="0" w:space="0" w:color="auto"/>
      </w:divBdr>
    </w:div>
    <w:div w:id="1438021502">
      <w:bodyDiv w:val="1"/>
      <w:marLeft w:val="0"/>
      <w:marRight w:val="0"/>
      <w:marTop w:val="0"/>
      <w:marBottom w:val="0"/>
      <w:divBdr>
        <w:top w:val="none" w:sz="0" w:space="0" w:color="auto"/>
        <w:left w:val="none" w:sz="0" w:space="0" w:color="auto"/>
        <w:bottom w:val="none" w:sz="0" w:space="0" w:color="auto"/>
        <w:right w:val="none" w:sz="0" w:space="0" w:color="auto"/>
      </w:divBdr>
    </w:div>
    <w:div w:id="1438284149">
      <w:bodyDiv w:val="1"/>
      <w:marLeft w:val="0"/>
      <w:marRight w:val="0"/>
      <w:marTop w:val="0"/>
      <w:marBottom w:val="0"/>
      <w:divBdr>
        <w:top w:val="none" w:sz="0" w:space="0" w:color="auto"/>
        <w:left w:val="none" w:sz="0" w:space="0" w:color="auto"/>
        <w:bottom w:val="none" w:sz="0" w:space="0" w:color="auto"/>
        <w:right w:val="none" w:sz="0" w:space="0" w:color="auto"/>
      </w:divBdr>
    </w:div>
    <w:div w:id="1439788089">
      <w:bodyDiv w:val="1"/>
      <w:marLeft w:val="0"/>
      <w:marRight w:val="0"/>
      <w:marTop w:val="0"/>
      <w:marBottom w:val="0"/>
      <w:divBdr>
        <w:top w:val="none" w:sz="0" w:space="0" w:color="auto"/>
        <w:left w:val="none" w:sz="0" w:space="0" w:color="auto"/>
        <w:bottom w:val="none" w:sz="0" w:space="0" w:color="auto"/>
        <w:right w:val="none" w:sz="0" w:space="0" w:color="auto"/>
      </w:divBdr>
    </w:div>
    <w:div w:id="1441219508">
      <w:bodyDiv w:val="1"/>
      <w:marLeft w:val="0"/>
      <w:marRight w:val="0"/>
      <w:marTop w:val="0"/>
      <w:marBottom w:val="0"/>
      <w:divBdr>
        <w:top w:val="none" w:sz="0" w:space="0" w:color="auto"/>
        <w:left w:val="none" w:sz="0" w:space="0" w:color="auto"/>
        <w:bottom w:val="none" w:sz="0" w:space="0" w:color="auto"/>
        <w:right w:val="none" w:sz="0" w:space="0" w:color="auto"/>
      </w:divBdr>
    </w:div>
    <w:div w:id="1442533589">
      <w:bodyDiv w:val="1"/>
      <w:marLeft w:val="0"/>
      <w:marRight w:val="0"/>
      <w:marTop w:val="0"/>
      <w:marBottom w:val="0"/>
      <w:divBdr>
        <w:top w:val="none" w:sz="0" w:space="0" w:color="auto"/>
        <w:left w:val="none" w:sz="0" w:space="0" w:color="auto"/>
        <w:bottom w:val="none" w:sz="0" w:space="0" w:color="auto"/>
        <w:right w:val="none" w:sz="0" w:space="0" w:color="auto"/>
      </w:divBdr>
    </w:div>
    <w:div w:id="1443575792">
      <w:bodyDiv w:val="1"/>
      <w:marLeft w:val="0"/>
      <w:marRight w:val="0"/>
      <w:marTop w:val="0"/>
      <w:marBottom w:val="0"/>
      <w:divBdr>
        <w:top w:val="none" w:sz="0" w:space="0" w:color="auto"/>
        <w:left w:val="none" w:sz="0" w:space="0" w:color="auto"/>
        <w:bottom w:val="none" w:sz="0" w:space="0" w:color="auto"/>
        <w:right w:val="none" w:sz="0" w:space="0" w:color="auto"/>
      </w:divBdr>
      <w:divsChild>
        <w:div w:id="847519436">
          <w:marLeft w:val="480"/>
          <w:marRight w:val="0"/>
          <w:marTop w:val="0"/>
          <w:marBottom w:val="0"/>
          <w:divBdr>
            <w:top w:val="none" w:sz="0" w:space="0" w:color="auto"/>
            <w:left w:val="none" w:sz="0" w:space="0" w:color="auto"/>
            <w:bottom w:val="none" w:sz="0" w:space="0" w:color="auto"/>
            <w:right w:val="none" w:sz="0" w:space="0" w:color="auto"/>
          </w:divBdr>
        </w:div>
        <w:div w:id="291516684">
          <w:marLeft w:val="480"/>
          <w:marRight w:val="0"/>
          <w:marTop w:val="0"/>
          <w:marBottom w:val="0"/>
          <w:divBdr>
            <w:top w:val="none" w:sz="0" w:space="0" w:color="auto"/>
            <w:left w:val="none" w:sz="0" w:space="0" w:color="auto"/>
            <w:bottom w:val="none" w:sz="0" w:space="0" w:color="auto"/>
            <w:right w:val="none" w:sz="0" w:space="0" w:color="auto"/>
          </w:divBdr>
        </w:div>
        <w:div w:id="633024327">
          <w:marLeft w:val="480"/>
          <w:marRight w:val="0"/>
          <w:marTop w:val="0"/>
          <w:marBottom w:val="0"/>
          <w:divBdr>
            <w:top w:val="none" w:sz="0" w:space="0" w:color="auto"/>
            <w:left w:val="none" w:sz="0" w:space="0" w:color="auto"/>
            <w:bottom w:val="none" w:sz="0" w:space="0" w:color="auto"/>
            <w:right w:val="none" w:sz="0" w:space="0" w:color="auto"/>
          </w:divBdr>
        </w:div>
        <w:div w:id="1267083660">
          <w:marLeft w:val="480"/>
          <w:marRight w:val="0"/>
          <w:marTop w:val="0"/>
          <w:marBottom w:val="0"/>
          <w:divBdr>
            <w:top w:val="none" w:sz="0" w:space="0" w:color="auto"/>
            <w:left w:val="none" w:sz="0" w:space="0" w:color="auto"/>
            <w:bottom w:val="none" w:sz="0" w:space="0" w:color="auto"/>
            <w:right w:val="none" w:sz="0" w:space="0" w:color="auto"/>
          </w:divBdr>
        </w:div>
        <w:div w:id="1822041913">
          <w:marLeft w:val="480"/>
          <w:marRight w:val="0"/>
          <w:marTop w:val="0"/>
          <w:marBottom w:val="0"/>
          <w:divBdr>
            <w:top w:val="none" w:sz="0" w:space="0" w:color="auto"/>
            <w:left w:val="none" w:sz="0" w:space="0" w:color="auto"/>
            <w:bottom w:val="none" w:sz="0" w:space="0" w:color="auto"/>
            <w:right w:val="none" w:sz="0" w:space="0" w:color="auto"/>
          </w:divBdr>
        </w:div>
        <w:div w:id="1338187602">
          <w:marLeft w:val="480"/>
          <w:marRight w:val="0"/>
          <w:marTop w:val="0"/>
          <w:marBottom w:val="0"/>
          <w:divBdr>
            <w:top w:val="none" w:sz="0" w:space="0" w:color="auto"/>
            <w:left w:val="none" w:sz="0" w:space="0" w:color="auto"/>
            <w:bottom w:val="none" w:sz="0" w:space="0" w:color="auto"/>
            <w:right w:val="none" w:sz="0" w:space="0" w:color="auto"/>
          </w:divBdr>
        </w:div>
        <w:div w:id="760106814">
          <w:marLeft w:val="480"/>
          <w:marRight w:val="0"/>
          <w:marTop w:val="0"/>
          <w:marBottom w:val="0"/>
          <w:divBdr>
            <w:top w:val="none" w:sz="0" w:space="0" w:color="auto"/>
            <w:left w:val="none" w:sz="0" w:space="0" w:color="auto"/>
            <w:bottom w:val="none" w:sz="0" w:space="0" w:color="auto"/>
            <w:right w:val="none" w:sz="0" w:space="0" w:color="auto"/>
          </w:divBdr>
        </w:div>
        <w:div w:id="584269601">
          <w:marLeft w:val="480"/>
          <w:marRight w:val="0"/>
          <w:marTop w:val="0"/>
          <w:marBottom w:val="0"/>
          <w:divBdr>
            <w:top w:val="none" w:sz="0" w:space="0" w:color="auto"/>
            <w:left w:val="none" w:sz="0" w:space="0" w:color="auto"/>
            <w:bottom w:val="none" w:sz="0" w:space="0" w:color="auto"/>
            <w:right w:val="none" w:sz="0" w:space="0" w:color="auto"/>
          </w:divBdr>
        </w:div>
        <w:div w:id="1652783956">
          <w:marLeft w:val="480"/>
          <w:marRight w:val="0"/>
          <w:marTop w:val="0"/>
          <w:marBottom w:val="0"/>
          <w:divBdr>
            <w:top w:val="none" w:sz="0" w:space="0" w:color="auto"/>
            <w:left w:val="none" w:sz="0" w:space="0" w:color="auto"/>
            <w:bottom w:val="none" w:sz="0" w:space="0" w:color="auto"/>
            <w:right w:val="none" w:sz="0" w:space="0" w:color="auto"/>
          </w:divBdr>
        </w:div>
        <w:div w:id="9308422">
          <w:marLeft w:val="480"/>
          <w:marRight w:val="0"/>
          <w:marTop w:val="0"/>
          <w:marBottom w:val="0"/>
          <w:divBdr>
            <w:top w:val="none" w:sz="0" w:space="0" w:color="auto"/>
            <w:left w:val="none" w:sz="0" w:space="0" w:color="auto"/>
            <w:bottom w:val="none" w:sz="0" w:space="0" w:color="auto"/>
            <w:right w:val="none" w:sz="0" w:space="0" w:color="auto"/>
          </w:divBdr>
        </w:div>
        <w:div w:id="670179770">
          <w:marLeft w:val="480"/>
          <w:marRight w:val="0"/>
          <w:marTop w:val="0"/>
          <w:marBottom w:val="0"/>
          <w:divBdr>
            <w:top w:val="none" w:sz="0" w:space="0" w:color="auto"/>
            <w:left w:val="none" w:sz="0" w:space="0" w:color="auto"/>
            <w:bottom w:val="none" w:sz="0" w:space="0" w:color="auto"/>
            <w:right w:val="none" w:sz="0" w:space="0" w:color="auto"/>
          </w:divBdr>
        </w:div>
        <w:div w:id="1913813152">
          <w:marLeft w:val="480"/>
          <w:marRight w:val="0"/>
          <w:marTop w:val="0"/>
          <w:marBottom w:val="0"/>
          <w:divBdr>
            <w:top w:val="none" w:sz="0" w:space="0" w:color="auto"/>
            <w:left w:val="none" w:sz="0" w:space="0" w:color="auto"/>
            <w:bottom w:val="none" w:sz="0" w:space="0" w:color="auto"/>
            <w:right w:val="none" w:sz="0" w:space="0" w:color="auto"/>
          </w:divBdr>
        </w:div>
        <w:div w:id="1249315912">
          <w:marLeft w:val="480"/>
          <w:marRight w:val="0"/>
          <w:marTop w:val="0"/>
          <w:marBottom w:val="0"/>
          <w:divBdr>
            <w:top w:val="none" w:sz="0" w:space="0" w:color="auto"/>
            <w:left w:val="none" w:sz="0" w:space="0" w:color="auto"/>
            <w:bottom w:val="none" w:sz="0" w:space="0" w:color="auto"/>
            <w:right w:val="none" w:sz="0" w:space="0" w:color="auto"/>
          </w:divBdr>
        </w:div>
        <w:div w:id="766341311">
          <w:marLeft w:val="480"/>
          <w:marRight w:val="0"/>
          <w:marTop w:val="0"/>
          <w:marBottom w:val="0"/>
          <w:divBdr>
            <w:top w:val="none" w:sz="0" w:space="0" w:color="auto"/>
            <w:left w:val="none" w:sz="0" w:space="0" w:color="auto"/>
            <w:bottom w:val="none" w:sz="0" w:space="0" w:color="auto"/>
            <w:right w:val="none" w:sz="0" w:space="0" w:color="auto"/>
          </w:divBdr>
        </w:div>
        <w:div w:id="1786581480">
          <w:marLeft w:val="480"/>
          <w:marRight w:val="0"/>
          <w:marTop w:val="0"/>
          <w:marBottom w:val="0"/>
          <w:divBdr>
            <w:top w:val="none" w:sz="0" w:space="0" w:color="auto"/>
            <w:left w:val="none" w:sz="0" w:space="0" w:color="auto"/>
            <w:bottom w:val="none" w:sz="0" w:space="0" w:color="auto"/>
            <w:right w:val="none" w:sz="0" w:space="0" w:color="auto"/>
          </w:divBdr>
        </w:div>
        <w:div w:id="2010324203">
          <w:marLeft w:val="480"/>
          <w:marRight w:val="0"/>
          <w:marTop w:val="0"/>
          <w:marBottom w:val="0"/>
          <w:divBdr>
            <w:top w:val="none" w:sz="0" w:space="0" w:color="auto"/>
            <w:left w:val="none" w:sz="0" w:space="0" w:color="auto"/>
            <w:bottom w:val="none" w:sz="0" w:space="0" w:color="auto"/>
            <w:right w:val="none" w:sz="0" w:space="0" w:color="auto"/>
          </w:divBdr>
        </w:div>
        <w:div w:id="2059161428">
          <w:marLeft w:val="480"/>
          <w:marRight w:val="0"/>
          <w:marTop w:val="0"/>
          <w:marBottom w:val="0"/>
          <w:divBdr>
            <w:top w:val="none" w:sz="0" w:space="0" w:color="auto"/>
            <w:left w:val="none" w:sz="0" w:space="0" w:color="auto"/>
            <w:bottom w:val="none" w:sz="0" w:space="0" w:color="auto"/>
            <w:right w:val="none" w:sz="0" w:space="0" w:color="auto"/>
          </w:divBdr>
        </w:div>
        <w:div w:id="1541628483">
          <w:marLeft w:val="480"/>
          <w:marRight w:val="0"/>
          <w:marTop w:val="0"/>
          <w:marBottom w:val="0"/>
          <w:divBdr>
            <w:top w:val="none" w:sz="0" w:space="0" w:color="auto"/>
            <w:left w:val="none" w:sz="0" w:space="0" w:color="auto"/>
            <w:bottom w:val="none" w:sz="0" w:space="0" w:color="auto"/>
            <w:right w:val="none" w:sz="0" w:space="0" w:color="auto"/>
          </w:divBdr>
        </w:div>
        <w:div w:id="1350718619">
          <w:marLeft w:val="480"/>
          <w:marRight w:val="0"/>
          <w:marTop w:val="0"/>
          <w:marBottom w:val="0"/>
          <w:divBdr>
            <w:top w:val="none" w:sz="0" w:space="0" w:color="auto"/>
            <w:left w:val="none" w:sz="0" w:space="0" w:color="auto"/>
            <w:bottom w:val="none" w:sz="0" w:space="0" w:color="auto"/>
            <w:right w:val="none" w:sz="0" w:space="0" w:color="auto"/>
          </w:divBdr>
        </w:div>
        <w:div w:id="1477986347">
          <w:marLeft w:val="480"/>
          <w:marRight w:val="0"/>
          <w:marTop w:val="0"/>
          <w:marBottom w:val="0"/>
          <w:divBdr>
            <w:top w:val="none" w:sz="0" w:space="0" w:color="auto"/>
            <w:left w:val="none" w:sz="0" w:space="0" w:color="auto"/>
            <w:bottom w:val="none" w:sz="0" w:space="0" w:color="auto"/>
            <w:right w:val="none" w:sz="0" w:space="0" w:color="auto"/>
          </w:divBdr>
        </w:div>
        <w:div w:id="920793134">
          <w:marLeft w:val="480"/>
          <w:marRight w:val="0"/>
          <w:marTop w:val="0"/>
          <w:marBottom w:val="0"/>
          <w:divBdr>
            <w:top w:val="none" w:sz="0" w:space="0" w:color="auto"/>
            <w:left w:val="none" w:sz="0" w:space="0" w:color="auto"/>
            <w:bottom w:val="none" w:sz="0" w:space="0" w:color="auto"/>
            <w:right w:val="none" w:sz="0" w:space="0" w:color="auto"/>
          </w:divBdr>
        </w:div>
        <w:div w:id="1761411171">
          <w:marLeft w:val="480"/>
          <w:marRight w:val="0"/>
          <w:marTop w:val="0"/>
          <w:marBottom w:val="0"/>
          <w:divBdr>
            <w:top w:val="none" w:sz="0" w:space="0" w:color="auto"/>
            <w:left w:val="none" w:sz="0" w:space="0" w:color="auto"/>
            <w:bottom w:val="none" w:sz="0" w:space="0" w:color="auto"/>
            <w:right w:val="none" w:sz="0" w:space="0" w:color="auto"/>
          </w:divBdr>
        </w:div>
        <w:div w:id="1365207132">
          <w:marLeft w:val="480"/>
          <w:marRight w:val="0"/>
          <w:marTop w:val="0"/>
          <w:marBottom w:val="0"/>
          <w:divBdr>
            <w:top w:val="none" w:sz="0" w:space="0" w:color="auto"/>
            <w:left w:val="none" w:sz="0" w:space="0" w:color="auto"/>
            <w:bottom w:val="none" w:sz="0" w:space="0" w:color="auto"/>
            <w:right w:val="none" w:sz="0" w:space="0" w:color="auto"/>
          </w:divBdr>
        </w:div>
        <w:div w:id="772093296">
          <w:marLeft w:val="480"/>
          <w:marRight w:val="0"/>
          <w:marTop w:val="0"/>
          <w:marBottom w:val="0"/>
          <w:divBdr>
            <w:top w:val="none" w:sz="0" w:space="0" w:color="auto"/>
            <w:left w:val="none" w:sz="0" w:space="0" w:color="auto"/>
            <w:bottom w:val="none" w:sz="0" w:space="0" w:color="auto"/>
            <w:right w:val="none" w:sz="0" w:space="0" w:color="auto"/>
          </w:divBdr>
        </w:div>
        <w:div w:id="599221630">
          <w:marLeft w:val="480"/>
          <w:marRight w:val="0"/>
          <w:marTop w:val="0"/>
          <w:marBottom w:val="0"/>
          <w:divBdr>
            <w:top w:val="none" w:sz="0" w:space="0" w:color="auto"/>
            <w:left w:val="none" w:sz="0" w:space="0" w:color="auto"/>
            <w:bottom w:val="none" w:sz="0" w:space="0" w:color="auto"/>
            <w:right w:val="none" w:sz="0" w:space="0" w:color="auto"/>
          </w:divBdr>
        </w:div>
        <w:div w:id="975182222">
          <w:marLeft w:val="480"/>
          <w:marRight w:val="0"/>
          <w:marTop w:val="0"/>
          <w:marBottom w:val="0"/>
          <w:divBdr>
            <w:top w:val="none" w:sz="0" w:space="0" w:color="auto"/>
            <w:left w:val="none" w:sz="0" w:space="0" w:color="auto"/>
            <w:bottom w:val="none" w:sz="0" w:space="0" w:color="auto"/>
            <w:right w:val="none" w:sz="0" w:space="0" w:color="auto"/>
          </w:divBdr>
        </w:div>
        <w:div w:id="1990596084">
          <w:marLeft w:val="480"/>
          <w:marRight w:val="0"/>
          <w:marTop w:val="0"/>
          <w:marBottom w:val="0"/>
          <w:divBdr>
            <w:top w:val="none" w:sz="0" w:space="0" w:color="auto"/>
            <w:left w:val="none" w:sz="0" w:space="0" w:color="auto"/>
            <w:bottom w:val="none" w:sz="0" w:space="0" w:color="auto"/>
            <w:right w:val="none" w:sz="0" w:space="0" w:color="auto"/>
          </w:divBdr>
        </w:div>
        <w:div w:id="844783801">
          <w:marLeft w:val="480"/>
          <w:marRight w:val="0"/>
          <w:marTop w:val="0"/>
          <w:marBottom w:val="0"/>
          <w:divBdr>
            <w:top w:val="none" w:sz="0" w:space="0" w:color="auto"/>
            <w:left w:val="none" w:sz="0" w:space="0" w:color="auto"/>
            <w:bottom w:val="none" w:sz="0" w:space="0" w:color="auto"/>
            <w:right w:val="none" w:sz="0" w:space="0" w:color="auto"/>
          </w:divBdr>
        </w:div>
        <w:div w:id="944658837">
          <w:marLeft w:val="480"/>
          <w:marRight w:val="0"/>
          <w:marTop w:val="0"/>
          <w:marBottom w:val="0"/>
          <w:divBdr>
            <w:top w:val="none" w:sz="0" w:space="0" w:color="auto"/>
            <w:left w:val="none" w:sz="0" w:space="0" w:color="auto"/>
            <w:bottom w:val="none" w:sz="0" w:space="0" w:color="auto"/>
            <w:right w:val="none" w:sz="0" w:space="0" w:color="auto"/>
          </w:divBdr>
        </w:div>
        <w:div w:id="1332610156">
          <w:marLeft w:val="480"/>
          <w:marRight w:val="0"/>
          <w:marTop w:val="0"/>
          <w:marBottom w:val="0"/>
          <w:divBdr>
            <w:top w:val="none" w:sz="0" w:space="0" w:color="auto"/>
            <w:left w:val="none" w:sz="0" w:space="0" w:color="auto"/>
            <w:bottom w:val="none" w:sz="0" w:space="0" w:color="auto"/>
            <w:right w:val="none" w:sz="0" w:space="0" w:color="auto"/>
          </w:divBdr>
        </w:div>
        <w:div w:id="477652770">
          <w:marLeft w:val="480"/>
          <w:marRight w:val="0"/>
          <w:marTop w:val="0"/>
          <w:marBottom w:val="0"/>
          <w:divBdr>
            <w:top w:val="none" w:sz="0" w:space="0" w:color="auto"/>
            <w:left w:val="none" w:sz="0" w:space="0" w:color="auto"/>
            <w:bottom w:val="none" w:sz="0" w:space="0" w:color="auto"/>
            <w:right w:val="none" w:sz="0" w:space="0" w:color="auto"/>
          </w:divBdr>
        </w:div>
        <w:div w:id="936450738">
          <w:marLeft w:val="480"/>
          <w:marRight w:val="0"/>
          <w:marTop w:val="0"/>
          <w:marBottom w:val="0"/>
          <w:divBdr>
            <w:top w:val="none" w:sz="0" w:space="0" w:color="auto"/>
            <w:left w:val="none" w:sz="0" w:space="0" w:color="auto"/>
            <w:bottom w:val="none" w:sz="0" w:space="0" w:color="auto"/>
            <w:right w:val="none" w:sz="0" w:space="0" w:color="auto"/>
          </w:divBdr>
        </w:div>
        <w:div w:id="649990841">
          <w:marLeft w:val="480"/>
          <w:marRight w:val="0"/>
          <w:marTop w:val="0"/>
          <w:marBottom w:val="0"/>
          <w:divBdr>
            <w:top w:val="none" w:sz="0" w:space="0" w:color="auto"/>
            <w:left w:val="none" w:sz="0" w:space="0" w:color="auto"/>
            <w:bottom w:val="none" w:sz="0" w:space="0" w:color="auto"/>
            <w:right w:val="none" w:sz="0" w:space="0" w:color="auto"/>
          </w:divBdr>
        </w:div>
        <w:div w:id="1474102147">
          <w:marLeft w:val="480"/>
          <w:marRight w:val="0"/>
          <w:marTop w:val="0"/>
          <w:marBottom w:val="0"/>
          <w:divBdr>
            <w:top w:val="none" w:sz="0" w:space="0" w:color="auto"/>
            <w:left w:val="none" w:sz="0" w:space="0" w:color="auto"/>
            <w:bottom w:val="none" w:sz="0" w:space="0" w:color="auto"/>
            <w:right w:val="none" w:sz="0" w:space="0" w:color="auto"/>
          </w:divBdr>
        </w:div>
        <w:div w:id="1367607573">
          <w:marLeft w:val="480"/>
          <w:marRight w:val="0"/>
          <w:marTop w:val="0"/>
          <w:marBottom w:val="0"/>
          <w:divBdr>
            <w:top w:val="none" w:sz="0" w:space="0" w:color="auto"/>
            <w:left w:val="none" w:sz="0" w:space="0" w:color="auto"/>
            <w:bottom w:val="none" w:sz="0" w:space="0" w:color="auto"/>
            <w:right w:val="none" w:sz="0" w:space="0" w:color="auto"/>
          </w:divBdr>
        </w:div>
        <w:div w:id="2073037920">
          <w:marLeft w:val="480"/>
          <w:marRight w:val="0"/>
          <w:marTop w:val="0"/>
          <w:marBottom w:val="0"/>
          <w:divBdr>
            <w:top w:val="none" w:sz="0" w:space="0" w:color="auto"/>
            <w:left w:val="none" w:sz="0" w:space="0" w:color="auto"/>
            <w:bottom w:val="none" w:sz="0" w:space="0" w:color="auto"/>
            <w:right w:val="none" w:sz="0" w:space="0" w:color="auto"/>
          </w:divBdr>
        </w:div>
        <w:div w:id="1103651728">
          <w:marLeft w:val="480"/>
          <w:marRight w:val="0"/>
          <w:marTop w:val="0"/>
          <w:marBottom w:val="0"/>
          <w:divBdr>
            <w:top w:val="none" w:sz="0" w:space="0" w:color="auto"/>
            <w:left w:val="none" w:sz="0" w:space="0" w:color="auto"/>
            <w:bottom w:val="none" w:sz="0" w:space="0" w:color="auto"/>
            <w:right w:val="none" w:sz="0" w:space="0" w:color="auto"/>
          </w:divBdr>
        </w:div>
        <w:div w:id="1095250901">
          <w:marLeft w:val="480"/>
          <w:marRight w:val="0"/>
          <w:marTop w:val="0"/>
          <w:marBottom w:val="0"/>
          <w:divBdr>
            <w:top w:val="none" w:sz="0" w:space="0" w:color="auto"/>
            <w:left w:val="none" w:sz="0" w:space="0" w:color="auto"/>
            <w:bottom w:val="none" w:sz="0" w:space="0" w:color="auto"/>
            <w:right w:val="none" w:sz="0" w:space="0" w:color="auto"/>
          </w:divBdr>
        </w:div>
        <w:div w:id="416095254">
          <w:marLeft w:val="480"/>
          <w:marRight w:val="0"/>
          <w:marTop w:val="0"/>
          <w:marBottom w:val="0"/>
          <w:divBdr>
            <w:top w:val="none" w:sz="0" w:space="0" w:color="auto"/>
            <w:left w:val="none" w:sz="0" w:space="0" w:color="auto"/>
            <w:bottom w:val="none" w:sz="0" w:space="0" w:color="auto"/>
            <w:right w:val="none" w:sz="0" w:space="0" w:color="auto"/>
          </w:divBdr>
        </w:div>
        <w:div w:id="316495745">
          <w:marLeft w:val="480"/>
          <w:marRight w:val="0"/>
          <w:marTop w:val="0"/>
          <w:marBottom w:val="0"/>
          <w:divBdr>
            <w:top w:val="none" w:sz="0" w:space="0" w:color="auto"/>
            <w:left w:val="none" w:sz="0" w:space="0" w:color="auto"/>
            <w:bottom w:val="none" w:sz="0" w:space="0" w:color="auto"/>
            <w:right w:val="none" w:sz="0" w:space="0" w:color="auto"/>
          </w:divBdr>
        </w:div>
        <w:div w:id="409157325">
          <w:marLeft w:val="480"/>
          <w:marRight w:val="0"/>
          <w:marTop w:val="0"/>
          <w:marBottom w:val="0"/>
          <w:divBdr>
            <w:top w:val="none" w:sz="0" w:space="0" w:color="auto"/>
            <w:left w:val="none" w:sz="0" w:space="0" w:color="auto"/>
            <w:bottom w:val="none" w:sz="0" w:space="0" w:color="auto"/>
            <w:right w:val="none" w:sz="0" w:space="0" w:color="auto"/>
          </w:divBdr>
        </w:div>
        <w:div w:id="1292708399">
          <w:marLeft w:val="480"/>
          <w:marRight w:val="0"/>
          <w:marTop w:val="0"/>
          <w:marBottom w:val="0"/>
          <w:divBdr>
            <w:top w:val="none" w:sz="0" w:space="0" w:color="auto"/>
            <w:left w:val="none" w:sz="0" w:space="0" w:color="auto"/>
            <w:bottom w:val="none" w:sz="0" w:space="0" w:color="auto"/>
            <w:right w:val="none" w:sz="0" w:space="0" w:color="auto"/>
          </w:divBdr>
        </w:div>
        <w:div w:id="1665008956">
          <w:marLeft w:val="480"/>
          <w:marRight w:val="0"/>
          <w:marTop w:val="0"/>
          <w:marBottom w:val="0"/>
          <w:divBdr>
            <w:top w:val="none" w:sz="0" w:space="0" w:color="auto"/>
            <w:left w:val="none" w:sz="0" w:space="0" w:color="auto"/>
            <w:bottom w:val="none" w:sz="0" w:space="0" w:color="auto"/>
            <w:right w:val="none" w:sz="0" w:space="0" w:color="auto"/>
          </w:divBdr>
        </w:div>
        <w:div w:id="1632709351">
          <w:marLeft w:val="480"/>
          <w:marRight w:val="0"/>
          <w:marTop w:val="0"/>
          <w:marBottom w:val="0"/>
          <w:divBdr>
            <w:top w:val="none" w:sz="0" w:space="0" w:color="auto"/>
            <w:left w:val="none" w:sz="0" w:space="0" w:color="auto"/>
            <w:bottom w:val="none" w:sz="0" w:space="0" w:color="auto"/>
            <w:right w:val="none" w:sz="0" w:space="0" w:color="auto"/>
          </w:divBdr>
        </w:div>
        <w:div w:id="110517429">
          <w:marLeft w:val="480"/>
          <w:marRight w:val="0"/>
          <w:marTop w:val="0"/>
          <w:marBottom w:val="0"/>
          <w:divBdr>
            <w:top w:val="none" w:sz="0" w:space="0" w:color="auto"/>
            <w:left w:val="none" w:sz="0" w:space="0" w:color="auto"/>
            <w:bottom w:val="none" w:sz="0" w:space="0" w:color="auto"/>
            <w:right w:val="none" w:sz="0" w:space="0" w:color="auto"/>
          </w:divBdr>
        </w:div>
        <w:div w:id="889534494">
          <w:marLeft w:val="480"/>
          <w:marRight w:val="0"/>
          <w:marTop w:val="0"/>
          <w:marBottom w:val="0"/>
          <w:divBdr>
            <w:top w:val="none" w:sz="0" w:space="0" w:color="auto"/>
            <w:left w:val="none" w:sz="0" w:space="0" w:color="auto"/>
            <w:bottom w:val="none" w:sz="0" w:space="0" w:color="auto"/>
            <w:right w:val="none" w:sz="0" w:space="0" w:color="auto"/>
          </w:divBdr>
        </w:div>
        <w:div w:id="2037149534">
          <w:marLeft w:val="480"/>
          <w:marRight w:val="0"/>
          <w:marTop w:val="0"/>
          <w:marBottom w:val="0"/>
          <w:divBdr>
            <w:top w:val="none" w:sz="0" w:space="0" w:color="auto"/>
            <w:left w:val="none" w:sz="0" w:space="0" w:color="auto"/>
            <w:bottom w:val="none" w:sz="0" w:space="0" w:color="auto"/>
            <w:right w:val="none" w:sz="0" w:space="0" w:color="auto"/>
          </w:divBdr>
        </w:div>
        <w:div w:id="148056947">
          <w:marLeft w:val="480"/>
          <w:marRight w:val="0"/>
          <w:marTop w:val="0"/>
          <w:marBottom w:val="0"/>
          <w:divBdr>
            <w:top w:val="none" w:sz="0" w:space="0" w:color="auto"/>
            <w:left w:val="none" w:sz="0" w:space="0" w:color="auto"/>
            <w:bottom w:val="none" w:sz="0" w:space="0" w:color="auto"/>
            <w:right w:val="none" w:sz="0" w:space="0" w:color="auto"/>
          </w:divBdr>
        </w:div>
        <w:div w:id="1716929528">
          <w:marLeft w:val="480"/>
          <w:marRight w:val="0"/>
          <w:marTop w:val="0"/>
          <w:marBottom w:val="0"/>
          <w:divBdr>
            <w:top w:val="none" w:sz="0" w:space="0" w:color="auto"/>
            <w:left w:val="none" w:sz="0" w:space="0" w:color="auto"/>
            <w:bottom w:val="none" w:sz="0" w:space="0" w:color="auto"/>
            <w:right w:val="none" w:sz="0" w:space="0" w:color="auto"/>
          </w:divBdr>
        </w:div>
        <w:div w:id="813454173">
          <w:marLeft w:val="480"/>
          <w:marRight w:val="0"/>
          <w:marTop w:val="0"/>
          <w:marBottom w:val="0"/>
          <w:divBdr>
            <w:top w:val="none" w:sz="0" w:space="0" w:color="auto"/>
            <w:left w:val="none" w:sz="0" w:space="0" w:color="auto"/>
            <w:bottom w:val="none" w:sz="0" w:space="0" w:color="auto"/>
            <w:right w:val="none" w:sz="0" w:space="0" w:color="auto"/>
          </w:divBdr>
        </w:div>
        <w:div w:id="787044784">
          <w:marLeft w:val="480"/>
          <w:marRight w:val="0"/>
          <w:marTop w:val="0"/>
          <w:marBottom w:val="0"/>
          <w:divBdr>
            <w:top w:val="none" w:sz="0" w:space="0" w:color="auto"/>
            <w:left w:val="none" w:sz="0" w:space="0" w:color="auto"/>
            <w:bottom w:val="none" w:sz="0" w:space="0" w:color="auto"/>
            <w:right w:val="none" w:sz="0" w:space="0" w:color="auto"/>
          </w:divBdr>
        </w:div>
        <w:div w:id="1766027787">
          <w:marLeft w:val="480"/>
          <w:marRight w:val="0"/>
          <w:marTop w:val="0"/>
          <w:marBottom w:val="0"/>
          <w:divBdr>
            <w:top w:val="none" w:sz="0" w:space="0" w:color="auto"/>
            <w:left w:val="none" w:sz="0" w:space="0" w:color="auto"/>
            <w:bottom w:val="none" w:sz="0" w:space="0" w:color="auto"/>
            <w:right w:val="none" w:sz="0" w:space="0" w:color="auto"/>
          </w:divBdr>
        </w:div>
        <w:div w:id="731344504">
          <w:marLeft w:val="480"/>
          <w:marRight w:val="0"/>
          <w:marTop w:val="0"/>
          <w:marBottom w:val="0"/>
          <w:divBdr>
            <w:top w:val="none" w:sz="0" w:space="0" w:color="auto"/>
            <w:left w:val="none" w:sz="0" w:space="0" w:color="auto"/>
            <w:bottom w:val="none" w:sz="0" w:space="0" w:color="auto"/>
            <w:right w:val="none" w:sz="0" w:space="0" w:color="auto"/>
          </w:divBdr>
        </w:div>
        <w:div w:id="176701920">
          <w:marLeft w:val="480"/>
          <w:marRight w:val="0"/>
          <w:marTop w:val="0"/>
          <w:marBottom w:val="0"/>
          <w:divBdr>
            <w:top w:val="none" w:sz="0" w:space="0" w:color="auto"/>
            <w:left w:val="none" w:sz="0" w:space="0" w:color="auto"/>
            <w:bottom w:val="none" w:sz="0" w:space="0" w:color="auto"/>
            <w:right w:val="none" w:sz="0" w:space="0" w:color="auto"/>
          </w:divBdr>
        </w:div>
        <w:div w:id="1494679917">
          <w:marLeft w:val="480"/>
          <w:marRight w:val="0"/>
          <w:marTop w:val="0"/>
          <w:marBottom w:val="0"/>
          <w:divBdr>
            <w:top w:val="none" w:sz="0" w:space="0" w:color="auto"/>
            <w:left w:val="none" w:sz="0" w:space="0" w:color="auto"/>
            <w:bottom w:val="none" w:sz="0" w:space="0" w:color="auto"/>
            <w:right w:val="none" w:sz="0" w:space="0" w:color="auto"/>
          </w:divBdr>
        </w:div>
        <w:div w:id="724186782">
          <w:marLeft w:val="480"/>
          <w:marRight w:val="0"/>
          <w:marTop w:val="0"/>
          <w:marBottom w:val="0"/>
          <w:divBdr>
            <w:top w:val="none" w:sz="0" w:space="0" w:color="auto"/>
            <w:left w:val="none" w:sz="0" w:space="0" w:color="auto"/>
            <w:bottom w:val="none" w:sz="0" w:space="0" w:color="auto"/>
            <w:right w:val="none" w:sz="0" w:space="0" w:color="auto"/>
          </w:divBdr>
        </w:div>
        <w:div w:id="1947888056">
          <w:marLeft w:val="480"/>
          <w:marRight w:val="0"/>
          <w:marTop w:val="0"/>
          <w:marBottom w:val="0"/>
          <w:divBdr>
            <w:top w:val="none" w:sz="0" w:space="0" w:color="auto"/>
            <w:left w:val="none" w:sz="0" w:space="0" w:color="auto"/>
            <w:bottom w:val="none" w:sz="0" w:space="0" w:color="auto"/>
            <w:right w:val="none" w:sz="0" w:space="0" w:color="auto"/>
          </w:divBdr>
        </w:div>
      </w:divsChild>
    </w:div>
    <w:div w:id="1445732832">
      <w:bodyDiv w:val="1"/>
      <w:marLeft w:val="0"/>
      <w:marRight w:val="0"/>
      <w:marTop w:val="0"/>
      <w:marBottom w:val="0"/>
      <w:divBdr>
        <w:top w:val="none" w:sz="0" w:space="0" w:color="auto"/>
        <w:left w:val="none" w:sz="0" w:space="0" w:color="auto"/>
        <w:bottom w:val="none" w:sz="0" w:space="0" w:color="auto"/>
        <w:right w:val="none" w:sz="0" w:space="0" w:color="auto"/>
      </w:divBdr>
    </w:div>
    <w:div w:id="1446071136">
      <w:bodyDiv w:val="1"/>
      <w:marLeft w:val="0"/>
      <w:marRight w:val="0"/>
      <w:marTop w:val="0"/>
      <w:marBottom w:val="0"/>
      <w:divBdr>
        <w:top w:val="none" w:sz="0" w:space="0" w:color="auto"/>
        <w:left w:val="none" w:sz="0" w:space="0" w:color="auto"/>
        <w:bottom w:val="none" w:sz="0" w:space="0" w:color="auto"/>
        <w:right w:val="none" w:sz="0" w:space="0" w:color="auto"/>
      </w:divBdr>
    </w:div>
    <w:div w:id="1446538646">
      <w:bodyDiv w:val="1"/>
      <w:marLeft w:val="0"/>
      <w:marRight w:val="0"/>
      <w:marTop w:val="0"/>
      <w:marBottom w:val="0"/>
      <w:divBdr>
        <w:top w:val="none" w:sz="0" w:space="0" w:color="auto"/>
        <w:left w:val="none" w:sz="0" w:space="0" w:color="auto"/>
        <w:bottom w:val="none" w:sz="0" w:space="0" w:color="auto"/>
        <w:right w:val="none" w:sz="0" w:space="0" w:color="auto"/>
      </w:divBdr>
    </w:div>
    <w:div w:id="1447232157">
      <w:bodyDiv w:val="1"/>
      <w:marLeft w:val="0"/>
      <w:marRight w:val="0"/>
      <w:marTop w:val="0"/>
      <w:marBottom w:val="0"/>
      <w:divBdr>
        <w:top w:val="none" w:sz="0" w:space="0" w:color="auto"/>
        <w:left w:val="none" w:sz="0" w:space="0" w:color="auto"/>
        <w:bottom w:val="none" w:sz="0" w:space="0" w:color="auto"/>
        <w:right w:val="none" w:sz="0" w:space="0" w:color="auto"/>
      </w:divBdr>
    </w:div>
    <w:div w:id="1447233658">
      <w:bodyDiv w:val="1"/>
      <w:marLeft w:val="0"/>
      <w:marRight w:val="0"/>
      <w:marTop w:val="0"/>
      <w:marBottom w:val="0"/>
      <w:divBdr>
        <w:top w:val="none" w:sz="0" w:space="0" w:color="auto"/>
        <w:left w:val="none" w:sz="0" w:space="0" w:color="auto"/>
        <w:bottom w:val="none" w:sz="0" w:space="0" w:color="auto"/>
        <w:right w:val="none" w:sz="0" w:space="0" w:color="auto"/>
      </w:divBdr>
    </w:div>
    <w:div w:id="1447698881">
      <w:bodyDiv w:val="1"/>
      <w:marLeft w:val="0"/>
      <w:marRight w:val="0"/>
      <w:marTop w:val="0"/>
      <w:marBottom w:val="0"/>
      <w:divBdr>
        <w:top w:val="none" w:sz="0" w:space="0" w:color="auto"/>
        <w:left w:val="none" w:sz="0" w:space="0" w:color="auto"/>
        <w:bottom w:val="none" w:sz="0" w:space="0" w:color="auto"/>
        <w:right w:val="none" w:sz="0" w:space="0" w:color="auto"/>
      </w:divBdr>
      <w:divsChild>
        <w:div w:id="475874860">
          <w:marLeft w:val="480"/>
          <w:marRight w:val="0"/>
          <w:marTop w:val="0"/>
          <w:marBottom w:val="0"/>
          <w:divBdr>
            <w:top w:val="none" w:sz="0" w:space="0" w:color="auto"/>
            <w:left w:val="none" w:sz="0" w:space="0" w:color="auto"/>
            <w:bottom w:val="none" w:sz="0" w:space="0" w:color="auto"/>
            <w:right w:val="none" w:sz="0" w:space="0" w:color="auto"/>
          </w:divBdr>
        </w:div>
        <w:div w:id="375934669">
          <w:marLeft w:val="480"/>
          <w:marRight w:val="0"/>
          <w:marTop w:val="0"/>
          <w:marBottom w:val="0"/>
          <w:divBdr>
            <w:top w:val="none" w:sz="0" w:space="0" w:color="auto"/>
            <w:left w:val="none" w:sz="0" w:space="0" w:color="auto"/>
            <w:bottom w:val="none" w:sz="0" w:space="0" w:color="auto"/>
            <w:right w:val="none" w:sz="0" w:space="0" w:color="auto"/>
          </w:divBdr>
        </w:div>
        <w:div w:id="846477089">
          <w:marLeft w:val="480"/>
          <w:marRight w:val="0"/>
          <w:marTop w:val="0"/>
          <w:marBottom w:val="0"/>
          <w:divBdr>
            <w:top w:val="none" w:sz="0" w:space="0" w:color="auto"/>
            <w:left w:val="none" w:sz="0" w:space="0" w:color="auto"/>
            <w:bottom w:val="none" w:sz="0" w:space="0" w:color="auto"/>
            <w:right w:val="none" w:sz="0" w:space="0" w:color="auto"/>
          </w:divBdr>
        </w:div>
        <w:div w:id="2054190479">
          <w:marLeft w:val="480"/>
          <w:marRight w:val="0"/>
          <w:marTop w:val="0"/>
          <w:marBottom w:val="0"/>
          <w:divBdr>
            <w:top w:val="none" w:sz="0" w:space="0" w:color="auto"/>
            <w:left w:val="none" w:sz="0" w:space="0" w:color="auto"/>
            <w:bottom w:val="none" w:sz="0" w:space="0" w:color="auto"/>
            <w:right w:val="none" w:sz="0" w:space="0" w:color="auto"/>
          </w:divBdr>
        </w:div>
        <w:div w:id="671109416">
          <w:marLeft w:val="480"/>
          <w:marRight w:val="0"/>
          <w:marTop w:val="0"/>
          <w:marBottom w:val="0"/>
          <w:divBdr>
            <w:top w:val="none" w:sz="0" w:space="0" w:color="auto"/>
            <w:left w:val="none" w:sz="0" w:space="0" w:color="auto"/>
            <w:bottom w:val="none" w:sz="0" w:space="0" w:color="auto"/>
            <w:right w:val="none" w:sz="0" w:space="0" w:color="auto"/>
          </w:divBdr>
        </w:div>
        <w:div w:id="2029289285">
          <w:marLeft w:val="480"/>
          <w:marRight w:val="0"/>
          <w:marTop w:val="0"/>
          <w:marBottom w:val="0"/>
          <w:divBdr>
            <w:top w:val="none" w:sz="0" w:space="0" w:color="auto"/>
            <w:left w:val="none" w:sz="0" w:space="0" w:color="auto"/>
            <w:bottom w:val="none" w:sz="0" w:space="0" w:color="auto"/>
            <w:right w:val="none" w:sz="0" w:space="0" w:color="auto"/>
          </w:divBdr>
        </w:div>
        <w:div w:id="872310235">
          <w:marLeft w:val="480"/>
          <w:marRight w:val="0"/>
          <w:marTop w:val="0"/>
          <w:marBottom w:val="0"/>
          <w:divBdr>
            <w:top w:val="none" w:sz="0" w:space="0" w:color="auto"/>
            <w:left w:val="none" w:sz="0" w:space="0" w:color="auto"/>
            <w:bottom w:val="none" w:sz="0" w:space="0" w:color="auto"/>
            <w:right w:val="none" w:sz="0" w:space="0" w:color="auto"/>
          </w:divBdr>
        </w:div>
        <w:div w:id="836313476">
          <w:marLeft w:val="480"/>
          <w:marRight w:val="0"/>
          <w:marTop w:val="0"/>
          <w:marBottom w:val="0"/>
          <w:divBdr>
            <w:top w:val="none" w:sz="0" w:space="0" w:color="auto"/>
            <w:left w:val="none" w:sz="0" w:space="0" w:color="auto"/>
            <w:bottom w:val="none" w:sz="0" w:space="0" w:color="auto"/>
            <w:right w:val="none" w:sz="0" w:space="0" w:color="auto"/>
          </w:divBdr>
        </w:div>
        <w:div w:id="1281260203">
          <w:marLeft w:val="480"/>
          <w:marRight w:val="0"/>
          <w:marTop w:val="0"/>
          <w:marBottom w:val="0"/>
          <w:divBdr>
            <w:top w:val="none" w:sz="0" w:space="0" w:color="auto"/>
            <w:left w:val="none" w:sz="0" w:space="0" w:color="auto"/>
            <w:bottom w:val="none" w:sz="0" w:space="0" w:color="auto"/>
            <w:right w:val="none" w:sz="0" w:space="0" w:color="auto"/>
          </w:divBdr>
        </w:div>
        <w:div w:id="556012866">
          <w:marLeft w:val="480"/>
          <w:marRight w:val="0"/>
          <w:marTop w:val="0"/>
          <w:marBottom w:val="0"/>
          <w:divBdr>
            <w:top w:val="none" w:sz="0" w:space="0" w:color="auto"/>
            <w:left w:val="none" w:sz="0" w:space="0" w:color="auto"/>
            <w:bottom w:val="none" w:sz="0" w:space="0" w:color="auto"/>
            <w:right w:val="none" w:sz="0" w:space="0" w:color="auto"/>
          </w:divBdr>
        </w:div>
        <w:div w:id="128592092">
          <w:marLeft w:val="480"/>
          <w:marRight w:val="0"/>
          <w:marTop w:val="0"/>
          <w:marBottom w:val="0"/>
          <w:divBdr>
            <w:top w:val="none" w:sz="0" w:space="0" w:color="auto"/>
            <w:left w:val="none" w:sz="0" w:space="0" w:color="auto"/>
            <w:bottom w:val="none" w:sz="0" w:space="0" w:color="auto"/>
            <w:right w:val="none" w:sz="0" w:space="0" w:color="auto"/>
          </w:divBdr>
        </w:div>
        <w:div w:id="364673606">
          <w:marLeft w:val="480"/>
          <w:marRight w:val="0"/>
          <w:marTop w:val="0"/>
          <w:marBottom w:val="0"/>
          <w:divBdr>
            <w:top w:val="none" w:sz="0" w:space="0" w:color="auto"/>
            <w:left w:val="none" w:sz="0" w:space="0" w:color="auto"/>
            <w:bottom w:val="none" w:sz="0" w:space="0" w:color="auto"/>
            <w:right w:val="none" w:sz="0" w:space="0" w:color="auto"/>
          </w:divBdr>
        </w:div>
        <w:div w:id="115873433">
          <w:marLeft w:val="480"/>
          <w:marRight w:val="0"/>
          <w:marTop w:val="0"/>
          <w:marBottom w:val="0"/>
          <w:divBdr>
            <w:top w:val="none" w:sz="0" w:space="0" w:color="auto"/>
            <w:left w:val="none" w:sz="0" w:space="0" w:color="auto"/>
            <w:bottom w:val="none" w:sz="0" w:space="0" w:color="auto"/>
            <w:right w:val="none" w:sz="0" w:space="0" w:color="auto"/>
          </w:divBdr>
        </w:div>
        <w:div w:id="1778475938">
          <w:marLeft w:val="480"/>
          <w:marRight w:val="0"/>
          <w:marTop w:val="0"/>
          <w:marBottom w:val="0"/>
          <w:divBdr>
            <w:top w:val="none" w:sz="0" w:space="0" w:color="auto"/>
            <w:left w:val="none" w:sz="0" w:space="0" w:color="auto"/>
            <w:bottom w:val="none" w:sz="0" w:space="0" w:color="auto"/>
            <w:right w:val="none" w:sz="0" w:space="0" w:color="auto"/>
          </w:divBdr>
        </w:div>
        <w:div w:id="1882743150">
          <w:marLeft w:val="480"/>
          <w:marRight w:val="0"/>
          <w:marTop w:val="0"/>
          <w:marBottom w:val="0"/>
          <w:divBdr>
            <w:top w:val="none" w:sz="0" w:space="0" w:color="auto"/>
            <w:left w:val="none" w:sz="0" w:space="0" w:color="auto"/>
            <w:bottom w:val="none" w:sz="0" w:space="0" w:color="auto"/>
            <w:right w:val="none" w:sz="0" w:space="0" w:color="auto"/>
          </w:divBdr>
        </w:div>
        <w:div w:id="1583641091">
          <w:marLeft w:val="480"/>
          <w:marRight w:val="0"/>
          <w:marTop w:val="0"/>
          <w:marBottom w:val="0"/>
          <w:divBdr>
            <w:top w:val="none" w:sz="0" w:space="0" w:color="auto"/>
            <w:left w:val="none" w:sz="0" w:space="0" w:color="auto"/>
            <w:bottom w:val="none" w:sz="0" w:space="0" w:color="auto"/>
            <w:right w:val="none" w:sz="0" w:space="0" w:color="auto"/>
          </w:divBdr>
        </w:div>
        <w:div w:id="45302529">
          <w:marLeft w:val="480"/>
          <w:marRight w:val="0"/>
          <w:marTop w:val="0"/>
          <w:marBottom w:val="0"/>
          <w:divBdr>
            <w:top w:val="none" w:sz="0" w:space="0" w:color="auto"/>
            <w:left w:val="none" w:sz="0" w:space="0" w:color="auto"/>
            <w:bottom w:val="none" w:sz="0" w:space="0" w:color="auto"/>
            <w:right w:val="none" w:sz="0" w:space="0" w:color="auto"/>
          </w:divBdr>
        </w:div>
        <w:div w:id="272135085">
          <w:marLeft w:val="480"/>
          <w:marRight w:val="0"/>
          <w:marTop w:val="0"/>
          <w:marBottom w:val="0"/>
          <w:divBdr>
            <w:top w:val="none" w:sz="0" w:space="0" w:color="auto"/>
            <w:left w:val="none" w:sz="0" w:space="0" w:color="auto"/>
            <w:bottom w:val="none" w:sz="0" w:space="0" w:color="auto"/>
            <w:right w:val="none" w:sz="0" w:space="0" w:color="auto"/>
          </w:divBdr>
        </w:div>
        <w:div w:id="1377465022">
          <w:marLeft w:val="480"/>
          <w:marRight w:val="0"/>
          <w:marTop w:val="0"/>
          <w:marBottom w:val="0"/>
          <w:divBdr>
            <w:top w:val="none" w:sz="0" w:space="0" w:color="auto"/>
            <w:left w:val="none" w:sz="0" w:space="0" w:color="auto"/>
            <w:bottom w:val="none" w:sz="0" w:space="0" w:color="auto"/>
            <w:right w:val="none" w:sz="0" w:space="0" w:color="auto"/>
          </w:divBdr>
        </w:div>
        <w:div w:id="119765227">
          <w:marLeft w:val="480"/>
          <w:marRight w:val="0"/>
          <w:marTop w:val="0"/>
          <w:marBottom w:val="0"/>
          <w:divBdr>
            <w:top w:val="none" w:sz="0" w:space="0" w:color="auto"/>
            <w:left w:val="none" w:sz="0" w:space="0" w:color="auto"/>
            <w:bottom w:val="none" w:sz="0" w:space="0" w:color="auto"/>
            <w:right w:val="none" w:sz="0" w:space="0" w:color="auto"/>
          </w:divBdr>
        </w:div>
        <w:div w:id="1960455360">
          <w:marLeft w:val="480"/>
          <w:marRight w:val="0"/>
          <w:marTop w:val="0"/>
          <w:marBottom w:val="0"/>
          <w:divBdr>
            <w:top w:val="none" w:sz="0" w:space="0" w:color="auto"/>
            <w:left w:val="none" w:sz="0" w:space="0" w:color="auto"/>
            <w:bottom w:val="none" w:sz="0" w:space="0" w:color="auto"/>
            <w:right w:val="none" w:sz="0" w:space="0" w:color="auto"/>
          </w:divBdr>
        </w:div>
        <w:div w:id="1453209888">
          <w:marLeft w:val="480"/>
          <w:marRight w:val="0"/>
          <w:marTop w:val="0"/>
          <w:marBottom w:val="0"/>
          <w:divBdr>
            <w:top w:val="none" w:sz="0" w:space="0" w:color="auto"/>
            <w:left w:val="none" w:sz="0" w:space="0" w:color="auto"/>
            <w:bottom w:val="none" w:sz="0" w:space="0" w:color="auto"/>
            <w:right w:val="none" w:sz="0" w:space="0" w:color="auto"/>
          </w:divBdr>
        </w:div>
        <w:div w:id="196281559">
          <w:marLeft w:val="480"/>
          <w:marRight w:val="0"/>
          <w:marTop w:val="0"/>
          <w:marBottom w:val="0"/>
          <w:divBdr>
            <w:top w:val="none" w:sz="0" w:space="0" w:color="auto"/>
            <w:left w:val="none" w:sz="0" w:space="0" w:color="auto"/>
            <w:bottom w:val="none" w:sz="0" w:space="0" w:color="auto"/>
            <w:right w:val="none" w:sz="0" w:space="0" w:color="auto"/>
          </w:divBdr>
        </w:div>
        <w:div w:id="945776170">
          <w:marLeft w:val="480"/>
          <w:marRight w:val="0"/>
          <w:marTop w:val="0"/>
          <w:marBottom w:val="0"/>
          <w:divBdr>
            <w:top w:val="none" w:sz="0" w:space="0" w:color="auto"/>
            <w:left w:val="none" w:sz="0" w:space="0" w:color="auto"/>
            <w:bottom w:val="none" w:sz="0" w:space="0" w:color="auto"/>
            <w:right w:val="none" w:sz="0" w:space="0" w:color="auto"/>
          </w:divBdr>
        </w:div>
        <w:div w:id="156849708">
          <w:marLeft w:val="480"/>
          <w:marRight w:val="0"/>
          <w:marTop w:val="0"/>
          <w:marBottom w:val="0"/>
          <w:divBdr>
            <w:top w:val="none" w:sz="0" w:space="0" w:color="auto"/>
            <w:left w:val="none" w:sz="0" w:space="0" w:color="auto"/>
            <w:bottom w:val="none" w:sz="0" w:space="0" w:color="auto"/>
            <w:right w:val="none" w:sz="0" w:space="0" w:color="auto"/>
          </w:divBdr>
        </w:div>
        <w:div w:id="2039154992">
          <w:marLeft w:val="480"/>
          <w:marRight w:val="0"/>
          <w:marTop w:val="0"/>
          <w:marBottom w:val="0"/>
          <w:divBdr>
            <w:top w:val="none" w:sz="0" w:space="0" w:color="auto"/>
            <w:left w:val="none" w:sz="0" w:space="0" w:color="auto"/>
            <w:bottom w:val="none" w:sz="0" w:space="0" w:color="auto"/>
            <w:right w:val="none" w:sz="0" w:space="0" w:color="auto"/>
          </w:divBdr>
        </w:div>
        <w:div w:id="130295160">
          <w:marLeft w:val="480"/>
          <w:marRight w:val="0"/>
          <w:marTop w:val="0"/>
          <w:marBottom w:val="0"/>
          <w:divBdr>
            <w:top w:val="none" w:sz="0" w:space="0" w:color="auto"/>
            <w:left w:val="none" w:sz="0" w:space="0" w:color="auto"/>
            <w:bottom w:val="none" w:sz="0" w:space="0" w:color="auto"/>
            <w:right w:val="none" w:sz="0" w:space="0" w:color="auto"/>
          </w:divBdr>
        </w:div>
        <w:div w:id="2060661571">
          <w:marLeft w:val="480"/>
          <w:marRight w:val="0"/>
          <w:marTop w:val="0"/>
          <w:marBottom w:val="0"/>
          <w:divBdr>
            <w:top w:val="none" w:sz="0" w:space="0" w:color="auto"/>
            <w:left w:val="none" w:sz="0" w:space="0" w:color="auto"/>
            <w:bottom w:val="none" w:sz="0" w:space="0" w:color="auto"/>
            <w:right w:val="none" w:sz="0" w:space="0" w:color="auto"/>
          </w:divBdr>
        </w:div>
        <w:div w:id="615868633">
          <w:marLeft w:val="480"/>
          <w:marRight w:val="0"/>
          <w:marTop w:val="0"/>
          <w:marBottom w:val="0"/>
          <w:divBdr>
            <w:top w:val="none" w:sz="0" w:space="0" w:color="auto"/>
            <w:left w:val="none" w:sz="0" w:space="0" w:color="auto"/>
            <w:bottom w:val="none" w:sz="0" w:space="0" w:color="auto"/>
            <w:right w:val="none" w:sz="0" w:space="0" w:color="auto"/>
          </w:divBdr>
        </w:div>
        <w:div w:id="2047826659">
          <w:marLeft w:val="480"/>
          <w:marRight w:val="0"/>
          <w:marTop w:val="0"/>
          <w:marBottom w:val="0"/>
          <w:divBdr>
            <w:top w:val="none" w:sz="0" w:space="0" w:color="auto"/>
            <w:left w:val="none" w:sz="0" w:space="0" w:color="auto"/>
            <w:bottom w:val="none" w:sz="0" w:space="0" w:color="auto"/>
            <w:right w:val="none" w:sz="0" w:space="0" w:color="auto"/>
          </w:divBdr>
        </w:div>
        <w:div w:id="1508908416">
          <w:marLeft w:val="480"/>
          <w:marRight w:val="0"/>
          <w:marTop w:val="0"/>
          <w:marBottom w:val="0"/>
          <w:divBdr>
            <w:top w:val="none" w:sz="0" w:space="0" w:color="auto"/>
            <w:left w:val="none" w:sz="0" w:space="0" w:color="auto"/>
            <w:bottom w:val="none" w:sz="0" w:space="0" w:color="auto"/>
            <w:right w:val="none" w:sz="0" w:space="0" w:color="auto"/>
          </w:divBdr>
        </w:div>
        <w:div w:id="1015380215">
          <w:marLeft w:val="480"/>
          <w:marRight w:val="0"/>
          <w:marTop w:val="0"/>
          <w:marBottom w:val="0"/>
          <w:divBdr>
            <w:top w:val="none" w:sz="0" w:space="0" w:color="auto"/>
            <w:left w:val="none" w:sz="0" w:space="0" w:color="auto"/>
            <w:bottom w:val="none" w:sz="0" w:space="0" w:color="auto"/>
            <w:right w:val="none" w:sz="0" w:space="0" w:color="auto"/>
          </w:divBdr>
        </w:div>
        <w:div w:id="1482038271">
          <w:marLeft w:val="480"/>
          <w:marRight w:val="0"/>
          <w:marTop w:val="0"/>
          <w:marBottom w:val="0"/>
          <w:divBdr>
            <w:top w:val="none" w:sz="0" w:space="0" w:color="auto"/>
            <w:left w:val="none" w:sz="0" w:space="0" w:color="auto"/>
            <w:bottom w:val="none" w:sz="0" w:space="0" w:color="auto"/>
            <w:right w:val="none" w:sz="0" w:space="0" w:color="auto"/>
          </w:divBdr>
        </w:div>
        <w:div w:id="302003958">
          <w:marLeft w:val="480"/>
          <w:marRight w:val="0"/>
          <w:marTop w:val="0"/>
          <w:marBottom w:val="0"/>
          <w:divBdr>
            <w:top w:val="none" w:sz="0" w:space="0" w:color="auto"/>
            <w:left w:val="none" w:sz="0" w:space="0" w:color="auto"/>
            <w:bottom w:val="none" w:sz="0" w:space="0" w:color="auto"/>
            <w:right w:val="none" w:sz="0" w:space="0" w:color="auto"/>
          </w:divBdr>
        </w:div>
        <w:div w:id="166602432">
          <w:marLeft w:val="480"/>
          <w:marRight w:val="0"/>
          <w:marTop w:val="0"/>
          <w:marBottom w:val="0"/>
          <w:divBdr>
            <w:top w:val="none" w:sz="0" w:space="0" w:color="auto"/>
            <w:left w:val="none" w:sz="0" w:space="0" w:color="auto"/>
            <w:bottom w:val="none" w:sz="0" w:space="0" w:color="auto"/>
            <w:right w:val="none" w:sz="0" w:space="0" w:color="auto"/>
          </w:divBdr>
        </w:div>
        <w:div w:id="929583719">
          <w:marLeft w:val="480"/>
          <w:marRight w:val="0"/>
          <w:marTop w:val="0"/>
          <w:marBottom w:val="0"/>
          <w:divBdr>
            <w:top w:val="none" w:sz="0" w:space="0" w:color="auto"/>
            <w:left w:val="none" w:sz="0" w:space="0" w:color="auto"/>
            <w:bottom w:val="none" w:sz="0" w:space="0" w:color="auto"/>
            <w:right w:val="none" w:sz="0" w:space="0" w:color="auto"/>
          </w:divBdr>
        </w:div>
        <w:div w:id="1503861928">
          <w:marLeft w:val="480"/>
          <w:marRight w:val="0"/>
          <w:marTop w:val="0"/>
          <w:marBottom w:val="0"/>
          <w:divBdr>
            <w:top w:val="none" w:sz="0" w:space="0" w:color="auto"/>
            <w:left w:val="none" w:sz="0" w:space="0" w:color="auto"/>
            <w:bottom w:val="none" w:sz="0" w:space="0" w:color="auto"/>
            <w:right w:val="none" w:sz="0" w:space="0" w:color="auto"/>
          </w:divBdr>
        </w:div>
        <w:div w:id="1718431633">
          <w:marLeft w:val="480"/>
          <w:marRight w:val="0"/>
          <w:marTop w:val="0"/>
          <w:marBottom w:val="0"/>
          <w:divBdr>
            <w:top w:val="none" w:sz="0" w:space="0" w:color="auto"/>
            <w:left w:val="none" w:sz="0" w:space="0" w:color="auto"/>
            <w:bottom w:val="none" w:sz="0" w:space="0" w:color="auto"/>
            <w:right w:val="none" w:sz="0" w:space="0" w:color="auto"/>
          </w:divBdr>
        </w:div>
        <w:div w:id="1510289106">
          <w:marLeft w:val="480"/>
          <w:marRight w:val="0"/>
          <w:marTop w:val="0"/>
          <w:marBottom w:val="0"/>
          <w:divBdr>
            <w:top w:val="none" w:sz="0" w:space="0" w:color="auto"/>
            <w:left w:val="none" w:sz="0" w:space="0" w:color="auto"/>
            <w:bottom w:val="none" w:sz="0" w:space="0" w:color="auto"/>
            <w:right w:val="none" w:sz="0" w:space="0" w:color="auto"/>
          </w:divBdr>
        </w:div>
        <w:div w:id="1444491906">
          <w:marLeft w:val="480"/>
          <w:marRight w:val="0"/>
          <w:marTop w:val="0"/>
          <w:marBottom w:val="0"/>
          <w:divBdr>
            <w:top w:val="none" w:sz="0" w:space="0" w:color="auto"/>
            <w:left w:val="none" w:sz="0" w:space="0" w:color="auto"/>
            <w:bottom w:val="none" w:sz="0" w:space="0" w:color="auto"/>
            <w:right w:val="none" w:sz="0" w:space="0" w:color="auto"/>
          </w:divBdr>
        </w:div>
        <w:div w:id="1046560394">
          <w:marLeft w:val="480"/>
          <w:marRight w:val="0"/>
          <w:marTop w:val="0"/>
          <w:marBottom w:val="0"/>
          <w:divBdr>
            <w:top w:val="none" w:sz="0" w:space="0" w:color="auto"/>
            <w:left w:val="none" w:sz="0" w:space="0" w:color="auto"/>
            <w:bottom w:val="none" w:sz="0" w:space="0" w:color="auto"/>
            <w:right w:val="none" w:sz="0" w:space="0" w:color="auto"/>
          </w:divBdr>
        </w:div>
        <w:div w:id="1270889202">
          <w:marLeft w:val="480"/>
          <w:marRight w:val="0"/>
          <w:marTop w:val="0"/>
          <w:marBottom w:val="0"/>
          <w:divBdr>
            <w:top w:val="none" w:sz="0" w:space="0" w:color="auto"/>
            <w:left w:val="none" w:sz="0" w:space="0" w:color="auto"/>
            <w:bottom w:val="none" w:sz="0" w:space="0" w:color="auto"/>
            <w:right w:val="none" w:sz="0" w:space="0" w:color="auto"/>
          </w:divBdr>
        </w:div>
        <w:div w:id="1680546330">
          <w:marLeft w:val="480"/>
          <w:marRight w:val="0"/>
          <w:marTop w:val="0"/>
          <w:marBottom w:val="0"/>
          <w:divBdr>
            <w:top w:val="none" w:sz="0" w:space="0" w:color="auto"/>
            <w:left w:val="none" w:sz="0" w:space="0" w:color="auto"/>
            <w:bottom w:val="none" w:sz="0" w:space="0" w:color="auto"/>
            <w:right w:val="none" w:sz="0" w:space="0" w:color="auto"/>
          </w:divBdr>
        </w:div>
      </w:divsChild>
    </w:div>
    <w:div w:id="1448039401">
      <w:bodyDiv w:val="1"/>
      <w:marLeft w:val="0"/>
      <w:marRight w:val="0"/>
      <w:marTop w:val="0"/>
      <w:marBottom w:val="0"/>
      <w:divBdr>
        <w:top w:val="none" w:sz="0" w:space="0" w:color="auto"/>
        <w:left w:val="none" w:sz="0" w:space="0" w:color="auto"/>
        <w:bottom w:val="none" w:sz="0" w:space="0" w:color="auto"/>
        <w:right w:val="none" w:sz="0" w:space="0" w:color="auto"/>
      </w:divBdr>
    </w:div>
    <w:div w:id="1448235565">
      <w:bodyDiv w:val="1"/>
      <w:marLeft w:val="0"/>
      <w:marRight w:val="0"/>
      <w:marTop w:val="0"/>
      <w:marBottom w:val="0"/>
      <w:divBdr>
        <w:top w:val="none" w:sz="0" w:space="0" w:color="auto"/>
        <w:left w:val="none" w:sz="0" w:space="0" w:color="auto"/>
        <w:bottom w:val="none" w:sz="0" w:space="0" w:color="auto"/>
        <w:right w:val="none" w:sz="0" w:space="0" w:color="auto"/>
      </w:divBdr>
    </w:div>
    <w:div w:id="1450315787">
      <w:bodyDiv w:val="1"/>
      <w:marLeft w:val="0"/>
      <w:marRight w:val="0"/>
      <w:marTop w:val="0"/>
      <w:marBottom w:val="0"/>
      <w:divBdr>
        <w:top w:val="none" w:sz="0" w:space="0" w:color="auto"/>
        <w:left w:val="none" w:sz="0" w:space="0" w:color="auto"/>
        <w:bottom w:val="none" w:sz="0" w:space="0" w:color="auto"/>
        <w:right w:val="none" w:sz="0" w:space="0" w:color="auto"/>
      </w:divBdr>
    </w:div>
    <w:div w:id="1451587853">
      <w:bodyDiv w:val="1"/>
      <w:marLeft w:val="0"/>
      <w:marRight w:val="0"/>
      <w:marTop w:val="0"/>
      <w:marBottom w:val="0"/>
      <w:divBdr>
        <w:top w:val="none" w:sz="0" w:space="0" w:color="auto"/>
        <w:left w:val="none" w:sz="0" w:space="0" w:color="auto"/>
        <w:bottom w:val="none" w:sz="0" w:space="0" w:color="auto"/>
        <w:right w:val="none" w:sz="0" w:space="0" w:color="auto"/>
      </w:divBdr>
    </w:div>
    <w:div w:id="1453095165">
      <w:bodyDiv w:val="1"/>
      <w:marLeft w:val="0"/>
      <w:marRight w:val="0"/>
      <w:marTop w:val="0"/>
      <w:marBottom w:val="0"/>
      <w:divBdr>
        <w:top w:val="none" w:sz="0" w:space="0" w:color="auto"/>
        <w:left w:val="none" w:sz="0" w:space="0" w:color="auto"/>
        <w:bottom w:val="none" w:sz="0" w:space="0" w:color="auto"/>
        <w:right w:val="none" w:sz="0" w:space="0" w:color="auto"/>
      </w:divBdr>
    </w:div>
    <w:div w:id="1453591090">
      <w:bodyDiv w:val="1"/>
      <w:marLeft w:val="0"/>
      <w:marRight w:val="0"/>
      <w:marTop w:val="0"/>
      <w:marBottom w:val="0"/>
      <w:divBdr>
        <w:top w:val="none" w:sz="0" w:space="0" w:color="auto"/>
        <w:left w:val="none" w:sz="0" w:space="0" w:color="auto"/>
        <w:bottom w:val="none" w:sz="0" w:space="0" w:color="auto"/>
        <w:right w:val="none" w:sz="0" w:space="0" w:color="auto"/>
      </w:divBdr>
    </w:div>
    <w:div w:id="1456288124">
      <w:bodyDiv w:val="1"/>
      <w:marLeft w:val="0"/>
      <w:marRight w:val="0"/>
      <w:marTop w:val="0"/>
      <w:marBottom w:val="0"/>
      <w:divBdr>
        <w:top w:val="none" w:sz="0" w:space="0" w:color="auto"/>
        <w:left w:val="none" w:sz="0" w:space="0" w:color="auto"/>
        <w:bottom w:val="none" w:sz="0" w:space="0" w:color="auto"/>
        <w:right w:val="none" w:sz="0" w:space="0" w:color="auto"/>
      </w:divBdr>
    </w:div>
    <w:div w:id="1457142998">
      <w:bodyDiv w:val="1"/>
      <w:marLeft w:val="0"/>
      <w:marRight w:val="0"/>
      <w:marTop w:val="0"/>
      <w:marBottom w:val="0"/>
      <w:divBdr>
        <w:top w:val="none" w:sz="0" w:space="0" w:color="auto"/>
        <w:left w:val="none" w:sz="0" w:space="0" w:color="auto"/>
        <w:bottom w:val="none" w:sz="0" w:space="0" w:color="auto"/>
        <w:right w:val="none" w:sz="0" w:space="0" w:color="auto"/>
      </w:divBdr>
    </w:div>
    <w:div w:id="1457988606">
      <w:bodyDiv w:val="1"/>
      <w:marLeft w:val="0"/>
      <w:marRight w:val="0"/>
      <w:marTop w:val="0"/>
      <w:marBottom w:val="0"/>
      <w:divBdr>
        <w:top w:val="none" w:sz="0" w:space="0" w:color="auto"/>
        <w:left w:val="none" w:sz="0" w:space="0" w:color="auto"/>
        <w:bottom w:val="none" w:sz="0" w:space="0" w:color="auto"/>
        <w:right w:val="none" w:sz="0" w:space="0" w:color="auto"/>
      </w:divBdr>
    </w:div>
    <w:div w:id="1459832934">
      <w:bodyDiv w:val="1"/>
      <w:marLeft w:val="0"/>
      <w:marRight w:val="0"/>
      <w:marTop w:val="0"/>
      <w:marBottom w:val="0"/>
      <w:divBdr>
        <w:top w:val="none" w:sz="0" w:space="0" w:color="auto"/>
        <w:left w:val="none" w:sz="0" w:space="0" w:color="auto"/>
        <w:bottom w:val="none" w:sz="0" w:space="0" w:color="auto"/>
        <w:right w:val="none" w:sz="0" w:space="0" w:color="auto"/>
      </w:divBdr>
    </w:div>
    <w:div w:id="1460106134">
      <w:bodyDiv w:val="1"/>
      <w:marLeft w:val="0"/>
      <w:marRight w:val="0"/>
      <w:marTop w:val="0"/>
      <w:marBottom w:val="0"/>
      <w:divBdr>
        <w:top w:val="none" w:sz="0" w:space="0" w:color="auto"/>
        <w:left w:val="none" w:sz="0" w:space="0" w:color="auto"/>
        <w:bottom w:val="none" w:sz="0" w:space="0" w:color="auto"/>
        <w:right w:val="none" w:sz="0" w:space="0" w:color="auto"/>
      </w:divBdr>
    </w:div>
    <w:div w:id="1461681412">
      <w:bodyDiv w:val="1"/>
      <w:marLeft w:val="0"/>
      <w:marRight w:val="0"/>
      <w:marTop w:val="0"/>
      <w:marBottom w:val="0"/>
      <w:divBdr>
        <w:top w:val="none" w:sz="0" w:space="0" w:color="auto"/>
        <w:left w:val="none" w:sz="0" w:space="0" w:color="auto"/>
        <w:bottom w:val="none" w:sz="0" w:space="0" w:color="auto"/>
        <w:right w:val="none" w:sz="0" w:space="0" w:color="auto"/>
      </w:divBdr>
    </w:div>
    <w:div w:id="1462379904">
      <w:bodyDiv w:val="1"/>
      <w:marLeft w:val="0"/>
      <w:marRight w:val="0"/>
      <w:marTop w:val="0"/>
      <w:marBottom w:val="0"/>
      <w:divBdr>
        <w:top w:val="none" w:sz="0" w:space="0" w:color="auto"/>
        <w:left w:val="none" w:sz="0" w:space="0" w:color="auto"/>
        <w:bottom w:val="none" w:sz="0" w:space="0" w:color="auto"/>
        <w:right w:val="none" w:sz="0" w:space="0" w:color="auto"/>
      </w:divBdr>
    </w:div>
    <w:div w:id="1465074247">
      <w:bodyDiv w:val="1"/>
      <w:marLeft w:val="0"/>
      <w:marRight w:val="0"/>
      <w:marTop w:val="0"/>
      <w:marBottom w:val="0"/>
      <w:divBdr>
        <w:top w:val="none" w:sz="0" w:space="0" w:color="auto"/>
        <w:left w:val="none" w:sz="0" w:space="0" w:color="auto"/>
        <w:bottom w:val="none" w:sz="0" w:space="0" w:color="auto"/>
        <w:right w:val="none" w:sz="0" w:space="0" w:color="auto"/>
      </w:divBdr>
    </w:div>
    <w:div w:id="1465585873">
      <w:bodyDiv w:val="1"/>
      <w:marLeft w:val="0"/>
      <w:marRight w:val="0"/>
      <w:marTop w:val="0"/>
      <w:marBottom w:val="0"/>
      <w:divBdr>
        <w:top w:val="none" w:sz="0" w:space="0" w:color="auto"/>
        <w:left w:val="none" w:sz="0" w:space="0" w:color="auto"/>
        <w:bottom w:val="none" w:sz="0" w:space="0" w:color="auto"/>
        <w:right w:val="none" w:sz="0" w:space="0" w:color="auto"/>
      </w:divBdr>
    </w:div>
    <w:div w:id="1466309328">
      <w:bodyDiv w:val="1"/>
      <w:marLeft w:val="0"/>
      <w:marRight w:val="0"/>
      <w:marTop w:val="0"/>
      <w:marBottom w:val="0"/>
      <w:divBdr>
        <w:top w:val="none" w:sz="0" w:space="0" w:color="auto"/>
        <w:left w:val="none" w:sz="0" w:space="0" w:color="auto"/>
        <w:bottom w:val="none" w:sz="0" w:space="0" w:color="auto"/>
        <w:right w:val="none" w:sz="0" w:space="0" w:color="auto"/>
      </w:divBdr>
    </w:div>
    <w:div w:id="1466701390">
      <w:bodyDiv w:val="1"/>
      <w:marLeft w:val="0"/>
      <w:marRight w:val="0"/>
      <w:marTop w:val="0"/>
      <w:marBottom w:val="0"/>
      <w:divBdr>
        <w:top w:val="none" w:sz="0" w:space="0" w:color="auto"/>
        <w:left w:val="none" w:sz="0" w:space="0" w:color="auto"/>
        <w:bottom w:val="none" w:sz="0" w:space="0" w:color="auto"/>
        <w:right w:val="none" w:sz="0" w:space="0" w:color="auto"/>
      </w:divBdr>
    </w:div>
    <w:div w:id="1466897717">
      <w:bodyDiv w:val="1"/>
      <w:marLeft w:val="0"/>
      <w:marRight w:val="0"/>
      <w:marTop w:val="0"/>
      <w:marBottom w:val="0"/>
      <w:divBdr>
        <w:top w:val="none" w:sz="0" w:space="0" w:color="auto"/>
        <w:left w:val="none" w:sz="0" w:space="0" w:color="auto"/>
        <w:bottom w:val="none" w:sz="0" w:space="0" w:color="auto"/>
        <w:right w:val="none" w:sz="0" w:space="0" w:color="auto"/>
      </w:divBdr>
    </w:div>
    <w:div w:id="1470129869">
      <w:bodyDiv w:val="1"/>
      <w:marLeft w:val="0"/>
      <w:marRight w:val="0"/>
      <w:marTop w:val="0"/>
      <w:marBottom w:val="0"/>
      <w:divBdr>
        <w:top w:val="none" w:sz="0" w:space="0" w:color="auto"/>
        <w:left w:val="none" w:sz="0" w:space="0" w:color="auto"/>
        <w:bottom w:val="none" w:sz="0" w:space="0" w:color="auto"/>
        <w:right w:val="none" w:sz="0" w:space="0" w:color="auto"/>
      </w:divBdr>
    </w:div>
    <w:div w:id="1470780779">
      <w:bodyDiv w:val="1"/>
      <w:marLeft w:val="0"/>
      <w:marRight w:val="0"/>
      <w:marTop w:val="0"/>
      <w:marBottom w:val="0"/>
      <w:divBdr>
        <w:top w:val="none" w:sz="0" w:space="0" w:color="auto"/>
        <w:left w:val="none" w:sz="0" w:space="0" w:color="auto"/>
        <w:bottom w:val="none" w:sz="0" w:space="0" w:color="auto"/>
        <w:right w:val="none" w:sz="0" w:space="0" w:color="auto"/>
      </w:divBdr>
    </w:div>
    <w:div w:id="1470780887">
      <w:bodyDiv w:val="1"/>
      <w:marLeft w:val="0"/>
      <w:marRight w:val="0"/>
      <w:marTop w:val="0"/>
      <w:marBottom w:val="0"/>
      <w:divBdr>
        <w:top w:val="none" w:sz="0" w:space="0" w:color="auto"/>
        <w:left w:val="none" w:sz="0" w:space="0" w:color="auto"/>
        <w:bottom w:val="none" w:sz="0" w:space="0" w:color="auto"/>
        <w:right w:val="none" w:sz="0" w:space="0" w:color="auto"/>
      </w:divBdr>
    </w:div>
    <w:div w:id="1471435678">
      <w:bodyDiv w:val="1"/>
      <w:marLeft w:val="0"/>
      <w:marRight w:val="0"/>
      <w:marTop w:val="0"/>
      <w:marBottom w:val="0"/>
      <w:divBdr>
        <w:top w:val="none" w:sz="0" w:space="0" w:color="auto"/>
        <w:left w:val="none" w:sz="0" w:space="0" w:color="auto"/>
        <w:bottom w:val="none" w:sz="0" w:space="0" w:color="auto"/>
        <w:right w:val="none" w:sz="0" w:space="0" w:color="auto"/>
      </w:divBdr>
    </w:div>
    <w:div w:id="1472206968">
      <w:bodyDiv w:val="1"/>
      <w:marLeft w:val="0"/>
      <w:marRight w:val="0"/>
      <w:marTop w:val="0"/>
      <w:marBottom w:val="0"/>
      <w:divBdr>
        <w:top w:val="none" w:sz="0" w:space="0" w:color="auto"/>
        <w:left w:val="none" w:sz="0" w:space="0" w:color="auto"/>
        <w:bottom w:val="none" w:sz="0" w:space="0" w:color="auto"/>
        <w:right w:val="none" w:sz="0" w:space="0" w:color="auto"/>
      </w:divBdr>
    </w:div>
    <w:div w:id="1472552729">
      <w:bodyDiv w:val="1"/>
      <w:marLeft w:val="0"/>
      <w:marRight w:val="0"/>
      <w:marTop w:val="0"/>
      <w:marBottom w:val="0"/>
      <w:divBdr>
        <w:top w:val="none" w:sz="0" w:space="0" w:color="auto"/>
        <w:left w:val="none" w:sz="0" w:space="0" w:color="auto"/>
        <w:bottom w:val="none" w:sz="0" w:space="0" w:color="auto"/>
        <w:right w:val="none" w:sz="0" w:space="0" w:color="auto"/>
      </w:divBdr>
    </w:div>
    <w:div w:id="1473669171">
      <w:bodyDiv w:val="1"/>
      <w:marLeft w:val="0"/>
      <w:marRight w:val="0"/>
      <w:marTop w:val="0"/>
      <w:marBottom w:val="0"/>
      <w:divBdr>
        <w:top w:val="none" w:sz="0" w:space="0" w:color="auto"/>
        <w:left w:val="none" w:sz="0" w:space="0" w:color="auto"/>
        <w:bottom w:val="none" w:sz="0" w:space="0" w:color="auto"/>
        <w:right w:val="none" w:sz="0" w:space="0" w:color="auto"/>
      </w:divBdr>
    </w:div>
    <w:div w:id="1475103480">
      <w:bodyDiv w:val="1"/>
      <w:marLeft w:val="0"/>
      <w:marRight w:val="0"/>
      <w:marTop w:val="0"/>
      <w:marBottom w:val="0"/>
      <w:divBdr>
        <w:top w:val="none" w:sz="0" w:space="0" w:color="auto"/>
        <w:left w:val="none" w:sz="0" w:space="0" w:color="auto"/>
        <w:bottom w:val="none" w:sz="0" w:space="0" w:color="auto"/>
        <w:right w:val="none" w:sz="0" w:space="0" w:color="auto"/>
      </w:divBdr>
    </w:div>
    <w:div w:id="1475635270">
      <w:bodyDiv w:val="1"/>
      <w:marLeft w:val="0"/>
      <w:marRight w:val="0"/>
      <w:marTop w:val="0"/>
      <w:marBottom w:val="0"/>
      <w:divBdr>
        <w:top w:val="none" w:sz="0" w:space="0" w:color="auto"/>
        <w:left w:val="none" w:sz="0" w:space="0" w:color="auto"/>
        <w:bottom w:val="none" w:sz="0" w:space="0" w:color="auto"/>
        <w:right w:val="none" w:sz="0" w:space="0" w:color="auto"/>
      </w:divBdr>
    </w:div>
    <w:div w:id="1476603541">
      <w:bodyDiv w:val="1"/>
      <w:marLeft w:val="0"/>
      <w:marRight w:val="0"/>
      <w:marTop w:val="0"/>
      <w:marBottom w:val="0"/>
      <w:divBdr>
        <w:top w:val="none" w:sz="0" w:space="0" w:color="auto"/>
        <w:left w:val="none" w:sz="0" w:space="0" w:color="auto"/>
        <w:bottom w:val="none" w:sz="0" w:space="0" w:color="auto"/>
        <w:right w:val="none" w:sz="0" w:space="0" w:color="auto"/>
      </w:divBdr>
    </w:div>
    <w:div w:id="1477800793">
      <w:bodyDiv w:val="1"/>
      <w:marLeft w:val="0"/>
      <w:marRight w:val="0"/>
      <w:marTop w:val="0"/>
      <w:marBottom w:val="0"/>
      <w:divBdr>
        <w:top w:val="none" w:sz="0" w:space="0" w:color="auto"/>
        <w:left w:val="none" w:sz="0" w:space="0" w:color="auto"/>
        <w:bottom w:val="none" w:sz="0" w:space="0" w:color="auto"/>
        <w:right w:val="none" w:sz="0" w:space="0" w:color="auto"/>
      </w:divBdr>
    </w:div>
    <w:div w:id="1479421545">
      <w:bodyDiv w:val="1"/>
      <w:marLeft w:val="0"/>
      <w:marRight w:val="0"/>
      <w:marTop w:val="0"/>
      <w:marBottom w:val="0"/>
      <w:divBdr>
        <w:top w:val="none" w:sz="0" w:space="0" w:color="auto"/>
        <w:left w:val="none" w:sz="0" w:space="0" w:color="auto"/>
        <w:bottom w:val="none" w:sz="0" w:space="0" w:color="auto"/>
        <w:right w:val="none" w:sz="0" w:space="0" w:color="auto"/>
      </w:divBdr>
    </w:div>
    <w:div w:id="1479421717">
      <w:bodyDiv w:val="1"/>
      <w:marLeft w:val="0"/>
      <w:marRight w:val="0"/>
      <w:marTop w:val="0"/>
      <w:marBottom w:val="0"/>
      <w:divBdr>
        <w:top w:val="none" w:sz="0" w:space="0" w:color="auto"/>
        <w:left w:val="none" w:sz="0" w:space="0" w:color="auto"/>
        <w:bottom w:val="none" w:sz="0" w:space="0" w:color="auto"/>
        <w:right w:val="none" w:sz="0" w:space="0" w:color="auto"/>
      </w:divBdr>
    </w:div>
    <w:div w:id="1479610736">
      <w:bodyDiv w:val="1"/>
      <w:marLeft w:val="0"/>
      <w:marRight w:val="0"/>
      <w:marTop w:val="0"/>
      <w:marBottom w:val="0"/>
      <w:divBdr>
        <w:top w:val="none" w:sz="0" w:space="0" w:color="auto"/>
        <w:left w:val="none" w:sz="0" w:space="0" w:color="auto"/>
        <w:bottom w:val="none" w:sz="0" w:space="0" w:color="auto"/>
        <w:right w:val="none" w:sz="0" w:space="0" w:color="auto"/>
      </w:divBdr>
    </w:div>
    <w:div w:id="1480197340">
      <w:bodyDiv w:val="1"/>
      <w:marLeft w:val="0"/>
      <w:marRight w:val="0"/>
      <w:marTop w:val="0"/>
      <w:marBottom w:val="0"/>
      <w:divBdr>
        <w:top w:val="none" w:sz="0" w:space="0" w:color="auto"/>
        <w:left w:val="none" w:sz="0" w:space="0" w:color="auto"/>
        <w:bottom w:val="none" w:sz="0" w:space="0" w:color="auto"/>
        <w:right w:val="none" w:sz="0" w:space="0" w:color="auto"/>
      </w:divBdr>
    </w:div>
    <w:div w:id="1482116991">
      <w:bodyDiv w:val="1"/>
      <w:marLeft w:val="0"/>
      <w:marRight w:val="0"/>
      <w:marTop w:val="0"/>
      <w:marBottom w:val="0"/>
      <w:divBdr>
        <w:top w:val="none" w:sz="0" w:space="0" w:color="auto"/>
        <w:left w:val="none" w:sz="0" w:space="0" w:color="auto"/>
        <w:bottom w:val="none" w:sz="0" w:space="0" w:color="auto"/>
        <w:right w:val="none" w:sz="0" w:space="0" w:color="auto"/>
      </w:divBdr>
    </w:div>
    <w:div w:id="1482770081">
      <w:bodyDiv w:val="1"/>
      <w:marLeft w:val="0"/>
      <w:marRight w:val="0"/>
      <w:marTop w:val="0"/>
      <w:marBottom w:val="0"/>
      <w:divBdr>
        <w:top w:val="none" w:sz="0" w:space="0" w:color="auto"/>
        <w:left w:val="none" w:sz="0" w:space="0" w:color="auto"/>
        <w:bottom w:val="none" w:sz="0" w:space="0" w:color="auto"/>
        <w:right w:val="none" w:sz="0" w:space="0" w:color="auto"/>
      </w:divBdr>
    </w:div>
    <w:div w:id="1483622895">
      <w:bodyDiv w:val="1"/>
      <w:marLeft w:val="0"/>
      <w:marRight w:val="0"/>
      <w:marTop w:val="0"/>
      <w:marBottom w:val="0"/>
      <w:divBdr>
        <w:top w:val="none" w:sz="0" w:space="0" w:color="auto"/>
        <w:left w:val="none" w:sz="0" w:space="0" w:color="auto"/>
        <w:bottom w:val="none" w:sz="0" w:space="0" w:color="auto"/>
        <w:right w:val="none" w:sz="0" w:space="0" w:color="auto"/>
      </w:divBdr>
    </w:div>
    <w:div w:id="1484465528">
      <w:bodyDiv w:val="1"/>
      <w:marLeft w:val="0"/>
      <w:marRight w:val="0"/>
      <w:marTop w:val="0"/>
      <w:marBottom w:val="0"/>
      <w:divBdr>
        <w:top w:val="none" w:sz="0" w:space="0" w:color="auto"/>
        <w:left w:val="none" w:sz="0" w:space="0" w:color="auto"/>
        <w:bottom w:val="none" w:sz="0" w:space="0" w:color="auto"/>
        <w:right w:val="none" w:sz="0" w:space="0" w:color="auto"/>
      </w:divBdr>
    </w:div>
    <w:div w:id="1487629255">
      <w:bodyDiv w:val="1"/>
      <w:marLeft w:val="0"/>
      <w:marRight w:val="0"/>
      <w:marTop w:val="0"/>
      <w:marBottom w:val="0"/>
      <w:divBdr>
        <w:top w:val="none" w:sz="0" w:space="0" w:color="auto"/>
        <w:left w:val="none" w:sz="0" w:space="0" w:color="auto"/>
        <w:bottom w:val="none" w:sz="0" w:space="0" w:color="auto"/>
        <w:right w:val="none" w:sz="0" w:space="0" w:color="auto"/>
      </w:divBdr>
    </w:div>
    <w:div w:id="1488323603">
      <w:bodyDiv w:val="1"/>
      <w:marLeft w:val="0"/>
      <w:marRight w:val="0"/>
      <w:marTop w:val="0"/>
      <w:marBottom w:val="0"/>
      <w:divBdr>
        <w:top w:val="none" w:sz="0" w:space="0" w:color="auto"/>
        <w:left w:val="none" w:sz="0" w:space="0" w:color="auto"/>
        <w:bottom w:val="none" w:sz="0" w:space="0" w:color="auto"/>
        <w:right w:val="none" w:sz="0" w:space="0" w:color="auto"/>
      </w:divBdr>
    </w:div>
    <w:div w:id="1488471044">
      <w:bodyDiv w:val="1"/>
      <w:marLeft w:val="0"/>
      <w:marRight w:val="0"/>
      <w:marTop w:val="0"/>
      <w:marBottom w:val="0"/>
      <w:divBdr>
        <w:top w:val="none" w:sz="0" w:space="0" w:color="auto"/>
        <w:left w:val="none" w:sz="0" w:space="0" w:color="auto"/>
        <w:bottom w:val="none" w:sz="0" w:space="0" w:color="auto"/>
        <w:right w:val="none" w:sz="0" w:space="0" w:color="auto"/>
      </w:divBdr>
    </w:div>
    <w:div w:id="1488673114">
      <w:bodyDiv w:val="1"/>
      <w:marLeft w:val="0"/>
      <w:marRight w:val="0"/>
      <w:marTop w:val="0"/>
      <w:marBottom w:val="0"/>
      <w:divBdr>
        <w:top w:val="none" w:sz="0" w:space="0" w:color="auto"/>
        <w:left w:val="none" w:sz="0" w:space="0" w:color="auto"/>
        <w:bottom w:val="none" w:sz="0" w:space="0" w:color="auto"/>
        <w:right w:val="none" w:sz="0" w:space="0" w:color="auto"/>
      </w:divBdr>
    </w:div>
    <w:div w:id="1489321554">
      <w:bodyDiv w:val="1"/>
      <w:marLeft w:val="0"/>
      <w:marRight w:val="0"/>
      <w:marTop w:val="0"/>
      <w:marBottom w:val="0"/>
      <w:divBdr>
        <w:top w:val="none" w:sz="0" w:space="0" w:color="auto"/>
        <w:left w:val="none" w:sz="0" w:space="0" w:color="auto"/>
        <w:bottom w:val="none" w:sz="0" w:space="0" w:color="auto"/>
        <w:right w:val="none" w:sz="0" w:space="0" w:color="auto"/>
      </w:divBdr>
    </w:div>
    <w:div w:id="1490050271">
      <w:bodyDiv w:val="1"/>
      <w:marLeft w:val="0"/>
      <w:marRight w:val="0"/>
      <w:marTop w:val="0"/>
      <w:marBottom w:val="0"/>
      <w:divBdr>
        <w:top w:val="none" w:sz="0" w:space="0" w:color="auto"/>
        <w:left w:val="none" w:sz="0" w:space="0" w:color="auto"/>
        <w:bottom w:val="none" w:sz="0" w:space="0" w:color="auto"/>
        <w:right w:val="none" w:sz="0" w:space="0" w:color="auto"/>
      </w:divBdr>
    </w:div>
    <w:div w:id="1490555267">
      <w:bodyDiv w:val="1"/>
      <w:marLeft w:val="0"/>
      <w:marRight w:val="0"/>
      <w:marTop w:val="0"/>
      <w:marBottom w:val="0"/>
      <w:divBdr>
        <w:top w:val="none" w:sz="0" w:space="0" w:color="auto"/>
        <w:left w:val="none" w:sz="0" w:space="0" w:color="auto"/>
        <w:bottom w:val="none" w:sz="0" w:space="0" w:color="auto"/>
        <w:right w:val="none" w:sz="0" w:space="0" w:color="auto"/>
      </w:divBdr>
    </w:div>
    <w:div w:id="1492015919">
      <w:bodyDiv w:val="1"/>
      <w:marLeft w:val="0"/>
      <w:marRight w:val="0"/>
      <w:marTop w:val="0"/>
      <w:marBottom w:val="0"/>
      <w:divBdr>
        <w:top w:val="none" w:sz="0" w:space="0" w:color="auto"/>
        <w:left w:val="none" w:sz="0" w:space="0" w:color="auto"/>
        <w:bottom w:val="none" w:sz="0" w:space="0" w:color="auto"/>
        <w:right w:val="none" w:sz="0" w:space="0" w:color="auto"/>
      </w:divBdr>
    </w:div>
    <w:div w:id="1492410911">
      <w:bodyDiv w:val="1"/>
      <w:marLeft w:val="0"/>
      <w:marRight w:val="0"/>
      <w:marTop w:val="0"/>
      <w:marBottom w:val="0"/>
      <w:divBdr>
        <w:top w:val="none" w:sz="0" w:space="0" w:color="auto"/>
        <w:left w:val="none" w:sz="0" w:space="0" w:color="auto"/>
        <w:bottom w:val="none" w:sz="0" w:space="0" w:color="auto"/>
        <w:right w:val="none" w:sz="0" w:space="0" w:color="auto"/>
      </w:divBdr>
    </w:div>
    <w:div w:id="1494955268">
      <w:bodyDiv w:val="1"/>
      <w:marLeft w:val="0"/>
      <w:marRight w:val="0"/>
      <w:marTop w:val="0"/>
      <w:marBottom w:val="0"/>
      <w:divBdr>
        <w:top w:val="none" w:sz="0" w:space="0" w:color="auto"/>
        <w:left w:val="none" w:sz="0" w:space="0" w:color="auto"/>
        <w:bottom w:val="none" w:sz="0" w:space="0" w:color="auto"/>
        <w:right w:val="none" w:sz="0" w:space="0" w:color="auto"/>
      </w:divBdr>
    </w:div>
    <w:div w:id="1495221882">
      <w:bodyDiv w:val="1"/>
      <w:marLeft w:val="0"/>
      <w:marRight w:val="0"/>
      <w:marTop w:val="0"/>
      <w:marBottom w:val="0"/>
      <w:divBdr>
        <w:top w:val="none" w:sz="0" w:space="0" w:color="auto"/>
        <w:left w:val="none" w:sz="0" w:space="0" w:color="auto"/>
        <w:bottom w:val="none" w:sz="0" w:space="0" w:color="auto"/>
        <w:right w:val="none" w:sz="0" w:space="0" w:color="auto"/>
      </w:divBdr>
    </w:div>
    <w:div w:id="1495410743">
      <w:bodyDiv w:val="1"/>
      <w:marLeft w:val="0"/>
      <w:marRight w:val="0"/>
      <w:marTop w:val="0"/>
      <w:marBottom w:val="0"/>
      <w:divBdr>
        <w:top w:val="none" w:sz="0" w:space="0" w:color="auto"/>
        <w:left w:val="none" w:sz="0" w:space="0" w:color="auto"/>
        <w:bottom w:val="none" w:sz="0" w:space="0" w:color="auto"/>
        <w:right w:val="none" w:sz="0" w:space="0" w:color="auto"/>
      </w:divBdr>
    </w:div>
    <w:div w:id="1495757816">
      <w:bodyDiv w:val="1"/>
      <w:marLeft w:val="0"/>
      <w:marRight w:val="0"/>
      <w:marTop w:val="0"/>
      <w:marBottom w:val="0"/>
      <w:divBdr>
        <w:top w:val="none" w:sz="0" w:space="0" w:color="auto"/>
        <w:left w:val="none" w:sz="0" w:space="0" w:color="auto"/>
        <w:bottom w:val="none" w:sz="0" w:space="0" w:color="auto"/>
        <w:right w:val="none" w:sz="0" w:space="0" w:color="auto"/>
      </w:divBdr>
    </w:div>
    <w:div w:id="1496384105">
      <w:bodyDiv w:val="1"/>
      <w:marLeft w:val="0"/>
      <w:marRight w:val="0"/>
      <w:marTop w:val="0"/>
      <w:marBottom w:val="0"/>
      <w:divBdr>
        <w:top w:val="none" w:sz="0" w:space="0" w:color="auto"/>
        <w:left w:val="none" w:sz="0" w:space="0" w:color="auto"/>
        <w:bottom w:val="none" w:sz="0" w:space="0" w:color="auto"/>
        <w:right w:val="none" w:sz="0" w:space="0" w:color="auto"/>
      </w:divBdr>
    </w:div>
    <w:div w:id="1498154159">
      <w:bodyDiv w:val="1"/>
      <w:marLeft w:val="0"/>
      <w:marRight w:val="0"/>
      <w:marTop w:val="0"/>
      <w:marBottom w:val="0"/>
      <w:divBdr>
        <w:top w:val="none" w:sz="0" w:space="0" w:color="auto"/>
        <w:left w:val="none" w:sz="0" w:space="0" w:color="auto"/>
        <w:bottom w:val="none" w:sz="0" w:space="0" w:color="auto"/>
        <w:right w:val="none" w:sz="0" w:space="0" w:color="auto"/>
      </w:divBdr>
    </w:div>
    <w:div w:id="1498305473">
      <w:bodyDiv w:val="1"/>
      <w:marLeft w:val="0"/>
      <w:marRight w:val="0"/>
      <w:marTop w:val="0"/>
      <w:marBottom w:val="0"/>
      <w:divBdr>
        <w:top w:val="none" w:sz="0" w:space="0" w:color="auto"/>
        <w:left w:val="none" w:sz="0" w:space="0" w:color="auto"/>
        <w:bottom w:val="none" w:sz="0" w:space="0" w:color="auto"/>
        <w:right w:val="none" w:sz="0" w:space="0" w:color="auto"/>
      </w:divBdr>
    </w:div>
    <w:div w:id="1498883881">
      <w:bodyDiv w:val="1"/>
      <w:marLeft w:val="0"/>
      <w:marRight w:val="0"/>
      <w:marTop w:val="0"/>
      <w:marBottom w:val="0"/>
      <w:divBdr>
        <w:top w:val="none" w:sz="0" w:space="0" w:color="auto"/>
        <w:left w:val="none" w:sz="0" w:space="0" w:color="auto"/>
        <w:bottom w:val="none" w:sz="0" w:space="0" w:color="auto"/>
        <w:right w:val="none" w:sz="0" w:space="0" w:color="auto"/>
      </w:divBdr>
    </w:div>
    <w:div w:id="1499999825">
      <w:bodyDiv w:val="1"/>
      <w:marLeft w:val="0"/>
      <w:marRight w:val="0"/>
      <w:marTop w:val="0"/>
      <w:marBottom w:val="0"/>
      <w:divBdr>
        <w:top w:val="none" w:sz="0" w:space="0" w:color="auto"/>
        <w:left w:val="none" w:sz="0" w:space="0" w:color="auto"/>
        <w:bottom w:val="none" w:sz="0" w:space="0" w:color="auto"/>
        <w:right w:val="none" w:sz="0" w:space="0" w:color="auto"/>
      </w:divBdr>
    </w:div>
    <w:div w:id="1500073146">
      <w:bodyDiv w:val="1"/>
      <w:marLeft w:val="0"/>
      <w:marRight w:val="0"/>
      <w:marTop w:val="0"/>
      <w:marBottom w:val="0"/>
      <w:divBdr>
        <w:top w:val="none" w:sz="0" w:space="0" w:color="auto"/>
        <w:left w:val="none" w:sz="0" w:space="0" w:color="auto"/>
        <w:bottom w:val="none" w:sz="0" w:space="0" w:color="auto"/>
        <w:right w:val="none" w:sz="0" w:space="0" w:color="auto"/>
      </w:divBdr>
    </w:div>
    <w:div w:id="1500538908">
      <w:bodyDiv w:val="1"/>
      <w:marLeft w:val="0"/>
      <w:marRight w:val="0"/>
      <w:marTop w:val="0"/>
      <w:marBottom w:val="0"/>
      <w:divBdr>
        <w:top w:val="none" w:sz="0" w:space="0" w:color="auto"/>
        <w:left w:val="none" w:sz="0" w:space="0" w:color="auto"/>
        <w:bottom w:val="none" w:sz="0" w:space="0" w:color="auto"/>
        <w:right w:val="none" w:sz="0" w:space="0" w:color="auto"/>
      </w:divBdr>
    </w:div>
    <w:div w:id="1500578405">
      <w:bodyDiv w:val="1"/>
      <w:marLeft w:val="0"/>
      <w:marRight w:val="0"/>
      <w:marTop w:val="0"/>
      <w:marBottom w:val="0"/>
      <w:divBdr>
        <w:top w:val="none" w:sz="0" w:space="0" w:color="auto"/>
        <w:left w:val="none" w:sz="0" w:space="0" w:color="auto"/>
        <w:bottom w:val="none" w:sz="0" w:space="0" w:color="auto"/>
        <w:right w:val="none" w:sz="0" w:space="0" w:color="auto"/>
      </w:divBdr>
    </w:div>
    <w:div w:id="1502046996">
      <w:bodyDiv w:val="1"/>
      <w:marLeft w:val="0"/>
      <w:marRight w:val="0"/>
      <w:marTop w:val="0"/>
      <w:marBottom w:val="0"/>
      <w:divBdr>
        <w:top w:val="none" w:sz="0" w:space="0" w:color="auto"/>
        <w:left w:val="none" w:sz="0" w:space="0" w:color="auto"/>
        <w:bottom w:val="none" w:sz="0" w:space="0" w:color="auto"/>
        <w:right w:val="none" w:sz="0" w:space="0" w:color="auto"/>
      </w:divBdr>
    </w:div>
    <w:div w:id="1502697331">
      <w:bodyDiv w:val="1"/>
      <w:marLeft w:val="0"/>
      <w:marRight w:val="0"/>
      <w:marTop w:val="0"/>
      <w:marBottom w:val="0"/>
      <w:divBdr>
        <w:top w:val="none" w:sz="0" w:space="0" w:color="auto"/>
        <w:left w:val="none" w:sz="0" w:space="0" w:color="auto"/>
        <w:bottom w:val="none" w:sz="0" w:space="0" w:color="auto"/>
        <w:right w:val="none" w:sz="0" w:space="0" w:color="auto"/>
      </w:divBdr>
    </w:div>
    <w:div w:id="1503620633">
      <w:bodyDiv w:val="1"/>
      <w:marLeft w:val="0"/>
      <w:marRight w:val="0"/>
      <w:marTop w:val="0"/>
      <w:marBottom w:val="0"/>
      <w:divBdr>
        <w:top w:val="none" w:sz="0" w:space="0" w:color="auto"/>
        <w:left w:val="none" w:sz="0" w:space="0" w:color="auto"/>
        <w:bottom w:val="none" w:sz="0" w:space="0" w:color="auto"/>
        <w:right w:val="none" w:sz="0" w:space="0" w:color="auto"/>
      </w:divBdr>
      <w:divsChild>
        <w:div w:id="2008246308">
          <w:marLeft w:val="480"/>
          <w:marRight w:val="0"/>
          <w:marTop w:val="0"/>
          <w:marBottom w:val="0"/>
          <w:divBdr>
            <w:top w:val="none" w:sz="0" w:space="0" w:color="auto"/>
            <w:left w:val="none" w:sz="0" w:space="0" w:color="auto"/>
            <w:bottom w:val="none" w:sz="0" w:space="0" w:color="auto"/>
            <w:right w:val="none" w:sz="0" w:space="0" w:color="auto"/>
          </w:divBdr>
        </w:div>
        <w:div w:id="36976371">
          <w:marLeft w:val="480"/>
          <w:marRight w:val="0"/>
          <w:marTop w:val="0"/>
          <w:marBottom w:val="0"/>
          <w:divBdr>
            <w:top w:val="none" w:sz="0" w:space="0" w:color="auto"/>
            <w:left w:val="none" w:sz="0" w:space="0" w:color="auto"/>
            <w:bottom w:val="none" w:sz="0" w:space="0" w:color="auto"/>
            <w:right w:val="none" w:sz="0" w:space="0" w:color="auto"/>
          </w:divBdr>
        </w:div>
        <w:div w:id="1648126897">
          <w:marLeft w:val="480"/>
          <w:marRight w:val="0"/>
          <w:marTop w:val="0"/>
          <w:marBottom w:val="0"/>
          <w:divBdr>
            <w:top w:val="none" w:sz="0" w:space="0" w:color="auto"/>
            <w:left w:val="none" w:sz="0" w:space="0" w:color="auto"/>
            <w:bottom w:val="none" w:sz="0" w:space="0" w:color="auto"/>
            <w:right w:val="none" w:sz="0" w:space="0" w:color="auto"/>
          </w:divBdr>
        </w:div>
        <w:div w:id="437718314">
          <w:marLeft w:val="480"/>
          <w:marRight w:val="0"/>
          <w:marTop w:val="0"/>
          <w:marBottom w:val="0"/>
          <w:divBdr>
            <w:top w:val="none" w:sz="0" w:space="0" w:color="auto"/>
            <w:left w:val="none" w:sz="0" w:space="0" w:color="auto"/>
            <w:bottom w:val="none" w:sz="0" w:space="0" w:color="auto"/>
            <w:right w:val="none" w:sz="0" w:space="0" w:color="auto"/>
          </w:divBdr>
        </w:div>
        <w:div w:id="389109758">
          <w:marLeft w:val="480"/>
          <w:marRight w:val="0"/>
          <w:marTop w:val="0"/>
          <w:marBottom w:val="0"/>
          <w:divBdr>
            <w:top w:val="none" w:sz="0" w:space="0" w:color="auto"/>
            <w:left w:val="none" w:sz="0" w:space="0" w:color="auto"/>
            <w:bottom w:val="none" w:sz="0" w:space="0" w:color="auto"/>
            <w:right w:val="none" w:sz="0" w:space="0" w:color="auto"/>
          </w:divBdr>
        </w:div>
        <w:div w:id="992640420">
          <w:marLeft w:val="480"/>
          <w:marRight w:val="0"/>
          <w:marTop w:val="0"/>
          <w:marBottom w:val="0"/>
          <w:divBdr>
            <w:top w:val="none" w:sz="0" w:space="0" w:color="auto"/>
            <w:left w:val="none" w:sz="0" w:space="0" w:color="auto"/>
            <w:bottom w:val="none" w:sz="0" w:space="0" w:color="auto"/>
            <w:right w:val="none" w:sz="0" w:space="0" w:color="auto"/>
          </w:divBdr>
        </w:div>
        <w:div w:id="2145388831">
          <w:marLeft w:val="480"/>
          <w:marRight w:val="0"/>
          <w:marTop w:val="0"/>
          <w:marBottom w:val="0"/>
          <w:divBdr>
            <w:top w:val="none" w:sz="0" w:space="0" w:color="auto"/>
            <w:left w:val="none" w:sz="0" w:space="0" w:color="auto"/>
            <w:bottom w:val="none" w:sz="0" w:space="0" w:color="auto"/>
            <w:right w:val="none" w:sz="0" w:space="0" w:color="auto"/>
          </w:divBdr>
        </w:div>
        <w:div w:id="925575250">
          <w:marLeft w:val="480"/>
          <w:marRight w:val="0"/>
          <w:marTop w:val="0"/>
          <w:marBottom w:val="0"/>
          <w:divBdr>
            <w:top w:val="none" w:sz="0" w:space="0" w:color="auto"/>
            <w:left w:val="none" w:sz="0" w:space="0" w:color="auto"/>
            <w:bottom w:val="none" w:sz="0" w:space="0" w:color="auto"/>
            <w:right w:val="none" w:sz="0" w:space="0" w:color="auto"/>
          </w:divBdr>
        </w:div>
        <w:div w:id="412429996">
          <w:marLeft w:val="480"/>
          <w:marRight w:val="0"/>
          <w:marTop w:val="0"/>
          <w:marBottom w:val="0"/>
          <w:divBdr>
            <w:top w:val="none" w:sz="0" w:space="0" w:color="auto"/>
            <w:left w:val="none" w:sz="0" w:space="0" w:color="auto"/>
            <w:bottom w:val="none" w:sz="0" w:space="0" w:color="auto"/>
            <w:right w:val="none" w:sz="0" w:space="0" w:color="auto"/>
          </w:divBdr>
        </w:div>
        <w:div w:id="810287348">
          <w:marLeft w:val="480"/>
          <w:marRight w:val="0"/>
          <w:marTop w:val="0"/>
          <w:marBottom w:val="0"/>
          <w:divBdr>
            <w:top w:val="none" w:sz="0" w:space="0" w:color="auto"/>
            <w:left w:val="none" w:sz="0" w:space="0" w:color="auto"/>
            <w:bottom w:val="none" w:sz="0" w:space="0" w:color="auto"/>
            <w:right w:val="none" w:sz="0" w:space="0" w:color="auto"/>
          </w:divBdr>
        </w:div>
        <w:div w:id="1989281360">
          <w:marLeft w:val="480"/>
          <w:marRight w:val="0"/>
          <w:marTop w:val="0"/>
          <w:marBottom w:val="0"/>
          <w:divBdr>
            <w:top w:val="none" w:sz="0" w:space="0" w:color="auto"/>
            <w:left w:val="none" w:sz="0" w:space="0" w:color="auto"/>
            <w:bottom w:val="none" w:sz="0" w:space="0" w:color="auto"/>
            <w:right w:val="none" w:sz="0" w:space="0" w:color="auto"/>
          </w:divBdr>
        </w:div>
        <w:div w:id="1050424561">
          <w:marLeft w:val="480"/>
          <w:marRight w:val="0"/>
          <w:marTop w:val="0"/>
          <w:marBottom w:val="0"/>
          <w:divBdr>
            <w:top w:val="none" w:sz="0" w:space="0" w:color="auto"/>
            <w:left w:val="none" w:sz="0" w:space="0" w:color="auto"/>
            <w:bottom w:val="none" w:sz="0" w:space="0" w:color="auto"/>
            <w:right w:val="none" w:sz="0" w:space="0" w:color="auto"/>
          </w:divBdr>
        </w:div>
        <w:div w:id="724793471">
          <w:marLeft w:val="480"/>
          <w:marRight w:val="0"/>
          <w:marTop w:val="0"/>
          <w:marBottom w:val="0"/>
          <w:divBdr>
            <w:top w:val="none" w:sz="0" w:space="0" w:color="auto"/>
            <w:left w:val="none" w:sz="0" w:space="0" w:color="auto"/>
            <w:bottom w:val="none" w:sz="0" w:space="0" w:color="auto"/>
            <w:right w:val="none" w:sz="0" w:space="0" w:color="auto"/>
          </w:divBdr>
        </w:div>
        <w:div w:id="1069840491">
          <w:marLeft w:val="480"/>
          <w:marRight w:val="0"/>
          <w:marTop w:val="0"/>
          <w:marBottom w:val="0"/>
          <w:divBdr>
            <w:top w:val="none" w:sz="0" w:space="0" w:color="auto"/>
            <w:left w:val="none" w:sz="0" w:space="0" w:color="auto"/>
            <w:bottom w:val="none" w:sz="0" w:space="0" w:color="auto"/>
            <w:right w:val="none" w:sz="0" w:space="0" w:color="auto"/>
          </w:divBdr>
        </w:div>
      </w:divsChild>
    </w:div>
    <w:div w:id="1503935766">
      <w:bodyDiv w:val="1"/>
      <w:marLeft w:val="0"/>
      <w:marRight w:val="0"/>
      <w:marTop w:val="0"/>
      <w:marBottom w:val="0"/>
      <w:divBdr>
        <w:top w:val="none" w:sz="0" w:space="0" w:color="auto"/>
        <w:left w:val="none" w:sz="0" w:space="0" w:color="auto"/>
        <w:bottom w:val="none" w:sz="0" w:space="0" w:color="auto"/>
        <w:right w:val="none" w:sz="0" w:space="0" w:color="auto"/>
      </w:divBdr>
    </w:div>
    <w:div w:id="1504052056">
      <w:bodyDiv w:val="1"/>
      <w:marLeft w:val="0"/>
      <w:marRight w:val="0"/>
      <w:marTop w:val="0"/>
      <w:marBottom w:val="0"/>
      <w:divBdr>
        <w:top w:val="none" w:sz="0" w:space="0" w:color="auto"/>
        <w:left w:val="none" w:sz="0" w:space="0" w:color="auto"/>
        <w:bottom w:val="none" w:sz="0" w:space="0" w:color="auto"/>
        <w:right w:val="none" w:sz="0" w:space="0" w:color="auto"/>
      </w:divBdr>
    </w:div>
    <w:div w:id="1505509289">
      <w:bodyDiv w:val="1"/>
      <w:marLeft w:val="0"/>
      <w:marRight w:val="0"/>
      <w:marTop w:val="0"/>
      <w:marBottom w:val="0"/>
      <w:divBdr>
        <w:top w:val="none" w:sz="0" w:space="0" w:color="auto"/>
        <w:left w:val="none" w:sz="0" w:space="0" w:color="auto"/>
        <w:bottom w:val="none" w:sz="0" w:space="0" w:color="auto"/>
        <w:right w:val="none" w:sz="0" w:space="0" w:color="auto"/>
      </w:divBdr>
    </w:div>
    <w:div w:id="1505897262">
      <w:bodyDiv w:val="1"/>
      <w:marLeft w:val="0"/>
      <w:marRight w:val="0"/>
      <w:marTop w:val="0"/>
      <w:marBottom w:val="0"/>
      <w:divBdr>
        <w:top w:val="none" w:sz="0" w:space="0" w:color="auto"/>
        <w:left w:val="none" w:sz="0" w:space="0" w:color="auto"/>
        <w:bottom w:val="none" w:sz="0" w:space="0" w:color="auto"/>
        <w:right w:val="none" w:sz="0" w:space="0" w:color="auto"/>
      </w:divBdr>
    </w:div>
    <w:div w:id="1506359351">
      <w:bodyDiv w:val="1"/>
      <w:marLeft w:val="0"/>
      <w:marRight w:val="0"/>
      <w:marTop w:val="0"/>
      <w:marBottom w:val="0"/>
      <w:divBdr>
        <w:top w:val="none" w:sz="0" w:space="0" w:color="auto"/>
        <w:left w:val="none" w:sz="0" w:space="0" w:color="auto"/>
        <w:bottom w:val="none" w:sz="0" w:space="0" w:color="auto"/>
        <w:right w:val="none" w:sz="0" w:space="0" w:color="auto"/>
      </w:divBdr>
    </w:div>
    <w:div w:id="1506901356">
      <w:bodyDiv w:val="1"/>
      <w:marLeft w:val="0"/>
      <w:marRight w:val="0"/>
      <w:marTop w:val="0"/>
      <w:marBottom w:val="0"/>
      <w:divBdr>
        <w:top w:val="none" w:sz="0" w:space="0" w:color="auto"/>
        <w:left w:val="none" w:sz="0" w:space="0" w:color="auto"/>
        <w:bottom w:val="none" w:sz="0" w:space="0" w:color="auto"/>
        <w:right w:val="none" w:sz="0" w:space="0" w:color="auto"/>
      </w:divBdr>
    </w:div>
    <w:div w:id="1507204382">
      <w:bodyDiv w:val="1"/>
      <w:marLeft w:val="0"/>
      <w:marRight w:val="0"/>
      <w:marTop w:val="0"/>
      <w:marBottom w:val="0"/>
      <w:divBdr>
        <w:top w:val="none" w:sz="0" w:space="0" w:color="auto"/>
        <w:left w:val="none" w:sz="0" w:space="0" w:color="auto"/>
        <w:bottom w:val="none" w:sz="0" w:space="0" w:color="auto"/>
        <w:right w:val="none" w:sz="0" w:space="0" w:color="auto"/>
      </w:divBdr>
      <w:divsChild>
        <w:div w:id="1266811741">
          <w:marLeft w:val="480"/>
          <w:marRight w:val="0"/>
          <w:marTop w:val="0"/>
          <w:marBottom w:val="0"/>
          <w:divBdr>
            <w:top w:val="none" w:sz="0" w:space="0" w:color="auto"/>
            <w:left w:val="none" w:sz="0" w:space="0" w:color="auto"/>
            <w:bottom w:val="none" w:sz="0" w:space="0" w:color="auto"/>
            <w:right w:val="none" w:sz="0" w:space="0" w:color="auto"/>
          </w:divBdr>
        </w:div>
        <w:div w:id="296881783">
          <w:marLeft w:val="480"/>
          <w:marRight w:val="0"/>
          <w:marTop w:val="0"/>
          <w:marBottom w:val="0"/>
          <w:divBdr>
            <w:top w:val="none" w:sz="0" w:space="0" w:color="auto"/>
            <w:left w:val="none" w:sz="0" w:space="0" w:color="auto"/>
            <w:bottom w:val="none" w:sz="0" w:space="0" w:color="auto"/>
            <w:right w:val="none" w:sz="0" w:space="0" w:color="auto"/>
          </w:divBdr>
        </w:div>
        <w:div w:id="116334963">
          <w:marLeft w:val="480"/>
          <w:marRight w:val="0"/>
          <w:marTop w:val="0"/>
          <w:marBottom w:val="0"/>
          <w:divBdr>
            <w:top w:val="none" w:sz="0" w:space="0" w:color="auto"/>
            <w:left w:val="none" w:sz="0" w:space="0" w:color="auto"/>
            <w:bottom w:val="none" w:sz="0" w:space="0" w:color="auto"/>
            <w:right w:val="none" w:sz="0" w:space="0" w:color="auto"/>
          </w:divBdr>
        </w:div>
        <w:div w:id="1104495552">
          <w:marLeft w:val="480"/>
          <w:marRight w:val="0"/>
          <w:marTop w:val="0"/>
          <w:marBottom w:val="0"/>
          <w:divBdr>
            <w:top w:val="none" w:sz="0" w:space="0" w:color="auto"/>
            <w:left w:val="none" w:sz="0" w:space="0" w:color="auto"/>
            <w:bottom w:val="none" w:sz="0" w:space="0" w:color="auto"/>
            <w:right w:val="none" w:sz="0" w:space="0" w:color="auto"/>
          </w:divBdr>
        </w:div>
        <w:div w:id="980689339">
          <w:marLeft w:val="480"/>
          <w:marRight w:val="0"/>
          <w:marTop w:val="0"/>
          <w:marBottom w:val="0"/>
          <w:divBdr>
            <w:top w:val="none" w:sz="0" w:space="0" w:color="auto"/>
            <w:left w:val="none" w:sz="0" w:space="0" w:color="auto"/>
            <w:bottom w:val="none" w:sz="0" w:space="0" w:color="auto"/>
            <w:right w:val="none" w:sz="0" w:space="0" w:color="auto"/>
          </w:divBdr>
        </w:div>
        <w:div w:id="392317573">
          <w:marLeft w:val="480"/>
          <w:marRight w:val="0"/>
          <w:marTop w:val="0"/>
          <w:marBottom w:val="0"/>
          <w:divBdr>
            <w:top w:val="none" w:sz="0" w:space="0" w:color="auto"/>
            <w:left w:val="none" w:sz="0" w:space="0" w:color="auto"/>
            <w:bottom w:val="none" w:sz="0" w:space="0" w:color="auto"/>
            <w:right w:val="none" w:sz="0" w:space="0" w:color="auto"/>
          </w:divBdr>
        </w:div>
        <w:div w:id="1567187028">
          <w:marLeft w:val="480"/>
          <w:marRight w:val="0"/>
          <w:marTop w:val="0"/>
          <w:marBottom w:val="0"/>
          <w:divBdr>
            <w:top w:val="none" w:sz="0" w:space="0" w:color="auto"/>
            <w:left w:val="none" w:sz="0" w:space="0" w:color="auto"/>
            <w:bottom w:val="none" w:sz="0" w:space="0" w:color="auto"/>
            <w:right w:val="none" w:sz="0" w:space="0" w:color="auto"/>
          </w:divBdr>
        </w:div>
        <w:div w:id="429012720">
          <w:marLeft w:val="480"/>
          <w:marRight w:val="0"/>
          <w:marTop w:val="0"/>
          <w:marBottom w:val="0"/>
          <w:divBdr>
            <w:top w:val="none" w:sz="0" w:space="0" w:color="auto"/>
            <w:left w:val="none" w:sz="0" w:space="0" w:color="auto"/>
            <w:bottom w:val="none" w:sz="0" w:space="0" w:color="auto"/>
            <w:right w:val="none" w:sz="0" w:space="0" w:color="auto"/>
          </w:divBdr>
        </w:div>
        <w:div w:id="549077411">
          <w:marLeft w:val="480"/>
          <w:marRight w:val="0"/>
          <w:marTop w:val="0"/>
          <w:marBottom w:val="0"/>
          <w:divBdr>
            <w:top w:val="none" w:sz="0" w:space="0" w:color="auto"/>
            <w:left w:val="none" w:sz="0" w:space="0" w:color="auto"/>
            <w:bottom w:val="none" w:sz="0" w:space="0" w:color="auto"/>
            <w:right w:val="none" w:sz="0" w:space="0" w:color="auto"/>
          </w:divBdr>
        </w:div>
        <w:div w:id="486820765">
          <w:marLeft w:val="480"/>
          <w:marRight w:val="0"/>
          <w:marTop w:val="0"/>
          <w:marBottom w:val="0"/>
          <w:divBdr>
            <w:top w:val="none" w:sz="0" w:space="0" w:color="auto"/>
            <w:left w:val="none" w:sz="0" w:space="0" w:color="auto"/>
            <w:bottom w:val="none" w:sz="0" w:space="0" w:color="auto"/>
            <w:right w:val="none" w:sz="0" w:space="0" w:color="auto"/>
          </w:divBdr>
        </w:div>
        <w:div w:id="1648171047">
          <w:marLeft w:val="480"/>
          <w:marRight w:val="0"/>
          <w:marTop w:val="0"/>
          <w:marBottom w:val="0"/>
          <w:divBdr>
            <w:top w:val="none" w:sz="0" w:space="0" w:color="auto"/>
            <w:left w:val="none" w:sz="0" w:space="0" w:color="auto"/>
            <w:bottom w:val="none" w:sz="0" w:space="0" w:color="auto"/>
            <w:right w:val="none" w:sz="0" w:space="0" w:color="auto"/>
          </w:divBdr>
        </w:div>
        <w:div w:id="797451714">
          <w:marLeft w:val="480"/>
          <w:marRight w:val="0"/>
          <w:marTop w:val="0"/>
          <w:marBottom w:val="0"/>
          <w:divBdr>
            <w:top w:val="none" w:sz="0" w:space="0" w:color="auto"/>
            <w:left w:val="none" w:sz="0" w:space="0" w:color="auto"/>
            <w:bottom w:val="none" w:sz="0" w:space="0" w:color="auto"/>
            <w:right w:val="none" w:sz="0" w:space="0" w:color="auto"/>
          </w:divBdr>
        </w:div>
        <w:div w:id="100733266">
          <w:marLeft w:val="480"/>
          <w:marRight w:val="0"/>
          <w:marTop w:val="0"/>
          <w:marBottom w:val="0"/>
          <w:divBdr>
            <w:top w:val="none" w:sz="0" w:space="0" w:color="auto"/>
            <w:left w:val="none" w:sz="0" w:space="0" w:color="auto"/>
            <w:bottom w:val="none" w:sz="0" w:space="0" w:color="auto"/>
            <w:right w:val="none" w:sz="0" w:space="0" w:color="auto"/>
          </w:divBdr>
        </w:div>
        <w:div w:id="225920970">
          <w:marLeft w:val="480"/>
          <w:marRight w:val="0"/>
          <w:marTop w:val="0"/>
          <w:marBottom w:val="0"/>
          <w:divBdr>
            <w:top w:val="none" w:sz="0" w:space="0" w:color="auto"/>
            <w:left w:val="none" w:sz="0" w:space="0" w:color="auto"/>
            <w:bottom w:val="none" w:sz="0" w:space="0" w:color="auto"/>
            <w:right w:val="none" w:sz="0" w:space="0" w:color="auto"/>
          </w:divBdr>
        </w:div>
        <w:div w:id="796293878">
          <w:marLeft w:val="480"/>
          <w:marRight w:val="0"/>
          <w:marTop w:val="0"/>
          <w:marBottom w:val="0"/>
          <w:divBdr>
            <w:top w:val="none" w:sz="0" w:space="0" w:color="auto"/>
            <w:left w:val="none" w:sz="0" w:space="0" w:color="auto"/>
            <w:bottom w:val="none" w:sz="0" w:space="0" w:color="auto"/>
            <w:right w:val="none" w:sz="0" w:space="0" w:color="auto"/>
          </w:divBdr>
        </w:div>
        <w:div w:id="1415787690">
          <w:marLeft w:val="480"/>
          <w:marRight w:val="0"/>
          <w:marTop w:val="0"/>
          <w:marBottom w:val="0"/>
          <w:divBdr>
            <w:top w:val="none" w:sz="0" w:space="0" w:color="auto"/>
            <w:left w:val="none" w:sz="0" w:space="0" w:color="auto"/>
            <w:bottom w:val="none" w:sz="0" w:space="0" w:color="auto"/>
            <w:right w:val="none" w:sz="0" w:space="0" w:color="auto"/>
          </w:divBdr>
        </w:div>
        <w:div w:id="46342883">
          <w:marLeft w:val="480"/>
          <w:marRight w:val="0"/>
          <w:marTop w:val="0"/>
          <w:marBottom w:val="0"/>
          <w:divBdr>
            <w:top w:val="none" w:sz="0" w:space="0" w:color="auto"/>
            <w:left w:val="none" w:sz="0" w:space="0" w:color="auto"/>
            <w:bottom w:val="none" w:sz="0" w:space="0" w:color="auto"/>
            <w:right w:val="none" w:sz="0" w:space="0" w:color="auto"/>
          </w:divBdr>
        </w:div>
        <w:div w:id="24525637">
          <w:marLeft w:val="480"/>
          <w:marRight w:val="0"/>
          <w:marTop w:val="0"/>
          <w:marBottom w:val="0"/>
          <w:divBdr>
            <w:top w:val="none" w:sz="0" w:space="0" w:color="auto"/>
            <w:left w:val="none" w:sz="0" w:space="0" w:color="auto"/>
            <w:bottom w:val="none" w:sz="0" w:space="0" w:color="auto"/>
            <w:right w:val="none" w:sz="0" w:space="0" w:color="auto"/>
          </w:divBdr>
        </w:div>
        <w:div w:id="1782189343">
          <w:marLeft w:val="480"/>
          <w:marRight w:val="0"/>
          <w:marTop w:val="0"/>
          <w:marBottom w:val="0"/>
          <w:divBdr>
            <w:top w:val="none" w:sz="0" w:space="0" w:color="auto"/>
            <w:left w:val="none" w:sz="0" w:space="0" w:color="auto"/>
            <w:bottom w:val="none" w:sz="0" w:space="0" w:color="auto"/>
            <w:right w:val="none" w:sz="0" w:space="0" w:color="auto"/>
          </w:divBdr>
        </w:div>
        <w:div w:id="1907914840">
          <w:marLeft w:val="480"/>
          <w:marRight w:val="0"/>
          <w:marTop w:val="0"/>
          <w:marBottom w:val="0"/>
          <w:divBdr>
            <w:top w:val="none" w:sz="0" w:space="0" w:color="auto"/>
            <w:left w:val="none" w:sz="0" w:space="0" w:color="auto"/>
            <w:bottom w:val="none" w:sz="0" w:space="0" w:color="auto"/>
            <w:right w:val="none" w:sz="0" w:space="0" w:color="auto"/>
          </w:divBdr>
        </w:div>
        <w:div w:id="1859468701">
          <w:marLeft w:val="480"/>
          <w:marRight w:val="0"/>
          <w:marTop w:val="0"/>
          <w:marBottom w:val="0"/>
          <w:divBdr>
            <w:top w:val="none" w:sz="0" w:space="0" w:color="auto"/>
            <w:left w:val="none" w:sz="0" w:space="0" w:color="auto"/>
            <w:bottom w:val="none" w:sz="0" w:space="0" w:color="auto"/>
            <w:right w:val="none" w:sz="0" w:space="0" w:color="auto"/>
          </w:divBdr>
        </w:div>
        <w:div w:id="1272977229">
          <w:marLeft w:val="480"/>
          <w:marRight w:val="0"/>
          <w:marTop w:val="0"/>
          <w:marBottom w:val="0"/>
          <w:divBdr>
            <w:top w:val="none" w:sz="0" w:space="0" w:color="auto"/>
            <w:left w:val="none" w:sz="0" w:space="0" w:color="auto"/>
            <w:bottom w:val="none" w:sz="0" w:space="0" w:color="auto"/>
            <w:right w:val="none" w:sz="0" w:space="0" w:color="auto"/>
          </w:divBdr>
        </w:div>
        <w:div w:id="1979140219">
          <w:marLeft w:val="480"/>
          <w:marRight w:val="0"/>
          <w:marTop w:val="0"/>
          <w:marBottom w:val="0"/>
          <w:divBdr>
            <w:top w:val="none" w:sz="0" w:space="0" w:color="auto"/>
            <w:left w:val="none" w:sz="0" w:space="0" w:color="auto"/>
            <w:bottom w:val="none" w:sz="0" w:space="0" w:color="auto"/>
            <w:right w:val="none" w:sz="0" w:space="0" w:color="auto"/>
          </w:divBdr>
        </w:div>
        <w:div w:id="653995917">
          <w:marLeft w:val="480"/>
          <w:marRight w:val="0"/>
          <w:marTop w:val="0"/>
          <w:marBottom w:val="0"/>
          <w:divBdr>
            <w:top w:val="none" w:sz="0" w:space="0" w:color="auto"/>
            <w:left w:val="none" w:sz="0" w:space="0" w:color="auto"/>
            <w:bottom w:val="none" w:sz="0" w:space="0" w:color="auto"/>
            <w:right w:val="none" w:sz="0" w:space="0" w:color="auto"/>
          </w:divBdr>
        </w:div>
        <w:div w:id="956109364">
          <w:marLeft w:val="480"/>
          <w:marRight w:val="0"/>
          <w:marTop w:val="0"/>
          <w:marBottom w:val="0"/>
          <w:divBdr>
            <w:top w:val="none" w:sz="0" w:space="0" w:color="auto"/>
            <w:left w:val="none" w:sz="0" w:space="0" w:color="auto"/>
            <w:bottom w:val="none" w:sz="0" w:space="0" w:color="auto"/>
            <w:right w:val="none" w:sz="0" w:space="0" w:color="auto"/>
          </w:divBdr>
        </w:div>
        <w:div w:id="1730493040">
          <w:marLeft w:val="480"/>
          <w:marRight w:val="0"/>
          <w:marTop w:val="0"/>
          <w:marBottom w:val="0"/>
          <w:divBdr>
            <w:top w:val="none" w:sz="0" w:space="0" w:color="auto"/>
            <w:left w:val="none" w:sz="0" w:space="0" w:color="auto"/>
            <w:bottom w:val="none" w:sz="0" w:space="0" w:color="auto"/>
            <w:right w:val="none" w:sz="0" w:space="0" w:color="auto"/>
          </w:divBdr>
        </w:div>
        <w:div w:id="2111776814">
          <w:marLeft w:val="480"/>
          <w:marRight w:val="0"/>
          <w:marTop w:val="0"/>
          <w:marBottom w:val="0"/>
          <w:divBdr>
            <w:top w:val="none" w:sz="0" w:space="0" w:color="auto"/>
            <w:left w:val="none" w:sz="0" w:space="0" w:color="auto"/>
            <w:bottom w:val="none" w:sz="0" w:space="0" w:color="auto"/>
            <w:right w:val="none" w:sz="0" w:space="0" w:color="auto"/>
          </w:divBdr>
        </w:div>
        <w:div w:id="2130198547">
          <w:marLeft w:val="480"/>
          <w:marRight w:val="0"/>
          <w:marTop w:val="0"/>
          <w:marBottom w:val="0"/>
          <w:divBdr>
            <w:top w:val="none" w:sz="0" w:space="0" w:color="auto"/>
            <w:left w:val="none" w:sz="0" w:space="0" w:color="auto"/>
            <w:bottom w:val="none" w:sz="0" w:space="0" w:color="auto"/>
            <w:right w:val="none" w:sz="0" w:space="0" w:color="auto"/>
          </w:divBdr>
        </w:div>
        <w:div w:id="1159230458">
          <w:marLeft w:val="480"/>
          <w:marRight w:val="0"/>
          <w:marTop w:val="0"/>
          <w:marBottom w:val="0"/>
          <w:divBdr>
            <w:top w:val="none" w:sz="0" w:space="0" w:color="auto"/>
            <w:left w:val="none" w:sz="0" w:space="0" w:color="auto"/>
            <w:bottom w:val="none" w:sz="0" w:space="0" w:color="auto"/>
            <w:right w:val="none" w:sz="0" w:space="0" w:color="auto"/>
          </w:divBdr>
        </w:div>
        <w:div w:id="1697852226">
          <w:marLeft w:val="480"/>
          <w:marRight w:val="0"/>
          <w:marTop w:val="0"/>
          <w:marBottom w:val="0"/>
          <w:divBdr>
            <w:top w:val="none" w:sz="0" w:space="0" w:color="auto"/>
            <w:left w:val="none" w:sz="0" w:space="0" w:color="auto"/>
            <w:bottom w:val="none" w:sz="0" w:space="0" w:color="auto"/>
            <w:right w:val="none" w:sz="0" w:space="0" w:color="auto"/>
          </w:divBdr>
        </w:div>
        <w:div w:id="492139474">
          <w:marLeft w:val="480"/>
          <w:marRight w:val="0"/>
          <w:marTop w:val="0"/>
          <w:marBottom w:val="0"/>
          <w:divBdr>
            <w:top w:val="none" w:sz="0" w:space="0" w:color="auto"/>
            <w:left w:val="none" w:sz="0" w:space="0" w:color="auto"/>
            <w:bottom w:val="none" w:sz="0" w:space="0" w:color="auto"/>
            <w:right w:val="none" w:sz="0" w:space="0" w:color="auto"/>
          </w:divBdr>
        </w:div>
        <w:div w:id="1750542557">
          <w:marLeft w:val="480"/>
          <w:marRight w:val="0"/>
          <w:marTop w:val="0"/>
          <w:marBottom w:val="0"/>
          <w:divBdr>
            <w:top w:val="none" w:sz="0" w:space="0" w:color="auto"/>
            <w:left w:val="none" w:sz="0" w:space="0" w:color="auto"/>
            <w:bottom w:val="none" w:sz="0" w:space="0" w:color="auto"/>
            <w:right w:val="none" w:sz="0" w:space="0" w:color="auto"/>
          </w:divBdr>
        </w:div>
        <w:div w:id="1136333912">
          <w:marLeft w:val="480"/>
          <w:marRight w:val="0"/>
          <w:marTop w:val="0"/>
          <w:marBottom w:val="0"/>
          <w:divBdr>
            <w:top w:val="none" w:sz="0" w:space="0" w:color="auto"/>
            <w:left w:val="none" w:sz="0" w:space="0" w:color="auto"/>
            <w:bottom w:val="none" w:sz="0" w:space="0" w:color="auto"/>
            <w:right w:val="none" w:sz="0" w:space="0" w:color="auto"/>
          </w:divBdr>
        </w:div>
        <w:div w:id="204876786">
          <w:marLeft w:val="480"/>
          <w:marRight w:val="0"/>
          <w:marTop w:val="0"/>
          <w:marBottom w:val="0"/>
          <w:divBdr>
            <w:top w:val="none" w:sz="0" w:space="0" w:color="auto"/>
            <w:left w:val="none" w:sz="0" w:space="0" w:color="auto"/>
            <w:bottom w:val="none" w:sz="0" w:space="0" w:color="auto"/>
            <w:right w:val="none" w:sz="0" w:space="0" w:color="auto"/>
          </w:divBdr>
        </w:div>
        <w:div w:id="1895311722">
          <w:marLeft w:val="480"/>
          <w:marRight w:val="0"/>
          <w:marTop w:val="0"/>
          <w:marBottom w:val="0"/>
          <w:divBdr>
            <w:top w:val="none" w:sz="0" w:space="0" w:color="auto"/>
            <w:left w:val="none" w:sz="0" w:space="0" w:color="auto"/>
            <w:bottom w:val="none" w:sz="0" w:space="0" w:color="auto"/>
            <w:right w:val="none" w:sz="0" w:space="0" w:color="auto"/>
          </w:divBdr>
        </w:div>
      </w:divsChild>
    </w:div>
    <w:div w:id="1507938019">
      <w:bodyDiv w:val="1"/>
      <w:marLeft w:val="0"/>
      <w:marRight w:val="0"/>
      <w:marTop w:val="0"/>
      <w:marBottom w:val="0"/>
      <w:divBdr>
        <w:top w:val="none" w:sz="0" w:space="0" w:color="auto"/>
        <w:left w:val="none" w:sz="0" w:space="0" w:color="auto"/>
        <w:bottom w:val="none" w:sz="0" w:space="0" w:color="auto"/>
        <w:right w:val="none" w:sz="0" w:space="0" w:color="auto"/>
      </w:divBdr>
    </w:div>
    <w:div w:id="1508713460">
      <w:bodyDiv w:val="1"/>
      <w:marLeft w:val="0"/>
      <w:marRight w:val="0"/>
      <w:marTop w:val="0"/>
      <w:marBottom w:val="0"/>
      <w:divBdr>
        <w:top w:val="none" w:sz="0" w:space="0" w:color="auto"/>
        <w:left w:val="none" w:sz="0" w:space="0" w:color="auto"/>
        <w:bottom w:val="none" w:sz="0" w:space="0" w:color="auto"/>
        <w:right w:val="none" w:sz="0" w:space="0" w:color="auto"/>
      </w:divBdr>
    </w:div>
    <w:div w:id="1508909137">
      <w:bodyDiv w:val="1"/>
      <w:marLeft w:val="0"/>
      <w:marRight w:val="0"/>
      <w:marTop w:val="0"/>
      <w:marBottom w:val="0"/>
      <w:divBdr>
        <w:top w:val="none" w:sz="0" w:space="0" w:color="auto"/>
        <w:left w:val="none" w:sz="0" w:space="0" w:color="auto"/>
        <w:bottom w:val="none" w:sz="0" w:space="0" w:color="auto"/>
        <w:right w:val="none" w:sz="0" w:space="0" w:color="auto"/>
      </w:divBdr>
    </w:div>
    <w:div w:id="1508978849">
      <w:bodyDiv w:val="1"/>
      <w:marLeft w:val="0"/>
      <w:marRight w:val="0"/>
      <w:marTop w:val="0"/>
      <w:marBottom w:val="0"/>
      <w:divBdr>
        <w:top w:val="none" w:sz="0" w:space="0" w:color="auto"/>
        <w:left w:val="none" w:sz="0" w:space="0" w:color="auto"/>
        <w:bottom w:val="none" w:sz="0" w:space="0" w:color="auto"/>
        <w:right w:val="none" w:sz="0" w:space="0" w:color="auto"/>
      </w:divBdr>
    </w:div>
    <w:div w:id="1510024833">
      <w:bodyDiv w:val="1"/>
      <w:marLeft w:val="0"/>
      <w:marRight w:val="0"/>
      <w:marTop w:val="0"/>
      <w:marBottom w:val="0"/>
      <w:divBdr>
        <w:top w:val="none" w:sz="0" w:space="0" w:color="auto"/>
        <w:left w:val="none" w:sz="0" w:space="0" w:color="auto"/>
        <w:bottom w:val="none" w:sz="0" w:space="0" w:color="auto"/>
        <w:right w:val="none" w:sz="0" w:space="0" w:color="auto"/>
      </w:divBdr>
    </w:div>
    <w:div w:id="1512333714">
      <w:bodyDiv w:val="1"/>
      <w:marLeft w:val="0"/>
      <w:marRight w:val="0"/>
      <w:marTop w:val="0"/>
      <w:marBottom w:val="0"/>
      <w:divBdr>
        <w:top w:val="none" w:sz="0" w:space="0" w:color="auto"/>
        <w:left w:val="none" w:sz="0" w:space="0" w:color="auto"/>
        <w:bottom w:val="none" w:sz="0" w:space="0" w:color="auto"/>
        <w:right w:val="none" w:sz="0" w:space="0" w:color="auto"/>
      </w:divBdr>
    </w:div>
    <w:div w:id="1514957326">
      <w:bodyDiv w:val="1"/>
      <w:marLeft w:val="0"/>
      <w:marRight w:val="0"/>
      <w:marTop w:val="0"/>
      <w:marBottom w:val="0"/>
      <w:divBdr>
        <w:top w:val="none" w:sz="0" w:space="0" w:color="auto"/>
        <w:left w:val="none" w:sz="0" w:space="0" w:color="auto"/>
        <w:bottom w:val="none" w:sz="0" w:space="0" w:color="auto"/>
        <w:right w:val="none" w:sz="0" w:space="0" w:color="auto"/>
      </w:divBdr>
    </w:div>
    <w:div w:id="1515613570">
      <w:bodyDiv w:val="1"/>
      <w:marLeft w:val="0"/>
      <w:marRight w:val="0"/>
      <w:marTop w:val="0"/>
      <w:marBottom w:val="0"/>
      <w:divBdr>
        <w:top w:val="none" w:sz="0" w:space="0" w:color="auto"/>
        <w:left w:val="none" w:sz="0" w:space="0" w:color="auto"/>
        <w:bottom w:val="none" w:sz="0" w:space="0" w:color="auto"/>
        <w:right w:val="none" w:sz="0" w:space="0" w:color="auto"/>
      </w:divBdr>
    </w:div>
    <w:div w:id="1517191110">
      <w:bodyDiv w:val="1"/>
      <w:marLeft w:val="0"/>
      <w:marRight w:val="0"/>
      <w:marTop w:val="0"/>
      <w:marBottom w:val="0"/>
      <w:divBdr>
        <w:top w:val="none" w:sz="0" w:space="0" w:color="auto"/>
        <w:left w:val="none" w:sz="0" w:space="0" w:color="auto"/>
        <w:bottom w:val="none" w:sz="0" w:space="0" w:color="auto"/>
        <w:right w:val="none" w:sz="0" w:space="0" w:color="auto"/>
      </w:divBdr>
    </w:div>
    <w:div w:id="1517688661">
      <w:bodyDiv w:val="1"/>
      <w:marLeft w:val="0"/>
      <w:marRight w:val="0"/>
      <w:marTop w:val="0"/>
      <w:marBottom w:val="0"/>
      <w:divBdr>
        <w:top w:val="none" w:sz="0" w:space="0" w:color="auto"/>
        <w:left w:val="none" w:sz="0" w:space="0" w:color="auto"/>
        <w:bottom w:val="none" w:sz="0" w:space="0" w:color="auto"/>
        <w:right w:val="none" w:sz="0" w:space="0" w:color="auto"/>
      </w:divBdr>
    </w:div>
    <w:div w:id="1517888430">
      <w:bodyDiv w:val="1"/>
      <w:marLeft w:val="0"/>
      <w:marRight w:val="0"/>
      <w:marTop w:val="0"/>
      <w:marBottom w:val="0"/>
      <w:divBdr>
        <w:top w:val="none" w:sz="0" w:space="0" w:color="auto"/>
        <w:left w:val="none" w:sz="0" w:space="0" w:color="auto"/>
        <w:bottom w:val="none" w:sz="0" w:space="0" w:color="auto"/>
        <w:right w:val="none" w:sz="0" w:space="0" w:color="auto"/>
      </w:divBdr>
    </w:div>
    <w:div w:id="1518037656">
      <w:bodyDiv w:val="1"/>
      <w:marLeft w:val="0"/>
      <w:marRight w:val="0"/>
      <w:marTop w:val="0"/>
      <w:marBottom w:val="0"/>
      <w:divBdr>
        <w:top w:val="none" w:sz="0" w:space="0" w:color="auto"/>
        <w:left w:val="none" w:sz="0" w:space="0" w:color="auto"/>
        <w:bottom w:val="none" w:sz="0" w:space="0" w:color="auto"/>
        <w:right w:val="none" w:sz="0" w:space="0" w:color="auto"/>
      </w:divBdr>
    </w:div>
    <w:div w:id="1518691261">
      <w:bodyDiv w:val="1"/>
      <w:marLeft w:val="0"/>
      <w:marRight w:val="0"/>
      <w:marTop w:val="0"/>
      <w:marBottom w:val="0"/>
      <w:divBdr>
        <w:top w:val="none" w:sz="0" w:space="0" w:color="auto"/>
        <w:left w:val="none" w:sz="0" w:space="0" w:color="auto"/>
        <w:bottom w:val="none" w:sz="0" w:space="0" w:color="auto"/>
        <w:right w:val="none" w:sz="0" w:space="0" w:color="auto"/>
      </w:divBdr>
    </w:div>
    <w:div w:id="1520462228">
      <w:bodyDiv w:val="1"/>
      <w:marLeft w:val="0"/>
      <w:marRight w:val="0"/>
      <w:marTop w:val="0"/>
      <w:marBottom w:val="0"/>
      <w:divBdr>
        <w:top w:val="none" w:sz="0" w:space="0" w:color="auto"/>
        <w:left w:val="none" w:sz="0" w:space="0" w:color="auto"/>
        <w:bottom w:val="none" w:sz="0" w:space="0" w:color="auto"/>
        <w:right w:val="none" w:sz="0" w:space="0" w:color="auto"/>
      </w:divBdr>
      <w:divsChild>
        <w:div w:id="1929344494">
          <w:marLeft w:val="480"/>
          <w:marRight w:val="0"/>
          <w:marTop w:val="0"/>
          <w:marBottom w:val="0"/>
          <w:divBdr>
            <w:top w:val="none" w:sz="0" w:space="0" w:color="auto"/>
            <w:left w:val="none" w:sz="0" w:space="0" w:color="auto"/>
            <w:bottom w:val="none" w:sz="0" w:space="0" w:color="auto"/>
            <w:right w:val="none" w:sz="0" w:space="0" w:color="auto"/>
          </w:divBdr>
        </w:div>
        <w:div w:id="16588197">
          <w:marLeft w:val="480"/>
          <w:marRight w:val="0"/>
          <w:marTop w:val="0"/>
          <w:marBottom w:val="0"/>
          <w:divBdr>
            <w:top w:val="none" w:sz="0" w:space="0" w:color="auto"/>
            <w:left w:val="none" w:sz="0" w:space="0" w:color="auto"/>
            <w:bottom w:val="none" w:sz="0" w:space="0" w:color="auto"/>
            <w:right w:val="none" w:sz="0" w:space="0" w:color="auto"/>
          </w:divBdr>
        </w:div>
        <w:div w:id="1894846545">
          <w:marLeft w:val="480"/>
          <w:marRight w:val="0"/>
          <w:marTop w:val="0"/>
          <w:marBottom w:val="0"/>
          <w:divBdr>
            <w:top w:val="none" w:sz="0" w:space="0" w:color="auto"/>
            <w:left w:val="none" w:sz="0" w:space="0" w:color="auto"/>
            <w:bottom w:val="none" w:sz="0" w:space="0" w:color="auto"/>
            <w:right w:val="none" w:sz="0" w:space="0" w:color="auto"/>
          </w:divBdr>
        </w:div>
        <w:div w:id="2098746957">
          <w:marLeft w:val="480"/>
          <w:marRight w:val="0"/>
          <w:marTop w:val="0"/>
          <w:marBottom w:val="0"/>
          <w:divBdr>
            <w:top w:val="none" w:sz="0" w:space="0" w:color="auto"/>
            <w:left w:val="none" w:sz="0" w:space="0" w:color="auto"/>
            <w:bottom w:val="none" w:sz="0" w:space="0" w:color="auto"/>
            <w:right w:val="none" w:sz="0" w:space="0" w:color="auto"/>
          </w:divBdr>
        </w:div>
        <w:div w:id="1295601388">
          <w:marLeft w:val="480"/>
          <w:marRight w:val="0"/>
          <w:marTop w:val="0"/>
          <w:marBottom w:val="0"/>
          <w:divBdr>
            <w:top w:val="none" w:sz="0" w:space="0" w:color="auto"/>
            <w:left w:val="none" w:sz="0" w:space="0" w:color="auto"/>
            <w:bottom w:val="none" w:sz="0" w:space="0" w:color="auto"/>
            <w:right w:val="none" w:sz="0" w:space="0" w:color="auto"/>
          </w:divBdr>
        </w:div>
        <w:div w:id="1036009668">
          <w:marLeft w:val="480"/>
          <w:marRight w:val="0"/>
          <w:marTop w:val="0"/>
          <w:marBottom w:val="0"/>
          <w:divBdr>
            <w:top w:val="none" w:sz="0" w:space="0" w:color="auto"/>
            <w:left w:val="none" w:sz="0" w:space="0" w:color="auto"/>
            <w:bottom w:val="none" w:sz="0" w:space="0" w:color="auto"/>
            <w:right w:val="none" w:sz="0" w:space="0" w:color="auto"/>
          </w:divBdr>
        </w:div>
        <w:div w:id="275067408">
          <w:marLeft w:val="480"/>
          <w:marRight w:val="0"/>
          <w:marTop w:val="0"/>
          <w:marBottom w:val="0"/>
          <w:divBdr>
            <w:top w:val="none" w:sz="0" w:space="0" w:color="auto"/>
            <w:left w:val="none" w:sz="0" w:space="0" w:color="auto"/>
            <w:bottom w:val="none" w:sz="0" w:space="0" w:color="auto"/>
            <w:right w:val="none" w:sz="0" w:space="0" w:color="auto"/>
          </w:divBdr>
        </w:div>
        <w:div w:id="1194808431">
          <w:marLeft w:val="480"/>
          <w:marRight w:val="0"/>
          <w:marTop w:val="0"/>
          <w:marBottom w:val="0"/>
          <w:divBdr>
            <w:top w:val="none" w:sz="0" w:space="0" w:color="auto"/>
            <w:left w:val="none" w:sz="0" w:space="0" w:color="auto"/>
            <w:bottom w:val="none" w:sz="0" w:space="0" w:color="auto"/>
            <w:right w:val="none" w:sz="0" w:space="0" w:color="auto"/>
          </w:divBdr>
        </w:div>
        <w:div w:id="2009095142">
          <w:marLeft w:val="480"/>
          <w:marRight w:val="0"/>
          <w:marTop w:val="0"/>
          <w:marBottom w:val="0"/>
          <w:divBdr>
            <w:top w:val="none" w:sz="0" w:space="0" w:color="auto"/>
            <w:left w:val="none" w:sz="0" w:space="0" w:color="auto"/>
            <w:bottom w:val="none" w:sz="0" w:space="0" w:color="auto"/>
            <w:right w:val="none" w:sz="0" w:space="0" w:color="auto"/>
          </w:divBdr>
        </w:div>
        <w:div w:id="633218580">
          <w:marLeft w:val="480"/>
          <w:marRight w:val="0"/>
          <w:marTop w:val="0"/>
          <w:marBottom w:val="0"/>
          <w:divBdr>
            <w:top w:val="none" w:sz="0" w:space="0" w:color="auto"/>
            <w:left w:val="none" w:sz="0" w:space="0" w:color="auto"/>
            <w:bottom w:val="none" w:sz="0" w:space="0" w:color="auto"/>
            <w:right w:val="none" w:sz="0" w:space="0" w:color="auto"/>
          </w:divBdr>
        </w:div>
        <w:div w:id="701784844">
          <w:marLeft w:val="480"/>
          <w:marRight w:val="0"/>
          <w:marTop w:val="0"/>
          <w:marBottom w:val="0"/>
          <w:divBdr>
            <w:top w:val="none" w:sz="0" w:space="0" w:color="auto"/>
            <w:left w:val="none" w:sz="0" w:space="0" w:color="auto"/>
            <w:bottom w:val="none" w:sz="0" w:space="0" w:color="auto"/>
            <w:right w:val="none" w:sz="0" w:space="0" w:color="auto"/>
          </w:divBdr>
        </w:div>
        <w:div w:id="1613198156">
          <w:marLeft w:val="480"/>
          <w:marRight w:val="0"/>
          <w:marTop w:val="0"/>
          <w:marBottom w:val="0"/>
          <w:divBdr>
            <w:top w:val="none" w:sz="0" w:space="0" w:color="auto"/>
            <w:left w:val="none" w:sz="0" w:space="0" w:color="auto"/>
            <w:bottom w:val="none" w:sz="0" w:space="0" w:color="auto"/>
            <w:right w:val="none" w:sz="0" w:space="0" w:color="auto"/>
          </w:divBdr>
        </w:div>
        <w:div w:id="1972861010">
          <w:marLeft w:val="480"/>
          <w:marRight w:val="0"/>
          <w:marTop w:val="0"/>
          <w:marBottom w:val="0"/>
          <w:divBdr>
            <w:top w:val="none" w:sz="0" w:space="0" w:color="auto"/>
            <w:left w:val="none" w:sz="0" w:space="0" w:color="auto"/>
            <w:bottom w:val="none" w:sz="0" w:space="0" w:color="auto"/>
            <w:right w:val="none" w:sz="0" w:space="0" w:color="auto"/>
          </w:divBdr>
        </w:div>
        <w:div w:id="502353339">
          <w:marLeft w:val="480"/>
          <w:marRight w:val="0"/>
          <w:marTop w:val="0"/>
          <w:marBottom w:val="0"/>
          <w:divBdr>
            <w:top w:val="none" w:sz="0" w:space="0" w:color="auto"/>
            <w:left w:val="none" w:sz="0" w:space="0" w:color="auto"/>
            <w:bottom w:val="none" w:sz="0" w:space="0" w:color="auto"/>
            <w:right w:val="none" w:sz="0" w:space="0" w:color="auto"/>
          </w:divBdr>
        </w:div>
      </w:divsChild>
    </w:div>
    <w:div w:id="1521163863">
      <w:bodyDiv w:val="1"/>
      <w:marLeft w:val="0"/>
      <w:marRight w:val="0"/>
      <w:marTop w:val="0"/>
      <w:marBottom w:val="0"/>
      <w:divBdr>
        <w:top w:val="none" w:sz="0" w:space="0" w:color="auto"/>
        <w:left w:val="none" w:sz="0" w:space="0" w:color="auto"/>
        <w:bottom w:val="none" w:sz="0" w:space="0" w:color="auto"/>
        <w:right w:val="none" w:sz="0" w:space="0" w:color="auto"/>
      </w:divBdr>
    </w:div>
    <w:div w:id="1521970702">
      <w:bodyDiv w:val="1"/>
      <w:marLeft w:val="0"/>
      <w:marRight w:val="0"/>
      <w:marTop w:val="0"/>
      <w:marBottom w:val="0"/>
      <w:divBdr>
        <w:top w:val="none" w:sz="0" w:space="0" w:color="auto"/>
        <w:left w:val="none" w:sz="0" w:space="0" w:color="auto"/>
        <w:bottom w:val="none" w:sz="0" w:space="0" w:color="auto"/>
        <w:right w:val="none" w:sz="0" w:space="0" w:color="auto"/>
      </w:divBdr>
    </w:div>
    <w:div w:id="1522015931">
      <w:bodyDiv w:val="1"/>
      <w:marLeft w:val="0"/>
      <w:marRight w:val="0"/>
      <w:marTop w:val="0"/>
      <w:marBottom w:val="0"/>
      <w:divBdr>
        <w:top w:val="none" w:sz="0" w:space="0" w:color="auto"/>
        <w:left w:val="none" w:sz="0" w:space="0" w:color="auto"/>
        <w:bottom w:val="none" w:sz="0" w:space="0" w:color="auto"/>
        <w:right w:val="none" w:sz="0" w:space="0" w:color="auto"/>
      </w:divBdr>
    </w:div>
    <w:div w:id="1524515921">
      <w:bodyDiv w:val="1"/>
      <w:marLeft w:val="0"/>
      <w:marRight w:val="0"/>
      <w:marTop w:val="0"/>
      <w:marBottom w:val="0"/>
      <w:divBdr>
        <w:top w:val="none" w:sz="0" w:space="0" w:color="auto"/>
        <w:left w:val="none" w:sz="0" w:space="0" w:color="auto"/>
        <w:bottom w:val="none" w:sz="0" w:space="0" w:color="auto"/>
        <w:right w:val="none" w:sz="0" w:space="0" w:color="auto"/>
      </w:divBdr>
    </w:div>
    <w:div w:id="1527449537">
      <w:bodyDiv w:val="1"/>
      <w:marLeft w:val="0"/>
      <w:marRight w:val="0"/>
      <w:marTop w:val="0"/>
      <w:marBottom w:val="0"/>
      <w:divBdr>
        <w:top w:val="none" w:sz="0" w:space="0" w:color="auto"/>
        <w:left w:val="none" w:sz="0" w:space="0" w:color="auto"/>
        <w:bottom w:val="none" w:sz="0" w:space="0" w:color="auto"/>
        <w:right w:val="none" w:sz="0" w:space="0" w:color="auto"/>
      </w:divBdr>
    </w:div>
    <w:div w:id="1528055778">
      <w:bodyDiv w:val="1"/>
      <w:marLeft w:val="0"/>
      <w:marRight w:val="0"/>
      <w:marTop w:val="0"/>
      <w:marBottom w:val="0"/>
      <w:divBdr>
        <w:top w:val="none" w:sz="0" w:space="0" w:color="auto"/>
        <w:left w:val="none" w:sz="0" w:space="0" w:color="auto"/>
        <w:bottom w:val="none" w:sz="0" w:space="0" w:color="auto"/>
        <w:right w:val="none" w:sz="0" w:space="0" w:color="auto"/>
      </w:divBdr>
      <w:divsChild>
        <w:div w:id="1090463651">
          <w:marLeft w:val="480"/>
          <w:marRight w:val="0"/>
          <w:marTop w:val="0"/>
          <w:marBottom w:val="0"/>
          <w:divBdr>
            <w:top w:val="none" w:sz="0" w:space="0" w:color="auto"/>
            <w:left w:val="none" w:sz="0" w:space="0" w:color="auto"/>
            <w:bottom w:val="none" w:sz="0" w:space="0" w:color="auto"/>
            <w:right w:val="none" w:sz="0" w:space="0" w:color="auto"/>
          </w:divBdr>
        </w:div>
        <w:div w:id="710152497">
          <w:marLeft w:val="480"/>
          <w:marRight w:val="0"/>
          <w:marTop w:val="0"/>
          <w:marBottom w:val="0"/>
          <w:divBdr>
            <w:top w:val="none" w:sz="0" w:space="0" w:color="auto"/>
            <w:left w:val="none" w:sz="0" w:space="0" w:color="auto"/>
            <w:bottom w:val="none" w:sz="0" w:space="0" w:color="auto"/>
            <w:right w:val="none" w:sz="0" w:space="0" w:color="auto"/>
          </w:divBdr>
        </w:div>
        <w:div w:id="281688259">
          <w:marLeft w:val="480"/>
          <w:marRight w:val="0"/>
          <w:marTop w:val="0"/>
          <w:marBottom w:val="0"/>
          <w:divBdr>
            <w:top w:val="none" w:sz="0" w:space="0" w:color="auto"/>
            <w:left w:val="none" w:sz="0" w:space="0" w:color="auto"/>
            <w:bottom w:val="none" w:sz="0" w:space="0" w:color="auto"/>
            <w:right w:val="none" w:sz="0" w:space="0" w:color="auto"/>
          </w:divBdr>
        </w:div>
        <w:div w:id="527915181">
          <w:marLeft w:val="480"/>
          <w:marRight w:val="0"/>
          <w:marTop w:val="0"/>
          <w:marBottom w:val="0"/>
          <w:divBdr>
            <w:top w:val="none" w:sz="0" w:space="0" w:color="auto"/>
            <w:left w:val="none" w:sz="0" w:space="0" w:color="auto"/>
            <w:bottom w:val="none" w:sz="0" w:space="0" w:color="auto"/>
            <w:right w:val="none" w:sz="0" w:space="0" w:color="auto"/>
          </w:divBdr>
        </w:div>
        <w:div w:id="44305302">
          <w:marLeft w:val="480"/>
          <w:marRight w:val="0"/>
          <w:marTop w:val="0"/>
          <w:marBottom w:val="0"/>
          <w:divBdr>
            <w:top w:val="none" w:sz="0" w:space="0" w:color="auto"/>
            <w:left w:val="none" w:sz="0" w:space="0" w:color="auto"/>
            <w:bottom w:val="none" w:sz="0" w:space="0" w:color="auto"/>
            <w:right w:val="none" w:sz="0" w:space="0" w:color="auto"/>
          </w:divBdr>
        </w:div>
        <w:div w:id="274756614">
          <w:marLeft w:val="480"/>
          <w:marRight w:val="0"/>
          <w:marTop w:val="0"/>
          <w:marBottom w:val="0"/>
          <w:divBdr>
            <w:top w:val="none" w:sz="0" w:space="0" w:color="auto"/>
            <w:left w:val="none" w:sz="0" w:space="0" w:color="auto"/>
            <w:bottom w:val="none" w:sz="0" w:space="0" w:color="auto"/>
            <w:right w:val="none" w:sz="0" w:space="0" w:color="auto"/>
          </w:divBdr>
        </w:div>
        <w:div w:id="1188131425">
          <w:marLeft w:val="480"/>
          <w:marRight w:val="0"/>
          <w:marTop w:val="0"/>
          <w:marBottom w:val="0"/>
          <w:divBdr>
            <w:top w:val="none" w:sz="0" w:space="0" w:color="auto"/>
            <w:left w:val="none" w:sz="0" w:space="0" w:color="auto"/>
            <w:bottom w:val="none" w:sz="0" w:space="0" w:color="auto"/>
            <w:right w:val="none" w:sz="0" w:space="0" w:color="auto"/>
          </w:divBdr>
        </w:div>
        <w:div w:id="571238694">
          <w:marLeft w:val="480"/>
          <w:marRight w:val="0"/>
          <w:marTop w:val="0"/>
          <w:marBottom w:val="0"/>
          <w:divBdr>
            <w:top w:val="none" w:sz="0" w:space="0" w:color="auto"/>
            <w:left w:val="none" w:sz="0" w:space="0" w:color="auto"/>
            <w:bottom w:val="none" w:sz="0" w:space="0" w:color="auto"/>
            <w:right w:val="none" w:sz="0" w:space="0" w:color="auto"/>
          </w:divBdr>
        </w:div>
        <w:div w:id="1984578615">
          <w:marLeft w:val="480"/>
          <w:marRight w:val="0"/>
          <w:marTop w:val="0"/>
          <w:marBottom w:val="0"/>
          <w:divBdr>
            <w:top w:val="none" w:sz="0" w:space="0" w:color="auto"/>
            <w:left w:val="none" w:sz="0" w:space="0" w:color="auto"/>
            <w:bottom w:val="none" w:sz="0" w:space="0" w:color="auto"/>
            <w:right w:val="none" w:sz="0" w:space="0" w:color="auto"/>
          </w:divBdr>
        </w:div>
        <w:div w:id="463812243">
          <w:marLeft w:val="480"/>
          <w:marRight w:val="0"/>
          <w:marTop w:val="0"/>
          <w:marBottom w:val="0"/>
          <w:divBdr>
            <w:top w:val="none" w:sz="0" w:space="0" w:color="auto"/>
            <w:left w:val="none" w:sz="0" w:space="0" w:color="auto"/>
            <w:bottom w:val="none" w:sz="0" w:space="0" w:color="auto"/>
            <w:right w:val="none" w:sz="0" w:space="0" w:color="auto"/>
          </w:divBdr>
        </w:div>
        <w:div w:id="809982766">
          <w:marLeft w:val="480"/>
          <w:marRight w:val="0"/>
          <w:marTop w:val="0"/>
          <w:marBottom w:val="0"/>
          <w:divBdr>
            <w:top w:val="none" w:sz="0" w:space="0" w:color="auto"/>
            <w:left w:val="none" w:sz="0" w:space="0" w:color="auto"/>
            <w:bottom w:val="none" w:sz="0" w:space="0" w:color="auto"/>
            <w:right w:val="none" w:sz="0" w:space="0" w:color="auto"/>
          </w:divBdr>
        </w:div>
        <w:div w:id="546723749">
          <w:marLeft w:val="480"/>
          <w:marRight w:val="0"/>
          <w:marTop w:val="0"/>
          <w:marBottom w:val="0"/>
          <w:divBdr>
            <w:top w:val="none" w:sz="0" w:space="0" w:color="auto"/>
            <w:left w:val="none" w:sz="0" w:space="0" w:color="auto"/>
            <w:bottom w:val="none" w:sz="0" w:space="0" w:color="auto"/>
            <w:right w:val="none" w:sz="0" w:space="0" w:color="auto"/>
          </w:divBdr>
        </w:div>
        <w:div w:id="125242927">
          <w:marLeft w:val="480"/>
          <w:marRight w:val="0"/>
          <w:marTop w:val="0"/>
          <w:marBottom w:val="0"/>
          <w:divBdr>
            <w:top w:val="none" w:sz="0" w:space="0" w:color="auto"/>
            <w:left w:val="none" w:sz="0" w:space="0" w:color="auto"/>
            <w:bottom w:val="none" w:sz="0" w:space="0" w:color="auto"/>
            <w:right w:val="none" w:sz="0" w:space="0" w:color="auto"/>
          </w:divBdr>
        </w:div>
        <w:div w:id="530337586">
          <w:marLeft w:val="480"/>
          <w:marRight w:val="0"/>
          <w:marTop w:val="0"/>
          <w:marBottom w:val="0"/>
          <w:divBdr>
            <w:top w:val="none" w:sz="0" w:space="0" w:color="auto"/>
            <w:left w:val="none" w:sz="0" w:space="0" w:color="auto"/>
            <w:bottom w:val="none" w:sz="0" w:space="0" w:color="auto"/>
            <w:right w:val="none" w:sz="0" w:space="0" w:color="auto"/>
          </w:divBdr>
        </w:div>
      </w:divsChild>
    </w:div>
    <w:div w:id="1528058468">
      <w:bodyDiv w:val="1"/>
      <w:marLeft w:val="0"/>
      <w:marRight w:val="0"/>
      <w:marTop w:val="0"/>
      <w:marBottom w:val="0"/>
      <w:divBdr>
        <w:top w:val="none" w:sz="0" w:space="0" w:color="auto"/>
        <w:left w:val="none" w:sz="0" w:space="0" w:color="auto"/>
        <w:bottom w:val="none" w:sz="0" w:space="0" w:color="auto"/>
        <w:right w:val="none" w:sz="0" w:space="0" w:color="auto"/>
      </w:divBdr>
    </w:div>
    <w:div w:id="1528182396">
      <w:bodyDiv w:val="1"/>
      <w:marLeft w:val="0"/>
      <w:marRight w:val="0"/>
      <w:marTop w:val="0"/>
      <w:marBottom w:val="0"/>
      <w:divBdr>
        <w:top w:val="none" w:sz="0" w:space="0" w:color="auto"/>
        <w:left w:val="none" w:sz="0" w:space="0" w:color="auto"/>
        <w:bottom w:val="none" w:sz="0" w:space="0" w:color="auto"/>
        <w:right w:val="none" w:sz="0" w:space="0" w:color="auto"/>
      </w:divBdr>
    </w:div>
    <w:div w:id="1528444383">
      <w:bodyDiv w:val="1"/>
      <w:marLeft w:val="0"/>
      <w:marRight w:val="0"/>
      <w:marTop w:val="0"/>
      <w:marBottom w:val="0"/>
      <w:divBdr>
        <w:top w:val="none" w:sz="0" w:space="0" w:color="auto"/>
        <w:left w:val="none" w:sz="0" w:space="0" w:color="auto"/>
        <w:bottom w:val="none" w:sz="0" w:space="0" w:color="auto"/>
        <w:right w:val="none" w:sz="0" w:space="0" w:color="auto"/>
      </w:divBdr>
    </w:div>
    <w:div w:id="1530412712">
      <w:bodyDiv w:val="1"/>
      <w:marLeft w:val="0"/>
      <w:marRight w:val="0"/>
      <w:marTop w:val="0"/>
      <w:marBottom w:val="0"/>
      <w:divBdr>
        <w:top w:val="none" w:sz="0" w:space="0" w:color="auto"/>
        <w:left w:val="none" w:sz="0" w:space="0" w:color="auto"/>
        <w:bottom w:val="none" w:sz="0" w:space="0" w:color="auto"/>
        <w:right w:val="none" w:sz="0" w:space="0" w:color="auto"/>
      </w:divBdr>
    </w:div>
    <w:div w:id="1531646407">
      <w:bodyDiv w:val="1"/>
      <w:marLeft w:val="0"/>
      <w:marRight w:val="0"/>
      <w:marTop w:val="0"/>
      <w:marBottom w:val="0"/>
      <w:divBdr>
        <w:top w:val="none" w:sz="0" w:space="0" w:color="auto"/>
        <w:left w:val="none" w:sz="0" w:space="0" w:color="auto"/>
        <w:bottom w:val="none" w:sz="0" w:space="0" w:color="auto"/>
        <w:right w:val="none" w:sz="0" w:space="0" w:color="auto"/>
      </w:divBdr>
    </w:div>
    <w:div w:id="1531797081">
      <w:bodyDiv w:val="1"/>
      <w:marLeft w:val="0"/>
      <w:marRight w:val="0"/>
      <w:marTop w:val="0"/>
      <w:marBottom w:val="0"/>
      <w:divBdr>
        <w:top w:val="none" w:sz="0" w:space="0" w:color="auto"/>
        <w:left w:val="none" w:sz="0" w:space="0" w:color="auto"/>
        <w:bottom w:val="none" w:sz="0" w:space="0" w:color="auto"/>
        <w:right w:val="none" w:sz="0" w:space="0" w:color="auto"/>
      </w:divBdr>
    </w:div>
    <w:div w:id="1532379979">
      <w:bodyDiv w:val="1"/>
      <w:marLeft w:val="0"/>
      <w:marRight w:val="0"/>
      <w:marTop w:val="0"/>
      <w:marBottom w:val="0"/>
      <w:divBdr>
        <w:top w:val="none" w:sz="0" w:space="0" w:color="auto"/>
        <w:left w:val="none" w:sz="0" w:space="0" w:color="auto"/>
        <w:bottom w:val="none" w:sz="0" w:space="0" w:color="auto"/>
        <w:right w:val="none" w:sz="0" w:space="0" w:color="auto"/>
      </w:divBdr>
      <w:divsChild>
        <w:div w:id="824780701">
          <w:marLeft w:val="480"/>
          <w:marRight w:val="0"/>
          <w:marTop w:val="0"/>
          <w:marBottom w:val="0"/>
          <w:divBdr>
            <w:top w:val="none" w:sz="0" w:space="0" w:color="auto"/>
            <w:left w:val="none" w:sz="0" w:space="0" w:color="auto"/>
            <w:bottom w:val="none" w:sz="0" w:space="0" w:color="auto"/>
            <w:right w:val="none" w:sz="0" w:space="0" w:color="auto"/>
          </w:divBdr>
        </w:div>
        <w:div w:id="771438868">
          <w:marLeft w:val="480"/>
          <w:marRight w:val="0"/>
          <w:marTop w:val="0"/>
          <w:marBottom w:val="0"/>
          <w:divBdr>
            <w:top w:val="none" w:sz="0" w:space="0" w:color="auto"/>
            <w:left w:val="none" w:sz="0" w:space="0" w:color="auto"/>
            <w:bottom w:val="none" w:sz="0" w:space="0" w:color="auto"/>
            <w:right w:val="none" w:sz="0" w:space="0" w:color="auto"/>
          </w:divBdr>
        </w:div>
        <w:div w:id="2053072469">
          <w:marLeft w:val="480"/>
          <w:marRight w:val="0"/>
          <w:marTop w:val="0"/>
          <w:marBottom w:val="0"/>
          <w:divBdr>
            <w:top w:val="none" w:sz="0" w:space="0" w:color="auto"/>
            <w:left w:val="none" w:sz="0" w:space="0" w:color="auto"/>
            <w:bottom w:val="none" w:sz="0" w:space="0" w:color="auto"/>
            <w:right w:val="none" w:sz="0" w:space="0" w:color="auto"/>
          </w:divBdr>
        </w:div>
        <w:div w:id="1701121920">
          <w:marLeft w:val="480"/>
          <w:marRight w:val="0"/>
          <w:marTop w:val="0"/>
          <w:marBottom w:val="0"/>
          <w:divBdr>
            <w:top w:val="none" w:sz="0" w:space="0" w:color="auto"/>
            <w:left w:val="none" w:sz="0" w:space="0" w:color="auto"/>
            <w:bottom w:val="none" w:sz="0" w:space="0" w:color="auto"/>
            <w:right w:val="none" w:sz="0" w:space="0" w:color="auto"/>
          </w:divBdr>
        </w:div>
        <w:div w:id="1197347232">
          <w:marLeft w:val="480"/>
          <w:marRight w:val="0"/>
          <w:marTop w:val="0"/>
          <w:marBottom w:val="0"/>
          <w:divBdr>
            <w:top w:val="none" w:sz="0" w:space="0" w:color="auto"/>
            <w:left w:val="none" w:sz="0" w:space="0" w:color="auto"/>
            <w:bottom w:val="none" w:sz="0" w:space="0" w:color="auto"/>
            <w:right w:val="none" w:sz="0" w:space="0" w:color="auto"/>
          </w:divBdr>
        </w:div>
        <w:div w:id="362487041">
          <w:marLeft w:val="480"/>
          <w:marRight w:val="0"/>
          <w:marTop w:val="0"/>
          <w:marBottom w:val="0"/>
          <w:divBdr>
            <w:top w:val="none" w:sz="0" w:space="0" w:color="auto"/>
            <w:left w:val="none" w:sz="0" w:space="0" w:color="auto"/>
            <w:bottom w:val="none" w:sz="0" w:space="0" w:color="auto"/>
            <w:right w:val="none" w:sz="0" w:space="0" w:color="auto"/>
          </w:divBdr>
        </w:div>
        <w:div w:id="1838954558">
          <w:marLeft w:val="480"/>
          <w:marRight w:val="0"/>
          <w:marTop w:val="0"/>
          <w:marBottom w:val="0"/>
          <w:divBdr>
            <w:top w:val="none" w:sz="0" w:space="0" w:color="auto"/>
            <w:left w:val="none" w:sz="0" w:space="0" w:color="auto"/>
            <w:bottom w:val="none" w:sz="0" w:space="0" w:color="auto"/>
            <w:right w:val="none" w:sz="0" w:space="0" w:color="auto"/>
          </w:divBdr>
        </w:div>
        <w:div w:id="391779577">
          <w:marLeft w:val="480"/>
          <w:marRight w:val="0"/>
          <w:marTop w:val="0"/>
          <w:marBottom w:val="0"/>
          <w:divBdr>
            <w:top w:val="none" w:sz="0" w:space="0" w:color="auto"/>
            <w:left w:val="none" w:sz="0" w:space="0" w:color="auto"/>
            <w:bottom w:val="none" w:sz="0" w:space="0" w:color="auto"/>
            <w:right w:val="none" w:sz="0" w:space="0" w:color="auto"/>
          </w:divBdr>
        </w:div>
        <w:div w:id="1907493271">
          <w:marLeft w:val="480"/>
          <w:marRight w:val="0"/>
          <w:marTop w:val="0"/>
          <w:marBottom w:val="0"/>
          <w:divBdr>
            <w:top w:val="none" w:sz="0" w:space="0" w:color="auto"/>
            <w:left w:val="none" w:sz="0" w:space="0" w:color="auto"/>
            <w:bottom w:val="none" w:sz="0" w:space="0" w:color="auto"/>
            <w:right w:val="none" w:sz="0" w:space="0" w:color="auto"/>
          </w:divBdr>
        </w:div>
        <w:div w:id="414789058">
          <w:marLeft w:val="480"/>
          <w:marRight w:val="0"/>
          <w:marTop w:val="0"/>
          <w:marBottom w:val="0"/>
          <w:divBdr>
            <w:top w:val="none" w:sz="0" w:space="0" w:color="auto"/>
            <w:left w:val="none" w:sz="0" w:space="0" w:color="auto"/>
            <w:bottom w:val="none" w:sz="0" w:space="0" w:color="auto"/>
            <w:right w:val="none" w:sz="0" w:space="0" w:color="auto"/>
          </w:divBdr>
        </w:div>
        <w:div w:id="2138909520">
          <w:marLeft w:val="480"/>
          <w:marRight w:val="0"/>
          <w:marTop w:val="0"/>
          <w:marBottom w:val="0"/>
          <w:divBdr>
            <w:top w:val="none" w:sz="0" w:space="0" w:color="auto"/>
            <w:left w:val="none" w:sz="0" w:space="0" w:color="auto"/>
            <w:bottom w:val="none" w:sz="0" w:space="0" w:color="auto"/>
            <w:right w:val="none" w:sz="0" w:space="0" w:color="auto"/>
          </w:divBdr>
        </w:div>
        <w:div w:id="643051313">
          <w:marLeft w:val="480"/>
          <w:marRight w:val="0"/>
          <w:marTop w:val="0"/>
          <w:marBottom w:val="0"/>
          <w:divBdr>
            <w:top w:val="none" w:sz="0" w:space="0" w:color="auto"/>
            <w:left w:val="none" w:sz="0" w:space="0" w:color="auto"/>
            <w:bottom w:val="none" w:sz="0" w:space="0" w:color="auto"/>
            <w:right w:val="none" w:sz="0" w:space="0" w:color="auto"/>
          </w:divBdr>
        </w:div>
        <w:div w:id="2042704086">
          <w:marLeft w:val="480"/>
          <w:marRight w:val="0"/>
          <w:marTop w:val="0"/>
          <w:marBottom w:val="0"/>
          <w:divBdr>
            <w:top w:val="none" w:sz="0" w:space="0" w:color="auto"/>
            <w:left w:val="none" w:sz="0" w:space="0" w:color="auto"/>
            <w:bottom w:val="none" w:sz="0" w:space="0" w:color="auto"/>
            <w:right w:val="none" w:sz="0" w:space="0" w:color="auto"/>
          </w:divBdr>
        </w:div>
        <w:div w:id="1207253624">
          <w:marLeft w:val="480"/>
          <w:marRight w:val="0"/>
          <w:marTop w:val="0"/>
          <w:marBottom w:val="0"/>
          <w:divBdr>
            <w:top w:val="none" w:sz="0" w:space="0" w:color="auto"/>
            <w:left w:val="none" w:sz="0" w:space="0" w:color="auto"/>
            <w:bottom w:val="none" w:sz="0" w:space="0" w:color="auto"/>
            <w:right w:val="none" w:sz="0" w:space="0" w:color="auto"/>
          </w:divBdr>
        </w:div>
        <w:div w:id="741870513">
          <w:marLeft w:val="480"/>
          <w:marRight w:val="0"/>
          <w:marTop w:val="0"/>
          <w:marBottom w:val="0"/>
          <w:divBdr>
            <w:top w:val="none" w:sz="0" w:space="0" w:color="auto"/>
            <w:left w:val="none" w:sz="0" w:space="0" w:color="auto"/>
            <w:bottom w:val="none" w:sz="0" w:space="0" w:color="auto"/>
            <w:right w:val="none" w:sz="0" w:space="0" w:color="auto"/>
          </w:divBdr>
        </w:div>
      </w:divsChild>
    </w:div>
    <w:div w:id="1532916800">
      <w:bodyDiv w:val="1"/>
      <w:marLeft w:val="0"/>
      <w:marRight w:val="0"/>
      <w:marTop w:val="0"/>
      <w:marBottom w:val="0"/>
      <w:divBdr>
        <w:top w:val="none" w:sz="0" w:space="0" w:color="auto"/>
        <w:left w:val="none" w:sz="0" w:space="0" w:color="auto"/>
        <w:bottom w:val="none" w:sz="0" w:space="0" w:color="auto"/>
        <w:right w:val="none" w:sz="0" w:space="0" w:color="auto"/>
      </w:divBdr>
    </w:div>
    <w:div w:id="1533155818">
      <w:bodyDiv w:val="1"/>
      <w:marLeft w:val="0"/>
      <w:marRight w:val="0"/>
      <w:marTop w:val="0"/>
      <w:marBottom w:val="0"/>
      <w:divBdr>
        <w:top w:val="none" w:sz="0" w:space="0" w:color="auto"/>
        <w:left w:val="none" w:sz="0" w:space="0" w:color="auto"/>
        <w:bottom w:val="none" w:sz="0" w:space="0" w:color="auto"/>
        <w:right w:val="none" w:sz="0" w:space="0" w:color="auto"/>
      </w:divBdr>
    </w:div>
    <w:div w:id="1533223343">
      <w:bodyDiv w:val="1"/>
      <w:marLeft w:val="0"/>
      <w:marRight w:val="0"/>
      <w:marTop w:val="0"/>
      <w:marBottom w:val="0"/>
      <w:divBdr>
        <w:top w:val="none" w:sz="0" w:space="0" w:color="auto"/>
        <w:left w:val="none" w:sz="0" w:space="0" w:color="auto"/>
        <w:bottom w:val="none" w:sz="0" w:space="0" w:color="auto"/>
        <w:right w:val="none" w:sz="0" w:space="0" w:color="auto"/>
      </w:divBdr>
    </w:div>
    <w:div w:id="1533684120">
      <w:bodyDiv w:val="1"/>
      <w:marLeft w:val="0"/>
      <w:marRight w:val="0"/>
      <w:marTop w:val="0"/>
      <w:marBottom w:val="0"/>
      <w:divBdr>
        <w:top w:val="none" w:sz="0" w:space="0" w:color="auto"/>
        <w:left w:val="none" w:sz="0" w:space="0" w:color="auto"/>
        <w:bottom w:val="none" w:sz="0" w:space="0" w:color="auto"/>
        <w:right w:val="none" w:sz="0" w:space="0" w:color="auto"/>
      </w:divBdr>
    </w:div>
    <w:div w:id="1533959344">
      <w:bodyDiv w:val="1"/>
      <w:marLeft w:val="0"/>
      <w:marRight w:val="0"/>
      <w:marTop w:val="0"/>
      <w:marBottom w:val="0"/>
      <w:divBdr>
        <w:top w:val="none" w:sz="0" w:space="0" w:color="auto"/>
        <w:left w:val="none" w:sz="0" w:space="0" w:color="auto"/>
        <w:bottom w:val="none" w:sz="0" w:space="0" w:color="auto"/>
        <w:right w:val="none" w:sz="0" w:space="0" w:color="auto"/>
      </w:divBdr>
    </w:div>
    <w:div w:id="1535575408">
      <w:bodyDiv w:val="1"/>
      <w:marLeft w:val="0"/>
      <w:marRight w:val="0"/>
      <w:marTop w:val="0"/>
      <w:marBottom w:val="0"/>
      <w:divBdr>
        <w:top w:val="none" w:sz="0" w:space="0" w:color="auto"/>
        <w:left w:val="none" w:sz="0" w:space="0" w:color="auto"/>
        <w:bottom w:val="none" w:sz="0" w:space="0" w:color="auto"/>
        <w:right w:val="none" w:sz="0" w:space="0" w:color="auto"/>
      </w:divBdr>
    </w:div>
    <w:div w:id="1537235193">
      <w:bodyDiv w:val="1"/>
      <w:marLeft w:val="0"/>
      <w:marRight w:val="0"/>
      <w:marTop w:val="0"/>
      <w:marBottom w:val="0"/>
      <w:divBdr>
        <w:top w:val="none" w:sz="0" w:space="0" w:color="auto"/>
        <w:left w:val="none" w:sz="0" w:space="0" w:color="auto"/>
        <w:bottom w:val="none" w:sz="0" w:space="0" w:color="auto"/>
        <w:right w:val="none" w:sz="0" w:space="0" w:color="auto"/>
      </w:divBdr>
    </w:div>
    <w:div w:id="1538934576">
      <w:bodyDiv w:val="1"/>
      <w:marLeft w:val="0"/>
      <w:marRight w:val="0"/>
      <w:marTop w:val="0"/>
      <w:marBottom w:val="0"/>
      <w:divBdr>
        <w:top w:val="none" w:sz="0" w:space="0" w:color="auto"/>
        <w:left w:val="none" w:sz="0" w:space="0" w:color="auto"/>
        <w:bottom w:val="none" w:sz="0" w:space="0" w:color="auto"/>
        <w:right w:val="none" w:sz="0" w:space="0" w:color="auto"/>
      </w:divBdr>
    </w:div>
    <w:div w:id="1539128721">
      <w:bodyDiv w:val="1"/>
      <w:marLeft w:val="0"/>
      <w:marRight w:val="0"/>
      <w:marTop w:val="0"/>
      <w:marBottom w:val="0"/>
      <w:divBdr>
        <w:top w:val="none" w:sz="0" w:space="0" w:color="auto"/>
        <w:left w:val="none" w:sz="0" w:space="0" w:color="auto"/>
        <w:bottom w:val="none" w:sz="0" w:space="0" w:color="auto"/>
        <w:right w:val="none" w:sz="0" w:space="0" w:color="auto"/>
      </w:divBdr>
    </w:div>
    <w:div w:id="1539468282">
      <w:bodyDiv w:val="1"/>
      <w:marLeft w:val="0"/>
      <w:marRight w:val="0"/>
      <w:marTop w:val="0"/>
      <w:marBottom w:val="0"/>
      <w:divBdr>
        <w:top w:val="none" w:sz="0" w:space="0" w:color="auto"/>
        <w:left w:val="none" w:sz="0" w:space="0" w:color="auto"/>
        <w:bottom w:val="none" w:sz="0" w:space="0" w:color="auto"/>
        <w:right w:val="none" w:sz="0" w:space="0" w:color="auto"/>
      </w:divBdr>
    </w:div>
    <w:div w:id="1541815972">
      <w:bodyDiv w:val="1"/>
      <w:marLeft w:val="0"/>
      <w:marRight w:val="0"/>
      <w:marTop w:val="0"/>
      <w:marBottom w:val="0"/>
      <w:divBdr>
        <w:top w:val="none" w:sz="0" w:space="0" w:color="auto"/>
        <w:left w:val="none" w:sz="0" w:space="0" w:color="auto"/>
        <w:bottom w:val="none" w:sz="0" w:space="0" w:color="auto"/>
        <w:right w:val="none" w:sz="0" w:space="0" w:color="auto"/>
      </w:divBdr>
    </w:div>
    <w:div w:id="1542355322">
      <w:bodyDiv w:val="1"/>
      <w:marLeft w:val="0"/>
      <w:marRight w:val="0"/>
      <w:marTop w:val="0"/>
      <w:marBottom w:val="0"/>
      <w:divBdr>
        <w:top w:val="none" w:sz="0" w:space="0" w:color="auto"/>
        <w:left w:val="none" w:sz="0" w:space="0" w:color="auto"/>
        <w:bottom w:val="none" w:sz="0" w:space="0" w:color="auto"/>
        <w:right w:val="none" w:sz="0" w:space="0" w:color="auto"/>
      </w:divBdr>
    </w:div>
    <w:div w:id="1544515995">
      <w:bodyDiv w:val="1"/>
      <w:marLeft w:val="0"/>
      <w:marRight w:val="0"/>
      <w:marTop w:val="0"/>
      <w:marBottom w:val="0"/>
      <w:divBdr>
        <w:top w:val="none" w:sz="0" w:space="0" w:color="auto"/>
        <w:left w:val="none" w:sz="0" w:space="0" w:color="auto"/>
        <w:bottom w:val="none" w:sz="0" w:space="0" w:color="auto"/>
        <w:right w:val="none" w:sz="0" w:space="0" w:color="auto"/>
      </w:divBdr>
    </w:div>
    <w:div w:id="1547109339">
      <w:bodyDiv w:val="1"/>
      <w:marLeft w:val="0"/>
      <w:marRight w:val="0"/>
      <w:marTop w:val="0"/>
      <w:marBottom w:val="0"/>
      <w:divBdr>
        <w:top w:val="none" w:sz="0" w:space="0" w:color="auto"/>
        <w:left w:val="none" w:sz="0" w:space="0" w:color="auto"/>
        <w:bottom w:val="none" w:sz="0" w:space="0" w:color="auto"/>
        <w:right w:val="none" w:sz="0" w:space="0" w:color="auto"/>
      </w:divBdr>
    </w:div>
    <w:div w:id="1547185332">
      <w:bodyDiv w:val="1"/>
      <w:marLeft w:val="0"/>
      <w:marRight w:val="0"/>
      <w:marTop w:val="0"/>
      <w:marBottom w:val="0"/>
      <w:divBdr>
        <w:top w:val="none" w:sz="0" w:space="0" w:color="auto"/>
        <w:left w:val="none" w:sz="0" w:space="0" w:color="auto"/>
        <w:bottom w:val="none" w:sz="0" w:space="0" w:color="auto"/>
        <w:right w:val="none" w:sz="0" w:space="0" w:color="auto"/>
      </w:divBdr>
    </w:div>
    <w:div w:id="1547446511">
      <w:bodyDiv w:val="1"/>
      <w:marLeft w:val="0"/>
      <w:marRight w:val="0"/>
      <w:marTop w:val="0"/>
      <w:marBottom w:val="0"/>
      <w:divBdr>
        <w:top w:val="none" w:sz="0" w:space="0" w:color="auto"/>
        <w:left w:val="none" w:sz="0" w:space="0" w:color="auto"/>
        <w:bottom w:val="none" w:sz="0" w:space="0" w:color="auto"/>
        <w:right w:val="none" w:sz="0" w:space="0" w:color="auto"/>
      </w:divBdr>
    </w:div>
    <w:div w:id="1547638590">
      <w:bodyDiv w:val="1"/>
      <w:marLeft w:val="0"/>
      <w:marRight w:val="0"/>
      <w:marTop w:val="0"/>
      <w:marBottom w:val="0"/>
      <w:divBdr>
        <w:top w:val="none" w:sz="0" w:space="0" w:color="auto"/>
        <w:left w:val="none" w:sz="0" w:space="0" w:color="auto"/>
        <w:bottom w:val="none" w:sz="0" w:space="0" w:color="auto"/>
        <w:right w:val="none" w:sz="0" w:space="0" w:color="auto"/>
      </w:divBdr>
    </w:div>
    <w:div w:id="1547839457">
      <w:bodyDiv w:val="1"/>
      <w:marLeft w:val="0"/>
      <w:marRight w:val="0"/>
      <w:marTop w:val="0"/>
      <w:marBottom w:val="0"/>
      <w:divBdr>
        <w:top w:val="none" w:sz="0" w:space="0" w:color="auto"/>
        <w:left w:val="none" w:sz="0" w:space="0" w:color="auto"/>
        <w:bottom w:val="none" w:sz="0" w:space="0" w:color="auto"/>
        <w:right w:val="none" w:sz="0" w:space="0" w:color="auto"/>
      </w:divBdr>
    </w:div>
    <w:div w:id="1549561397">
      <w:bodyDiv w:val="1"/>
      <w:marLeft w:val="0"/>
      <w:marRight w:val="0"/>
      <w:marTop w:val="0"/>
      <w:marBottom w:val="0"/>
      <w:divBdr>
        <w:top w:val="none" w:sz="0" w:space="0" w:color="auto"/>
        <w:left w:val="none" w:sz="0" w:space="0" w:color="auto"/>
        <w:bottom w:val="none" w:sz="0" w:space="0" w:color="auto"/>
        <w:right w:val="none" w:sz="0" w:space="0" w:color="auto"/>
      </w:divBdr>
    </w:div>
    <w:div w:id="1550454957">
      <w:bodyDiv w:val="1"/>
      <w:marLeft w:val="0"/>
      <w:marRight w:val="0"/>
      <w:marTop w:val="0"/>
      <w:marBottom w:val="0"/>
      <w:divBdr>
        <w:top w:val="none" w:sz="0" w:space="0" w:color="auto"/>
        <w:left w:val="none" w:sz="0" w:space="0" w:color="auto"/>
        <w:bottom w:val="none" w:sz="0" w:space="0" w:color="auto"/>
        <w:right w:val="none" w:sz="0" w:space="0" w:color="auto"/>
      </w:divBdr>
    </w:div>
    <w:div w:id="1554344405">
      <w:bodyDiv w:val="1"/>
      <w:marLeft w:val="0"/>
      <w:marRight w:val="0"/>
      <w:marTop w:val="0"/>
      <w:marBottom w:val="0"/>
      <w:divBdr>
        <w:top w:val="none" w:sz="0" w:space="0" w:color="auto"/>
        <w:left w:val="none" w:sz="0" w:space="0" w:color="auto"/>
        <w:bottom w:val="none" w:sz="0" w:space="0" w:color="auto"/>
        <w:right w:val="none" w:sz="0" w:space="0" w:color="auto"/>
      </w:divBdr>
    </w:div>
    <w:div w:id="1556231550">
      <w:bodyDiv w:val="1"/>
      <w:marLeft w:val="0"/>
      <w:marRight w:val="0"/>
      <w:marTop w:val="0"/>
      <w:marBottom w:val="0"/>
      <w:divBdr>
        <w:top w:val="none" w:sz="0" w:space="0" w:color="auto"/>
        <w:left w:val="none" w:sz="0" w:space="0" w:color="auto"/>
        <w:bottom w:val="none" w:sz="0" w:space="0" w:color="auto"/>
        <w:right w:val="none" w:sz="0" w:space="0" w:color="auto"/>
      </w:divBdr>
    </w:div>
    <w:div w:id="1556241088">
      <w:bodyDiv w:val="1"/>
      <w:marLeft w:val="0"/>
      <w:marRight w:val="0"/>
      <w:marTop w:val="0"/>
      <w:marBottom w:val="0"/>
      <w:divBdr>
        <w:top w:val="none" w:sz="0" w:space="0" w:color="auto"/>
        <w:left w:val="none" w:sz="0" w:space="0" w:color="auto"/>
        <w:bottom w:val="none" w:sz="0" w:space="0" w:color="auto"/>
        <w:right w:val="none" w:sz="0" w:space="0" w:color="auto"/>
      </w:divBdr>
    </w:div>
    <w:div w:id="1556307921">
      <w:bodyDiv w:val="1"/>
      <w:marLeft w:val="0"/>
      <w:marRight w:val="0"/>
      <w:marTop w:val="0"/>
      <w:marBottom w:val="0"/>
      <w:divBdr>
        <w:top w:val="none" w:sz="0" w:space="0" w:color="auto"/>
        <w:left w:val="none" w:sz="0" w:space="0" w:color="auto"/>
        <w:bottom w:val="none" w:sz="0" w:space="0" w:color="auto"/>
        <w:right w:val="none" w:sz="0" w:space="0" w:color="auto"/>
      </w:divBdr>
    </w:div>
    <w:div w:id="1558587590">
      <w:bodyDiv w:val="1"/>
      <w:marLeft w:val="0"/>
      <w:marRight w:val="0"/>
      <w:marTop w:val="0"/>
      <w:marBottom w:val="0"/>
      <w:divBdr>
        <w:top w:val="none" w:sz="0" w:space="0" w:color="auto"/>
        <w:left w:val="none" w:sz="0" w:space="0" w:color="auto"/>
        <w:bottom w:val="none" w:sz="0" w:space="0" w:color="auto"/>
        <w:right w:val="none" w:sz="0" w:space="0" w:color="auto"/>
      </w:divBdr>
      <w:divsChild>
        <w:div w:id="1675768563">
          <w:marLeft w:val="480"/>
          <w:marRight w:val="0"/>
          <w:marTop w:val="0"/>
          <w:marBottom w:val="0"/>
          <w:divBdr>
            <w:top w:val="none" w:sz="0" w:space="0" w:color="auto"/>
            <w:left w:val="none" w:sz="0" w:space="0" w:color="auto"/>
            <w:bottom w:val="none" w:sz="0" w:space="0" w:color="auto"/>
            <w:right w:val="none" w:sz="0" w:space="0" w:color="auto"/>
          </w:divBdr>
        </w:div>
        <w:div w:id="712736261">
          <w:marLeft w:val="480"/>
          <w:marRight w:val="0"/>
          <w:marTop w:val="0"/>
          <w:marBottom w:val="0"/>
          <w:divBdr>
            <w:top w:val="none" w:sz="0" w:space="0" w:color="auto"/>
            <w:left w:val="none" w:sz="0" w:space="0" w:color="auto"/>
            <w:bottom w:val="none" w:sz="0" w:space="0" w:color="auto"/>
            <w:right w:val="none" w:sz="0" w:space="0" w:color="auto"/>
          </w:divBdr>
        </w:div>
        <w:div w:id="1153524205">
          <w:marLeft w:val="480"/>
          <w:marRight w:val="0"/>
          <w:marTop w:val="0"/>
          <w:marBottom w:val="0"/>
          <w:divBdr>
            <w:top w:val="none" w:sz="0" w:space="0" w:color="auto"/>
            <w:left w:val="none" w:sz="0" w:space="0" w:color="auto"/>
            <w:bottom w:val="none" w:sz="0" w:space="0" w:color="auto"/>
            <w:right w:val="none" w:sz="0" w:space="0" w:color="auto"/>
          </w:divBdr>
        </w:div>
        <w:div w:id="1883783560">
          <w:marLeft w:val="480"/>
          <w:marRight w:val="0"/>
          <w:marTop w:val="0"/>
          <w:marBottom w:val="0"/>
          <w:divBdr>
            <w:top w:val="none" w:sz="0" w:space="0" w:color="auto"/>
            <w:left w:val="none" w:sz="0" w:space="0" w:color="auto"/>
            <w:bottom w:val="none" w:sz="0" w:space="0" w:color="auto"/>
            <w:right w:val="none" w:sz="0" w:space="0" w:color="auto"/>
          </w:divBdr>
        </w:div>
        <w:div w:id="403769284">
          <w:marLeft w:val="480"/>
          <w:marRight w:val="0"/>
          <w:marTop w:val="0"/>
          <w:marBottom w:val="0"/>
          <w:divBdr>
            <w:top w:val="none" w:sz="0" w:space="0" w:color="auto"/>
            <w:left w:val="none" w:sz="0" w:space="0" w:color="auto"/>
            <w:bottom w:val="none" w:sz="0" w:space="0" w:color="auto"/>
            <w:right w:val="none" w:sz="0" w:space="0" w:color="auto"/>
          </w:divBdr>
        </w:div>
        <w:div w:id="83844473">
          <w:marLeft w:val="480"/>
          <w:marRight w:val="0"/>
          <w:marTop w:val="0"/>
          <w:marBottom w:val="0"/>
          <w:divBdr>
            <w:top w:val="none" w:sz="0" w:space="0" w:color="auto"/>
            <w:left w:val="none" w:sz="0" w:space="0" w:color="auto"/>
            <w:bottom w:val="none" w:sz="0" w:space="0" w:color="auto"/>
            <w:right w:val="none" w:sz="0" w:space="0" w:color="auto"/>
          </w:divBdr>
        </w:div>
        <w:div w:id="74086951">
          <w:marLeft w:val="480"/>
          <w:marRight w:val="0"/>
          <w:marTop w:val="0"/>
          <w:marBottom w:val="0"/>
          <w:divBdr>
            <w:top w:val="none" w:sz="0" w:space="0" w:color="auto"/>
            <w:left w:val="none" w:sz="0" w:space="0" w:color="auto"/>
            <w:bottom w:val="none" w:sz="0" w:space="0" w:color="auto"/>
            <w:right w:val="none" w:sz="0" w:space="0" w:color="auto"/>
          </w:divBdr>
        </w:div>
        <w:div w:id="1600331522">
          <w:marLeft w:val="480"/>
          <w:marRight w:val="0"/>
          <w:marTop w:val="0"/>
          <w:marBottom w:val="0"/>
          <w:divBdr>
            <w:top w:val="none" w:sz="0" w:space="0" w:color="auto"/>
            <w:left w:val="none" w:sz="0" w:space="0" w:color="auto"/>
            <w:bottom w:val="none" w:sz="0" w:space="0" w:color="auto"/>
            <w:right w:val="none" w:sz="0" w:space="0" w:color="auto"/>
          </w:divBdr>
        </w:div>
        <w:div w:id="869689734">
          <w:marLeft w:val="480"/>
          <w:marRight w:val="0"/>
          <w:marTop w:val="0"/>
          <w:marBottom w:val="0"/>
          <w:divBdr>
            <w:top w:val="none" w:sz="0" w:space="0" w:color="auto"/>
            <w:left w:val="none" w:sz="0" w:space="0" w:color="auto"/>
            <w:bottom w:val="none" w:sz="0" w:space="0" w:color="auto"/>
            <w:right w:val="none" w:sz="0" w:space="0" w:color="auto"/>
          </w:divBdr>
        </w:div>
        <w:div w:id="1895968583">
          <w:marLeft w:val="480"/>
          <w:marRight w:val="0"/>
          <w:marTop w:val="0"/>
          <w:marBottom w:val="0"/>
          <w:divBdr>
            <w:top w:val="none" w:sz="0" w:space="0" w:color="auto"/>
            <w:left w:val="none" w:sz="0" w:space="0" w:color="auto"/>
            <w:bottom w:val="none" w:sz="0" w:space="0" w:color="auto"/>
            <w:right w:val="none" w:sz="0" w:space="0" w:color="auto"/>
          </w:divBdr>
        </w:div>
        <w:div w:id="971404555">
          <w:marLeft w:val="480"/>
          <w:marRight w:val="0"/>
          <w:marTop w:val="0"/>
          <w:marBottom w:val="0"/>
          <w:divBdr>
            <w:top w:val="none" w:sz="0" w:space="0" w:color="auto"/>
            <w:left w:val="none" w:sz="0" w:space="0" w:color="auto"/>
            <w:bottom w:val="none" w:sz="0" w:space="0" w:color="auto"/>
            <w:right w:val="none" w:sz="0" w:space="0" w:color="auto"/>
          </w:divBdr>
        </w:div>
        <w:div w:id="1378240067">
          <w:marLeft w:val="480"/>
          <w:marRight w:val="0"/>
          <w:marTop w:val="0"/>
          <w:marBottom w:val="0"/>
          <w:divBdr>
            <w:top w:val="none" w:sz="0" w:space="0" w:color="auto"/>
            <w:left w:val="none" w:sz="0" w:space="0" w:color="auto"/>
            <w:bottom w:val="none" w:sz="0" w:space="0" w:color="auto"/>
            <w:right w:val="none" w:sz="0" w:space="0" w:color="auto"/>
          </w:divBdr>
        </w:div>
        <w:div w:id="439641705">
          <w:marLeft w:val="480"/>
          <w:marRight w:val="0"/>
          <w:marTop w:val="0"/>
          <w:marBottom w:val="0"/>
          <w:divBdr>
            <w:top w:val="none" w:sz="0" w:space="0" w:color="auto"/>
            <w:left w:val="none" w:sz="0" w:space="0" w:color="auto"/>
            <w:bottom w:val="none" w:sz="0" w:space="0" w:color="auto"/>
            <w:right w:val="none" w:sz="0" w:space="0" w:color="auto"/>
          </w:divBdr>
        </w:div>
        <w:div w:id="1827091812">
          <w:marLeft w:val="480"/>
          <w:marRight w:val="0"/>
          <w:marTop w:val="0"/>
          <w:marBottom w:val="0"/>
          <w:divBdr>
            <w:top w:val="none" w:sz="0" w:space="0" w:color="auto"/>
            <w:left w:val="none" w:sz="0" w:space="0" w:color="auto"/>
            <w:bottom w:val="none" w:sz="0" w:space="0" w:color="auto"/>
            <w:right w:val="none" w:sz="0" w:space="0" w:color="auto"/>
          </w:divBdr>
        </w:div>
        <w:div w:id="1129276278">
          <w:marLeft w:val="480"/>
          <w:marRight w:val="0"/>
          <w:marTop w:val="0"/>
          <w:marBottom w:val="0"/>
          <w:divBdr>
            <w:top w:val="none" w:sz="0" w:space="0" w:color="auto"/>
            <w:left w:val="none" w:sz="0" w:space="0" w:color="auto"/>
            <w:bottom w:val="none" w:sz="0" w:space="0" w:color="auto"/>
            <w:right w:val="none" w:sz="0" w:space="0" w:color="auto"/>
          </w:divBdr>
        </w:div>
        <w:div w:id="1204831311">
          <w:marLeft w:val="480"/>
          <w:marRight w:val="0"/>
          <w:marTop w:val="0"/>
          <w:marBottom w:val="0"/>
          <w:divBdr>
            <w:top w:val="none" w:sz="0" w:space="0" w:color="auto"/>
            <w:left w:val="none" w:sz="0" w:space="0" w:color="auto"/>
            <w:bottom w:val="none" w:sz="0" w:space="0" w:color="auto"/>
            <w:right w:val="none" w:sz="0" w:space="0" w:color="auto"/>
          </w:divBdr>
        </w:div>
        <w:div w:id="923106299">
          <w:marLeft w:val="480"/>
          <w:marRight w:val="0"/>
          <w:marTop w:val="0"/>
          <w:marBottom w:val="0"/>
          <w:divBdr>
            <w:top w:val="none" w:sz="0" w:space="0" w:color="auto"/>
            <w:left w:val="none" w:sz="0" w:space="0" w:color="auto"/>
            <w:bottom w:val="none" w:sz="0" w:space="0" w:color="auto"/>
            <w:right w:val="none" w:sz="0" w:space="0" w:color="auto"/>
          </w:divBdr>
        </w:div>
        <w:div w:id="2068406995">
          <w:marLeft w:val="480"/>
          <w:marRight w:val="0"/>
          <w:marTop w:val="0"/>
          <w:marBottom w:val="0"/>
          <w:divBdr>
            <w:top w:val="none" w:sz="0" w:space="0" w:color="auto"/>
            <w:left w:val="none" w:sz="0" w:space="0" w:color="auto"/>
            <w:bottom w:val="none" w:sz="0" w:space="0" w:color="auto"/>
            <w:right w:val="none" w:sz="0" w:space="0" w:color="auto"/>
          </w:divBdr>
        </w:div>
        <w:div w:id="1576818756">
          <w:marLeft w:val="480"/>
          <w:marRight w:val="0"/>
          <w:marTop w:val="0"/>
          <w:marBottom w:val="0"/>
          <w:divBdr>
            <w:top w:val="none" w:sz="0" w:space="0" w:color="auto"/>
            <w:left w:val="none" w:sz="0" w:space="0" w:color="auto"/>
            <w:bottom w:val="none" w:sz="0" w:space="0" w:color="auto"/>
            <w:right w:val="none" w:sz="0" w:space="0" w:color="auto"/>
          </w:divBdr>
        </w:div>
        <w:div w:id="1525092896">
          <w:marLeft w:val="480"/>
          <w:marRight w:val="0"/>
          <w:marTop w:val="0"/>
          <w:marBottom w:val="0"/>
          <w:divBdr>
            <w:top w:val="none" w:sz="0" w:space="0" w:color="auto"/>
            <w:left w:val="none" w:sz="0" w:space="0" w:color="auto"/>
            <w:bottom w:val="none" w:sz="0" w:space="0" w:color="auto"/>
            <w:right w:val="none" w:sz="0" w:space="0" w:color="auto"/>
          </w:divBdr>
        </w:div>
        <w:div w:id="1473979268">
          <w:marLeft w:val="480"/>
          <w:marRight w:val="0"/>
          <w:marTop w:val="0"/>
          <w:marBottom w:val="0"/>
          <w:divBdr>
            <w:top w:val="none" w:sz="0" w:space="0" w:color="auto"/>
            <w:left w:val="none" w:sz="0" w:space="0" w:color="auto"/>
            <w:bottom w:val="none" w:sz="0" w:space="0" w:color="auto"/>
            <w:right w:val="none" w:sz="0" w:space="0" w:color="auto"/>
          </w:divBdr>
        </w:div>
        <w:div w:id="327903850">
          <w:marLeft w:val="480"/>
          <w:marRight w:val="0"/>
          <w:marTop w:val="0"/>
          <w:marBottom w:val="0"/>
          <w:divBdr>
            <w:top w:val="none" w:sz="0" w:space="0" w:color="auto"/>
            <w:left w:val="none" w:sz="0" w:space="0" w:color="auto"/>
            <w:bottom w:val="none" w:sz="0" w:space="0" w:color="auto"/>
            <w:right w:val="none" w:sz="0" w:space="0" w:color="auto"/>
          </w:divBdr>
        </w:div>
        <w:div w:id="485052073">
          <w:marLeft w:val="480"/>
          <w:marRight w:val="0"/>
          <w:marTop w:val="0"/>
          <w:marBottom w:val="0"/>
          <w:divBdr>
            <w:top w:val="none" w:sz="0" w:space="0" w:color="auto"/>
            <w:left w:val="none" w:sz="0" w:space="0" w:color="auto"/>
            <w:bottom w:val="none" w:sz="0" w:space="0" w:color="auto"/>
            <w:right w:val="none" w:sz="0" w:space="0" w:color="auto"/>
          </w:divBdr>
        </w:div>
        <w:div w:id="1264722783">
          <w:marLeft w:val="480"/>
          <w:marRight w:val="0"/>
          <w:marTop w:val="0"/>
          <w:marBottom w:val="0"/>
          <w:divBdr>
            <w:top w:val="none" w:sz="0" w:space="0" w:color="auto"/>
            <w:left w:val="none" w:sz="0" w:space="0" w:color="auto"/>
            <w:bottom w:val="none" w:sz="0" w:space="0" w:color="auto"/>
            <w:right w:val="none" w:sz="0" w:space="0" w:color="auto"/>
          </w:divBdr>
        </w:div>
        <w:div w:id="140118988">
          <w:marLeft w:val="480"/>
          <w:marRight w:val="0"/>
          <w:marTop w:val="0"/>
          <w:marBottom w:val="0"/>
          <w:divBdr>
            <w:top w:val="none" w:sz="0" w:space="0" w:color="auto"/>
            <w:left w:val="none" w:sz="0" w:space="0" w:color="auto"/>
            <w:bottom w:val="none" w:sz="0" w:space="0" w:color="auto"/>
            <w:right w:val="none" w:sz="0" w:space="0" w:color="auto"/>
          </w:divBdr>
        </w:div>
        <w:div w:id="678586075">
          <w:marLeft w:val="480"/>
          <w:marRight w:val="0"/>
          <w:marTop w:val="0"/>
          <w:marBottom w:val="0"/>
          <w:divBdr>
            <w:top w:val="none" w:sz="0" w:space="0" w:color="auto"/>
            <w:left w:val="none" w:sz="0" w:space="0" w:color="auto"/>
            <w:bottom w:val="none" w:sz="0" w:space="0" w:color="auto"/>
            <w:right w:val="none" w:sz="0" w:space="0" w:color="auto"/>
          </w:divBdr>
        </w:div>
        <w:div w:id="36510748">
          <w:marLeft w:val="480"/>
          <w:marRight w:val="0"/>
          <w:marTop w:val="0"/>
          <w:marBottom w:val="0"/>
          <w:divBdr>
            <w:top w:val="none" w:sz="0" w:space="0" w:color="auto"/>
            <w:left w:val="none" w:sz="0" w:space="0" w:color="auto"/>
            <w:bottom w:val="none" w:sz="0" w:space="0" w:color="auto"/>
            <w:right w:val="none" w:sz="0" w:space="0" w:color="auto"/>
          </w:divBdr>
        </w:div>
        <w:div w:id="2013141273">
          <w:marLeft w:val="480"/>
          <w:marRight w:val="0"/>
          <w:marTop w:val="0"/>
          <w:marBottom w:val="0"/>
          <w:divBdr>
            <w:top w:val="none" w:sz="0" w:space="0" w:color="auto"/>
            <w:left w:val="none" w:sz="0" w:space="0" w:color="auto"/>
            <w:bottom w:val="none" w:sz="0" w:space="0" w:color="auto"/>
            <w:right w:val="none" w:sz="0" w:space="0" w:color="auto"/>
          </w:divBdr>
        </w:div>
        <w:div w:id="1772357709">
          <w:marLeft w:val="480"/>
          <w:marRight w:val="0"/>
          <w:marTop w:val="0"/>
          <w:marBottom w:val="0"/>
          <w:divBdr>
            <w:top w:val="none" w:sz="0" w:space="0" w:color="auto"/>
            <w:left w:val="none" w:sz="0" w:space="0" w:color="auto"/>
            <w:bottom w:val="none" w:sz="0" w:space="0" w:color="auto"/>
            <w:right w:val="none" w:sz="0" w:space="0" w:color="auto"/>
          </w:divBdr>
        </w:div>
        <w:div w:id="2039351611">
          <w:marLeft w:val="480"/>
          <w:marRight w:val="0"/>
          <w:marTop w:val="0"/>
          <w:marBottom w:val="0"/>
          <w:divBdr>
            <w:top w:val="none" w:sz="0" w:space="0" w:color="auto"/>
            <w:left w:val="none" w:sz="0" w:space="0" w:color="auto"/>
            <w:bottom w:val="none" w:sz="0" w:space="0" w:color="auto"/>
            <w:right w:val="none" w:sz="0" w:space="0" w:color="auto"/>
          </w:divBdr>
        </w:div>
        <w:div w:id="925847972">
          <w:marLeft w:val="480"/>
          <w:marRight w:val="0"/>
          <w:marTop w:val="0"/>
          <w:marBottom w:val="0"/>
          <w:divBdr>
            <w:top w:val="none" w:sz="0" w:space="0" w:color="auto"/>
            <w:left w:val="none" w:sz="0" w:space="0" w:color="auto"/>
            <w:bottom w:val="none" w:sz="0" w:space="0" w:color="auto"/>
            <w:right w:val="none" w:sz="0" w:space="0" w:color="auto"/>
          </w:divBdr>
        </w:div>
        <w:div w:id="677002898">
          <w:marLeft w:val="480"/>
          <w:marRight w:val="0"/>
          <w:marTop w:val="0"/>
          <w:marBottom w:val="0"/>
          <w:divBdr>
            <w:top w:val="none" w:sz="0" w:space="0" w:color="auto"/>
            <w:left w:val="none" w:sz="0" w:space="0" w:color="auto"/>
            <w:bottom w:val="none" w:sz="0" w:space="0" w:color="auto"/>
            <w:right w:val="none" w:sz="0" w:space="0" w:color="auto"/>
          </w:divBdr>
        </w:div>
        <w:div w:id="298458827">
          <w:marLeft w:val="480"/>
          <w:marRight w:val="0"/>
          <w:marTop w:val="0"/>
          <w:marBottom w:val="0"/>
          <w:divBdr>
            <w:top w:val="none" w:sz="0" w:space="0" w:color="auto"/>
            <w:left w:val="none" w:sz="0" w:space="0" w:color="auto"/>
            <w:bottom w:val="none" w:sz="0" w:space="0" w:color="auto"/>
            <w:right w:val="none" w:sz="0" w:space="0" w:color="auto"/>
          </w:divBdr>
        </w:div>
        <w:div w:id="1539972273">
          <w:marLeft w:val="480"/>
          <w:marRight w:val="0"/>
          <w:marTop w:val="0"/>
          <w:marBottom w:val="0"/>
          <w:divBdr>
            <w:top w:val="none" w:sz="0" w:space="0" w:color="auto"/>
            <w:left w:val="none" w:sz="0" w:space="0" w:color="auto"/>
            <w:bottom w:val="none" w:sz="0" w:space="0" w:color="auto"/>
            <w:right w:val="none" w:sz="0" w:space="0" w:color="auto"/>
          </w:divBdr>
        </w:div>
        <w:div w:id="1175614101">
          <w:marLeft w:val="480"/>
          <w:marRight w:val="0"/>
          <w:marTop w:val="0"/>
          <w:marBottom w:val="0"/>
          <w:divBdr>
            <w:top w:val="none" w:sz="0" w:space="0" w:color="auto"/>
            <w:left w:val="none" w:sz="0" w:space="0" w:color="auto"/>
            <w:bottom w:val="none" w:sz="0" w:space="0" w:color="auto"/>
            <w:right w:val="none" w:sz="0" w:space="0" w:color="auto"/>
          </w:divBdr>
        </w:div>
        <w:div w:id="1749688356">
          <w:marLeft w:val="480"/>
          <w:marRight w:val="0"/>
          <w:marTop w:val="0"/>
          <w:marBottom w:val="0"/>
          <w:divBdr>
            <w:top w:val="none" w:sz="0" w:space="0" w:color="auto"/>
            <w:left w:val="none" w:sz="0" w:space="0" w:color="auto"/>
            <w:bottom w:val="none" w:sz="0" w:space="0" w:color="auto"/>
            <w:right w:val="none" w:sz="0" w:space="0" w:color="auto"/>
          </w:divBdr>
        </w:div>
        <w:div w:id="213588667">
          <w:marLeft w:val="480"/>
          <w:marRight w:val="0"/>
          <w:marTop w:val="0"/>
          <w:marBottom w:val="0"/>
          <w:divBdr>
            <w:top w:val="none" w:sz="0" w:space="0" w:color="auto"/>
            <w:left w:val="none" w:sz="0" w:space="0" w:color="auto"/>
            <w:bottom w:val="none" w:sz="0" w:space="0" w:color="auto"/>
            <w:right w:val="none" w:sz="0" w:space="0" w:color="auto"/>
          </w:divBdr>
        </w:div>
        <w:div w:id="2107068392">
          <w:marLeft w:val="480"/>
          <w:marRight w:val="0"/>
          <w:marTop w:val="0"/>
          <w:marBottom w:val="0"/>
          <w:divBdr>
            <w:top w:val="none" w:sz="0" w:space="0" w:color="auto"/>
            <w:left w:val="none" w:sz="0" w:space="0" w:color="auto"/>
            <w:bottom w:val="none" w:sz="0" w:space="0" w:color="auto"/>
            <w:right w:val="none" w:sz="0" w:space="0" w:color="auto"/>
          </w:divBdr>
        </w:div>
        <w:div w:id="680545953">
          <w:marLeft w:val="480"/>
          <w:marRight w:val="0"/>
          <w:marTop w:val="0"/>
          <w:marBottom w:val="0"/>
          <w:divBdr>
            <w:top w:val="none" w:sz="0" w:space="0" w:color="auto"/>
            <w:left w:val="none" w:sz="0" w:space="0" w:color="auto"/>
            <w:bottom w:val="none" w:sz="0" w:space="0" w:color="auto"/>
            <w:right w:val="none" w:sz="0" w:space="0" w:color="auto"/>
          </w:divBdr>
        </w:div>
        <w:div w:id="407970502">
          <w:marLeft w:val="480"/>
          <w:marRight w:val="0"/>
          <w:marTop w:val="0"/>
          <w:marBottom w:val="0"/>
          <w:divBdr>
            <w:top w:val="none" w:sz="0" w:space="0" w:color="auto"/>
            <w:left w:val="none" w:sz="0" w:space="0" w:color="auto"/>
            <w:bottom w:val="none" w:sz="0" w:space="0" w:color="auto"/>
            <w:right w:val="none" w:sz="0" w:space="0" w:color="auto"/>
          </w:divBdr>
        </w:div>
        <w:div w:id="564948644">
          <w:marLeft w:val="480"/>
          <w:marRight w:val="0"/>
          <w:marTop w:val="0"/>
          <w:marBottom w:val="0"/>
          <w:divBdr>
            <w:top w:val="none" w:sz="0" w:space="0" w:color="auto"/>
            <w:left w:val="none" w:sz="0" w:space="0" w:color="auto"/>
            <w:bottom w:val="none" w:sz="0" w:space="0" w:color="auto"/>
            <w:right w:val="none" w:sz="0" w:space="0" w:color="auto"/>
          </w:divBdr>
        </w:div>
        <w:div w:id="702748325">
          <w:marLeft w:val="480"/>
          <w:marRight w:val="0"/>
          <w:marTop w:val="0"/>
          <w:marBottom w:val="0"/>
          <w:divBdr>
            <w:top w:val="none" w:sz="0" w:space="0" w:color="auto"/>
            <w:left w:val="none" w:sz="0" w:space="0" w:color="auto"/>
            <w:bottom w:val="none" w:sz="0" w:space="0" w:color="auto"/>
            <w:right w:val="none" w:sz="0" w:space="0" w:color="auto"/>
          </w:divBdr>
        </w:div>
        <w:div w:id="1461726004">
          <w:marLeft w:val="480"/>
          <w:marRight w:val="0"/>
          <w:marTop w:val="0"/>
          <w:marBottom w:val="0"/>
          <w:divBdr>
            <w:top w:val="none" w:sz="0" w:space="0" w:color="auto"/>
            <w:left w:val="none" w:sz="0" w:space="0" w:color="auto"/>
            <w:bottom w:val="none" w:sz="0" w:space="0" w:color="auto"/>
            <w:right w:val="none" w:sz="0" w:space="0" w:color="auto"/>
          </w:divBdr>
        </w:div>
        <w:div w:id="254366574">
          <w:marLeft w:val="480"/>
          <w:marRight w:val="0"/>
          <w:marTop w:val="0"/>
          <w:marBottom w:val="0"/>
          <w:divBdr>
            <w:top w:val="none" w:sz="0" w:space="0" w:color="auto"/>
            <w:left w:val="none" w:sz="0" w:space="0" w:color="auto"/>
            <w:bottom w:val="none" w:sz="0" w:space="0" w:color="auto"/>
            <w:right w:val="none" w:sz="0" w:space="0" w:color="auto"/>
          </w:divBdr>
        </w:div>
        <w:div w:id="1247959522">
          <w:marLeft w:val="480"/>
          <w:marRight w:val="0"/>
          <w:marTop w:val="0"/>
          <w:marBottom w:val="0"/>
          <w:divBdr>
            <w:top w:val="none" w:sz="0" w:space="0" w:color="auto"/>
            <w:left w:val="none" w:sz="0" w:space="0" w:color="auto"/>
            <w:bottom w:val="none" w:sz="0" w:space="0" w:color="auto"/>
            <w:right w:val="none" w:sz="0" w:space="0" w:color="auto"/>
          </w:divBdr>
        </w:div>
        <w:div w:id="1617256595">
          <w:marLeft w:val="480"/>
          <w:marRight w:val="0"/>
          <w:marTop w:val="0"/>
          <w:marBottom w:val="0"/>
          <w:divBdr>
            <w:top w:val="none" w:sz="0" w:space="0" w:color="auto"/>
            <w:left w:val="none" w:sz="0" w:space="0" w:color="auto"/>
            <w:bottom w:val="none" w:sz="0" w:space="0" w:color="auto"/>
            <w:right w:val="none" w:sz="0" w:space="0" w:color="auto"/>
          </w:divBdr>
        </w:div>
        <w:div w:id="94520028">
          <w:marLeft w:val="480"/>
          <w:marRight w:val="0"/>
          <w:marTop w:val="0"/>
          <w:marBottom w:val="0"/>
          <w:divBdr>
            <w:top w:val="none" w:sz="0" w:space="0" w:color="auto"/>
            <w:left w:val="none" w:sz="0" w:space="0" w:color="auto"/>
            <w:bottom w:val="none" w:sz="0" w:space="0" w:color="auto"/>
            <w:right w:val="none" w:sz="0" w:space="0" w:color="auto"/>
          </w:divBdr>
        </w:div>
        <w:div w:id="2081751963">
          <w:marLeft w:val="480"/>
          <w:marRight w:val="0"/>
          <w:marTop w:val="0"/>
          <w:marBottom w:val="0"/>
          <w:divBdr>
            <w:top w:val="none" w:sz="0" w:space="0" w:color="auto"/>
            <w:left w:val="none" w:sz="0" w:space="0" w:color="auto"/>
            <w:bottom w:val="none" w:sz="0" w:space="0" w:color="auto"/>
            <w:right w:val="none" w:sz="0" w:space="0" w:color="auto"/>
          </w:divBdr>
        </w:div>
        <w:div w:id="1638028203">
          <w:marLeft w:val="480"/>
          <w:marRight w:val="0"/>
          <w:marTop w:val="0"/>
          <w:marBottom w:val="0"/>
          <w:divBdr>
            <w:top w:val="none" w:sz="0" w:space="0" w:color="auto"/>
            <w:left w:val="none" w:sz="0" w:space="0" w:color="auto"/>
            <w:bottom w:val="none" w:sz="0" w:space="0" w:color="auto"/>
            <w:right w:val="none" w:sz="0" w:space="0" w:color="auto"/>
          </w:divBdr>
        </w:div>
        <w:div w:id="1532524728">
          <w:marLeft w:val="480"/>
          <w:marRight w:val="0"/>
          <w:marTop w:val="0"/>
          <w:marBottom w:val="0"/>
          <w:divBdr>
            <w:top w:val="none" w:sz="0" w:space="0" w:color="auto"/>
            <w:left w:val="none" w:sz="0" w:space="0" w:color="auto"/>
            <w:bottom w:val="none" w:sz="0" w:space="0" w:color="auto"/>
            <w:right w:val="none" w:sz="0" w:space="0" w:color="auto"/>
          </w:divBdr>
        </w:div>
        <w:div w:id="1186408821">
          <w:marLeft w:val="480"/>
          <w:marRight w:val="0"/>
          <w:marTop w:val="0"/>
          <w:marBottom w:val="0"/>
          <w:divBdr>
            <w:top w:val="none" w:sz="0" w:space="0" w:color="auto"/>
            <w:left w:val="none" w:sz="0" w:space="0" w:color="auto"/>
            <w:bottom w:val="none" w:sz="0" w:space="0" w:color="auto"/>
            <w:right w:val="none" w:sz="0" w:space="0" w:color="auto"/>
          </w:divBdr>
        </w:div>
        <w:div w:id="348140664">
          <w:marLeft w:val="480"/>
          <w:marRight w:val="0"/>
          <w:marTop w:val="0"/>
          <w:marBottom w:val="0"/>
          <w:divBdr>
            <w:top w:val="none" w:sz="0" w:space="0" w:color="auto"/>
            <w:left w:val="none" w:sz="0" w:space="0" w:color="auto"/>
            <w:bottom w:val="none" w:sz="0" w:space="0" w:color="auto"/>
            <w:right w:val="none" w:sz="0" w:space="0" w:color="auto"/>
          </w:divBdr>
        </w:div>
        <w:div w:id="2041856153">
          <w:marLeft w:val="480"/>
          <w:marRight w:val="0"/>
          <w:marTop w:val="0"/>
          <w:marBottom w:val="0"/>
          <w:divBdr>
            <w:top w:val="none" w:sz="0" w:space="0" w:color="auto"/>
            <w:left w:val="none" w:sz="0" w:space="0" w:color="auto"/>
            <w:bottom w:val="none" w:sz="0" w:space="0" w:color="auto"/>
            <w:right w:val="none" w:sz="0" w:space="0" w:color="auto"/>
          </w:divBdr>
        </w:div>
        <w:div w:id="1521776191">
          <w:marLeft w:val="480"/>
          <w:marRight w:val="0"/>
          <w:marTop w:val="0"/>
          <w:marBottom w:val="0"/>
          <w:divBdr>
            <w:top w:val="none" w:sz="0" w:space="0" w:color="auto"/>
            <w:left w:val="none" w:sz="0" w:space="0" w:color="auto"/>
            <w:bottom w:val="none" w:sz="0" w:space="0" w:color="auto"/>
            <w:right w:val="none" w:sz="0" w:space="0" w:color="auto"/>
          </w:divBdr>
        </w:div>
        <w:div w:id="1782263242">
          <w:marLeft w:val="480"/>
          <w:marRight w:val="0"/>
          <w:marTop w:val="0"/>
          <w:marBottom w:val="0"/>
          <w:divBdr>
            <w:top w:val="none" w:sz="0" w:space="0" w:color="auto"/>
            <w:left w:val="none" w:sz="0" w:space="0" w:color="auto"/>
            <w:bottom w:val="none" w:sz="0" w:space="0" w:color="auto"/>
            <w:right w:val="none" w:sz="0" w:space="0" w:color="auto"/>
          </w:divBdr>
        </w:div>
        <w:div w:id="1179347478">
          <w:marLeft w:val="480"/>
          <w:marRight w:val="0"/>
          <w:marTop w:val="0"/>
          <w:marBottom w:val="0"/>
          <w:divBdr>
            <w:top w:val="none" w:sz="0" w:space="0" w:color="auto"/>
            <w:left w:val="none" w:sz="0" w:space="0" w:color="auto"/>
            <w:bottom w:val="none" w:sz="0" w:space="0" w:color="auto"/>
            <w:right w:val="none" w:sz="0" w:space="0" w:color="auto"/>
          </w:divBdr>
        </w:div>
        <w:div w:id="1698655110">
          <w:marLeft w:val="480"/>
          <w:marRight w:val="0"/>
          <w:marTop w:val="0"/>
          <w:marBottom w:val="0"/>
          <w:divBdr>
            <w:top w:val="none" w:sz="0" w:space="0" w:color="auto"/>
            <w:left w:val="none" w:sz="0" w:space="0" w:color="auto"/>
            <w:bottom w:val="none" w:sz="0" w:space="0" w:color="auto"/>
            <w:right w:val="none" w:sz="0" w:space="0" w:color="auto"/>
          </w:divBdr>
        </w:div>
        <w:div w:id="767966361">
          <w:marLeft w:val="480"/>
          <w:marRight w:val="0"/>
          <w:marTop w:val="0"/>
          <w:marBottom w:val="0"/>
          <w:divBdr>
            <w:top w:val="none" w:sz="0" w:space="0" w:color="auto"/>
            <w:left w:val="none" w:sz="0" w:space="0" w:color="auto"/>
            <w:bottom w:val="none" w:sz="0" w:space="0" w:color="auto"/>
            <w:right w:val="none" w:sz="0" w:space="0" w:color="auto"/>
          </w:divBdr>
        </w:div>
      </w:divsChild>
    </w:div>
    <w:div w:id="1559130057">
      <w:bodyDiv w:val="1"/>
      <w:marLeft w:val="0"/>
      <w:marRight w:val="0"/>
      <w:marTop w:val="0"/>
      <w:marBottom w:val="0"/>
      <w:divBdr>
        <w:top w:val="none" w:sz="0" w:space="0" w:color="auto"/>
        <w:left w:val="none" w:sz="0" w:space="0" w:color="auto"/>
        <w:bottom w:val="none" w:sz="0" w:space="0" w:color="auto"/>
        <w:right w:val="none" w:sz="0" w:space="0" w:color="auto"/>
      </w:divBdr>
    </w:div>
    <w:div w:id="1559241283">
      <w:bodyDiv w:val="1"/>
      <w:marLeft w:val="0"/>
      <w:marRight w:val="0"/>
      <w:marTop w:val="0"/>
      <w:marBottom w:val="0"/>
      <w:divBdr>
        <w:top w:val="none" w:sz="0" w:space="0" w:color="auto"/>
        <w:left w:val="none" w:sz="0" w:space="0" w:color="auto"/>
        <w:bottom w:val="none" w:sz="0" w:space="0" w:color="auto"/>
        <w:right w:val="none" w:sz="0" w:space="0" w:color="auto"/>
      </w:divBdr>
    </w:div>
    <w:div w:id="1561985352">
      <w:bodyDiv w:val="1"/>
      <w:marLeft w:val="0"/>
      <w:marRight w:val="0"/>
      <w:marTop w:val="0"/>
      <w:marBottom w:val="0"/>
      <w:divBdr>
        <w:top w:val="none" w:sz="0" w:space="0" w:color="auto"/>
        <w:left w:val="none" w:sz="0" w:space="0" w:color="auto"/>
        <w:bottom w:val="none" w:sz="0" w:space="0" w:color="auto"/>
        <w:right w:val="none" w:sz="0" w:space="0" w:color="auto"/>
      </w:divBdr>
    </w:div>
    <w:div w:id="1562790717">
      <w:bodyDiv w:val="1"/>
      <w:marLeft w:val="0"/>
      <w:marRight w:val="0"/>
      <w:marTop w:val="0"/>
      <w:marBottom w:val="0"/>
      <w:divBdr>
        <w:top w:val="none" w:sz="0" w:space="0" w:color="auto"/>
        <w:left w:val="none" w:sz="0" w:space="0" w:color="auto"/>
        <w:bottom w:val="none" w:sz="0" w:space="0" w:color="auto"/>
        <w:right w:val="none" w:sz="0" w:space="0" w:color="auto"/>
      </w:divBdr>
    </w:div>
    <w:div w:id="1565146263">
      <w:bodyDiv w:val="1"/>
      <w:marLeft w:val="0"/>
      <w:marRight w:val="0"/>
      <w:marTop w:val="0"/>
      <w:marBottom w:val="0"/>
      <w:divBdr>
        <w:top w:val="none" w:sz="0" w:space="0" w:color="auto"/>
        <w:left w:val="none" w:sz="0" w:space="0" w:color="auto"/>
        <w:bottom w:val="none" w:sz="0" w:space="0" w:color="auto"/>
        <w:right w:val="none" w:sz="0" w:space="0" w:color="auto"/>
      </w:divBdr>
    </w:div>
    <w:div w:id="1565405337">
      <w:bodyDiv w:val="1"/>
      <w:marLeft w:val="0"/>
      <w:marRight w:val="0"/>
      <w:marTop w:val="0"/>
      <w:marBottom w:val="0"/>
      <w:divBdr>
        <w:top w:val="none" w:sz="0" w:space="0" w:color="auto"/>
        <w:left w:val="none" w:sz="0" w:space="0" w:color="auto"/>
        <w:bottom w:val="none" w:sz="0" w:space="0" w:color="auto"/>
        <w:right w:val="none" w:sz="0" w:space="0" w:color="auto"/>
      </w:divBdr>
    </w:div>
    <w:div w:id="1566447616">
      <w:bodyDiv w:val="1"/>
      <w:marLeft w:val="0"/>
      <w:marRight w:val="0"/>
      <w:marTop w:val="0"/>
      <w:marBottom w:val="0"/>
      <w:divBdr>
        <w:top w:val="none" w:sz="0" w:space="0" w:color="auto"/>
        <w:left w:val="none" w:sz="0" w:space="0" w:color="auto"/>
        <w:bottom w:val="none" w:sz="0" w:space="0" w:color="auto"/>
        <w:right w:val="none" w:sz="0" w:space="0" w:color="auto"/>
      </w:divBdr>
    </w:div>
    <w:div w:id="1566647026">
      <w:bodyDiv w:val="1"/>
      <w:marLeft w:val="0"/>
      <w:marRight w:val="0"/>
      <w:marTop w:val="0"/>
      <w:marBottom w:val="0"/>
      <w:divBdr>
        <w:top w:val="none" w:sz="0" w:space="0" w:color="auto"/>
        <w:left w:val="none" w:sz="0" w:space="0" w:color="auto"/>
        <w:bottom w:val="none" w:sz="0" w:space="0" w:color="auto"/>
        <w:right w:val="none" w:sz="0" w:space="0" w:color="auto"/>
      </w:divBdr>
    </w:div>
    <w:div w:id="1567715851">
      <w:bodyDiv w:val="1"/>
      <w:marLeft w:val="0"/>
      <w:marRight w:val="0"/>
      <w:marTop w:val="0"/>
      <w:marBottom w:val="0"/>
      <w:divBdr>
        <w:top w:val="none" w:sz="0" w:space="0" w:color="auto"/>
        <w:left w:val="none" w:sz="0" w:space="0" w:color="auto"/>
        <w:bottom w:val="none" w:sz="0" w:space="0" w:color="auto"/>
        <w:right w:val="none" w:sz="0" w:space="0" w:color="auto"/>
      </w:divBdr>
    </w:div>
    <w:div w:id="1569535232">
      <w:bodyDiv w:val="1"/>
      <w:marLeft w:val="0"/>
      <w:marRight w:val="0"/>
      <w:marTop w:val="0"/>
      <w:marBottom w:val="0"/>
      <w:divBdr>
        <w:top w:val="none" w:sz="0" w:space="0" w:color="auto"/>
        <w:left w:val="none" w:sz="0" w:space="0" w:color="auto"/>
        <w:bottom w:val="none" w:sz="0" w:space="0" w:color="auto"/>
        <w:right w:val="none" w:sz="0" w:space="0" w:color="auto"/>
      </w:divBdr>
    </w:div>
    <w:div w:id="1570457999">
      <w:bodyDiv w:val="1"/>
      <w:marLeft w:val="0"/>
      <w:marRight w:val="0"/>
      <w:marTop w:val="0"/>
      <w:marBottom w:val="0"/>
      <w:divBdr>
        <w:top w:val="none" w:sz="0" w:space="0" w:color="auto"/>
        <w:left w:val="none" w:sz="0" w:space="0" w:color="auto"/>
        <w:bottom w:val="none" w:sz="0" w:space="0" w:color="auto"/>
        <w:right w:val="none" w:sz="0" w:space="0" w:color="auto"/>
      </w:divBdr>
    </w:div>
    <w:div w:id="1571424317">
      <w:bodyDiv w:val="1"/>
      <w:marLeft w:val="0"/>
      <w:marRight w:val="0"/>
      <w:marTop w:val="0"/>
      <w:marBottom w:val="0"/>
      <w:divBdr>
        <w:top w:val="none" w:sz="0" w:space="0" w:color="auto"/>
        <w:left w:val="none" w:sz="0" w:space="0" w:color="auto"/>
        <w:bottom w:val="none" w:sz="0" w:space="0" w:color="auto"/>
        <w:right w:val="none" w:sz="0" w:space="0" w:color="auto"/>
      </w:divBdr>
    </w:div>
    <w:div w:id="1572305537">
      <w:bodyDiv w:val="1"/>
      <w:marLeft w:val="0"/>
      <w:marRight w:val="0"/>
      <w:marTop w:val="0"/>
      <w:marBottom w:val="0"/>
      <w:divBdr>
        <w:top w:val="none" w:sz="0" w:space="0" w:color="auto"/>
        <w:left w:val="none" w:sz="0" w:space="0" w:color="auto"/>
        <w:bottom w:val="none" w:sz="0" w:space="0" w:color="auto"/>
        <w:right w:val="none" w:sz="0" w:space="0" w:color="auto"/>
      </w:divBdr>
    </w:div>
    <w:div w:id="1572614380">
      <w:bodyDiv w:val="1"/>
      <w:marLeft w:val="0"/>
      <w:marRight w:val="0"/>
      <w:marTop w:val="0"/>
      <w:marBottom w:val="0"/>
      <w:divBdr>
        <w:top w:val="none" w:sz="0" w:space="0" w:color="auto"/>
        <w:left w:val="none" w:sz="0" w:space="0" w:color="auto"/>
        <w:bottom w:val="none" w:sz="0" w:space="0" w:color="auto"/>
        <w:right w:val="none" w:sz="0" w:space="0" w:color="auto"/>
      </w:divBdr>
    </w:div>
    <w:div w:id="1572886677">
      <w:bodyDiv w:val="1"/>
      <w:marLeft w:val="0"/>
      <w:marRight w:val="0"/>
      <w:marTop w:val="0"/>
      <w:marBottom w:val="0"/>
      <w:divBdr>
        <w:top w:val="none" w:sz="0" w:space="0" w:color="auto"/>
        <w:left w:val="none" w:sz="0" w:space="0" w:color="auto"/>
        <w:bottom w:val="none" w:sz="0" w:space="0" w:color="auto"/>
        <w:right w:val="none" w:sz="0" w:space="0" w:color="auto"/>
      </w:divBdr>
    </w:div>
    <w:div w:id="1574120014">
      <w:bodyDiv w:val="1"/>
      <w:marLeft w:val="0"/>
      <w:marRight w:val="0"/>
      <w:marTop w:val="0"/>
      <w:marBottom w:val="0"/>
      <w:divBdr>
        <w:top w:val="none" w:sz="0" w:space="0" w:color="auto"/>
        <w:left w:val="none" w:sz="0" w:space="0" w:color="auto"/>
        <w:bottom w:val="none" w:sz="0" w:space="0" w:color="auto"/>
        <w:right w:val="none" w:sz="0" w:space="0" w:color="auto"/>
      </w:divBdr>
    </w:div>
    <w:div w:id="1576159256">
      <w:bodyDiv w:val="1"/>
      <w:marLeft w:val="0"/>
      <w:marRight w:val="0"/>
      <w:marTop w:val="0"/>
      <w:marBottom w:val="0"/>
      <w:divBdr>
        <w:top w:val="none" w:sz="0" w:space="0" w:color="auto"/>
        <w:left w:val="none" w:sz="0" w:space="0" w:color="auto"/>
        <w:bottom w:val="none" w:sz="0" w:space="0" w:color="auto"/>
        <w:right w:val="none" w:sz="0" w:space="0" w:color="auto"/>
      </w:divBdr>
    </w:div>
    <w:div w:id="1577398111">
      <w:bodyDiv w:val="1"/>
      <w:marLeft w:val="0"/>
      <w:marRight w:val="0"/>
      <w:marTop w:val="0"/>
      <w:marBottom w:val="0"/>
      <w:divBdr>
        <w:top w:val="none" w:sz="0" w:space="0" w:color="auto"/>
        <w:left w:val="none" w:sz="0" w:space="0" w:color="auto"/>
        <w:bottom w:val="none" w:sz="0" w:space="0" w:color="auto"/>
        <w:right w:val="none" w:sz="0" w:space="0" w:color="auto"/>
      </w:divBdr>
    </w:div>
    <w:div w:id="1577982354">
      <w:bodyDiv w:val="1"/>
      <w:marLeft w:val="0"/>
      <w:marRight w:val="0"/>
      <w:marTop w:val="0"/>
      <w:marBottom w:val="0"/>
      <w:divBdr>
        <w:top w:val="none" w:sz="0" w:space="0" w:color="auto"/>
        <w:left w:val="none" w:sz="0" w:space="0" w:color="auto"/>
        <w:bottom w:val="none" w:sz="0" w:space="0" w:color="auto"/>
        <w:right w:val="none" w:sz="0" w:space="0" w:color="auto"/>
      </w:divBdr>
    </w:div>
    <w:div w:id="1580167561">
      <w:bodyDiv w:val="1"/>
      <w:marLeft w:val="0"/>
      <w:marRight w:val="0"/>
      <w:marTop w:val="0"/>
      <w:marBottom w:val="0"/>
      <w:divBdr>
        <w:top w:val="none" w:sz="0" w:space="0" w:color="auto"/>
        <w:left w:val="none" w:sz="0" w:space="0" w:color="auto"/>
        <w:bottom w:val="none" w:sz="0" w:space="0" w:color="auto"/>
        <w:right w:val="none" w:sz="0" w:space="0" w:color="auto"/>
      </w:divBdr>
    </w:div>
    <w:div w:id="1581253181">
      <w:bodyDiv w:val="1"/>
      <w:marLeft w:val="0"/>
      <w:marRight w:val="0"/>
      <w:marTop w:val="0"/>
      <w:marBottom w:val="0"/>
      <w:divBdr>
        <w:top w:val="none" w:sz="0" w:space="0" w:color="auto"/>
        <w:left w:val="none" w:sz="0" w:space="0" w:color="auto"/>
        <w:bottom w:val="none" w:sz="0" w:space="0" w:color="auto"/>
        <w:right w:val="none" w:sz="0" w:space="0" w:color="auto"/>
      </w:divBdr>
    </w:div>
    <w:div w:id="1581522144">
      <w:bodyDiv w:val="1"/>
      <w:marLeft w:val="0"/>
      <w:marRight w:val="0"/>
      <w:marTop w:val="0"/>
      <w:marBottom w:val="0"/>
      <w:divBdr>
        <w:top w:val="none" w:sz="0" w:space="0" w:color="auto"/>
        <w:left w:val="none" w:sz="0" w:space="0" w:color="auto"/>
        <w:bottom w:val="none" w:sz="0" w:space="0" w:color="auto"/>
        <w:right w:val="none" w:sz="0" w:space="0" w:color="auto"/>
      </w:divBdr>
    </w:div>
    <w:div w:id="1581676415">
      <w:bodyDiv w:val="1"/>
      <w:marLeft w:val="0"/>
      <w:marRight w:val="0"/>
      <w:marTop w:val="0"/>
      <w:marBottom w:val="0"/>
      <w:divBdr>
        <w:top w:val="none" w:sz="0" w:space="0" w:color="auto"/>
        <w:left w:val="none" w:sz="0" w:space="0" w:color="auto"/>
        <w:bottom w:val="none" w:sz="0" w:space="0" w:color="auto"/>
        <w:right w:val="none" w:sz="0" w:space="0" w:color="auto"/>
      </w:divBdr>
    </w:div>
    <w:div w:id="1582711738">
      <w:bodyDiv w:val="1"/>
      <w:marLeft w:val="0"/>
      <w:marRight w:val="0"/>
      <w:marTop w:val="0"/>
      <w:marBottom w:val="0"/>
      <w:divBdr>
        <w:top w:val="none" w:sz="0" w:space="0" w:color="auto"/>
        <w:left w:val="none" w:sz="0" w:space="0" w:color="auto"/>
        <w:bottom w:val="none" w:sz="0" w:space="0" w:color="auto"/>
        <w:right w:val="none" w:sz="0" w:space="0" w:color="auto"/>
      </w:divBdr>
    </w:div>
    <w:div w:id="1583291135">
      <w:bodyDiv w:val="1"/>
      <w:marLeft w:val="0"/>
      <w:marRight w:val="0"/>
      <w:marTop w:val="0"/>
      <w:marBottom w:val="0"/>
      <w:divBdr>
        <w:top w:val="none" w:sz="0" w:space="0" w:color="auto"/>
        <w:left w:val="none" w:sz="0" w:space="0" w:color="auto"/>
        <w:bottom w:val="none" w:sz="0" w:space="0" w:color="auto"/>
        <w:right w:val="none" w:sz="0" w:space="0" w:color="auto"/>
      </w:divBdr>
    </w:div>
    <w:div w:id="1584217129">
      <w:bodyDiv w:val="1"/>
      <w:marLeft w:val="0"/>
      <w:marRight w:val="0"/>
      <w:marTop w:val="0"/>
      <w:marBottom w:val="0"/>
      <w:divBdr>
        <w:top w:val="none" w:sz="0" w:space="0" w:color="auto"/>
        <w:left w:val="none" w:sz="0" w:space="0" w:color="auto"/>
        <w:bottom w:val="none" w:sz="0" w:space="0" w:color="auto"/>
        <w:right w:val="none" w:sz="0" w:space="0" w:color="auto"/>
      </w:divBdr>
    </w:div>
    <w:div w:id="1584219461">
      <w:bodyDiv w:val="1"/>
      <w:marLeft w:val="0"/>
      <w:marRight w:val="0"/>
      <w:marTop w:val="0"/>
      <w:marBottom w:val="0"/>
      <w:divBdr>
        <w:top w:val="none" w:sz="0" w:space="0" w:color="auto"/>
        <w:left w:val="none" w:sz="0" w:space="0" w:color="auto"/>
        <w:bottom w:val="none" w:sz="0" w:space="0" w:color="auto"/>
        <w:right w:val="none" w:sz="0" w:space="0" w:color="auto"/>
      </w:divBdr>
    </w:div>
    <w:div w:id="1585451442">
      <w:bodyDiv w:val="1"/>
      <w:marLeft w:val="0"/>
      <w:marRight w:val="0"/>
      <w:marTop w:val="0"/>
      <w:marBottom w:val="0"/>
      <w:divBdr>
        <w:top w:val="none" w:sz="0" w:space="0" w:color="auto"/>
        <w:left w:val="none" w:sz="0" w:space="0" w:color="auto"/>
        <w:bottom w:val="none" w:sz="0" w:space="0" w:color="auto"/>
        <w:right w:val="none" w:sz="0" w:space="0" w:color="auto"/>
      </w:divBdr>
    </w:div>
    <w:div w:id="1585525982">
      <w:bodyDiv w:val="1"/>
      <w:marLeft w:val="0"/>
      <w:marRight w:val="0"/>
      <w:marTop w:val="0"/>
      <w:marBottom w:val="0"/>
      <w:divBdr>
        <w:top w:val="none" w:sz="0" w:space="0" w:color="auto"/>
        <w:left w:val="none" w:sz="0" w:space="0" w:color="auto"/>
        <w:bottom w:val="none" w:sz="0" w:space="0" w:color="auto"/>
        <w:right w:val="none" w:sz="0" w:space="0" w:color="auto"/>
      </w:divBdr>
      <w:divsChild>
        <w:div w:id="220167946">
          <w:marLeft w:val="480"/>
          <w:marRight w:val="0"/>
          <w:marTop w:val="0"/>
          <w:marBottom w:val="0"/>
          <w:divBdr>
            <w:top w:val="none" w:sz="0" w:space="0" w:color="auto"/>
            <w:left w:val="none" w:sz="0" w:space="0" w:color="auto"/>
            <w:bottom w:val="none" w:sz="0" w:space="0" w:color="auto"/>
            <w:right w:val="none" w:sz="0" w:space="0" w:color="auto"/>
          </w:divBdr>
          <w:divsChild>
            <w:div w:id="1934434366">
              <w:marLeft w:val="0"/>
              <w:marRight w:val="0"/>
              <w:marTop w:val="0"/>
              <w:marBottom w:val="0"/>
              <w:divBdr>
                <w:top w:val="none" w:sz="0" w:space="0" w:color="auto"/>
                <w:left w:val="none" w:sz="0" w:space="0" w:color="auto"/>
                <w:bottom w:val="none" w:sz="0" w:space="0" w:color="auto"/>
                <w:right w:val="none" w:sz="0" w:space="0" w:color="auto"/>
              </w:divBdr>
              <w:divsChild>
                <w:div w:id="545798141">
                  <w:marLeft w:val="480"/>
                  <w:marRight w:val="0"/>
                  <w:marTop w:val="0"/>
                  <w:marBottom w:val="0"/>
                  <w:divBdr>
                    <w:top w:val="none" w:sz="0" w:space="0" w:color="auto"/>
                    <w:left w:val="none" w:sz="0" w:space="0" w:color="auto"/>
                    <w:bottom w:val="none" w:sz="0" w:space="0" w:color="auto"/>
                    <w:right w:val="none" w:sz="0" w:space="0" w:color="auto"/>
                  </w:divBdr>
                </w:div>
                <w:div w:id="269901194">
                  <w:marLeft w:val="480"/>
                  <w:marRight w:val="0"/>
                  <w:marTop w:val="0"/>
                  <w:marBottom w:val="0"/>
                  <w:divBdr>
                    <w:top w:val="none" w:sz="0" w:space="0" w:color="auto"/>
                    <w:left w:val="none" w:sz="0" w:space="0" w:color="auto"/>
                    <w:bottom w:val="none" w:sz="0" w:space="0" w:color="auto"/>
                    <w:right w:val="none" w:sz="0" w:space="0" w:color="auto"/>
                  </w:divBdr>
                </w:div>
                <w:div w:id="287202826">
                  <w:marLeft w:val="480"/>
                  <w:marRight w:val="0"/>
                  <w:marTop w:val="0"/>
                  <w:marBottom w:val="0"/>
                  <w:divBdr>
                    <w:top w:val="none" w:sz="0" w:space="0" w:color="auto"/>
                    <w:left w:val="none" w:sz="0" w:space="0" w:color="auto"/>
                    <w:bottom w:val="none" w:sz="0" w:space="0" w:color="auto"/>
                    <w:right w:val="none" w:sz="0" w:space="0" w:color="auto"/>
                  </w:divBdr>
                </w:div>
                <w:div w:id="1420322847">
                  <w:marLeft w:val="480"/>
                  <w:marRight w:val="0"/>
                  <w:marTop w:val="0"/>
                  <w:marBottom w:val="0"/>
                  <w:divBdr>
                    <w:top w:val="none" w:sz="0" w:space="0" w:color="auto"/>
                    <w:left w:val="none" w:sz="0" w:space="0" w:color="auto"/>
                    <w:bottom w:val="none" w:sz="0" w:space="0" w:color="auto"/>
                    <w:right w:val="none" w:sz="0" w:space="0" w:color="auto"/>
                  </w:divBdr>
                </w:div>
                <w:div w:id="34744118">
                  <w:marLeft w:val="480"/>
                  <w:marRight w:val="0"/>
                  <w:marTop w:val="0"/>
                  <w:marBottom w:val="0"/>
                  <w:divBdr>
                    <w:top w:val="none" w:sz="0" w:space="0" w:color="auto"/>
                    <w:left w:val="none" w:sz="0" w:space="0" w:color="auto"/>
                    <w:bottom w:val="none" w:sz="0" w:space="0" w:color="auto"/>
                    <w:right w:val="none" w:sz="0" w:space="0" w:color="auto"/>
                  </w:divBdr>
                </w:div>
                <w:div w:id="1301616962">
                  <w:marLeft w:val="480"/>
                  <w:marRight w:val="0"/>
                  <w:marTop w:val="0"/>
                  <w:marBottom w:val="0"/>
                  <w:divBdr>
                    <w:top w:val="none" w:sz="0" w:space="0" w:color="auto"/>
                    <w:left w:val="none" w:sz="0" w:space="0" w:color="auto"/>
                    <w:bottom w:val="none" w:sz="0" w:space="0" w:color="auto"/>
                    <w:right w:val="none" w:sz="0" w:space="0" w:color="auto"/>
                  </w:divBdr>
                </w:div>
                <w:div w:id="428307241">
                  <w:marLeft w:val="480"/>
                  <w:marRight w:val="0"/>
                  <w:marTop w:val="0"/>
                  <w:marBottom w:val="0"/>
                  <w:divBdr>
                    <w:top w:val="none" w:sz="0" w:space="0" w:color="auto"/>
                    <w:left w:val="none" w:sz="0" w:space="0" w:color="auto"/>
                    <w:bottom w:val="none" w:sz="0" w:space="0" w:color="auto"/>
                    <w:right w:val="none" w:sz="0" w:space="0" w:color="auto"/>
                  </w:divBdr>
                </w:div>
                <w:div w:id="67311564">
                  <w:marLeft w:val="480"/>
                  <w:marRight w:val="0"/>
                  <w:marTop w:val="0"/>
                  <w:marBottom w:val="0"/>
                  <w:divBdr>
                    <w:top w:val="none" w:sz="0" w:space="0" w:color="auto"/>
                    <w:left w:val="none" w:sz="0" w:space="0" w:color="auto"/>
                    <w:bottom w:val="none" w:sz="0" w:space="0" w:color="auto"/>
                    <w:right w:val="none" w:sz="0" w:space="0" w:color="auto"/>
                  </w:divBdr>
                </w:div>
                <w:div w:id="1953971646">
                  <w:marLeft w:val="480"/>
                  <w:marRight w:val="0"/>
                  <w:marTop w:val="0"/>
                  <w:marBottom w:val="0"/>
                  <w:divBdr>
                    <w:top w:val="none" w:sz="0" w:space="0" w:color="auto"/>
                    <w:left w:val="none" w:sz="0" w:space="0" w:color="auto"/>
                    <w:bottom w:val="none" w:sz="0" w:space="0" w:color="auto"/>
                    <w:right w:val="none" w:sz="0" w:space="0" w:color="auto"/>
                  </w:divBdr>
                </w:div>
                <w:div w:id="1243956316">
                  <w:marLeft w:val="480"/>
                  <w:marRight w:val="0"/>
                  <w:marTop w:val="0"/>
                  <w:marBottom w:val="0"/>
                  <w:divBdr>
                    <w:top w:val="none" w:sz="0" w:space="0" w:color="auto"/>
                    <w:left w:val="none" w:sz="0" w:space="0" w:color="auto"/>
                    <w:bottom w:val="none" w:sz="0" w:space="0" w:color="auto"/>
                    <w:right w:val="none" w:sz="0" w:space="0" w:color="auto"/>
                  </w:divBdr>
                </w:div>
                <w:div w:id="725296688">
                  <w:marLeft w:val="480"/>
                  <w:marRight w:val="0"/>
                  <w:marTop w:val="0"/>
                  <w:marBottom w:val="0"/>
                  <w:divBdr>
                    <w:top w:val="none" w:sz="0" w:space="0" w:color="auto"/>
                    <w:left w:val="none" w:sz="0" w:space="0" w:color="auto"/>
                    <w:bottom w:val="none" w:sz="0" w:space="0" w:color="auto"/>
                    <w:right w:val="none" w:sz="0" w:space="0" w:color="auto"/>
                  </w:divBdr>
                </w:div>
                <w:div w:id="413404863">
                  <w:marLeft w:val="480"/>
                  <w:marRight w:val="0"/>
                  <w:marTop w:val="0"/>
                  <w:marBottom w:val="0"/>
                  <w:divBdr>
                    <w:top w:val="none" w:sz="0" w:space="0" w:color="auto"/>
                    <w:left w:val="none" w:sz="0" w:space="0" w:color="auto"/>
                    <w:bottom w:val="none" w:sz="0" w:space="0" w:color="auto"/>
                    <w:right w:val="none" w:sz="0" w:space="0" w:color="auto"/>
                  </w:divBdr>
                </w:div>
                <w:div w:id="997929137">
                  <w:marLeft w:val="480"/>
                  <w:marRight w:val="0"/>
                  <w:marTop w:val="0"/>
                  <w:marBottom w:val="0"/>
                  <w:divBdr>
                    <w:top w:val="none" w:sz="0" w:space="0" w:color="auto"/>
                    <w:left w:val="none" w:sz="0" w:space="0" w:color="auto"/>
                    <w:bottom w:val="none" w:sz="0" w:space="0" w:color="auto"/>
                    <w:right w:val="none" w:sz="0" w:space="0" w:color="auto"/>
                  </w:divBdr>
                </w:div>
                <w:div w:id="329867028">
                  <w:marLeft w:val="480"/>
                  <w:marRight w:val="0"/>
                  <w:marTop w:val="0"/>
                  <w:marBottom w:val="0"/>
                  <w:divBdr>
                    <w:top w:val="none" w:sz="0" w:space="0" w:color="auto"/>
                    <w:left w:val="none" w:sz="0" w:space="0" w:color="auto"/>
                    <w:bottom w:val="none" w:sz="0" w:space="0" w:color="auto"/>
                    <w:right w:val="none" w:sz="0" w:space="0" w:color="auto"/>
                  </w:divBdr>
                </w:div>
                <w:div w:id="405733683">
                  <w:marLeft w:val="480"/>
                  <w:marRight w:val="0"/>
                  <w:marTop w:val="0"/>
                  <w:marBottom w:val="0"/>
                  <w:divBdr>
                    <w:top w:val="none" w:sz="0" w:space="0" w:color="auto"/>
                    <w:left w:val="none" w:sz="0" w:space="0" w:color="auto"/>
                    <w:bottom w:val="none" w:sz="0" w:space="0" w:color="auto"/>
                    <w:right w:val="none" w:sz="0" w:space="0" w:color="auto"/>
                  </w:divBdr>
                </w:div>
                <w:div w:id="152961416">
                  <w:marLeft w:val="480"/>
                  <w:marRight w:val="0"/>
                  <w:marTop w:val="0"/>
                  <w:marBottom w:val="0"/>
                  <w:divBdr>
                    <w:top w:val="none" w:sz="0" w:space="0" w:color="auto"/>
                    <w:left w:val="none" w:sz="0" w:space="0" w:color="auto"/>
                    <w:bottom w:val="none" w:sz="0" w:space="0" w:color="auto"/>
                    <w:right w:val="none" w:sz="0" w:space="0" w:color="auto"/>
                  </w:divBdr>
                </w:div>
                <w:div w:id="996106109">
                  <w:marLeft w:val="480"/>
                  <w:marRight w:val="0"/>
                  <w:marTop w:val="0"/>
                  <w:marBottom w:val="0"/>
                  <w:divBdr>
                    <w:top w:val="none" w:sz="0" w:space="0" w:color="auto"/>
                    <w:left w:val="none" w:sz="0" w:space="0" w:color="auto"/>
                    <w:bottom w:val="none" w:sz="0" w:space="0" w:color="auto"/>
                    <w:right w:val="none" w:sz="0" w:space="0" w:color="auto"/>
                  </w:divBdr>
                </w:div>
                <w:div w:id="1771076720">
                  <w:marLeft w:val="480"/>
                  <w:marRight w:val="0"/>
                  <w:marTop w:val="0"/>
                  <w:marBottom w:val="0"/>
                  <w:divBdr>
                    <w:top w:val="none" w:sz="0" w:space="0" w:color="auto"/>
                    <w:left w:val="none" w:sz="0" w:space="0" w:color="auto"/>
                    <w:bottom w:val="none" w:sz="0" w:space="0" w:color="auto"/>
                    <w:right w:val="none" w:sz="0" w:space="0" w:color="auto"/>
                  </w:divBdr>
                </w:div>
                <w:div w:id="1959678860">
                  <w:marLeft w:val="480"/>
                  <w:marRight w:val="0"/>
                  <w:marTop w:val="0"/>
                  <w:marBottom w:val="0"/>
                  <w:divBdr>
                    <w:top w:val="none" w:sz="0" w:space="0" w:color="auto"/>
                    <w:left w:val="none" w:sz="0" w:space="0" w:color="auto"/>
                    <w:bottom w:val="none" w:sz="0" w:space="0" w:color="auto"/>
                    <w:right w:val="none" w:sz="0" w:space="0" w:color="auto"/>
                  </w:divBdr>
                </w:div>
                <w:div w:id="1155949467">
                  <w:marLeft w:val="480"/>
                  <w:marRight w:val="0"/>
                  <w:marTop w:val="0"/>
                  <w:marBottom w:val="0"/>
                  <w:divBdr>
                    <w:top w:val="none" w:sz="0" w:space="0" w:color="auto"/>
                    <w:left w:val="none" w:sz="0" w:space="0" w:color="auto"/>
                    <w:bottom w:val="none" w:sz="0" w:space="0" w:color="auto"/>
                    <w:right w:val="none" w:sz="0" w:space="0" w:color="auto"/>
                  </w:divBdr>
                </w:div>
                <w:div w:id="1697850275">
                  <w:marLeft w:val="480"/>
                  <w:marRight w:val="0"/>
                  <w:marTop w:val="0"/>
                  <w:marBottom w:val="0"/>
                  <w:divBdr>
                    <w:top w:val="none" w:sz="0" w:space="0" w:color="auto"/>
                    <w:left w:val="none" w:sz="0" w:space="0" w:color="auto"/>
                    <w:bottom w:val="none" w:sz="0" w:space="0" w:color="auto"/>
                    <w:right w:val="none" w:sz="0" w:space="0" w:color="auto"/>
                  </w:divBdr>
                </w:div>
                <w:div w:id="714886735">
                  <w:marLeft w:val="480"/>
                  <w:marRight w:val="0"/>
                  <w:marTop w:val="0"/>
                  <w:marBottom w:val="0"/>
                  <w:divBdr>
                    <w:top w:val="none" w:sz="0" w:space="0" w:color="auto"/>
                    <w:left w:val="none" w:sz="0" w:space="0" w:color="auto"/>
                    <w:bottom w:val="none" w:sz="0" w:space="0" w:color="auto"/>
                    <w:right w:val="none" w:sz="0" w:space="0" w:color="auto"/>
                  </w:divBdr>
                </w:div>
                <w:div w:id="1480345426">
                  <w:marLeft w:val="480"/>
                  <w:marRight w:val="0"/>
                  <w:marTop w:val="0"/>
                  <w:marBottom w:val="0"/>
                  <w:divBdr>
                    <w:top w:val="none" w:sz="0" w:space="0" w:color="auto"/>
                    <w:left w:val="none" w:sz="0" w:space="0" w:color="auto"/>
                    <w:bottom w:val="none" w:sz="0" w:space="0" w:color="auto"/>
                    <w:right w:val="none" w:sz="0" w:space="0" w:color="auto"/>
                  </w:divBdr>
                </w:div>
                <w:div w:id="617182126">
                  <w:marLeft w:val="480"/>
                  <w:marRight w:val="0"/>
                  <w:marTop w:val="0"/>
                  <w:marBottom w:val="0"/>
                  <w:divBdr>
                    <w:top w:val="none" w:sz="0" w:space="0" w:color="auto"/>
                    <w:left w:val="none" w:sz="0" w:space="0" w:color="auto"/>
                    <w:bottom w:val="none" w:sz="0" w:space="0" w:color="auto"/>
                    <w:right w:val="none" w:sz="0" w:space="0" w:color="auto"/>
                  </w:divBdr>
                </w:div>
                <w:div w:id="133568287">
                  <w:marLeft w:val="480"/>
                  <w:marRight w:val="0"/>
                  <w:marTop w:val="0"/>
                  <w:marBottom w:val="0"/>
                  <w:divBdr>
                    <w:top w:val="none" w:sz="0" w:space="0" w:color="auto"/>
                    <w:left w:val="none" w:sz="0" w:space="0" w:color="auto"/>
                    <w:bottom w:val="none" w:sz="0" w:space="0" w:color="auto"/>
                    <w:right w:val="none" w:sz="0" w:space="0" w:color="auto"/>
                  </w:divBdr>
                </w:div>
                <w:div w:id="546453291">
                  <w:marLeft w:val="480"/>
                  <w:marRight w:val="0"/>
                  <w:marTop w:val="0"/>
                  <w:marBottom w:val="0"/>
                  <w:divBdr>
                    <w:top w:val="none" w:sz="0" w:space="0" w:color="auto"/>
                    <w:left w:val="none" w:sz="0" w:space="0" w:color="auto"/>
                    <w:bottom w:val="none" w:sz="0" w:space="0" w:color="auto"/>
                    <w:right w:val="none" w:sz="0" w:space="0" w:color="auto"/>
                  </w:divBdr>
                </w:div>
                <w:div w:id="180095727">
                  <w:marLeft w:val="480"/>
                  <w:marRight w:val="0"/>
                  <w:marTop w:val="0"/>
                  <w:marBottom w:val="0"/>
                  <w:divBdr>
                    <w:top w:val="none" w:sz="0" w:space="0" w:color="auto"/>
                    <w:left w:val="none" w:sz="0" w:space="0" w:color="auto"/>
                    <w:bottom w:val="none" w:sz="0" w:space="0" w:color="auto"/>
                    <w:right w:val="none" w:sz="0" w:space="0" w:color="auto"/>
                  </w:divBdr>
                </w:div>
                <w:div w:id="2088376111">
                  <w:marLeft w:val="480"/>
                  <w:marRight w:val="0"/>
                  <w:marTop w:val="0"/>
                  <w:marBottom w:val="0"/>
                  <w:divBdr>
                    <w:top w:val="none" w:sz="0" w:space="0" w:color="auto"/>
                    <w:left w:val="none" w:sz="0" w:space="0" w:color="auto"/>
                    <w:bottom w:val="none" w:sz="0" w:space="0" w:color="auto"/>
                    <w:right w:val="none" w:sz="0" w:space="0" w:color="auto"/>
                  </w:divBdr>
                </w:div>
                <w:div w:id="2024623097">
                  <w:marLeft w:val="480"/>
                  <w:marRight w:val="0"/>
                  <w:marTop w:val="0"/>
                  <w:marBottom w:val="0"/>
                  <w:divBdr>
                    <w:top w:val="none" w:sz="0" w:space="0" w:color="auto"/>
                    <w:left w:val="none" w:sz="0" w:space="0" w:color="auto"/>
                    <w:bottom w:val="none" w:sz="0" w:space="0" w:color="auto"/>
                    <w:right w:val="none" w:sz="0" w:space="0" w:color="auto"/>
                  </w:divBdr>
                </w:div>
                <w:div w:id="685984327">
                  <w:marLeft w:val="480"/>
                  <w:marRight w:val="0"/>
                  <w:marTop w:val="0"/>
                  <w:marBottom w:val="0"/>
                  <w:divBdr>
                    <w:top w:val="none" w:sz="0" w:space="0" w:color="auto"/>
                    <w:left w:val="none" w:sz="0" w:space="0" w:color="auto"/>
                    <w:bottom w:val="none" w:sz="0" w:space="0" w:color="auto"/>
                    <w:right w:val="none" w:sz="0" w:space="0" w:color="auto"/>
                  </w:divBdr>
                </w:div>
                <w:div w:id="446119104">
                  <w:marLeft w:val="480"/>
                  <w:marRight w:val="0"/>
                  <w:marTop w:val="0"/>
                  <w:marBottom w:val="0"/>
                  <w:divBdr>
                    <w:top w:val="none" w:sz="0" w:space="0" w:color="auto"/>
                    <w:left w:val="none" w:sz="0" w:space="0" w:color="auto"/>
                    <w:bottom w:val="none" w:sz="0" w:space="0" w:color="auto"/>
                    <w:right w:val="none" w:sz="0" w:space="0" w:color="auto"/>
                  </w:divBdr>
                </w:div>
                <w:div w:id="438568715">
                  <w:marLeft w:val="480"/>
                  <w:marRight w:val="0"/>
                  <w:marTop w:val="0"/>
                  <w:marBottom w:val="0"/>
                  <w:divBdr>
                    <w:top w:val="none" w:sz="0" w:space="0" w:color="auto"/>
                    <w:left w:val="none" w:sz="0" w:space="0" w:color="auto"/>
                    <w:bottom w:val="none" w:sz="0" w:space="0" w:color="auto"/>
                    <w:right w:val="none" w:sz="0" w:space="0" w:color="auto"/>
                  </w:divBdr>
                </w:div>
                <w:div w:id="1115977570">
                  <w:marLeft w:val="480"/>
                  <w:marRight w:val="0"/>
                  <w:marTop w:val="0"/>
                  <w:marBottom w:val="0"/>
                  <w:divBdr>
                    <w:top w:val="none" w:sz="0" w:space="0" w:color="auto"/>
                    <w:left w:val="none" w:sz="0" w:space="0" w:color="auto"/>
                    <w:bottom w:val="none" w:sz="0" w:space="0" w:color="auto"/>
                    <w:right w:val="none" w:sz="0" w:space="0" w:color="auto"/>
                  </w:divBdr>
                </w:div>
                <w:div w:id="483930356">
                  <w:marLeft w:val="480"/>
                  <w:marRight w:val="0"/>
                  <w:marTop w:val="0"/>
                  <w:marBottom w:val="0"/>
                  <w:divBdr>
                    <w:top w:val="none" w:sz="0" w:space="0" w:color="auto"/>
                    <w:left w:val="none" w:sz="0" w:space="0" w:color="auto"/>
                    <w:bottom w:val="none" w:sz="0" w:space="0" w:color="auto"/>
                    <w:right w:val="none" w:sz="0" w:space="0" w:color="auto"/>
                  </w:divBdr>
                </w:div>
                <w:div w:id="699165881">
                  <w:marLeft w:val="480"/>
                  <w:marRight w:val="0"/>
                  <w:marTop w:val="0"/>
                  <w:marBottom w:val="0"/>
                  <w:divBdr>
                    <w:top w:val="none" w:sz="0" w:space="0" w:color="auto"/>
                    <w:left w:val="none" w:sz="0" w:space="0" w:color="auto"/>
                    <w:bottom w:val="none" w:sz="0" w:space="0" w:color="auto"/>
                    <w:right w:val="none" w:sz="0" w:space="0" w:color="auto"/>
                  </w:divBdr>
                </w:div>
                <w:div w:id="390231438">
                  <w:marLeft w:val="480"/>
                  <w:marRight w:val="0"/>
                  <w:marTop w:val="0"/>
                  <w:marBottom w:val="0"/>
                  <w:divBdr>
                    <w:top w:val="none" w:sz="0" w:space="0" w:color="auto"/>
                    <w:left w:val="none" w:sz="0" w:space="0" w:color="auto"/>
                    <w:bottom w:val="none" w:sz="0" w:space="0" w:color="auto"/>
                    <w:right w:val="none" w:sz="0" w:space="0" w:color="auto"/>
                  </w:divBdr>
                </w:div>
                <w:div w:id="16932793">
                  <w:marLeft w:val="480"/>
                  <w:marRight w:val="0"/>
                  <w:marTop w:val="0"/>
                  <w:marBottom w:val="0"/>
                  <w:divBdr>
                    <w:top w:val="none" w:sz="0" w:space="0" w:color="auto"/>
                    <w:left w:val="none" w:sz="0" w:space="0" w:color="auto"/>
                    <w:bottom w:val="none" w:sz="0" w:space="0" w:color="auto"/>
                    <w:right w:val="none" w:sz="0" w:space="0" w:color="auto"/>
                  </w:divBdr>
                </w:div>
                <w:div w:id="1314215955">
                  <w:marLeft w:val="480"/>
                  <w:marRight w:val="0"/>
                  <w:marTop w:val="0"/>
                  <w:marBottom w:val="0"/>
                  <w:divBdr>
                    <w:top w:val="none" w:sz="0" w:space="0" w:color="auto"/>
                    <w:left w:val="none" w:sz="0" w:space="0" w:color="auto"/>
                    <w:bottom w:val="none" w:sz="0" w:space="0" w:color="auto"/>
                    <w:right w:val="none" w:sz="0" w:space="0" w:color="auto"/>
                  </w:divBdr>
                </w:div>
                <w:div w:id="1995059123">
                  <w:marLeft w:val="480"/>
                  <w:marRight w:val="0"/>
                  <w:marTop w:val="0"/>
                  <w:marBottom w:val="0"/>
                  <w:divBdr>
                    <w:top w:val="none" w:sz="0" w:space="0" w:color="auto"/>
                    <w:left w:val="none" w:sz="0" w:space="0" w:color="auto"/>
                    <w:bottom w:val="none" w:sz="0" w:space="0" w:color="auto"/>
                    <w:right w:val="none" w:sz="0" w:space="0" w:color="auto"/>
                  </w:divBdr>
                </w:div>
                <w:div w:id="1860848844">
                  <w:marLeft w:val="480"/>
                  <w:marRight w:val="0"/>
                  <w:marTop w:val="0"/>
                  <w:marBottom w:val="0"/>
                  <w:divBdr>
                    <w:top w:val="none" w:sz="0" w:space="0" w:color="auto"/>
                    <w:left w:val="none" w:sz="0" w:space="0" w:color="auto"/>
                    <w:bottom w:val="none" w:sz="0" w:space="0" w:color="auto"/>
                    <w:right w:val="none" w:sz="0" w:space="0" w:color="auto"/>
                  </w:divBdr>
                </w:div>
                <w:div w:id="1271283648">
                  <w:marLeft w:val="480"/>
                  <w:marRight w:val="0"/>
                  <w:marTop w:val="0"/>
                  <w:marBottom w:val="0"/>
                  <w:divBdr>
                    <w:top w:val="none" w:sz="0" w:space="0" w:color="auto"/>
                    <w:left w:val="none" w:sz="0" w:space="0" w:color="auto"/>
                    <w:bottom w:val="none" w:sz="0" w:space="0" w:color="auto"/>
                    <w:right w:val="none" w:sz="0" w:space="0" w:color="auto"/>
                  </w:divBdr>
                </w:div>
                <w:div w:id="1345280519">
                  <w:marLeft w:val="480"/>
                  <w:marRight w:val="0"/>
                  <w:marTop w:val="0"/>
                  <w:marBottom w:val="0"/>
                  <w:divBdr>
                    <w:top w:val="none" w:sz="0" w:space="0" w:color="auto"/>
                    <w:left w:val="none" w:sz="0" w:space="0" w:color="auto"/>
                    <w:bottom w:val="none" w:sz="0" w:space="0" w:color="auto"/>
                    <w:right w:val="none" w:sz="0" w:space="0" w:color="auto"/>
                  </w:divBdr>
                </w:div>
                <w:div w:id="1723410000">
                  <w:marLeft w:val="480"/>
                  <w:marRight w:val="0"/>
                  <w:marTop w:val="0"/>
                  <w:marBottom w:val="0"/>
                  <w:divBdr>
                    <w:top w:val="none" w:sz="0" w:space="0" w:color="auto"/>
                    <w:left w:val="none" w:sz="0" w:space="0" w:color="auto"/>
                    <w:bottom w:val="none" w:sz="0" w:space="0" w:color="auto"/>
                    <w:right w:val="none" w:sz="0" w:space="0" w:color="auto"/>
                  </w:divBdr>
                </w:div>
                <w:div w:id="1700741469">
                  <w:marLeft w:val="480"/>
                  <w:marRight w:val="0"/>
                  <w:marTop w:val="0"/>
                  <w:marBottom w:val="0"/>
                  <w:divBdr>
                    <w:top w:val="none" w:sz="0" w:space="0" w:color="auto"/>
                    <w:left w:val="none" w:sz="0" w:space="0" w:color="auto"/>
                    <w:bottom w:val="none" w:sz="0" w:space="0" w:color="auto"/>
                    <w:right w:val="none" w:sz="0" w:space="0" w:color="auto"/>
                  </w:divBdr>
                </w:div>
                <w:div w:id="826871020">
                  <w:marLeft w:val="480"/>
                  <w:marRight w:val="0"/>
                  <w:marTop w:val="0"/>
                  <w:marBottom w:val="0"/>
                  <w:divBdr>
                    <w:top w:val="none" w:sz="0" w:space="0" w:color="auto"/>
                    <w:left w:val="none" w:sz="0" w:space="0" w:color="auto"/>
                    <w:bottom w:val="none" w:sz="0" w:space="0" w:color="auto"/>
                    <w:right w:val="none" w:sz="0" w:space="0" w:color="auto"/>
                  </w:divBdr>
                </w:div>
                <w:div w:id="1470590806">
                  <w:marLeft w:val="480"/>
                  <w:marRight w:val="0"/>
                  <w:marTop w:val="0"/>
                  <w:marBottom w:val="0"/>
                  <w:divBdr>
                    <w:top w:val="none" w:sz="0" w:space="0" w:color="auto"/>
                    <w:left w:val="none" w:sz="0" w:space="0" w:color="auto"/>
                    <w:bottom w:val="none" w:sz="0" w:space="0" w:color="auto"/>
                    <w:right w:val="none" w:sz="0" w:space="0" w:color="auto"/>
                  </w:divBdr>
                </w:div>
                <w:div w:id="1495758271">
                  <w:marLeft w:val="480"/>
                  <w:marRight w:val="0"/>
                  <w:marTop w:val="0"/>
                  <w:marBottom w:val="0"/>
                  <w:divBdr>
                    <w:top w:val="none" w:sz="0" w:space="0" w:color="auto"/>
                    <w:left w:val="none" w:sz="0" w:space="0" w:color="auto"/>
                    <w:bottom w:val="none" w:sz="0" w:space="0" w:color="auto"/>
                    <w:right w:val="none" w:sz="0" w:space="0" w:color="auto"/>
                  </w:divBdr>
                </w:div>
                <w:div w:id="1230270613">
                  <w:marLeft w:val="480"/>
                  <w:marRight w:val="0"/>
                  <w:marTop w:val="0"/>
                  <w:marBottom w:val="0"/>
                  <w:divBdr>
                    <w:top w:val="none" w:sz="0" w:space="0" w:color="auto"/>
                    <w:left w:val="none" w:sz="0" w:space="0" w:color="auto"/>
                    <w:bottom w:val="none" w:sz="0" w:space="0" w:color="auto"/>
                    <w:right w:val="none" w:sz="0" w:space="0" w:color="auto"/>
                  </w:divBdr>
                </w:div>
                <w:div w:id="515966485">
                  <w:marLeft w:val="480"/>
                  <w:marRight w:val="0"/>
                  <w:marTop w:val="0"/>
                  <w:marBottom w:val="0"/>
                  <w:divBdr>
                    <w:top w:val="none" w:sz="0" w:space="0" w:color="auto"/>
                    <w:left w:val="none" w:sz="0" w:space="0" w:color="auto"/>
                    <w:bottom w:val="none" w:sz="0" w:space="0" w:color="auto"/>
                    <w:right w:val="none" w:sz="0" w:space="0" w:color="auto"/>
                  </w:divBdr>
                </w:div>
                <w:div w:id="1696535695">
                  <w:marLeft w:val="480"/>
                  <w:marRight w:val="0"/>
                  <w:marTop w:val="0"/>
                  <w:marBottom w:val="0"/>
                  <w:divBdr>
                    <w:top w:val="none" w:sz="0" w:space="0" w:color="auto"/>
                    <w:left w:val="none" w:sz="0" w:space="0" w:color="auto"/>
                    <w:bottom w:val="none" w:sz="0" w:space="0" w:color="auto"/>
                    <w:right w:val="none" w:sz="0" w:space="0" w:color="auto"/>
                  </w:divBdr>
                </w:div>
                <w:div w:id="752974588">
                  <w:marLeft w:val="480"/>
                  <w:marRight w:val="0"/>
                  <w:marTop w:val="0"/>
                  <w:marBottom w:val="0"/>
                  <w:divBdr>
                    <w:top w:val="none" w:sz="0" w:space="0" w:color="auto"/>
                    <w:left w:val="none" w:sz="0" w:space="0" w:color="auto"/>
                    <w:bottom w:val="none" w:sz="0" w:space="0" w:color="auto"/>
                    <w:right w:val="none" w:sz="0" w:space="0" w:color="auto"/>
                  </w:divBdr>
                </w:div>
                <w:div w:id="1368094758">
                  <w:marLeft w:val="480"/>
                  <w:marRight w:val="0"/>
                  <w:marTop w:val="0"/>
                  <w:marBottom w:val="0"/>
                  <w:divBdr>
                    <w:top w:val="none" w:sz="0" w:space="0" w:color="auto"/>
                    <w:left w:val="none" w:sz="0" w:space="0" w:color="auto"/>
                    <w:bottom w:val="none" w:sz="0" w:space="0" w:color="auto"/>
                    <w:right w:val="none" w:sz="0" w:space="0" w:color="auto"/>
                  </w:divBdr>
                </w:div>
                <w:div w:id="1982995366">
                  <w:marLeft w:val="480"/>
                  <w:marRight w:val="0"/>
                  <w:marTop w:val="0"/>
                  <w:marBottom w:val="0"/>
                  <w:divBdr>
                    <w:top w:val="none" w:sz="0" w:space="0" w:color="auto"/>
                    <w:left w:val="none" w:sz="0" w:space="0" w:color="auto"/>
                    <w:bottom w:val="none" w:sz="0" w:space="0" w:color="auto"/>
                    <w:right w:val="none" w:sz="0" w:space="0" w:color="auto"/>
                  </w:divBdr>
                </w:div>
                <w:div w:id="1187017210">
                  <w:marLeft w:val="480"/>
                  <w:marRight w:val="0"/>
                  <w:marTop w:val="0"/>
                  <w:marBottom w:val="0"/>
                  <w:divBdr>
                    <w:top w:val="none" w:sz="0" w:space="0" w:color="auto"/>
                    <w:left w:val="none" w:sz="0" w:space="0" w:color="auto"/>
                    <w:bottom w:val="none" w:sz="0" w:space="0" w:color="auto"/>
                    <w:right w:val="none" w:sz="0" w:space="0" w:color="auto"/>
                  </w:divBdr>
                </w:div>
                <w:div w:id="597712104">
                  <w:marLeft w:val="480"/>
                  <w:marRight w:val="0"/>
                  <w:marTop w:val="0"/>
                  <w:marBottom w:val="0"/>
                  <w:divBdr>
                    <w:top w:val="none" w:sz="0" w:space="0" w:color="auto"/>
                    <w:left w:val="none" w:sz="0" w:space="0" w:color="auto"/>
                    <w:bottom w:val="none" w:sz="0" w:space="0" w:color="auto"/>
                    <w:right w:val="none" w:sz="0" w:space="0" w:color="auto"/>
                  </w:divBdr>
                </w:div>
                <w:div w:id="1311521482">
                  <w:marLeft w:val="480"/>
                  <w:marRight w:val="0"/>
                  <w:marTop w:val="0"/>
                  <w:marBottom w:val="0"/>
                  <w:divBdr>
                    <w:top w:val="none" w:sz="0" w:space="0" w:color="auto"/>
                    <w:left w:val="none" w:sz="0" w:space="0" w:color="auto"/>
                    <w:bottom w:val="none" w:sz="0" w:space="0" w:color="auto"/>
                    <w:right w:val="none" w:sz="0" w:space="0" w:color="auto"/>
                  </w:divBdr>
                </w:div>
                <w:div w:id="62458675">
                  <w:marLeft w:val="480"/>
                  <w:marRight w:val="0"/>
                  <w:marTop w:val="0"/>
                  <w:marBottom w:val="0"/>
                  <w:divBdr>
                    <w:top w:val="none" w:sz="0" w:space="0" w:color="auto"/>
                    <w:left w:val="none" w:sz="0" w:space="0" w:color="auto"/>
                    <w:bottom w:val="none" w:sz="0" w:space="0" w:color="auto"/>
                    <w:right w:val="none" w:sz="0" w:space="0" w:color="auto"/>
                  </w:divBdr>
                </w:div>
                <w:div w:id="757406134">
                  <w:marLeft w:val="480"/>
                  <w:marRight w:val="0"/>
                  <w:marTop w:val="0"/>
                  <w:marBottom w:val="0"/>
                  <w:divBdr>
                    <w:top w:val="none" w:sz="0" w:space="0" w:color="auto"/>
                    <w:left w:val="none" w:sz="0" w:space="0" w:color="auto"/>
                    <w:bottom w:val="none" w:sz="0" w:space="0" w:color="auto"/>
                    <w:right w:val="none" w:sz="0" w:space="0" w:color="auto"/>
                  </w:divBdr>
                </w:div>
              </w:divsChild>
            </w:div>
            <w:div w:id="301926662">
              <w:marLeft w:val="0"/>
              <w:marRight w:val="0"/>
              <w:marTop w:val="0"/>
              <w:marBottom w:val="0"/>
              <w:divBdr>
                <w:top w:val="none" w:sz="0" w:space="0" w:color="auto"/>
                <w:left w:val="none" w:sz="0" w:space="0" w:color="auto"/>
                <w:bottom w:val="none" w:sz="0" w:space="0" w:color="auto"/>
                <w:right w:val="none" w:sz="0" w:space="0" w:color="auto"/>
              </w:divBdr>
              <w:divsChild>
                <w:div w:id="279726846">
                  <w:marLeft w:val="480"/>
                  <w:marRight w:val="0"/>
                  <w:marTop w:val="0"/>
                  <w:marBottom w:val="0"/>
                  <w:divBdr>
                    <w:top w:val="none" w:sz="0" w:space="0" w:color="auto"/>
                    <w:left w:val="none" w:sz="0" w:space="0" w:color="auto"/>
                    <w:bottom w:val="none" w:sz="0" w:space="0" w:color="auto"/>
                    <w:right w:val="none" w:sz="0" w:space="0" w:color="auto"/>
                  </w:divBdr>
                </w:div>
                <w:div w:id="187376779">
                  <w:marLeft w:val="480"/>
                  <w:marRight w:val="0"/>
                  <w:marTop w:val="0"/>
                  <w:marBottom w:val="0"/>
                  <w:divBdr>
                    <w:top w:val="none" w:sz="0" w:space="0" w:color="auto"/>
                    <w:left w:val="none" w:sz="0" w:space="0" w:color="auto"/>
                    <w:bottom w:val="none" w:sz="0" w:space="0" w:color="auto"/>
                    <w:right w:val="none" w:sz="0" w:space="0" w:color="auto"/>
                  </w:divBdr>
                </w:div>
                <w:div w:id="135614185">
                  <w:marLeft w:val="480"/>
                  <w:marRight w:val="0"/>
                  <w:marTop w:val="0"/>
                  <w:marBottom w:val="0"/>
                  <w:divBdr>
                    <w:top w:val="none" w:sz="0" w:space="0" w:color="auto"/>
                    <w:left w:val="none" w:sz="0" w:space="0" w:color="auto"/>
                    <w:bottom w:val="none" w:sz="0" w:space="0" w:color="auto"/>
                    <w:right w:val="none" w:sz="0" w:space="0" w:color="auto"/>
                  </w:divBdr>
                </w:div>
                <w:div w:id="1304962691">
                  <w:marLeft w:val="480"/>
                  <w:marRight w:val="0"/>
                  <w:marTop w:val="0"/>
                  <w:marBottom w:val="0"/>
                  <w:divBdr>
                    <w:top w:val="none" w:sz="0" w:space="0" w:color="auto"/>
                    <w:left w:val="none" w:sz="0" w:space="0" w:color="auto"/>
                    <w:bottom w:val="none" w:sz="0" w:space="0" w:color="auto"/>
                    <w:right w:val="none" w:sz="0" w:space="0" w:color="auto"/>
                  </w:divBdr>
                </w:div>
                <w:div w:id="64109904">
                  <w:marLeft w:val="480"/>
                  <w:marRight w:val="0"/>
                  <w:marTop w:val="0"/>
                  <w:marBottom w:val="0"/>
                  <w:divBdr>
                    <w:top w:val="none" w:sz="0" w:space="0" w:color="auto"/>
                    <w:left w:val="none" w:sz="0" w:space="0" w:color="auto"/>
                    <w:bottom w:val="none" w:sz="0" w:space="0" w:color="auto"/>
                    <w:right w:val="none" w:sz="0" w:space="0" w:color="auto"/>
                  </w:divBdr>
                </w:div>
                <w:div w:id="1396197503">
                  <w:marLeft w:val="480"/>
                  <w:marRight w:val="0"/>
                  <w:marTop w:val="0"/>
                  <w:marBottom w:val="0"/>
                  <w:divBdr>
                    <w:top w:val="none" w:sz="0" w:space="0" w:color="auto"/>
                    <w:left w:val="none" w:sz="0" w:space="0" w:color="auto"/>
                    <w:bottom w:val="none" w:sz="0" w:space="0" w:color="auto"/>
                    <w:right w:val="none" w:sz="0" w:space="0" w:color="auto"/>
                  </w:divBdr>
                </w:div>
                <w:div w:id="1239092673">
                  <w:marLeft w:val="480"/>
                  <w:marRight w:val="0"/>
                  <w:marTop w:val="0"/>
                  <w:marBottom w:val="0"/>
                  <w:divBdr>
                    <w:top w:val="none" w:sz="0" w:space="0" w:color="auto"/>
                    <w:left w:val="none" w:sz="0" w:space="0" w:color="auto"/>
                    <w:bottom w:val="none" w:sz="0" w:space="0" w:color="auto"/>
                    <w:right w:val="none" w:sz="0" w:space="0" w:color="auto"/>
                  </w:divBdr>
                </w:div>
                <w:div w:id="777942346">
                  <w:marLeft w:val="480"/>
                  <w:marRight w:val="0"/>
                  <w:marTop w:val="0"/>
                  <w:marBottom w:val="0"/>
                  <w:divBdr>
                    <w:top w:val="none" w:sz="0" w:space="0" w:color="auto"/>
                    <w:left w:val="none" w:sz="0" w:space="0" w:color="auto"/>
                    <w:bottom w:val="none" w:sz="0" w:space="0" w:color="auto"/>
                    <w:right w:val="none" w:sz="0" w:space="0" w:color="auto"/>
                  </w:divBdr>
                </w:div>
                <w:div w:id="847208222">
                  <w:marLeft w:val="480"/>
                  <w:marRight w:val="0"/>
                  <w:marTop w:val="0"/>
                  <w:marBottom w:val="0"/>
                  <w:divBdr>
                    <w:top w:val="none" w:sz="0" w:space="0" w:color="auto"/>
                    <w:left w:val="none" w:sz="0" w:space="0" w:color="auto"/>
                    <w:bottom w:val="none" w:sz="0" w:space="0" w:color="auto"/>
                    <w:right w:val="none" w:sz="0" w:space="0" w:color="auto"/>
                  </w:divBdr>
                </w:div>
                <w:div w:id="642199141">
                  <w:marLeft w:val="480"/>
                  <w:marRight w:val="0"/>
                  <w:marTop w:val="0"/>
                  <w:marBottom w:val="0"/>
                  <w:divBdr>
                    <w:top w:val="none" w:sz="0" w:space="0" w:color="auto"/>
                    <w:left w:val="none" w:sz="0" w:space="0" w:color="auto"/>
                    <w:bottom w:val="none" w:sz="0" w:space="0" w:color="auto"/>
                    <w:right w:val="none" w:sz="0" w:space="0" w:color="auto"/>
                  </w:divBdr>
                </w:div>
                <w:div w:id="1974946240">
                  <w:marLeft w:val="480"/>
                  <w:marRight w:val="0"/>
                  <w:marTop w:val="0"/>
                  <w:marBottom w:val="0"/>
                  <w:divBdr>
                    <w:top w:val="none" w:sz="0" w:space="0" w:color="auto"/>
                    <w:left w:val="none" w:sz="0" w:space="0" w:color="auto"/>
                    <w:bottom w:val="none" w:sz="0" w:space="0" w:color="auto"/>
                    <w:right w:val="none" w:sz="0" w:space="0" w:color="auto"/>
                  </w:divBdr>
                </w:div>
                <w:div w:id="1982030918">
                  <w:marLeft w:val="480"/>
                  <w:marRight w:val="0"/>
                  <w:marTop w:val="0"/>
                  <w:marBottom w:val="0"/>
                  <w:divBdr>
                    <w:top w:val="none" w:sz="0" w:space="0" w:color="auto"/>
                    <w:left w:val="none" w:sz="0" w:space="0" w:color="auto"/>
                    <w:bottom w:val="none" w:sz="0" w:space="0" w:color="auto"/>
                    <w:right w:val="none" w:sz="0" w:space="0" w:color="auto"/>
                  </w:divBdr>
                </w:div>
                <w:div w:id="2140414229">
                  <w:marLeft w:val="480"/>
                  <w:marRight w:val="0"/>
                  <w:marTop w:val="0"/>
                  <w:marBottom w:val="0"/>
                  <w:divBdr>
                    <w:top w:val="none" w:sz="0" w:space="0" w:color="auto"/>
                    <w:left w:val="none" w:sz="0" w:space="0" w:color="auto"/>
                    <w:bottom w:val="none" w:sz="0" w:space="0" w:color="auto"/>
                    <w:right w:val="none" w:sz="0" w:space="0" w:color="auto"/>
                  </w:divBdr>
                </w:div>
                <w:div w:id="600576863">
                  <w:marLeft w:val="480"/>
                  <w:marRight w:val="0"/>
                  <w:marTop w:val="0"/>
                  <w:marBottom w:val="0"/>
                  <w:divBdr>
                    <w:top w:val="none" w:sz="0" w:space="0" w:color="auto"/>
                    <w:left w:val="none" w:sz="0" w:space="0" w:color="auto"/>
                    <w:bottom w:val="none" w:sz="0" w:space="0" w:color="auto"/>
                    <w:right w:val="none" w:sz="0" w:space="0" w:color="auto"/>
                  </w:divBdr>
                </w:div>
                <w:div w:id="1006980143">
                  <w:marLeft w:val="480"/>
                  <w:marRight w:val="0"/>
                  <w:marTop w:val="0"/>
                  <w:marBottom w:val="0"/>
                  <w:divBdr>
                    <w:top w:val="none" w:sz="0" w:space="0" w:color="auto"/>
                    <w:left w:val="none" w:sz="0" w:space="0" w:color="auto"/>
                    <w:bottom w:val="none" w:sz="0" w:space="0" w:color="auto"/>
                    <w:right w:val="none" w:sz="0" w:space="0" w:color="auto"/>
                  </w:divBdr>
                </w:div>
                <w:div w:id="1306856592">
                  <w:marLeft w:val="480"/>
                  <w:marRight w:val="0"/>
                  <w:marTop w:val="0"/>
                  <w:marBottom w:val="0"/>
                  <w:divBdr>
                    <w:top w:val="none" w:sz="0" w:space="0" w:color="auto"/>
                    <w:left w:val="none" w:sz="0" w:space="0" w:color="auto"/>
                    <w:bottom w:val="none" w:sz="0" w:space="0" w:color="auto"/>
                    <w:right w:val="none" w:sz="0" w:space="0" w:color="auto"/>
                  </w:divBdr>
                </w:div>
                <w:div w:id="139083922">
                  <w:marLeft w:val="480"/>
                  <w:marRight w:val="0"/>
                  <w:marTop w:val="0"/>
                  <w:marBottom w:val="0"/>
                  <w:divBdr>
                    <w:top w:val="none" w:sz="0" w:space="0" w:color="auto"/>
                    <w:left w:val="none" w:sz="0" w:space="0" w:color="auto"/>
                    <w:bottom w:val="none" w:sz="0" w:space="0" w:color="auto"/>
                    <w:right w:val="none" w:sz="0" w:space="0" w:color="auto"/>
                  </w:divBdr>
                </w:div>
                <w:div w:id="1318875584">
                  <w:marLeft w:val="480"/>
                  <w:marRight w:val="0"/>
                  <w:marTop w:val="0"/>
                  <w:marBottom w:val="0"/>
                  <w:divBdr>
                    <w:top w:val="none" w:sz="0" w:space="0" w:color="auto"/>
                    <w:left w:val="none" w:sz="0" w:space="0" w:color="auto"/>
                    <w:bottom w:val="none" w:sz="0" w:space="0" w:color="auto"/>
                    <w:right w:val="none" w:sz="0" w:space="0" w:color="auto"/>
                  </w:divBdr>
                </w:div>
                <w:div w:id="1988897267">
                  <w:marLeft w:val="480"/>
                  <w:marRight w:val="0"/>
                  <w:marTop w:val="0"/>
                  <w:marBottom w:val="0"/>
                  <w:divBdr>
                    <w:top w:val="none" w:sz="0" w:space="0" w:color="auto"/>
                    <w:left w:val="none" w:sz="0" w:space="0" w:color="auto"/>
                    <w:bottom w:val="none" w:sz="0" w:space="0" w:color="auto"/>
                    <w:right w:val="none" w:sz="0" w:space="0" w:color="auto"/>
                  </w:divBdr>
                </w:div>
                <w:div w:id="1415978747">
                  <w:marLeft w:val="480"/>
                  <w:marRight w:val="0"/>
                  <w:marTop w:val="0"/>
                  <w:marBottom w:val="0"/>
                  <w:divBdr>
                    <w:top w:val="none" w:sz="0" w:space="0" w:color="auto"/>
                    <w:left w:val="none" w:sz="0" w:space="0" w:color="auto"/>
                    <w:bottom w:val="none" w:sz="0" w:space="0" w:color="auto"/>
                    <w:right w:val="none" w:sz="0" w:space="0" w:color="auto"/>
                  </w:divBdr>
                </w:div>
                <w:div w:id="270210850">
                  <w:marLeft w:val="480"/>
                  <w:marRight w:val="0"/>
                  <w:marTop w:val="0"/>
                  <w:marBottom w:val="0"/>
                  <w:divBdr>
                    <w:top w:val="none" w:sz="0" w:space="0" w:color="auto"/>
                    <w:left w:val="none" w:sz="0" w:space="0" w:color="auto"/>
                    <w:bottom w:val="none" w:sz="0" w:space="0" w:color="auto"/>
                    <w:right w:val="none" w:sz="0" w:space="0" w:color="auto"/>
                  </w:divBdr>
                </w:div>
                <w:div w:id="2122603027">
                  <w:marLeft w:val="480"/>
                  <w:marRight w:val="0"/>
                  <w:marTop w:val="0"/>
                  <w:marBottom w:val="0"/>
                  <w:divBdr>
                    <w:top w:val="none" w:sz="0" w:space="0" w:color="auto"/>
                    <w:left w:val="none" w:sz="0" w:space="0" w:color="auto"/>
                    <w:bottom w:val="none" w:sz="0" w:space="0" w:color="auto"/>
                    <w:right w:val="none" w:sz="0" w:space="0" w:color="auto"/>
                  </w:divBdr>
                </w:div>
                <w:div w:id="815685866">
                  <w:marLeft w:val="480"/>
                  <w:marRight w:val="0"/>
                  <w:marTop w:val="0"/>
                  <w:marBottom w:val="0"/>
                  <w:divBdr>
                    <w:top w:val="none" w:sz="0" w:space="0" w:color="auto"/>
                    <w:left w:val="none" w:sz="0" w:space="0" w:color="auto"/>
                    <w:bottom w:val="none" w:sz="0" w:space="0" w:color="auto"/>
                    <w:right w:val="none" w:sz="0" w:space="0" w:color="auto"/>
                  </w:divBdr>
                </w:div>
                <w:div w:id="89745149">
                  <w:marLeft w:val="480"/>
                  <w:marRight w:val="0"/>
                  <w:marTop w:val="0"/>
                  <w:marBottom w:val="0"/>
                  <w:divBdr>
                    <w:top w:val="none" w:sz="0" w:space="0" w:color="auto"/>
                    <w:left w:val="none" w:sz="0" w:space="0" w:color="auto"/>
                    <w:bottom w:val="none" w:sz="0" w:space="0" w:color="auto"/>
                    <w:right w:val="none" w:sz="0" w:space="0" w:color="auto"/>
                  </w:divBdr>
                </w:div>
                <w:div w:id="302586425">
                  <w:marLeft w:val="480"/>
                  <w:marRight w:val="0"/>
                  <w:marTop w:val="0"/>
                  <w:marBottom w:val="0"/>
                  <w:divBdr>
                    <w:top w:val="none" w:sz="0" w:space="0" w:color="auto"/>
                    <w:left w:val="none" w:sz="0" w:space="0" w:color="auto"/>
                    <w:bottom w:val="none" w:sz="0" w:space="0" w:color="auto"/>
                    <w:right w:val="none" w:sz="0" w:space="0" w:color="auto"/>
                  </w:divBdr>
                </w:div>
                <w:div w:id="346030887">
                  <w:marLeft w:val="480"/>
                  <w:marRight w:val="0"/>
                  <w:marTop w:val="0"/>
                  <w:marBottom w:val="0"/>
                  <w:divBdr>
                    <w:top w:val="none" w:sz="0" w:space="0" w:color="auto"/>
                    <w:left w:val="none" w:sz="0" w:space="0" w:color="auto"/>
                    <w:bottom w:val="none" w:sz="0" w:space="0" w:color="auto"/>
                    <w:right w:val="none" w:sz="0" w:space="0" w:color="auto"/>
                  </w:divBdr>
                </w:div>
                <w:div w:id="1818569471">
                  <w:marLeft w:val="480"/>
                  <w:marRight w:val="0"/>
                  <w:marTop w:val="0"/>
                  <w:marBottom w:val="0"/>
                  <w:divBdr>
                    <w:top w:val="none" w:sz="0" w:space="0" w:color="auto"/>
                    <w:left w:val="none" w:sz="0" w:space="0" w:color="auto"/>
                    <w:bottom w:val="none" w:sz="0" w:space="0" w:color="auto"/>
                    <w:right w:val="none" w:sz="0" w:space="0" w:color="auto"/>
                  </w:divBdr>
                </w:div>
                <w:div w:id="2073039285">
                  <w:marLeft w:val="480"/>
                  <w:marRight w:val="0"/>
                  <w:marTop w:val="0"/>
                  <w:marBottom w:val="0"/>
                  <w:divBdr>
                    <w:top w:val="none" w:sz="0" w:space="0" w:color="auto"/>
                    <w:left w:val="none" w:sz="0" w:space="0" w:color="auto"/>
                    <w:bottom w:val="none" w:sz="0" w:space="0" w:color="auto"/>
                    <w:right w:val="none" w:sz="0" w:space="0" w:color="auto"/>
                  </w:divBdr>
                </w:div>
                <w:div w:id="1291014114">
                  <w:marLeft w:val="480"/>
                  <w:marRight w:val="0"/>
                  <w:marTop w:val="0"/>
                  <w:marBottom w:val="0"/>
                  <w:divBdr>
                    <w:top w:val="none" w:sz="0" w:space="0" w:color="auto"/>
                    <w:left w:val="none" w:sz="0" w:space="0" w:color="auto"/>
                    <w:bottom w:val="none" w:sz="0" w:space="0" w:color="auto"/>
                    <w:right w:val="none" w:sz="0" w:space="0" w:color="auto"/>
                  </w:divBdr>
                </w:div>
                <w:div w:id="570962621">
                  <w:marLeft w:val="480"/>
                  <w:marRight w:val="0"/>
                  <w:marTop w:val="0"/>
                  <w:marBottom w:val="0"/>
                  <w:divBdr>
                    <w:top w:val="none" w:sz="0" w:space="0" w:color="auto"/>
                    <w:left w:val="none" w:sz="0" w:space="0" w:color="auto"/>
                    <w:bottom w:val="none" w:sz="0" w:space="0" w:color="auto"/>
                    <w:right w:val="none" w:sz="0" w:space="0" w:color="auto"/>
                  </w:divBdr>
                </w:div>
                <w:div w:id="353844267">
                  <w:marLeft w:val="480"/>
                  <w:marRight w:val="0"/>
                  <w:marTop w:val="0"/>
                  <w:marBottom w:val="0"/>
                  <w:divBdr>
                    <w:top w:val="none" w:sz="0" w:space="0" w:color="auto"/>
                    <w:left w:val="none" w:sz="0" w:space="0" w:color="auto"/>
                    <w:bottom w:val="none" w:sz="0" w:space="0" w:color="auto"/>
                    <w:right w:val="none" w:sz="0" w:space="0" w:color="auto"/>
                  </w:divBdr>
                </w:div>
                <w:div w:id="1253776693">
                  <w:marLeft w:val="480"/>
                  <w:marRight w:val="0"/>
                  <w:marTop w:val="0"/>
                  <w:marBottom w:val="0"/>
                  <w:divBdr>
                    <w:top w:val="none" w:sz="0" w:space="0" w:color="auto"/>
                    <w:left w:val="none" w:sz="0" w:space="0" w:color="auto"/>
                    <w:bottom w:val="none" w:sz="0" w:space="0" w:color="auto"/>
                    <w:right w:val="none" w:sz="0" w:space="0" w:color="auto"/>
                  </w:divBdr>
                </w:div>
                <w:div w:id="203250405">
                  <w:marLeft w:val="480"/>
                  <w:marRight w:val="0"/>
                  <w:marTop w:val="0"/>
                  <w:marBottom w:val="0"/>
                  <w:divBdr>
                    <w:top w:val="none" w:sz="0" w:space="0" w:color="auto"/>
                    <w:left w:val="none" w:sz="0" w:space="0" w:color="auto"/>
                    <w:bottom w:val="none" w:sz="0" w:space="0" w:color="auto"/>
                    <w:right w:val="none" w:sz="0" w:space="0" w:color="auto"/>
                  </w:divBdr>
                </w:div>
                <w:div w:id="746150214">
                  <w:marLeft w:val="480"/>
                  <w:marRight w:val="0"/>
                  <w:marTop w:val="0"/>
                  <w:marBottom w:val="0"/>
                  <w:divBdr>
                    <w:top w:val="none" w:sz="0" w:space="0" w:color="auto"/>
                    <w:left w:val="none" w:sz="0" w:space="0" w:color="auto"/>
                    <w:bottom w:val="none" w:sz="0" w:space="0" w:color="auto"/>
                    <w:right w:val="none" w:sz="0" w:space="0" w:color="auto"/>
                  </w:divBdr>
                </w:div>
                <w:div w:id="1907716375">
                  <w:marLeft w:val="480"/>
                  <w:marRight w:val="0"/>
                  <w:marTop w:val="0"/>
                  <w:marBottom w:val="0"/>
                  <w:divBdr>
                    <w:top w:val="none" w:sz="0" w:space="0" w:color="auto"/>
                    <w:left w:val="none" w:sz="0" w:space="0" w:color="auto"/>
                    <w:bottom w:val="none" w:sz="0" w:space="0" w:color="auto"/>
                    <w:right w:val="none" w:sz="0" w:space="0" w:color="auto"/>
                  </w:divBdr>
                </w:div>
                <w:div w:id="911810596">
                  <w:marLeft w:val="480"/>
                  <w:marRight w:val="0"/>
                  <w:marTop w:val="0"/>
                  <w:marBottom w:val="0"/>
                  <w:divBdr>
                    <w:top w:val="none" w:sz="0" w:space="0" w:color="auto"/>
                    <w:left w:val="none" w:sz="0" w:space="0" w:color="auto"/>
                    <w:bottom w:val="none" w:sz="0" w:space="0" w:color="auto"/>
                    <w:right w:val="none" w:sz="0" w:space="0" w:color="auto"/>
                  </w:divBdr>
                </w:div>
                <w:div w:id="419762914">
                  <w:marLeft w:val="480"/>
                  <w:marRight w:val="0"/>
                  <w:marTop w:val="0"/>
                  <w:marBottom w:val="0"/>
                  <w:divBdr>
                    <w:top w:val="none" w:sz="0" w:space="0" w:color="auto"/>
                    <w:left w:val="none" w:sz="0" w:space="0" w:color="auto"/>
                    <w:bottom w:val="none" w:sz="0" w:space="0" w:color="auto"/>
                    <w:right w:val="none" w:sz="0" w:space="0" w:color="auto"/>
                  </w:divBdr>
                </w:div>
                <w:div w:id="1861813735">
                  <w:marLeft w:val="480"/>
                  <w:marRight w:val="0"/>
                  <w:marTop w:val="0"/>
                  <w:marBottom w:val="0"/>
                  <w:divBdr>
                    <w:top w:val="none" w:sz="0" w:space="0" w:color="auto"/>
                    <w:left w:val="none" w:sz="0" w:space="0" w:color="auto"/>
                    <w:bottom w:val="none" w:sz="0" w:space="0" w:color="auto"/>
                    <w:right w:val="none" w:sz="0" w:space="0" w:color="auto"/>
                  </w:divBdr>
                </w:div>
                <w:div w:id="1891382948">
                  <w:marLeft w:val="480"/>
                  <w:marRight w:val="0"/>
                  <w:marTop w:val="0"/>
                  <w:marBottom w:val="0"/>
                  <w:divBdr>
                    <w:top w:val="none" w:sz="0" w:space="0" w:color="auto"/>
                    <w:left w:val="none" w:sz="0" w:space="0" w:color="auto"/>
                    <w:bottom w:val="none" w:sz="0" w:space="0" w:color="auto"/>
                    <w:right w:val="none" w:sz="0" w:space="0" w:color="auto"/>
                  </w:divBdr>
                </w:div>
                <w:div w:id="1411077389">
                  <w:marLeft w:val="480"/>
                  <w:marRight w:val="0"/>
                  <w:marTop w:val="0"/>
                  <w:marBottom w:val="0"/>
                  <w:divBdr>
                    <w:top w:val="none" w:sz="0" w:space="0" w:color="auto"/>
                    <w:left w:val="none" w:sz="0" w:space="0" w:color="auto"/>
                    <w:bottom w:val="none" w:sz="0" w:space="0" w:color="auto"/>
                    <w:right w:val="none" w:sz="0" w:space="0" w:color="auto"/>
                  </w:divBdr>
                </w:div>
                <w:div w:id="1961108205">
                  <w:marLeft w:val="480"/>
                  <w:marRight w:val="0"/>
                  <w:marTop w:val="0"/>
                  <w:marBottom w:val="0"/>
                  <w:divBdr>
                    <w:top w:val="none" w:sz="0" w:space="0" w:color="auto"/>
                    <w:left w:val="none" w:sz="0" w:space="0" w:color="auto"/>
                    <w:bottom w:val="none" w:sz="0" w:space="0" w:color="auto"/>
                    <w:right w:val="none" w:sz="0" w:space="0" w:color="auto"/>
                  </w:divBdr>
                </w:div>
                <w:div w:id="1960144235">
                  <w:marLeft w:val="480"/>
                  <w:marRight w:val="0"/>
                  <w:marTop w:val="0"/>
                  <w:marBottom w:val="0"/>
                  <w:divBdr>
                    <w:top w:val="none" w:sz="0" w:space="0" w:color="auto"/>
                    <w:left w:val="none" w:sz="0" w:space="0" w:color="auto"/>
                    <w:bottom w:val="none" w:sz="0" w:space="0" w:color="auto"/>
                    <w:right w:val="none" w:sz="0" w:space="0" w:color="auto"/>
                  </w:divBdr>
                </w:div>
                <w:div w:id="1230459729">
                  <w:marLeft w:val="480"/>
                  <w:marRight w:val="0"/>
                  <w:marTop w:val="0"/>
                  <w:marBottom w:val="0"/>
                  <w:divBdr>
                    <w:top w:val="none" w:sz="0" w:space="0" w:color="auto"/>
                    <w:left w:val="none" w:sz="0" w:space="0" w:color="auto"/>
                    <w:bottom w:val="none" w:sz="0" w:space="0" w:color="auto"/>
                    <w:right w:val="none" w:sz="0" w:space="0" w:color="auto"/>
                  </w:divBdr>
                </w:div>
                <w:div w:id="1573546843">
                  <w:marLeft w:val="480"/>
                  <w:marRight w:val="0"/>
                  <w:marTop w:val="0"/>
                  <w:marBottom w:val="0"/>
                  <w:divBdr>
                    <w:top w:val="none" w:sz="0" w:space="0" w:color="auto"/>
                    <w:left w:val="none" w:sz="0" w:space="0" w:color="auto"/>
                    <w:bottom w:val="none" w:sz="0" w:space="0" w:color="auto"/>
                    <w:right w:val="none" w:sz="0" w:space="0" w:color="auto"/>
                  </w:divBdr>
                </w:div>
                <w:div w:id="829908367">
                  <w:marLeft w:val="480"/>
                  <w:marRight w:val="0"/>
                  <w:marTop w:val="0"/>
                  <w:marBottom w:val="0"/>
                  <w:divBdr>
                    <w:top w:val="none" w:sz="0" w:space="0" w:color="auto"/>
                    <w:left w:val="none" w:sz="0" w:space="0" w:color="auto"/>
                    <w:bottom w:val="none" w:sz="0" w:space="0" w:color="auto"/>
                    <w:right w:val="none" w:sz="0" w:space="0" w:color="auto"/>
                  </w:divBdr>
                </w:div>
                <w:div w:id="1303923915">
                  <w:marLeft w:val="480"/>
                  <w:marRight w:val="0"/>
                  <w:marTop w:val="0"/>
                  <w:marBottom w:val="0"/>
                  <w:divBdr>
                    <w:top w:val="none" w:sz="0" w:space="0" w:color="auto"/>
                    <w:left w:val="none" w:sz="0" w:space="0" w:color="auto"/>
                    <w:bottom w:val="none" w:sz="0" w:space="0" w:color="auto"/>
                    <w:right w:val="none" w:sz="0" w:space="0" w:color="auto"/>
                  </w:divBdr>
                </w:div>
                <w:div w:id="396166923">
                  <w:marLeft w:val="480"/>
                  <w:marRight w:val="0"/>
                  <w:marTop w:val="0"/>
                  <w:marBottom w:val="0"/>
                  <w:divBdr>
                    <w:top w:val="none" w:sz="0" w:space="0" w:color="auto"/>
                    <w:left w:val="none" w:sz="0" w:space="0" w:color="auto"/>
                    <w:bottom w:val="none" w:sz="0" w:space="0" w:color="auto"/>
                    <w:right w:val="none" w:sz="0" w:space="0" w:color="auto"/>
                  </w:divBdr>
                </w:div>
                <w:div w:id="673805477">
                  <w:marLeft w:val="480"/>
                  <w:marRight w:val="0"/>
                  <w:marTop w:val="0"/>
                  <w:marBottom w:val="0"/>
                  <w:divBdr>
                    <w:top w:val="none" w:sz="0" w:space="0" w:color="auto"/>
                    <w:left w:val="none" w:sz="0" w:space="0" w:color="auto"/>
                    <w:bottom w:val="none" w:sz="0" w:space="0" w:color="auto"/>
                    <w:right w:val="none" w:sz="0" w:space="0" w:color="auto"/>
                  </w:divBdr>
                </w:div>
                <w:div w:id="169296821">
                  <w:marLeft w:val="480"/>
                  <w:marRight w:val="0"/>
                  <w:marTop w:val="0"/>
                  <w:marBottom w:val="0"/>
                  <w:divBdr>
                    <w:top w:val="none" w:sz="0" w:space="0" w:color="auto"/>
                    <w:left w:val="none" w:sz="0" w:space="0" w:color="auto"/>
                    <w:bottom w:val="none" w:sz="0" w:space="0" w:color="auto"/>
                    <w:right w:val="none" w:sz="0" w:space="0" w:color="auto"/>
                  </w:divBdr>
                </w:div>
                <w:div w:id="229852611">
                  <w:marLeft w:val="480"/>
                  <w:marRight w:val="0"/>
                  <w:marTop w:val="0"/>
                  <w:marBottom w:val="0"/>
                  <w:divBdr>
                    <w:top w:val="none" w:sz="0" w:space="0" w:color="auto"/>
                    <w:left w:val="none" w:sz="0" w:space="0" w:color="auto"/>
                    <w:bottom w:val="none" w:sz="0" w:space="0" w:color="auto"/>
                    <w:right w:val="none" w:sz="0" w:space="0" w:color="auto"/>
                  </w:divBdr>
                </w:div>
                <w:div w:id="1614433755">
                  <w:marLeft w:val="480"/>
                  <w:marRight w:val="0"/>
                  <w:marTop w:val="0"/>
                  <w:marBottom w:val="0"/>
                  <w:divBdr>
                    <w:top w:val="none" w:sz="0" w:space="0" w:color="auto"/>
                    <w:left w:val="none" w:sz="0" w:space="0" w:color="auto"/>
                    <w:bottom w:val="none" w:sz="0" w:space="0" w:color="auto"/>
                    <w:right w:val="none" w:sz="0" w:space="0" w:color="auto"/>
                  </w:divBdr>
                </w:div>
                <w:div w:id="1903180044">
                  <w:marLeft w:val="480"/>
                  <w:marRight w:val="0"/>
                  <w:marTop w:val="0"/>
                  <w:marBottom w:val="0"/>
                  <w:divBdr>
                    <w:top w:val="none" w:sz="0" w:space="0" w:color="auto"/>
                    <w:left w:val="none" w:sz="0" w:space="0" w:color="auto"/>
                    <w:bottom w:val="none" w:sz="0" w:space="0" w:color="auto"/>
                    <w:right w:val="none" w:sz="0" w:space="0" w:color="auto"/>
                  </w:divBdr>
                </w:div>
                <w:div w:id="586574869">
                  <w:marLeft w:val="480"/>
                  <w:marRight w:val="0"/>
                  <w:marTop w:val="0"/>
                  <w:marBottom w:val="0"/>
                  <w:divBdr>
                    <w:top w:val="none" w:sz="0" w:space="0" w:color="auto"/>
                    <w:left w:val="none" w:sz="0" w:space="0" w:color="auto"/>
                    <w:bottom w:val="none" w:sz="0" w:space="0" w:color="auto"/>
                    <w:right w:val="none" w:sz="0" w:space="0" w:color="auto"/>
                  </w:divBdr>
                </w:div>
                <w:div w:id="403768397">
                  <w:marLeft w:val="480"/>
                  <w:marRight w:val="0"/>
                  <w:marTop w:val="0"/>
                  <w:marBottom w:val="0"/>
                  <w:divBdr>
                    <w:top w:val="none" w:sz="0" w:space="0" w:color="auto"/>
                    <w:left w:val="none" w:sz="0" w:space="0" w:color="auto"/>
                    <w:bottom w:val="none" w:sz="0" w:space="0" w:color="auto"/>
                    <w:right w:val="none" w:sz="0" w:space="0" w:color="auto"/>
                  </w:divBdr>
                </w:div>
                <w:div w:id="92937419">
                  <w:marLeft w:val="480"/>
                  <w:marRight w:val="0"/>
                  <w:marTop w:val="0"/>
                  <w:marBottom w:val="0"/>
                  <w:divBdr>
                    <w:top w:val="none" w:sz="0" w:space="0" w:color="auto"/>
                    <w:left w:val="none" w:sz="0" w:space="0" w:color="auto"/>
                    <w:bottom w:val="none" w:sz="0" w:space="0" w:color="auto"/>
                    <w:right w:val="none" w:sz="0" w:space="0" w:color="auto"/>
                  </w:divBdr>
                </w:div>
                <w:div w:id="456528712">
                  <w:marLeft w:val="480"/>
                  <w:marRight w:val="0"/>
                  <w:marTop w:val="0"/>
                  <w:marBottom w:val="0"/>
                  <w:divBdr>
                    <w:top w:val="none" w:sz="0" w:space="0" w:color="auto"/>
                    <w:left w:val="none" w:sz="0" w:space="0" w:color="auto"/>
                    <w:bottom w:val="none" w:sz="0" w:space="0" w:color="auto"/>
                    <w:right w:val="none" w:sz="0" w:space="0" w:color="auto"/>
                  </w:divBdr>
                </w:div>
                <w:div w:id="1120954327">
                  <w:marLeft w:val="480"/>
                  <w:marRight w:val="0"/>
                  <w:marTop w:val="0"/>
                  <w:marBottom w:val="0"/>
                  <w:divBdr>
                    <w:top w:val="none" w:sz="0" w:space="0" w:color="auto"/>
                    <w:left w:val="none" w:sz="0" w:space="0" w:color="auto"/>
                    <w:bottom w:val="none" w:sz="0" w:space="0" w:color="auto"/>
                    <w:right w:val="none" w:sz="0" w:space="0" w:color="auto"/>
                  </w:divBdr>
                </w:div>
                <w:div w:id="1037438140">
                  <w:marLeft w:val="480"/>
                  <w:marRight w:val="0"/>
                  <w:marTop w:val="0"/>
                  <w:marBottom w:val="0"/>
                  <w:divBdr>
                    <w:top w:val="none" w:sz="0" w:space="0" w:color="auto"/>
                    <w:left w:val="none" w:sz="0" w:space="0" w:color="auto"/>
                    <w:bottom w:val="none" w:sz="0" w:space="0" w:color="auto"/>
                    <w:right w:val="none" w:sz="0" w:space="0" w:color="auto"/>
                  </w:divBdr>
                </w:div>
              </w:divsChild>
            </w:div>
            <w:div w:id="254167762">
              <w:marLeft w:val="0"/>
              <w:marRight w:val="0"/>
              <w:marTop w:val="0"/>
              <w:marBottom w:val="0"/>
              <w:divBdr>
                <w:top w:val="none" w:sz="0" w:space="0" w:color="auto"/>
                <w:left w:val="none" w:sz="0" w:space="0" w:color="auto"/>
                <w:bottom w:val="none" w:sz="0" w:space="0" w:color="auto"/>
                <w:right w:val="none" w:sz="0" w:space="0" w:color="auto"/>
              </w:divBdr>
              <w:divsChild>
                <w:div w:id="1051463076">
                  <w:marLeft w:val="480"/>
                  <w:marRight w:val="0"/>
                  <w:marTop w:val="0"/>
                  <w:marBottom w:val="0"/>
                  <w:divBdr>
                    <w:top w:val="none" w:sz="0" w:space="0" w:color="auto"/>
                    <w:left w:val="none" w:sz="0" w:space="0" w:color="auto"/>
                    <w:bottom w:val="none" w:sz="0" w:space="0" w:color="auto"/>
                    <w:right w:val="none" w:sz="0" w:space="0" w:color="auto"/>
                  </w:divBdr>
                </w:div>
                <w:div w:id="1615751441">
                  <w:marLeft w:val="480"/>
                  <w:marRight w:val="0"/>
                  <w:marTop w:val="0"/>
                  <w:marBottom w:val="0"/>
                  <w:divBdr>
                    <w:top w:val="none" w:sz="0" w:space="0" w:color="auto"/>
                    <w:left w:val="none" w:sz="0" w:space="0" w:color="auto"/>
                    <w:bottom w:val="none" w:sz="0" w:space="0" w:color="auto"/>
                    <w:right w:val="none" w:sz="0" w:space="0" w:color="auto"/>
                  </w:divBdr>
                </w:div>
                <w:div w:id="1571035327">
                  <w:marLeft w:val="480"/>
                  <w:marRight w:val="0"/>
                  <w:marTop w:val="0"/>
                  <w:marBottom w:val="0"/>
                  <w:divBdr>
                    <w:top w:val="none" w:sz="0" w:space="0" w:color="auto"/>
                    <w:left w:val="none" w:sz="0" w:space="0" w:color="auto"/>
                    <w:bottom w:val="none" w:sz="0" w:space="0" w:color="auto"/>
                    <w:right w:val="none" w:sz="0" w:space="0" w:color="auto"/>
                  </w:divBdr>
                </w:div>
                <w:div w:id="1765954922">
                  <w:marLeft w:val="480"/>
                  <w:marRight w:val="0"/>
                  <w:marTop w:val="0"/>
                  <w:marBottom w:val="0"/>
                  <w:divBdr>
                    <w:top w:val="none" w:sz="0" w:space="0" w:color="auto"/>
                    <w:left w:val="none" w:sz="0" w:space="0" w:color="auto"/>
                    <w:bottom w:val="none" w:sz="0" w:space="0" w:color="auto"/>
                    <w:right w:val="none" w:sz="0" w:space="0" w:color="auto"/>
                  </w:divBdr>
                </w:div>
                <w:div w:id="1814788173">
                  <w:marLeft w:val="480"/>
                  <w:marRight w:val="0"/>
                  <w:marTop w:val="0"/>
                  <w:marBottom w:val="0"/>
                  <w:divBdr>
                    <w:top w:val="none" w:sz="0" w:space="0" w:color="auto"/>
                    <w:left w:val="none" w:sz="0" w:space="0" w:color="auto"/>
                    <w:bottom w:val="none" w:sz="0" w:space="0" w:color="auto"/>
                    <w:right w:val="none" w:sz="0" w:space="0" w:color="auto"/>
                  </w:divBdr>
                </w:div>
                <w:div w:id="1491825303">
                  <w:marLeft w:val="480"/>
                  <w:marRight w:val="0"/>
                  <w:marTop w:val="0"/>
                  <w:marBottom w:val="0"/>
                  <w:divBdr>
                    <w:top w:val="none" w:sz="0" w:space="0" w:color="auto"/>
                    <w:left w:val="none" w:sz="0" w:space="0" w:color="auto"/>
                    <w:bottom w:val="none" w:sz="0" w:space="0" w:color="auto"/>
                    <w:right w:val="none" w:sz="0" w:space="0" w:color="auto"/>
                  </w:divBdr>
                </w:div>
                <w:div w:id="1101486528">
                  <w:marLeft w:val="480"/>
                  <w:marRight w:val="0"/>
                  <w:marTop w:val="0"/>
                  <w:marBottom w:val="0"/>
                  <w:divBdr>
                    <w:top w:val="none" w:sz="0" w:space="0" w:color="auto"/>
                    <w:left w:val="none" w:sz="0" w:space="0" w:color="auto"/>
                    <w:bottom w:val="none" w:sz="0" w:space="0" w:color="auto"/>
                    <w:right w:val="none" w:sz="0" w:space="0" w:color="auto"/>
                  </w:divBdr>
                </w:div>
                <w:div w:id="919949734">
                  <w:marLeft w:val="480"/>
                  <w:marRight w:val="0"/>
                  <w:marTop w:val="0"/>
                  <w:marBottom w:val="0"/>
                  <w:divBdr>
                    <w:top w:val="none" w:sz="0" w:space="0" w:color="auto"/>
                    <w:left w:val="none" w:sz="0" w:space="0" w:color="auto"/>
                    <w:bottom w:val="none" w:sz="0" w:space="0" w:color="auto"/>
                    <w:right w:val="none" w:sz="0" w:space="0" w:color="auto"/>
                  </w:divBdr>
                </w:div>
                <w:div w:id="1776904907">
                  <w:marLeft w:val="480"/>
                  <w:marRight w:val="0"/>
                  <w:marTop w:val="0"/>
                  <w:marBottom w:val="0"/>
                  <w:divBdr>
                    <w:top w:val="none" w:sz="0" w:space="0" w:color="auto"/>
                    <w:left w:val="none" w:sz="0" w:space="0" w:color="auto"/>
                    <w:bottom w:val="none" w:sz="0" w:space="0" w:color="auto"/>
                    <w:right w:val="none" w:sz="0" w:space="0" w:color="auto"/>
                  </w:divBdr>
                </w:div>
                <w:div w:id="570965953">
                  <w:marLeft w:val="480"/>
                  <w:marRight w:val="0"/>
                  <w:marTop w:val="0"/>
                  <w:marBottom w:val="0"/>
                  <w:divBdr>
                    <w:top w:val="none" w:sz="0" w:space="0" w:color="auto"/>
                    <w:left w:val="none" w:sz="0" w:space="0" w:color="auto"/>
                    <w:bottom w:val="none" w:sz="0" w:space="0" w:color="auto"/>
                    <w:right w:val="none" w:sz="0" w:space="0" w:color="auto"/>
                  </w:divBdr>
                </w:div>
                <w:div w:id="1934312269">
                  <w:marLeft w:val="480"/>
                  <w:marRight w:val="0"/>
                  <w:marTop w:val="0"/>
                  <w:marBottom w:val="0"/>
                  <w:divBdr>
                    <w:top w:val="none" w:sz="0" w:space="0" w:color="auto"/>
                    <w:left w:val="none" w:sz="0" w:space="0" w:color="auto"/>
                    <w:bottom w:val="none" w:sz="0" w:space="0" w:color="auto"/>
                    <w:right w:val="none" w:sz="0" w:space="0" w:color="auto"/>
                  </w:divBdr>
                </w:div>
                <w:div w:id="233781837">
                  <w:marLeft w:val="480"/>
                  <w:marRight w:val="0"/>
                  <w:marTop w:val="0"/>
                  <w:marBottom w:val="0"/>
                  <w:divBdr>
                    <w:top w:val="none" w:sz="0" w:space="0" w:color="auto"/>
                    <w:left w:val="none" w:sz="0" w:space="0" w:color="auto"/>
                    <w:bottom w:val="none" w:sz="0" w:space="0" w:color="auto"/>
                    <w:right w:val="none" w:sz="0" w:space="0" w:color="auto"/>
                  </w:divBdr>
                </w:div>
                <w:div w:id="736778888">
                  <w:marLeft w:val="480"/>
                  <w:marRight w:val="0"/>
                  <w:marTop w:val="0"/>
                  <w:marBottom w:val="0"/>
                  <w:divBdr>
                    <w:top w:val="none" w:sz="0" w:space="0" w:color="auto"/>
                    <w:left w:val="none" w:sz="0" w:space="0" w:color="auto"/>
                    <w:bottom w:val="none" w:sz="0" w:space="0" w:color="auto"/>
                    <w:right w:val="none" w:sz="0" w:space="0" w:color="auto"/>
                  </w:divBdr>
                </w:div>
                <w:div w:id="874270855">
                  <w:marLeft w:val="480"/>
                  <w:marRight w:val="0"/>
                  <w:marTop w:val="0"/>
                  <w:marBottom w:val="0"/>
                  <w:divBdr>
                    <w:top w:val="none" w:sz="0" w:space="0" w:color="auto"/>
                    <w:left w:val="none" w:sz="0" w:space="0" w:color="auto"/>
                    <w:bottom w:val="none" w:sz="0" w:space="0" w:color="auto"/>
                    <w:right w:val="none" w:sz="0" w:space="0" w:color="auto"/>
                  </w:divBdr>
                </w:div>
                <w:div w:id="1673682119">
                  <w:marLeft w:val="480"/>
                  <w:marRight w:val="0"/>
                  <w:marTop w:val="0"/>
                  <w:marBottom w:val="0"/>
                  <w:divBdr>
                    <w:top w:val="none" w:sz="0" w:space="0" w:color="auto"/>
                    <w:left w:val="none" w:sz="0" w:space="0" w:color="auto"/>
                    <w:bottom w:val="none" w:sz="0" w:space="0" w:color="auto"/>
                    <w:right w:val="none" w:sz="0" w:space="0" w:color="auto"/>
                  </w:divBdr>
                </w:div>
                <w:div w:id="1645162123">
                  <w:marLeft w:val="480"/>
                  <w:marRight w:val="0"/>
                  <w:marTop w:val="0"/>
                  <w:marBottom w:val="0"/>
                  <w:divBdr>
                    <w:top w:val="none" w:sz="0" w:space="0" w:color="auto"/>
                    <w:left w:val="none" w:sz="0" w:space="0" w:color="auto"/>
                    <w:bottom w:val="none" w:sz="0" w:space="0" w:color="auto"/>
                    <w:right w:val="none" w:sz="0" w:space="0" w:color="auto"/>
                  </w:divBdr>
                </w:div>
                <w:div w:id="665934053">
                  <w:marLeft w:val="480"/>
                  <w:marRight w:val="0"/>
                  <w:marTop w:val="0"/>
                  <w:marBottom w:val="0"/>
                  <w:divBdr>
                    <w:top w:val="none" w:sz="0" w:space="0" w:color="auto"/>
                    <w:left w:val="none" w:sz="0" w:space="0" w:color="auto"/>
                    <w:bottom w:val="none" w:sz="0" w:space="0" w:color="auto"/>
                    <w:right w:val="none" w:sz="0" w:space="0" w:color="auto"/>
                  </w:divBdr>
                </w:div>
                <w:div w:id="1666980121">
                  <w:marLeft w:val="480"/>
                  <w:marRight w:val="0"/>
                  <w:marTop w:val="0"/>
                  <w:marBottom w:val="0"/>
                  <w:divBdr>
                    <w:top w:val="none" w:sz="0" w:space="0" w:color="auto"/>
                    <w:left w:val="none" w:sz="0" w:space="0" w:color="auto"/>
                    <w:bottom w:val="none" w:sz="0" w:space="0" w:color="auto"/>
                    <w:right w:val="none" w:sz="0" w:space="0" w:color="auto"/>
                  </w:divBdr>
                </w:div>
                <w:div w:id="1970747954">
                  <w:marLeft w:val="480"/>
                  <w:marRight w:val="0"/>
                  <w:marTop w:val="0"/>
                  <w:marBottom w:val="0"/>
                  <w:divBdr>
                    <w:top w:val="none" w:sz="0" w:space="0" w:color="auto"/>
                    <w:left w:val="none" w:sz="0" w:space="0" w:color="auto"/>
                    <w:bottom w:val="none" w:sz="0" w:space="0" w:color="auto"/>
                    <w:right w:val="none" w:sz="0" w:space="0" w:color="auto"/>
                  </w:divBdr>
                </w:div>
                <w:div w:id="399404823">
                  <w:marLeft w:val="480"/>
                  <w:marRight w:val="0"/>
                  <w:marTop w:val="0"/>
                  <w:marBottom w:val="0"/>
                  <w:divBdr>
                    <w:top w:val="none" w:sz="0" w:space="0" w:color="auto"/>
                    <w:left w:val="none" w:sz="0" w:space="0" w:color="auto"/>
                    <w:bottom w:val="none" w:sz="0" w:space="0" w:color="auto"/>
                    <w:right w:val="none" w:sz="0" w:space="0" w:color="auto"/>
                  </w:divBdr>
                </w:div>
                <w:div w:id="1877809901">
                  <w:marLeft w:val="480"/>
                  <w:marRight w:val="0"/>
                  <w:marTop w:val="0"/>
                  <w:marBottom w:val="0"/>
                  <w:divBdr>
                    <w:top w:val="none" w:sz="0" w:space="0" w:color="auto"/>
                    <w:left w:val="none" w:sz="0" w:space="0" w:color="auto"/>
                    <w:bottom w:val="none" w:sz="0" w:space="0" w:color="auto"/>
                    <w:right w:val="none" w:sz="0" w:space="0" w:color="auto"/>
                  </w:divBdr>
                </w:div>
                <w:div w:id="61948926">
                  <w:marLeft w:val="480"/>
                  <w:marRight w:val="0"/>
                  <w:marTop w:val="0"/>
                  <w:marBottom w:val="0"/>
                  <w:divBdr>
                    <w:top w:val="none" w:sz="0" w:space="0" w:color="auto"/>
                    <w:left w:val="none" w:sz="0" w:space="0" w:color="auto"/>
                    <w:bottom w:val="none" w:sz="0" w:space="0" w:color="auto"/>
                    <w:right w:val="none" w:sz="0" w:space="0" w:color="auto"/>
                  </w:divBdr>
                </w:div>
                <w:div w:id="291905098">
                  <w:marLeft w:val="480"/>
                  <w:marRight w:val="0"/>
                  <w:marTop w:val="0"/>
                  <w:marBottom w:val="0"/>
                  <w:divBdr>
                    <w:top w:val="none" w:sz="0" w:space="0" w:color="auto"/>
                    <w:left w:val="none" w:sz="0" w:space="0" w:color="auto"/>
                    <w:bottom w:val="none" w:sz="0" w:space="0" w:color="auto"/>
                    <w:right w:val="none" w:sz="0" w:space="0" w:color="auto"/>
                  </w:divBdr>
                </w:div>
                <w:div w:id="17892730">
                  <w:marLeft w:val="480"/>
                  <w:marRight w:val="0"/>
                  <w:marTop w:val="0"/>
                  <w:marBottom w:val="0"/>
                  <w:divBdr>
                    <w:top w:val="none" w:sz="0" w:space="0" w:color="auto"/>
                    <w:left w:val="none" w:sz="0" w:space="0" w:color="auto"/>
                    <w:bottom w:val="none" w:sz="0" w:space="0" w:color="auto"/>
                    <w:right w:val="none" w:sz="0" w:space="0" w:color="auto"/>
                  </w:divBdr>
                </w:div>
                <w:div w:id="417335090">
                  <w:marLeft w:val="480"/>
                  <w:marRight w:val="0"/>
                  <w:marTop w:val="0"/>
                  <w:marBottom w:val="0"/>
                  <w:divBdr>
                    <w:top w:val="none" w:sz="0" w:space="0" w:color="auto"/>
                    <w:left w:val="none" w:sz="0" w:space="0" w:color="auto"/>
                    <w:bottom w:val="none" w:sz="0" w:space="0" w:color="auto"/>
                    <w:right w:val="none" w:sz="0" w:space="0" w:color="auto"/>
                  </w:divBdr>
                </w:div>
                <w:div w:id="526798229">
                  <w:marLeft w:val="480"/>
                  <w:marRight w:val="0"/>
                  <w:marTop w:val="0"/>
                  <w:marBottom w:val="0"/>
                  <w:divBdr>
                    <w:top w:val="none" w:sz="0" w:space="0" w:color="auto"/>
                    <w:left w:val="none" w:sz="0" w:space="0" w:color="auto"/>
                    <w:bottom w:val="none" w:sz="0" w:space="0" w:color="auto"/>
                    <w:right w:val="none" w:sz="0" w:space="0" w:color="auto"/>
                  </w:divBdr>
                </w:div>
                <w:div w:id="1628927711">
                  <w:marLeft w:val="480"/>
                  <w:marRight w:val="0"/>
                  <w:marTop w:val="0"/>
                  <w:marBottom w:val="0"/>
                  <w:divBdr>
                    <w:top w:val="none" w:sz="0" w:space="0" w:color="auto"/>
                    <w:left w:val="none" w:sz="0" w:space="0" w:color="auto"/>
                    <w:bottom w:val="none" w:sz="0" w:space="0" w:color="auto"/>
                    <w:right w:val="none" w:sz="0" w:space="0" w:color="auto"/>
                  </w:divBdr>
                </w:div>
                <w:div w:id="42140820">
                  <w:marLeft w:val="480"/>
                  <w:marRight w:val="0"/>
                  <w:marTop w:val="0"/>
                  <w:marBottom w:val="0"/>
                  <w:divBdr>
                    <w:top w:val="none" w:sz="0" w:space="0" w:color="auto"/>
                    <w:left w:val="none" w:sz="0" w:space="0" w:color="auto"/>
                    <w:bottom w:val="none" w:sz="0" w:space="0" w:color="auto"/>
                    <w:right w:val="none" w:sz="0" w:space="0" w:color="auto"/>
                  </w:divBdr>
                </w:div>
                <w:div w:id="442844476">
                  <w:marLeft w:val="480"/>
                  <w:marRight w:val="0"/>
                  <w:marTop w:val="0"/>
                  <w:marBottom w:val="0"/>
                  <w:divBdr>
                    <w:top w:val="none" w:sz="0" w:space="0" w:color="auto"/>
                    <w:left w:val="none" w:sz="0" w:space="0" w:color="auto"/>
                    <w:bottom w:val="none" w:sz="0" w:space="0" w:color="auto"/>
                    <w:right w:val="none" w:sz="0" w:space="0" w:color="auto"/>
                  </w:divBdr>
                </w:div>
                <w:div w:id="432747949">
                  <w:marLeft w:val="480"/>
                  <w:marRight w:val="0"/>
                  <w:marTop w:val="0"/>
                  <w:marBottom w:val="0"/>
                  <w:divBdr>
                    <w:top w:val="none" w:sz="0" w:space="0" w:color="auto"/>
                    <w:left w:val="none" w:sz="0" w:space="0" w:color="auto"/>
                    <w:bottom w:val="none" w:sz="0" w:space="0" w:color="auto"/>
                    <w:right w:val="none" w:sz="0" w:space="0" w:color="auto"/>
                  </w:divBdr>
                </w:div>
                <w:div w:id="886255077">
                  <w:marLeft w:val="480"/>
                  <w:marRight w:val="0"/>
                  <w:marTop w:val="0"/>
                  <w:marBottom w:val="0"/>
                  <w:divBdr>
                    <w:top w:val="none" w:sz="0" w:space="0" w:color="auto"/>
                    <w:left w:val="none" w:sz="0" w:space="0" w:color="auto"/>
                    <w:bottom w:val="none" w:sz="0" w:space="0" w:color="auto"/>
                    <w:right w:val="none" w:sz="0" w:space="0" w:color="auto"/>
                  </w:divBdr>
                </w:div>
                <w:div w:id="855576858">
                  <w:marLeft w:val="480"/>
                  <w:marRight w:val="0"/>
                  <w:marTop w:val="0"/>
                  <w:marBottom w:val="0"/>
                  <w:divBdr>
                    <w:top w:val="none" w:sz="0" w:space="0" w:color="auto"/>
                    <w:left w:val="none" w:sz="0" w:space="0" w:color="auto"/>
                    <w:bottom w:val="none" w:sz="0" w:space="0" w:color="auto"/>
                    <w:right w:val="none" w:sz="0" w:space="0" w:color="auto"/>
                  </w:divBdr>
                </w:div>
                <w:div w:id="295768620">
                  <w:marLeft w:val="480"/>
                  <w:marRight w:val="0"/>
                  <w:marTop w:val="0"/>
                  <w:marBottom w:val="0"/>
                  <w:divBdr>
                    <w:top w:val="none" w:sz="0" w:space="0" w:color="auto"/>
                    <w:left w:val="none" w:sz="0" w:space="0" w:color="auto"/>
                    <w:bottom w:val="none" w:sz="0" w:space="0" w:color="auto"/>
                    <w:right w:val="none" w:sz="0" w:space="0" w:color="auto"/>
                  </w:divBdr>
                </w:div>
                <w:div w:id="535124736">
                  <w:marLeft w:val="480"/>
                  <w:marRight w:val="0"/>
                  <w:marTop w:val="0"/>
                  <w:marBottom w:val="0"/>
                  <w:divBdr>
                    <w:top w:val="none" w:sz="0" w:space="0" w:color="auto"/>
                    <w:left w:val="none" w:sz="0" w:space="0" w:color="auto"/>
                    <w:bottom w:val="none" w:sz="0" w:space="0" w:color="auto"/>
                    <w:right w:val="none" w:sz="0" w:space="0" w:color="auto"/>
                  </w:divBdr>
                </w:div>
                <w:div w:id="1071805777">
                  <w:marLeft w:val="480"/>
                  <w:marRight w:val="0"/>
                  <w:marTop w:val="0"/>
                  <w:marBottom w:val="0"/>
                  <w:divBdr>
                    <w:top w:val="none" w:sz="0" w:space="0" w:color="auto"/>
                    <w:left w:val="none" w:sz="0" w:space="0" w:color="auto"/>
                    <w:bottom w:val="none" w:sz="0" w:space="0" w:color="auto"/>
                    <w:right w:val="none" w:sz="0" w:space="0" w:color="auto"/>
                  </w:divBdr>
                </w:div>
                <w:div w:id="1478644327">
                  <w:marLeft w:val="480"/>
                  <w:marRight w:val="0"/>
                  <w:marTop w:val="0"/>
                  <w:marBottom w:val="0"/>
                  <w:divBdr>
                    <w:top w:val="none" w:sz="0" w:space="0" w:color="auto"/>
                    <w:left w:val="none" w:sz="0" w:space="0" w:color="auto"/>
                    <w:bottom w:val="none" w:sz="0" w:space="0" w:color="auto"/>
                    <w:right w:val="none" w:sz="0" w:space="0" w:color="auto"/>
                  </w:divBdr>
                </w:div>
                <w:div w:id="1337347407">
                  <w:marLeft w:val="480"/>
                  <w:marRight w:val="0"/>
                  <w:marTop w:val="0"/>
                  <w:marBottom w:val="0"/>
                  <w:divBdr>
                    <w:top w:val="none" w:sz="0" w:space="0" w:color="auto"/>
                    <w:left w:val="none" w:sz="0" w:space="0" w:color="auto"/>
                    <w:bottom w:val="none" w:sz="0" w:space="0" w:color="auto"/>
                    <w:right w:val="none" w:sz="0" w:space="0" w:color="auto"/>
                  </w:divBdr>
                </w:div>
                <w:div w:id="1745451691">
                  <w:marLeft w:val="480"/>
                  <w:marRight w:val="0"/>
                  <w:marTop w:val="0"/>
                  <w:marBottom w:val="0"/>
                  <w:divBdr>
                    <w:top w:val="none" w:sz="0" w:space="0" w:color="auto"/>
                    <w:left w:val="none" w:sz="0" w:space="0" w:color="auto"/>
                    <w:bottom w:val="none" w:sz="0" w:space="0" w:color="auto"/>
                    <w:right w:val="none" w:sz="0" w:space="0" w:color="auto"/>
                  </w:divBdr>
                </w:div>
                <w:div w:id="703292869">
                  <w:marLeft w:val="480"/>
                  <w:marRight w:val="0"/>
                  <w:marTop w:val="0"/>
                  <w:marBottom w:val="0"/>
                  <w:divBdr>
                    <w:top w:val="none" w:sz="0" w:space="0" w:color="auto"/>
                    <w:left w:val="none" w:sz="0" w:space="0" w:color="auto"/>
                    <w:bottom w:val="none" w:sz="0" w:space="0" w:color="auto"/>
                    <w:right w:val="none" w:sz="0" w:space="0" w:color="auto"/>
                  </w:divBdr>
                </w:div>
                <w:div w:id="1403798879">
                  <w:marLeft w:val="480"/>
                  <w:marRight w:val="0"/>
                  <w:marTop w:val="0"/>
                  <w:marBottom w:val="0"/>
                  <w:divBdr>
                    <w:top w:val="none" w:sz="0" w:space="0" w:color="auto"/>
                    <w:left w:val="none" w:sz="0" w:space="0" w:color="auto"/>
                    <w:bottom w:val="none" w:sz="0" w:space="0" w:color="auto"/>
                    <w:right w:val="none" w:sz="0" w:space="0" w:color="auto"/>
                  </w:divBdr>
                </w:div>
                <w:div w:id="1514343264">
                  <w:marLeft w:val="480"/>
                  <w:marRight w:val="0"/>
                  <w:marTop w:val="0"/>
                  <w:marBottom w:val="0"/>
                  <w:divBdr>
                    <w:top w:val="none" w:sz="0" w:space="0" w:color="auto"/>
                    <w:left w:val="none" w:sz="0" w:space="0" w:color="auto"/>
                    <w:bottom w:val="none" w:sz="0" w:space="0" w:color="auto"/>
                    <w:right w:val="none" w:sz="0" w:space="0" w:color="auto"/>
                  </w:divBdr>
                </w:div>
                <w:div w:id="1785614000">
                  <w:marLeft w:val="480"/>
                  <w:marRight w:val="0"/>
                  <w:marTop w:val="0"/>
                  <w:marBottom w:val="0"/>
                  <w:divBdr>
                    <w:top w:val="none" w:sz="0" w:space="0" w:color="auto"/>
                    <w:left w:val="none" w:sz="0" w:space="0" w:color="auto"/>
                    <w:bottom w:val="none" w:sz="0" w:space="0" w:color="auto"/>
                    <w:right w:val="none" w:sz="0" w:space="0" w:color="auto"/>
                  </w:divBdr>
                </w:div>
                <w:div w:id="1301304101">
                  <w:marLeft w:val="480"/>
                  <w:marRight w:val="0"/>
                  <w:marTop w:val="0"/>
                  <w:marBottom w:val="0"/>
                  <w:divBdr>
                    <w:top w:val="none" w:sz="0" w:space="0" w:color="auto"/>
                    <w:left w:val="none" w:sz="0" w:space="0" w:color="auto"/>
                    <w:bottom w:val="none" w:sz="0" w:space="0" w:color="auto"/>
                    <w:right w:val="none" w:sz="0" w:space="0" w:color="auto"/>
                  </w:divBdr>
                </w:div>
                <w:div w:id="1468009801">
                  <w:marLeft w:val="480"/>
                  <w:marRight w:val="0"/>
                  <w:marTop w:val="0"/>
                  <w:marBottom w:val="0"/>
                  <w:divBdr>
                    <w:top w:val="none" w:sz="0" w:space="0" w:color="auto"/>
                    <w:left w:val="none" w:sz="0" w:space="0" w:color="auto"/>
                    <w:bottom w:val="none" w:sz="0" w:space="0" w:color="auto"/>
                    <w:right w:val="none" w:sz="0" w:space="0" w:color="auto"/>
                  </w:divBdr>
                </w:div>
                <w:div w:id="767654760">
                  <w:marLeft w:val="480"/>
                  <w:marRight w:val="0"/>
                  <w:marTop w:val="0"/>
                  <w:marBottom w:val="0"/>
                  <w:divBdr>
                    <w:top w:val="none" w:sz="0" w:space="0" w:color="auto"/>
                    <w:left w:val="none" w:sz="0" w:space="0" w:color="auto"/>
                    <w:bottom w:val="none" w:sz="0" w:space="0" w:color="auto"/>
                    <w:right w:val="none" w:sz="0" w:space="0" w:color="auto"/>
                  </w:divBdr>
                </w:div>
                <w:div w:id="1801341397">
                  <w:marLeft w:val="480"/>
                  <w:marRight w:val="0"/>
                  <w:marTop w:val="0"/>
                  <w:marBottom w:val="0"/>
                  <w:divBdr>
                    <w:top w:val="none" w:sz="0" w:space="0" w:color="auto"/>
                    <w:left w:val="none" w:sz="0" w:space="0" w:color="auto"/>
                    <w:bottom w:val="none" w:sz="0" w:space="0" w:color="auto"/>
                    <w:right w:val="none" w:sz="0" w:space="0" w:color="auto"/>
                  </w:divBdr>
                </w:div>
                <w:div w:id="372775887">
                  <w:marLeft w:val="480"/>
                  <w:marRight w:val="0"/>
                  <w:marTop w:val="0"/>
                  <w:marBottom w:val="0"/>
                  <w:divBdr>
                    <w:top w:val="none" w:sz="0" w:space="0" w:color="auto"/>
                    <w:left w:val="none" w:sz="0" w:space="0" w:color="auto"/>
                    <w:bottom w:val="none" w:sz="0" w:space="0" w:color="auto"/>
                    <w:right w:val="none" w:sz="0" w:space="0" w:color="auto"/>
                  </w:divBdr>
                </w:div>
                <w:div w:id="1573925635">
                  <w:marLeft w:val="480"/>
                  <w:marRight w:val="0"/>
                  <w:marTop w:val="0"/>
                  <w:marBottom w:val="0"/>
                  <w:divBdr>
                    <w:top w:val="none" w:sz="0" w:space="0" w:color="auto"/>
                    <w:left w:val="none" w:sz="0" w:space="0" w:color="auto"/>
                    <w:bottom w:val="none" w:sz="0" w:space="0" w:color="auto"/>
                    <w:right w:val="none" w:sz="0" w:space="0" w:color="auto"/>
                  </w:divBdr>
                </w:div>
                <w:div w:id="427653079">
                  <w:marLeft w:val="480"/>
                  <w:marRight w:val="0"/>
                  <w:marTop w:val="0"/>
                  <w:marBottom w:val="0"/>
                  <w:divBdr>
                    <w:top w:val="none" w:sz="0" w:space="0" w:color="auto"/>
                    <w:left w:val="none" w:sz="0" w:space="0" w:color="auto"/>
                    <w:bottom w:val="none" w:sz="0" w:space="0" w:color="auto"/>
                    <w:right w:val="none" w:sz="0" w:space="0" w:color="auto"/>
                  </w:divBdr>
                </w:div>
                <w:div w:id="252397555">
                  <w:marLeft w:val="480"/>
                  <w:marRight w:val="0"/>
                  <w:marTop w:val="0"/>
                  <w:marBottom w:val="0"/>
                  <w:divBdr>
                    <w:top w:val="none" w:sz="0" w:space="0" w:color="auto"/>
                    <w:left w:val="none" w:sz="0" w:space="0" w:color="auto"/>
                    <w:bottom w:val="none" w:sz="0" w:space="0" w:color="auto"/>
                    <w:right w:val="none" w:sz="0" w:space="0" w:color="auto"/>
                  </w:divBdr>
                </w:div>
                <w:div w:id="1133215686">
                  <w:marLeft w:val="480"/>
                  <w:marRight w:val="0"/>
                  <w:marTop w:val="0"/>
                  <w:marBottom w:val="0"/>
                  <w:divBdr>
                    <w:top w:val="none" w:sz="0" w:space="0" w:color="auto"/>
                    <w:left w:val="none" w:sz="0" w:space="0" w:color="auto"/>
                    <w:bottom w:val="none" w:sz="0" w:space="0" w:color="auto"/>
                    <w:right w:val="none" w:sz="0" w:space="0" w:color="auto"/>
                  </w:divBdr>
                </w:div>
                <w:div w:id="1839691959">
                  <w:marLeft w:val="480"/>
                  <w:marRight w:val="0"/>
                  <w:marTop w:val="0"/>
                  <w:marBottom w:val="0"/>
                  <w:divBdr>
                    <w:top w:val="none" w:sz="0" w:space="0" w:color="auto"/>
                    <w:left w:val="none" w:sz="0" w:space="0" w:color="auto"/>
                    <w:bottom w:val="none" w:sz="0" w:space="0" w:color="auto"/>
                    <w:right w:val="none" w:sz="0" w:space="0" w:color="auto"/>
                  </w:divBdr>
                </w:div>
                <w:div w:id="537742632">
                  <w:marLeft w:val="480"/>
                  <w:marRight w:val="0"/>
                  <w:marTop w:val="0"/>
                  <w:marBottom w:val="0"/>
                  <w:divBdr>
                    <w:top w:val="none" w:sz="0" w:space="0" w:color="auto"/>
                    <w:left w:val="none" w:sz="0" w:space="0" w:color="auto"/>
                    <w:bottom w:val="none" w:sz="0" w:space="0" w:color="auto"/>
                    <w:right w:val="none" w:sz="0" w:space="0" w:color="auto"/>
                  </w:divBdr>
                </w:div>
                <w:div w:id="82604005">
                  <w:marLeft w:val="480"/>
                  <w:marRight w:val="0"/>
                  <w:marTop w:val="0"/>
                  <w:marBottom w:val="0"/>
                  <w:divBdr>
                    <w:top w:val="none" w:sz="0" w:space="0" w:color="auto"/>
                    <w:left w:val="none" w:sz="0" w:space="0" w:color="auto"/>
                    <w:bottom w:val="none" w:sz="0" w:space="0" w:color="auto"/>
                    <w:right w:val="none" w:sz="0" w:space="0" w:color="auto"/>
                  </w:divBdr>
                </w:div>
                <w:div w:id="1320694982">
                  <w:marLeft w:val="480"/>
                  <w:marRight w:val="0"/>
                  <w:marTop w:val="0"/>
                  <w:marBottom w:val="0"/>
                  <w:divBdr>
                    <w:top w:val="none" w:sz="0" w:space="0" w:color="auto"/>
                    <w:left w:val="none" w:sz="0" w:space="0" w:color="auto"/>
                    <w:bottom w:val="none" w:sz="0" w:space="0" w:color="auto"/>
                    <w:right w:val="none" w:sz="0" w:space="0" w:color="auto"/>
                  </w:divBdr>
                </w:div>
                <w:div w:id="653753514">
                  <w:marLeft w:val="480"/>
                  <w:marRight w:val="0"/>
                  <w:marTop w:val="0"/>
                  <w:marBottom w:val="0"/>
                  <w:divBdr>
                    <w:top w:val="none" w:sz="0" w:space="0" w:color="auto"/>
                    <w:left w:val="none" w:sz="0" w:space="0" w:color="auto"/>
                    <w:bottom w:val="none" w:sz="0" w:space="0" w:color="auto"/>
                    <w:right w:val="none" w:sz="0" w:space="0" w:color="auto"/>
                  </w:divBdr>
                </w:div>
                <w:div w:id="1095130122">
                  <w:marLeft w:val="480"/>
                  <w:marRight w:val="0"/>
                  <w:marTop w:val="0"/>
                  <w:marBottom w:val="0"/>
                  <w:divBdr>
                    <w:top w:val="none" w:sz="0" w:space="0" w:color="auto"/>
                    <w:left w:val="none" w:sz="0" w:space="0" w:color="auto"/>
                    <w:bottom w:val="none" w:sz="0" w:space="0" w:color="auto"/>
                    <w:right w:val="none" w:sz="0" w:space="0" w:color="auto"/>
                  </w:divBdr>
                </w:div>
                <w:div w:id="437724023">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492327693">
          <w:marLeft w:val="480"/>
          <w:marRight w:val="0"/>
          <w:marTop w:val="0"/>
          <w:marBottom w:val="0"/>
          <w:divBdr>
            <w:top w:val="none" w:sz="0" w:space="0" w:color="auto"/>
            <w:left w:val="none" w:sz="0" w:space="0" w:color="auto"/>
            <w:bottom w:val="none" w:sz="0" w:space="0" w:color="auto"/>
            <w:right w:val="none" w:sz="0" w:space="0" w:color="auto"/>
          </w:divBdr>
        </w:div>
        <w:div w:id="454955906">
          <w:marLeft w:val="480"/>
          <w:marRight w:val="0"/>
          <w:marTop w:val="0"/>
          <w:marBottom w:val="0"/>
          <w:divBdr>
            <w:top w:val="none" w:sz="0" w:space="0" w:color="auto"/>
            <w:left w:val="none" w:sz="0" w:space="0" w:color="auto"/>
            <w:bottom w:val="none" w:sz="0" w:space="0" w:color="auto"/>
            <w:right w:val="none" w:sz="0" w:space="0" w:color="auto"/>
          </w:divBdr>
        </w:div>
        <w:div w:id="1790540748">
          <w:marLeft w:val="480"/>
          <w:marRight w:val="0"/>
          <w:marTop w:val="0"/>
          <w:marBottom w:val="0"/>
          <w:divBdr>
            <w:top w:val="none" w:sz="0" w:space="0" w:color="auto"/>
            <w:left w:val="none" w:sz="0" w:space="0" w:color="auto"/>
            <w:bottom w:val="none" w:sz="0" w:space="0" w:color="auto"/>
            <w:right w:val="none" w:sz="0" w:space="0" w:color="auto"/>
          </w:divBdr>
        </w:div>
        <w:div w:id="1724211525">
          <w:marLeft w:val="480"/>
          <w:marRight w:val="0"/>
          <w:marTop w:val="0"/>
          <w:marBottom w:val="0"/>
          <w:divBdr>
            <w:top w:val="none" w:sz="0" w:space="0" w:color="auto"/>
            <w:left w:val="none" w:sz="0" w:space="0" w:color="auto"/>
            <w:bottom w:val="none" w:sz="0" w:space="0" w:color="auto"/>
            <w:right w:val="none" w:sz="0" w:space="0" w:color="auto"/>
          </w:divBdr>
        </w:div>
        <w:div w:id="891039562">
          <w:marLeft w:val="480"/>
          <w:marRight w:val="0"/>
          <w:marTop w:val="0"/>
          <w:marBottom w:val="0"/>
          <w:divBdr>
            <w:top w:val="none" w:sz="0" w:space="0" w:color="auto"/>
            <w:left w:val="none" w:sz="0" w:space="0" w:color="auto"/>
            <w:bottom w:val="none" w:sz="0" w:space="0" w:color="auto"/>
            <w:right w:val="none" w:sz="0" w:space="0" w:color="auto"/>
          </w:divBdr>
        </w:div>
        <w:div w:id="881943029">
          <w:marLeft w:val="480"/>
          <w:marRight w:val="0"/>
          <w:marTop w:val="0"/>
          <w:marBottom w:val="0"/>
          <w:divBdr>
            <w:top w:val="none" w:sz="0" w:space="0" w:color="auto"/>
            <w:left w:val="none" w:sz="0" w:space="0" w:color="auto"/>
            <w:bottom w:val="none" w:sz="0" w:space="0" w:color="auto"/>
            <w:right w:val="none" w:sz="0" w:space="0" w:color="auto"/>
          </w:divBdr>
        </w:div>
        <w:div w:id="637566548">
          <w:marLeft w:val="480"/>
          <w:marRight w:val="0"/>
          <w:marTop w:val="0"/>
          <w:marBottom w:val="0"/>
          <w:divBdr>
            <w:top w:val="none" w:sz="0" w:space="0" w:color="auto"/>
            <w:left w:val="none" w:sz="0" w:space="0" w:color="auto"/>
            <w:bottom w:val="none" w:sz="0" w:space="0" w:color="auto"/>
            <w:right w:val="none" w:sz="0" w:space="0" w:color="auto"/>
          </w:divBdr>
        </w:div>
        <w:div w:id="363094865">
          <w:marLeft w:val="480"/>
          <w:marRight w:val="0"/>
          <w:marTop w:val="0"/>
          <w:marBottom w:val="0"/>
          <w:divBdr>
            <w:top w:val="none" w:sz="0" w:space="0" w:color="auto"/>
            <w:left w:val="none" w:sz="0" w:space="0" w:color="auto"/>
            <w:bottom w:val="none" w:sz="0" w:space="0" w:color="auto"/>
            <w:right w:val="none" w:sz="0" w:space="0" w:color="auto"/>
          </w:divBdr>
        </w:div>
        <w:div w:id="1324580808">
          <w:marLeft w:val="480"/>
          <w:marRight w:val="0"/>
          <w:marTop w:val="0"/>
          <w:marBottom w:val="0"/>
          <w:divBdr>
            <w:top w:val="none" w:sz="0" w:space="0" w:color="auto"/>
            <w:left w:val="none" w:sz="0" w:space="0" w:color="auto"/>
            <w:bottom w:val="none" w:sz="0" w:space="0" w:color="auto"/>
            <w:right w:val="none" w:sz="0" w:space="0" w:color="auto"/>
          </w:divBdr>
        </w:div>
        <w:div w:id="1485586886">
          <w:marLeft w:val="480"/>
          <w:marRight w:val="0"/>
          <w:marTop w:val="0"/>
          <w:marBottom w:val="0"/>
          <w:divBdr>
            <w:top w:val="none" w:sz="0" w:space="0" w:color="auto"/>
            <w:left w:val="none" w:sz="0" w:space="0" w:color="auto"/>
            <w:bottom w:val="none" w:sz="0" w:space="0" w:color="auto"/>
            <w:right w:val="none" w:sz="0" w:space="0" w:color="auto"/>
          </w:divBdr>
        </w:div>
        <w:div w:id="1585408162">
          <w:marLeft w:val="480"/>
          <w:marRight w:val="0"/>
          <w:marTop w:val="0"/>
          <w:marBottom w:val="0"/>
          <w:divBdr>
            <w:top w:val="none" w:sz="0" w:space="0" w:color="auto"/>
            <w:left w:val="none" w:sz="0" w:space="0" w:color="auto"/>
            <w:bottom w:val="none" w:sz="0" w:space="0" w:color="auto"/>
            <w:right w:val="none" w:sz="0" w:space="0" w:color="auto"/>
          </w:divBdr>
        </w:div>
        <w:div w:id="780535801">
          <w:marLeft w:val="480"/>
          <w:marRight w:val="0"/>
          <w:marTop w:val="0"/>
          <w:marBottom w:val="0"/>
          <w:divBdr>
            <w:top w:val="none" w:sz="0" w:space="0" w:color="auto"/>
            <w:left w:val="none" w:sz="0" w:space="0" w:color="auto"/>
            <w:bottom w:val="none" w:sz="0" w:space="0" w:color="auto"/>
            <w:right w:val="none" w:sz="0" w:space="0" w:color="auto"/>
          </w:divBdr>
        </w:div>
        <w:div w:id="1727416591">
          <w:marLeft w:val="480"/>
          <w:marRight w:val="0"/>
          <w:marTop w:val="0"/>
          <w:marBottom w:val="0"/>
          <w:divBdr>
            <w:top w:val="none" w:sz="0" w:space="0" w:color="auto"/>
            <w:left w:val="none" w:sz="0" w:space="0" w:color="auto"/>
            <w:bottom w:val="none" w:sz="0" w:space="0" w:color="auto"/>
            <w:right w:val="none" w:sz="0" w:space="0" w:color="auto"/>
          </w:divBdr>
        </w:div>
        <w:div w:id="1731534604">
          <w:marLeft w:val="480"/>
          <w:marRight w:val="0"/>
          <w:marTop w:val="0"/>
          <w:marBottom w:val="0"/>
          <w:divBdr>
            <w:top w:val="none" w:sz="0" w:space="0" w:color="auto"/>
            <w:left w:val="none" w:sz="0" w:space="0" w:color="auto"/>
            <w:bottom w:val="none" w:sz="0" w:space="0" w:color="auto"/>
            <w:right w:val="none" w:sz="0" w:space="0" w:color="auto"/>
          </w:divBdr>
        </w:div>
        <w:div w:id="268199360">
          <w:marLeft w:val="480"/>
          <w:marRight w:val="0"/>
          <w:marTop w:val="0"/>
          <w:marBottom w:val="0"/>
          <w:divBdr>
            <w:top w:val="none" w:sz="0" w:space="0" w:color="auto"/>
            <w:left w:val="none" w:sz="0" w:space="0" w:color="auto"/>
            <w:bottom w:val="none" w:sz="0" w:space="0" w:color="auto"/>
            <w:right w:val="none" w:sz="0" w:space="0" w:color="auto"/>
          </w:divBdr>
        </w:div>
        <w:div w:id="742335799">
          <w:marLeft w:val="480"/>
          <w:marRight w:val="0"/>
          <w:marTop w:val="0"/>
          <w:marBottom w:val="0"/>
          <w:divBdr>
            <w:top w:val="none" w:sz="0" w:space="0" w:color="auto"/>
            <w:left w:val="none" w:sz="0" w:space="0" w:color="auto"/>
            <w:bottom w:val="none" w:sz="0" w:space="0" w:color="auto"/>
            <w:right w:val="none" w:sz="0" w:space="0" w:color="auto"/>
          </w:divBdr>
        </w:div>
        <w:div w:id="1037587812">
          <w:marLeft w:val="480"/>
          <w:marRight w:val="0"/>
          <w:marTop w:val="0"/>
          <w:marBottom w:val="0"/>
          <w:divBdr>
            <w:top w:val="none" w:sz="0" w:space="0" w:color="auto"/>
            <w:left w:val="none" w:sz="0" w:space="0" w:color="auto"/>
            <w:bottom w:val="none" w:sz="0" w:space="0" w:color="auto"/>
            <w:right w:val="none" w:sz="0" w:space="0" w:color="auto"/>
          </w:divBdr>
        </w:div>
        <w:div w:id="228998828">
          <w:marLeft w:val="480"/>
          <w:marRight w:val="0"/>
          <w:marTop w:val="0"/>
          <w:marBottom w:val="0"/>
          <w:divBdr>
            <w:top w:val="none" w:sz="0" w:space="0" w:color="auto"/>
            <w:left w:val="none" w:sz="0" w:space="0" w:color="auto"/>
            <w:bottom w:val="none" w:sz="0" w:space="0" w:color="auto"/>
            <w:right w:val="none" w:sz="0" w:space="0" w:color="auto"/>
          </w:divBdr>
        </w:div>
        <w:div w:id="1723598600">
          <w:marLeft w:val="480"/>
          <w:marRight w:val="0"/>
          <w:marTop w:val="0"/>
          <w:marBottom w:val="0"/>
          <w:divBdr>
            <w:top w:val="none" w:sz="0" w:space="0" w:color="auto"/>
            <w:left w:val="none" w:sz="0" w:space="0" w:color="auto"/>
            <w:bottom w:val="none" w:sz="0" w:space="0" w:color="auto"/>
            <w:right w:val="none" w:sz="0" w:space="0" w:color="auto"/>
          </w:divBdr>
        </w:div>
        <w:div w:id="1384057030">
          <w:marLeft w:val="480"/>
          <w:marRight w:val="0"/>
          <w:marTop w:val="0"/>
          <w:marBottom w:val="0"/>
          <w:divBdr>
            <w:top w:val="none" w:sz="0" w:space="0" w:color="auto"/>
            <w:left w:val="none" w:sz="0" w:space="0" w:color="auto"/>
            <w:bottom w:val="none" w:sz="0" w:space="0" w:color="auto"/>
            <w:right w:val="none" w:sz="0" w:space="0" w:color="auto"/>
          </w:divBdr>
        </w:div>
        <w:div w:id="494076729">
          <w:marLeft w:val="480"/>
          <w:marRight w:val="0"/>
          <w:marTop w:val="0"/>
          <w:marBottom w:val="0"/>
          <w:divBdr>
            <w:top w:val="none" w:sz="0" w:space="0" w:color="auto"/>
            <w:left w:val="none" w:sz="0" w:space="0" w:color="auto"/>
            <w:bottom w:val="none" w:sz="0" w:space="0" w:color="auto"/>
            <w:right w:val="none" w:sz="0" w:space="0" w:color="auto"/>
          </w:divBdr>
        </w:div>
        <w:div w:id="641230256">
          <w:marLeft w:val="480"/>
          <w:marRight w:val="0"/>
          <w:marTop w:val="0"/>
          <w:marBottom w:val="0"/>
          <w:divBdr>
            <w:top w:val="none" w:sz="0" w:space="0" w:color="auto"/>
            <w:left w:val="none" w:sz="0" w:space="0" w:color="auto"/>
            <w:bottom w:val="none" w:sz="0" w:space="0" w:color="auto"/>
            <w:right w:val="none" w:sz="0" w:space="0" w:color="auto"/>
          </w:divBdr>
        </w:div>
        <w:div w:id="987591763">
          <w:marLeft w:val="480"/>
          <w:marRight w:val="0"/>
          <w:marTop w:val="0"/>
          <w:marBottom w:val="0"/>
          <w:divBdr>
            <w:top w:val="none" w:sz="0" w:space="0" w:color="auto"/>
            <w:left w:val="none" w:sz="0" w:space="0" w:color="auto"/>
            <w:bottom w:val="none" w:sz="0" w:space="0" w:color="auto"/>
            <w:right w:val="none" w:sz="0" w:space="0" w:color="auto"/>
          </w:divBdr>
        </w:div>
        <w:div w:id="1067725661">
          <w:marLeft w:val="480"/>
          <w:marRight w:val="0"/>
          <w:marTop w:val="0"/>
          <w:marBottom w:val="0"/>
          <w:divBdr>
            <w:top w:val="none" w:sz="0" w:space="0" w:color="auto"/>
            <w:left w:val="none" w:sz="0" w:space="0" w:color="auto"/>
            <w:bottom w:val="none" w:sz="0" w:space="0" w:color="auto"/>
            <w:right w:val="none" w:sz="0" w:space="0" w:color="auto"/>
          </w:divBdr>
        </w:div>
        <w:div w:id="368183522">
          <w:marLeft w:val="480"/>
          <w:marRight w:val="0"/>
          <w:marTop w:val="0"/>
          <w:marBottom w:val="0"/>
          <w:divBdr>
            <w:top w:val="none" w:sz="0" w:space="0" w:color="auto"/>
            <w:left w:val="none" w:sz="0" w:space="0" w:color="auto"/>
            <w:bottom w:val="none" w:sz="0" w:space="0" w:color="auto"/>
            <w:right w:val="none" w:sz="0" w:space="0" w:color="auto"/>
          </w:divBdr>
        </w:div>
        <w:div w:id="1365788914">
          <w:marLeft w:val="480"/>
          <w:marRight w:val="0"/>
          <w:marTop w:val="0"/>
          <w:marBottom w:val="0"/>
          <w:divBdr>
            <w:top w:val="none" w:sz="0" w:space="0" w:color="auto"/>
            <w:left w:val="none" w:sz="0" w:space="0" w:color="auto"/>
            <w:bottom w:val="none" w:sz="0" w:space="0" w:color="auto"/>
            <w:right w:val="none" w:sz="0" w:space="0" w:color="auto"/>
          </w:divBdr>
        </w:div>
        <w:div w:id="139543278">
          <w:marLeft w:val="480"/>
          <w:marRight w:val="0"/>
          <w:marTop w:val="0"/>
          <w:marBottom w:val="0"/>
          <w:divBdr>
            <w:top w:val="none" w:sz="0" w:space="0" w:color="auto"/>
            <w:left w:val="none" w:sz="0" w:space="0" w:color="auto"/>
            <w:bottom w:val="none" w:sz="0" w:space="0" w:color="auto"/>
            <w:right w:val="none" w:sz="0" w:space="0" w:color="auto"/>
          </w:divBdr>
        </w:div>
        <w:div w:id="913273654">
          <w:marLeft w:val="480"/>
          <w:marRight w:val="0"/>
          <w:marTop w:val="0"/>
          <w:marBottom w:val="0"/>
          <w:divBdr>
            <w:top w:val="none" w:sz="0" w:space="0" w:color="auto"/>
            <w:left w:val="none" w:sz="0" w:space="0" w:color="auto"/>
            <w:bottom w:val="none" w:sz="0" w:space="0" w:color="auto"/>
            <w:right w:val="none" w:sz="0" w:space="0" w:color="auto"/>
          </w:divBdr>
        </w:div>
        <w:div w:id="2123919338">
          <w:marLeft w:val="480"/>
          <w:marRight w:val="0"/>
          <w:marTop w:val="0"/>
          <w:marBottom w:val="0"/>
          <w:divBdr>
            <w:top w:val="none" w:sz="0" w:space="0" w:color="auto"/>
            <w:left w:val="none" w:sz="0" w:space="0" w:color="auto"/>
            <w:bottom w:val="none" w:sz="0" w:space="0" w:color="auto"/>
            <w:right w:val="none" w:sz="0" w:space="0" w:color="auto"/>
          </w:divBdr>
        </w:div>
        <w:div w:id="6753602">
          <w:marLeft w:val="480"/>
          <w:marRight w:val="0"/>
          <w:marTop w:val="0"/>
          <w:marBottom w:val="0"/>
          <w:divBdr>
            <w:top w:val="none" w:sz="0" w:space="0" w:color="auto"/>
            <w:left w:val="none" w:sz="0" w:space="0" w:color="auto"/>
            <w:bottom w:val="none" w:sz="0" w:space="0" w:color="auto"/>
            <w:right w:val="none" w:sz="0" w:space="0" w:color="auto"/>
          </w:divBdr>
        </w:div>
        <w:div w:id="454327959">
          <w:marLeft w:val="480"/>
          <w:marRight w:val="0"/>
          <w:marTop w:val="0"/>
          <w:marBottom w:val="0"/>
          <w:divBdr>
            <w:top w:val="none" w:sz="0" w:space="0" w:color="auto"/>
            <w:left w:val="none" w:sz="0" w:space="0" w:color="auto"/>
            <w:bottom w:val="none" w:sz="0" w:space="0" w:color="auto"/>
            <w:right w:val="none" w:sz="0" w:space="0" w:color="auto"/>
          </w:divBdr>
        </w:div>
        <w:div w:id="474839328">
          <w:marLeft w:val="480"/>
          <w:marRight w:val="0"/>
          <w:marTop w:val="0"/>
          <w:marBottom w:val="0"/>
          <w:divBdr>
            <w:top w:val="none" w:sz="0" w:space="0" w:color="auto"/>
            <w:left w:val="none" w:sz="0" w:space="0" w:color="auto"/>
            <w:bottom w:val="none" w:sz="0" w:space="0" w:color="auto"/>
            <w:right w:val="none" w:sz="0" w:space="0" w:color="auto"/>
          </w:divBdr>
        </w:div>
        <w:div w:id="1905604606">
          <w:marLeft w:val="480"/>
          <w:marRight w:val="0"/>
          <w:marTop w:val="0"/>
          <w:marBottom w:val="0"/>
          <w:divBdr>
            <w:top w:val="none" w:sz="0" w:space="0" w:color="auto"/>
            <w:left w:val="none" w:sz="0" w:space="0" w:color="auto"/>
            <w:bottom w:val="none" w:sz="0" w:space="0" w:color="auto"/>
            <w:right w:val="none" w:sz="0" w:space="0" w:color="auto"/>
          </w:divBdr>
        </w:div>
        <w:div w:id="749615387">
          <w:marLeft w:val="480"/>
          <w:marRight w:val="0"/>
          <w:marTop w:val="0"/>
          <w:marBottom w:val="0"/>
          <w:divBdr>
            <w:top w:val="none" w:sz="0" w:space="0" w:color="auto"/>
            <w:left w:val="none" w:sz="0" w:space="0" w:color="auto"/>
            <w:bottom w:val="none" w:sz="0" w:space="0" w:color="auto"/>
            <w:right w:val="none" w:sz="0" w:space="0" w:color="auto"/>
          </w:divBdr>
        </w:div>
        <w:div w:id="1380664393">
          <w:marLeft w:val="480"/>
          <w:marRight w:val="0"/>
          <w:marTop w:val="0"/>
          <w:marBottom w:val="0"/>
          <w:divBdr>
            <w:top w:val="none" w:sz="0" w:space="0" w:color="auto"/>
            <w:left w:val="none" w:sz="0" w:space="0" w:color="auto"/>
            <w:bottom w:val="none" w:sz="0" w:space="0" w:color="auto"/>
            <w:right w:val="none" w:sz="0" w:space="0" w:color="auto"/>
          </w:divBdr>
        </w:div>
        <w:div w:id="935400343">
          <w:marLeft w:val="480"/>
          <w:marRight w:val="0"/>
          <w:marTop w:val="0"/>
          <w:marBottom w:val="0"/>
          <w:divBdr>
            <w:top w:val="none" w:sz="0" w:space="0" w:color="auto"/>
            <w:left w:val="none" w:sz="0" w:space="0" w:color="auto"/>
            <w:bottom w:val="none" w:sz="0" w:space="0" w:color="auto"/>
            <w:right w:val="none" w:sz="0" w:space="0" w:color="auto"/>
          </w:divBdr>
        </w:div>
        <w:div w:id="614872447">
          <w:marLeft w:val="480"/>
          <w:marRight w:val="0"/>
          <w:marTop w:val="0"/>
          <w:marBottom w:val="0"/>
          <w:divBdr>
            <w:top w:val="none" w:sz="0" w:space="0" w:color="auto"/>
            <w:left w:val="none" w:sz="0" w:space="0" w:color="auto"/>
            <w:bottom w:val="none" w:sz="0" w:space="0" w:color="auto"/>
            <w:right w:val="none" w:sz="0" w:space="0" w:color="auto"/>
          </w:divBdr>
        </w:div>
        <w:div w:id="1907954077">
          <w:marLeft w:val="480"/>
          <w:marRight w:val="0"/>
          <w:marTop w:val="0"/>
          <w:marBottom w:val="0"/>
          <w:divBdr>
            <w:top w:val="none" w:sz="0" w:space="0" w:color="auto"/>
            <w:left w:val="none" w:sz="0" w:space="0" w:color="auto"/>
            <w:bottom w:val="none" w:sz="0" w:space="0" w:color="auto"/>
            <w:right w:val="none" w:sz="0" w:space="0" w:color="auto"/>
          </w:divBdr>
        </w:div>
        <w:div w:id="1238981054">
          <w:marLeft w:val="480"/>
          <w:marRight w:val="0"/>
          <w:marTop w:val="0"/>
          <w:marBottom w:val="0"/>
          <w:divBdr>
            <w:top w:val="none" w:sz="0" w:space="0" w:color="auto"/>
            <w:left w:val="none" w:sz="0" w:space="0" w:color="auto"/>
            <w:bottom w:val="none" w:sz="0" w:space="0" w:color="auto"/>
            <w:right w:val="none" w:sz="0" w:space="0" w:color="auto"/>
          </w:divBdr>
        </w:div>
        <w:div w:id="1952274316">
          <w:marLeft w:val="480"/>
          <w:marRight w:val="0"/>
          <w:marTop w:val="0"/>
          <w:marBottom w:val="0"/>
          <w:divBdr>
            <w:top w:val="none" w:sz="0" w:space="0" w:color="auto"/>
            <w:left w:val="none" w:sz="0" w:space="0" w:color="auto"/>
            <w:bottom w:val="none" w:sz="0" w:space="0" w:color="auto"/>
            <w:right w:val="none" w:sz="0" w:space="0" w:color="auto"/>
          </w:divBdr>
        </w:div>
        <w:div w:id="759260326">
          <w:marLeft w:val="480"/>
          <w:marRight w:val="0"/>
          <w:marTop w:val="0"/>
          <w:marBottom w:val="0"/>
          <w:divBdr>
            <w:top w:val="none" w:sz="0" w:space="0" w:color="auto"/>
            <w:left w:val="none" w:sz="0" w:space="0" w:color="auto"/>
            <w:bottom w:val="none" w:sz="0" w:space="0" w:color="auto"/>
            <w:right w:val="none" w:sz="0" w:space="0" w:color="auto"/>
          </w:divBdr>
        </w:div>
        <w:div w:id="1235237132">
          <w:marLeft w:val="480"/>
          <w:marRight w:val="0"/>
          <w:marTop w:val="0"/>
          <w:marBottom w:val="0"/>
          <w:divBdr>
            <w:top w:val="none" w:sz="0" w:space="0" w:color="auto"/>
            <w:left w:val="none" w:sz="0" w:space="0" w:color="auto"/>
            <w:bottom w:val="none" w:sz="0" w:space="0" w:color="auto"/>
            <w:right w:val="none" w:sz="0" w:space="0" w:color="auto"/>
          </w:divBdr>
        </w:div>
        <w:div w:id="482503185">
          <w:marLeft w:val="480"/>
          <w:marRight w:val="0"/>
          <w:marTop w:val="0"/>
          <w:marBottom w:val="0"/>
          <w:divBdr>
            <w:top w:val="none" w:sz="0" w:space="0" w:color="auto"/>
            <w:left w:val="none" w:sz="0" w:space="0" w:color="auto"/>
            <w:bottom w:val="none" w:sz="0" w:space="0" w:color="auto"/>
            <w:right w:val="none" w:sz="0" w:space="0" w:color="auto"/>
          </w:divBdr>
        </w:div>
        <w:div w:id="1177646780">
          <w:marLeft w:val="480"/>
          <w:marRight w:val="0"/>
          <w:marTop w:val="0"/>
          <w:marBottom w:val="0"/>
          <w:divBdr>
            <w:top w:val="none" w:sz="0" w:space="0" w:color="auto"/>
            <w:left w:val="none" w:sz="0" w:space="0" w:color="auto"/>
            <w:bottom w:val="none" w:sz="0" w:space="0" w:color="auto"/>
            <w:right w:val="none" w:sz="0" w:space="0" w:color="auto"/>
          </w:divBdr>
        </w:div>
        <w:div w:id="1027490759">
          <w:marLeft w:val="480"/>
          <w:marRight w:val="0"/>
          <w:marTop w:val="0"/>
          <w:marBottom w:val="0"/>
          <w:divBdr>
            <w:top w:val="none" w:sz="0" w:space="0" w:color="auto"/>
            <w:left w:val="none" w:sz="0" w:space="0" w:color="auto"/>
            <w:bottom w:val="none" w:sz="0" w:space="0" w:color="auto"/>
            <w:right w:val="none" w:sz="0" w:space="0" w:color="auto"/>
          </w:divBdr>
        </w:div>
        <w:div w:id="1343556432">
          <w:marLeft w:val="480"/>
          <w:marRight w:val="0"/>
          <w:marTop w:val="0"/>
          <w:marBottom w:val="0"/>
          <w:divBdr>
            <w:top w:val="none" w:sz="0" w:space="0" w:color="auto"/>
            <w:left w:val="none" w:sz="0" w:space="0" w:color="auto"/>
            <w:bottom w:val="none" w:sz="0" w:space="0" w:color="auto"/>
            <w:right w:val="none" w:sz="0" w:space="0" w:color="auto"/>
          </w:divBdr>
        </w:div>
        <w:div w:id="55710070">
          <w:marLeft w:val="480"/>
          <w:marRight w:val="0"/>
          <w:marTop w:val="0"/>
          <w:marBottom w:val="0"/>
          <w:divBdr>
            <w:top w:val="none" w:sz="0" w:space="0" w:color="auto"/>
            <w:left w:val="none" w:sz="0" w:space="0" w:color="auto"/>
            <w:bottom w:val="none" w:sz="0" w:space="0" w:color="auto"/>
            <w:right w:val="none" w:sz="0" w:space="0" w:color="auto"/>
          </w:divBdr>
        </w:div>
        <w:div w:id="2080899141">
          <w:marLeft w:val="480"/>
          <w:marRight w:val="0"/>
          <w:marTop w:val="0"/>
          <w:marBottom w:val="0"/>
          <w:divBdr>
            <w:top w:val="none" w:sz="0" w:space="0" w:color="auto"/>
            <w:left w:val="none" w:sz="0" w:space="0" w:color="auto"/>
            <w:bottom w:val="none" w:sz="0" w:space="0" w:color="auto"/>
            <w:right w:val="none" w:sz="0" w:space="0" w:color="auto"/>
          </w:divBdr>
        </w:div>
        <w:div w:id="1448767395">
          <w:marLeft w:val="480"/>
          <w:marRight w:val="0"/>
          <w:marTop w:val="0"/>
          <w:marBottom w:val="0"/>
          <w:divBdr>
            <w:top w:val="none" w:sz="0" w:space="0" w:color="auto"/>
            <w:left w:val="none" w:sz="0" w:space="0" w:color="auto"/>
            <w:bottom w:val="none" w:sz="0" w:space="0" w:color="auto"/>
            <w:right w:val="none" w:sz="0" w:space="0" w:color="auto"/>
          </w:divBdr>
        </w:div>
        <w:div w:id="1738820874">
          <w:marLeft w:val="480"/>
          <w:marRight w:val="0"/>
          <w:marTop w:val="0"/>
          <w:marBottom w:val="0"/>
          <w:divBdr>
            <w:top w:val="none" w:sz="0" w:space="0" w:color="auto"/>
            <w:left w:val="none" w:sz="0" w:space="0" w:color="auto"/>
            <w:bottom w:val="none" w:sz="0" w:space="0" w:color="auto"/>
            <w:right w:val="none" w:sz="0" w:space="0" w:color="auto"/>
          </w:divBdr>
        </w:div>
        <w:div w:id="714425517">
          <w:marLeft w:val="480"/>
          <w:marRight w:val="0"/>
          <w:marTop w:val="0"/>
          <w:marBottom w:val="0"/>
          <w:divBdr>
            <w:top w:val="none" w:sz="0" w:space="0" w:color="auto"/>
            <w:left w:val="none" w:sz="0" w:space="0" w:color="auto"/>
            <w:bottom w:val="none" w:sz="0" w:space="0" w:color="auto"/>
            <w:right w:val="none" w:sz="0" w:space="0" w:color="auto"/>
          </w:divBdr>
        </w:div>
        <w:div w:id="1214776145">
          <w:marLeft w:val="480"/>
          <w:marRight w:val="0"/>
          <w:marTop w:val="0"/>
          <w:marBottom w:val="0"/>
          <w:divBdr>
            <w:top w:val="none" w:sz="0" w:space="0" w:color="auto"/>
            <w:left w:val="none" w:sz="0" w:space="0" w:color="auto"/>
            <w:bottom w:val="none" w:sz="0" w:space="0" w:color="auto"/>
            <w:right w:val="none" w:sz="0" w:space="0" w:color="auto"/>
          </w:divBdr>
        </w:div>
        <w:div w:id="912399341">
          <w:marLeft w:val="480"/>
          <w:marRight w:val="0"/>
          <w:marTop w:val="0"/>
          <w:marBottom w:val="0"/>
          <w:divBdr>
            <w:top w:val="none" w:sz="0" w:space="0" w:color="auto"/>
            <w:left w:val="none" w:sz="0" w:space="0" w:color="auto"/>
            <w:bottom w:val="none" w:sz="0" w:space="0" w:color="auto"/>
            <w:right w:val="none" w:sz="0" w:space="0" w:color="auto"/>
          </w:divBdr>
        </w:div>
        <w:div w:id="1914731321">
          <w:marLeft w:val="480"/>
          <w:marRight w:val="0"/>
          <w:marTop w:val="0"/>
          <w:marBottom w:val="0"/>
          <w:divBdr>
            <w:top w:val="none" w:sz="0" w:space="0" w:color="auto"/>
            <w:left w:val="none" w:sz="0" w:space="0" w:color="auto"/>
            <w:bottom w:val="none" w:sz="0" w:space="0" w:color="auto"/>
            <w:right w:val="none" w:sz="0" w:space="0" w:color="auto"/>
          </w:divBdr>
        </w:div>
        <w:div w:id="1991711735">
          <w:marLeft w:val="480"/>
          <w:marRight w:val="0"/>
          <w:marTop w:val="0"/>
          <w:marBottom w:val="0"/>
          <w:divBdr>
            <w:top w:val="none" w:sz="0" w:space="0" w:color="auto"/>
            <w:left w:val="none" w:sz="0" w:space="0" w:color="auto"/>
            <w:bottom w:val="none" w:sz="0" w:space="0" w:color="auto"/>
            <w:right w:val="none" w:sz="0" w:space="0" w:color="auto"/>
          </w:divBdr>
        </w:div>
        <w:div w:id="1897662712">
          <w:marLeft w:val="480"/>
          <w:marRight w:val="0"/>
          <w:marTop w:val="0"/>
          <w:marBottom w:val="0"/>
          <w:divBdr>
            <w:top w:val="none" w:sz="0" w:space="0" w:color="auto"/>
            <w:left w:val="none" w:sz="0" w:space="0" w:color="auto"/>
            <w:bottom w:val="none" w:sz="0" w:space="0" w:color="auto"/>
            <w:right w:val="none" w:sz="0" w:space="0" w:color="auto"/>
          </w:divBdr>
        </w:div>
        <w:div w:id="732705567">
          <w:marLeft w:val="480"/>
          <w:marRight w:val="0"/>
          <w:marTop w:val="0"/>
          <w:marBottom w:val="0"/>
          <w:divBdr>
            <w:top w:val="none" w:sz="0" w:space="0" w:color="auto"/>
            <w:left w:val="none" w:sz="0" w:space="0" w:color="auto"/>
            <w:bottom w:val="none" w:sz="0" w:space="0" w:color="auto"/>
            <w:right w:val="none" w:sz="0" w:space="0" w:color="auto"/>
          </w:divBdr>
        </w:div>
        <w:div w:id="898591851">
          <w:marLeft w:val="480"/>
          <w:marRight w:val="0"/>
          <w:marTop w:val="0"/>
          <w:marBottom w:val="0"/>
          <w:divBdr>
            <w:top w:val="none" w:sz="0" w:space="0" w:color="auto"/>
            <w:left w:val="none" w:sz="0" w:space="0" w:color="auto"/>
            <w:bottom w:val="none" w:sz="0" w:space="0" w:color="auto"/>
            <w:right w:val="none" w:sz="0" w:space="0" w:color="auto"/>
          </w:divBdr>
        </w:div>
      </w:divsChild>
    </w:div>
    <w:div w:id="1585995923">
      <w:bodyDiv w:val="1"/>
      <w:marLeft w:val="0"/>
      <w:marRight w:val="0"/>
      <w:marTop w:val="0"/>
      <w:marBottom w:val="0"/>
      <w:divBdr>
        <w:top w:val="none" w:sz="0" w:space="0" w:color="auto"/>
        <w:left w:val="none" w:sz="0" w:space="0" w:color="auto"/>
        <w:bottom w:val="none" w:sz="0" w:space="0" w:color="auto"/>
        <w:right w:val="none" w:sz="0" w:space="0" w:color="auto"/>
      </w:divBdr>
    </w:div>
    <w:div w:id="1588809663">
      <w:bodyDiv w:val="1"/>
      <w:marLeft w:val="0"/>
      <w:marRight w:val="0"/>
      <w:marTop w:val="0"/>
      <w:marBottom w:val="0"/>
      <w:divBdr>
        <w:top w:val="none" w:sz="0" w:space="0" w:color="auto"/>
        <w:left w:val="none" w:sz="0" w:space="0" w:color="auto"/>
        <w:bottom w:val="none" w:sz="0" w:space="0" w:color="auto"/>
        <w:right w:val="none" w:sz="0" w:space="0" w:color="auto"/>
      </w:divBdr>
    </w:div>
    <w:div w:id="1588921560">
      <w:bodyDiv w:val="1"/>
      <w:marLeft w:val="0"/>
      <w:marRight w:val="0"/>
      <w:marTop w:val="0"/>
      <w:marBottom w:val="0"/>
      <w:divBdr>
        <w:top w:val="none" w:sz="0" w:space="0" w:color="auto"/>
        <w:left w:val="none" w:sz="0" w:space="0" w:color="auto"/>
        <w:bottom w:val="none" w:sz="0" w:space="0" w:color="auto"/>
        <w:right w:val="none" w:sz="0" w:space="0" w:color="auto"/>
      </w:divBdr>
    </w:div>
    <w:div w:id="1590506591">
      <w:bodyDiv w:val="1"/>
      <w:marLeft w:val="0"/>
      <w:marRight w:val="0"/>
      <w:marTop w:val="0"/>
      <w:marBottom w:val="0"/>
      <w:divBdr>
        <w:top w:val="none" w:sz="0" w:space="0" w:color="auto"/>
        <w:left w:val="none" w:sz="0" w:space="0" w:color="auto"/>
        <w:bottom w:val="none" w:sz="0" w:space="0" w:color="auto"/>
        <w:right w:val="none" w:sz="0" w:space="0" w:color="auto"/>
      </w:divBdr>
    </w:div>
    <w:div w:id="1592155102">
      <w:bodyDiv w:val="1"/>
      <w:marLeft w:val="0"/>
      <w:marRight w:val="0"/>
      <w:marTop w:val="0"/>
      <w:marBottom w:val="0"/>
      <w:divBdr>
        <w:top w:val="none" w:sz="0" w:space="0" w:color="auto"/>
        <w:left w:val="none" w:sz="0" w:space="0" w:color="auto"/>
        <w:bottom w:val="none" w:sz="0" w:space="0" w:color="auto"/>
        <w:right w:val="none" w:sz="0" w:space="0" w:color="auto"/>
      </w:divBdr>
    </w:div>
    <w:div w:id="1593657810">
      <w:bodyDiv w:val="1"/>
      <w:marLeft w:val="0"/>
      <w:marRight w:val="0"/>
      <w:marTop w:val="0"/>
      <w:marBottom w:val="0"/>
      <w:divBdr>
        <w:top w:val="none" w:sz="0" w:space="0" w:color="auto"/>
        <w:left w:val="none" w:sz="0" w:space="0" w:color="auto"/>
        <w:bottom w:val="none" w:sz="0" w:space="0" w:color="auto"/>
        <w:right w:val="none" w:sz="0" w:space="0" w:color="auto"/>
      </w:divBdr>
    </w:div>
    <w:div w:id="1593776033">
      <w:bodyDiv w:val="1"/>
      <w:marLeft w:val="0"/>
      <w:marRight w:val="0"/>
      <w:marTop w:val="0"/>
      <w:marBottom w:val="0"/>
      <w:divBdr>
        <w:top w:val="none" w:sz="0" w:space="0" w:color="auto"/>
        <w:left w:val="none" w:sz="0" w:space="0" w:color="auto"/>
        <w:bottom w:val="none" w:sz="0" w:space="0" w:color="auto"/>
        <w:right w:val="none" w:sz="0" w:space="0" w:color="auto"/>
      </w:divBdr>
    </w:div>
    <w:div w:id="1596016383">
      <w:bodyDiv w:val="1"/>
      <w:marLeft w:val="0"/>
      <w:marRight w:val="0"/>
      <w:marTop w:val="0"/>
      <w:marBottom w:val="0"/>
      <w:divBdr>
        <w:top w:val="none" w:sz="0" w:space="0" w:color="auto"/>
        <w:left w:val="none" w:sz="0" w:space="0" w:color="auto"/>
        <w:bottom w:val="none" w:sz="0" w:space="0" w:color="auto"/>
        <w:right w:val="none" w:sz="0" w:space="0" w:color="auto"/>
      </w:divBdr>
    </w:div>
    <w:div w:id="1597056409">
      <w:bodyDiv w:val="1"/>
      <w:marLeft w:val="0"/>
      <w:marRight w:val="0"/>
      <w:marTop w:val="0"/>
      <w:marBottom w:val="0"/>
      <w:divBdr>
        <w:top w:val="none" w:sz="0" w:space="0" w:color="auto"/>
        <w:left w:val="none" w:sz="0" w:space="0" w:color="auto"/>
        <w:bottom w:val="none" w:sz="0" w:space="0" w:color="auto"/>
        <w:right w:val="none" w:sz="0" w:space="0" w:color="auto"/>
      </w:divBdr>
    </w:div>
    <w:div w:id="1597249782">
      <w:bodyDiv w:val="1"/>
      <w:marLeft w:val="0"/>
      <w:marRight w:val="0"/>
      <w:marTop w:val="0"/>
      <w:marBottom w:val="0"/>
      <w:divBdr>
        <w:top w:val="none" w:sz="0" w:space="0" w:color="auto"/>
        <w:left w:val="none" w:sz="0" w:space="0" w:color="auto"/>
        <w:bottom w:val="none" w:sz="0" w:space="0" w:color="auto"/>
        <w:right w:val="none" w:sz="0" w:space="0" w:color="auto"/>
      </w:divBdr>
      <w:divsChild>
        <w:div w:id="1912428206">
          <w:marLeft w:val="480"/>
          <w:marRight w:val="0"/>
          <w:marTop w:val="0"/>
          <w:marBottom w:val="0"/>
          <w:divBdr>
            <w:top w:val="none" w:sz="0" w:space="0" w:color="auto"/>
            <w:left w:val="none" w:sz="0" w:space="0" w:color="auto"/>
            <w:bottom w:val="none" w:sz="0" w:space="0" w:color="auto"/>
            <w:right w:val="none" w:sz="0" w:space="0" w:color="auto"/>
          </w:divBdr>
        </w:div>
        <w:div w:id="1912612710">
          <w:marLeft w:val="480"/>
          <w:marRight w:val="0"/>
          <w:marTop w:val="0"/>
          <w:marBottom w:val="0"/>
          <w:divBdr>
            <w:top w:val="none" w:sz="0" w:space="0" w:color="auto"/>
            <w:left w:val="none" w:sz="0" w:space="0" w:color="auto"/>
            <w:bottom w:val="none" w:sz="0" w:space="0" w:color="auto"/>
            <w:right w:val="none" w:sz="0" w:space="0" w:color="auto"/>
          </w:divBdr>
        </w:div>
        <w:div w:id="1969970478">
          <w:marLeft w:val="480"/>
          <w:marRight w:val="0"/>
          <w:marTop w:val="0"/>
          <w:marBottom w:val="0"/>
          <w:divBdr>
            <w:top w:val="none" w:sz="0" w:space="0" w:color="auto"/>
            <w:left w:val="none" w:sz="0" w:space="0" w:color="auto"/>
            <w:bottom w:val="none" w:sz="0" w:space="0" w:color="auto"/>
            <w:right w:val="none" w:sz="0" w:space="0" w:color="auto"/>
          </w:divBdr>
        </w:div>
        <w:div w:id="1688486866">
          <w:marLeft w:val="480"/>
          <w:marRight w:val="0"/>
          <w:marTop w:val="0"/>
          <w:marBottom w:val="0"/>
          <w:divBdr>
            <w:top w:val="none" w:sz="0" w:space="0" w:color="auto"/>
            <w:left w:val="none" w:sz="0" w:space="0" w:color="auto"/>
            <w:bottom w:val="none" w:sz="0" w:space="0" w:color="auto"/>
            <w:right w:val="none" w:sz="0" w:space="0" w:color="auto"/>
          </w:divBdr>
        </w:div>
        <w:div w:id="1945727619">
          <w:marLeft w:val="480"/>
          <w:marRight w:val="0"/>
          <w:marTop w:val="0"/>
          <w:marBottom w:val="0"/>
          <w:divBdr>
            <w:top w:val="none" w:sz="0" w:space="0" w:color="auto"/>
            <w:left w:val="none" w:sz="0" w:space="0" w:color="auto"/>
            <w:bottom w:val="none" w:sz="0" w:space="0" w:color="auto"/>
            <w:right w:val="none" w:sz="0" w:space="0" w:color="auto"/>
          </w:divBdr>
        </w:div>
        <w:div w:id="763309053">
          <w:marLeft w:val="480"/>
          <w:marRight w:val="0"/>
          <w:marTop w:val="0"/>
          <w:marBottom w:val="0"/>
          <w:divBdr>
            <w:top w:val="none" w:sz="0" w:space="0" w:color="auto"/>
            <w:left w:val="none" w:sz="0" w:space="0" w:color="auto"/>
            <w:bottom w:val="none" w:sz="0" w:space="0" w:color="auto"/>
            <w:right w:val="none" w:sz="0" w:space="0" w:color="auto"/>
          </w:divBdr>
        </w:div>
        <w:div w:id="500855070">
          <w:marLeft w:val="480"/>
          <w:marRight w:val="0"/>
          <w:marTop w:val="0"/>
          <w:marBottom w:val="0"/>
          <w:divBdr>
            <w:top w:val="none" w:sz="0" w:space="0" w:color="auto"/>
            <w:left w:val="none" w:sz="0" w:space="0" w:color="auto"/>
            <w:bottom w:val="none" w:sz="0" w:space="0" w:color="auto"/>
            <w:right w:val="none" w:sz="0" w:space="0" w:color="auto"/>
          </w:divBdr>
        </w:div>
        <w:div w:id="763263684">
          <w:marLeft w:val="480"/>
          <w:marRight w:val="0"/>
          <w:marTop w:val="0"/>
          <w:marBottom w:val="0"/>
          <w:divBdr>
            <w:top w:val="none" w:sz="0" w:space="0" w:color="auto"/>
            <w:left w:val="none" w:sz="0" w:space="0" w:color="auto"/>
            <w:bottom w:val="none" w:sz="0" w:space="0" w:color="auto"/>
            <w:right w:val="none" w:sz="0" w:space="0" w:color="auto"/>
          </w:divBdr>
        </w:div>
        <w:div w:id="1461874784">
          <w:marLeft w:val="480"/>
          <w:marRight w:val="0"/>
          <w:marTop w:val="0"/>
          <w:marBottom w:val="0"/>
          <w:divBdr>
            <w:top w:val="none" w:sz="0" w:space="0" w:color="auto"/>
            <w:left w:val="none" w:sz="0" w:space="0" w:color="auto"/>
            <w:bottom w:val="none" w:sz="0" w:space="0" w:color="auto"/>
            <w:right w:val="none" w:sz="0" w:space="0" w:color="auto"/>
          </w:divBdr>
        </w:div>
        <w:div w:id="971908194">
          <w:marLeft w:val="480"/>
          <w:marRight w:val="0"/>
          <w:marTop w:val="0"/>
          <w:marBottom w:val="0"/>
          <w:divBdr>
            <w:top w:val="none" w:sz="0" w:space="0" w:color="auto"/>
            <w:left w:val="none" w:sz="0" w:space="0" w:color="auto"/>
            <w:bottom w:val="none" w:sz="0" w:space="0" w:color="auto"/>
            <w:right w:val="none" w:sz="0" w:space="0" w:color="auto"/>
          </w:divBdr>
        </w:div>
        <w:div w:id="1183206875">
          <w:marLeft w:val="480"/>
          <w:marRight w:val="0"/>
          <w:marTop w:val="0"/>
          <w:marBottom w:val="0"/>
          <w:divBdr>
            <w:top w:val="none" w:sz="0" w:space="0" w:color="auto"/>
            <w:left w:val="none" w:sz="0" w:space="0" w:color="auto"/>
            <w:bottom w:val="none" w:sz="0" w:space="0" w:color="auto"/>
            <w:right w:val="none" w:sz="0" w:space="0" w:color="auto"/>
          </w:divBdr>
        </w:div>
        <w:div w:id="1734085081">
          <w:marLeft w:val="480"/>
          <w:marRight w:val="0"/>
          <w:marTop w:val="0"/>
          <w:marBottom w:val="0"/>
          <w:divBdr>
            <w:top w:val="none" w:sz="0" w:space="0" w:color="auto"/>
            <w:left w:val="none" w:sz="0" w:space="0" w:color="auto"/>
            <w:bottom w:val="none" w:sz="0" w:space="0" w:color="auto"/>
            <w:right w:val="none" w:sz="0" w:space="0" w:color="auto"/>
          </w:divBdr>
        </w:div>
        <w:div w:id="1445150262">
          <w:marLeft w:val="480"/>
          <w:marRight w:val="0"/>
          <w:marTop w:val="0"/>
          <w:marBottom w:val="0"/>
          <w:divBdr>
            <w:top w:val="none" w:sz="0" w:space="0" w:color="auto"/>
            <w:left w:val="none" w:sz="0" w:space="0" w:color="auto"/>
            <w:bottom w:val="none" w:sz="0" w:space="0" w:color="auto"/>
            <w:right w:val="none" w:sz="0" w:space="0" w:color="auto"/>
          </w:divBdr>
        </w:div>
        <w:div w:id="1041128367">
          <w:marLeft w:val="480"/>
          <w:marRight w:val="0"/>
          <w:marTop w:val="0"/>
          <w:marBottom w:val="0"/>
          <w:divBdr>
            <w:top w:val="none" w:sz="0" w:space="0" w:color="auto"/>
            <w:left w:val="none" w:sz="0" w:space="0" w:color="auto"/>
            <w:bottom w:val="none" w:sz="0" w:space="0" w:color="auto"/>
            <w:right w:val="none" w:sz="0" w:space="0" w:color="auto"/>
          </w:divBdr>
        </w:div>
        <w:div w:id="1884368757">
          <w:marLeft w:val="480"/>
          <w:marRight w:val="0"/>
          <w:marTop w:val="0"/>
          <w:marBottom w:val="0"/>
          <w:divBdr>
            <w:top w:val="none" w:sz="0" w:space="0" w:color="auto"/>
            <w:left w:val="none" w:sz="0" w:space="0" w:color="auto"/>
            <w:bottom w:val="none" w:sz="0" w:space="0" w:color="auto"/>
            <w:right w:val="none" w:sz="0" w:space="0" w:color="auto"/>
          </w:divBdr>
        </w:div>
        <w:div w:id="951012522">
          <w:marLeft w:val="480"/>
          <w:marRight w:val="0"/>
          <w:marTop w:val="0"/>
          <w:marBottom w:val="0"/>
          <w:divBdr>
            <w:top w:val="none" w:sz="0" w:space="0" w:color="auto"/>
            <w:left w:val="none" w:sz="0" w:space="0" w:color="auto"/>
            <w:bottom w:val="none" w:sz="0" w:space="0" w:color="auto"/>
            <w:right w:val="none" w:sz="0" w:space="0" w:color="auto"/>
          </w:divBdr>
        </w:div>
        <w:div w:id="982272977">
          <w:marLeft w:val="480"/>
          <w:marRight w:val="0"/>
          <w:marTop w:val="0"/>
          <w:marBottom w:val="0"/>
          <w:divBdr>
            <w:top w:val="none" w:sz="0" w:space="0" w:color="auto"/>
            <w:left w:val="none" w:sz="0" w:space="0" w:color="auto"/>
            <w:bottom w:val="none" w:sz="0" w:space="0" w:color="auto"/>
            <w:right w:val="none" w:sz="0" w:space="0" w:color="auto"/>
          </w:divBdr>
        </w:div>
        <w:div w:id="1118110594">
          <w:marLeft w:val="480"/>
          <w:marRight w:val="0"/>
          <w:marTop w:val="0"/>
          <w:marBottom w:val="0"/>
          <w:divBdr>
            <w:top w:val="none" w:sz="0" w:space="0" w:color="auto"/>
            <w:left w:val="none" w:sz="0" w:space="0" w:color="auto"/>
            <w:bottom w:val="none" w:sz="0" w:space="0" w:color="auto"/>
            <w:right w:val="none" w:sz="0" w:space="0" w:color="auto"/>
          </w:divBdr>
        </w:div>
        <w:div w:id="469596603">
          <w:marLeft w:val="480"/>
          <w:marRight w:val="0"/>
          <w:marTop w:val="0"/>
          <w:marBottom w:val="0"/>
          <w:divBdr>
            <w:top w:val="none" w:sz="0" w:space="0" w:color="auto"/>
            <w:left w:val="none" w:sz="0" w:space="0" w:color="auto"/>
            <w:bottom w:val="none" w:sz="0" w:space="0" w:color="auto"/>
            <w:right w:val="none" w:sz="0" w:space="0" w:color="auto"/>
          </w:divBdr>
        </w:div>
        <w:div w:id="477495640">
          <w:marLeft w:val="480"/>
          <w:marRight w:val="0"/>
          <w:marTop w:val="0"/>
          <w:marBottom w:val="0"/>
          <w:divBdr>
            <w:top w:val="none" w:sz="0" w:space="0" w:color="auto"/>
            <w:left w:val="none" w:sz="0" w:space="0" w:color="auto"/>
            <w:bottom w:val="none" w:sz="0" w:space="0" w:color="auto"/>
            <w:right w:val="none" w:sz="0" w:space="0" w:color="auto"/>
          </w:divBdr>
        </w:div>
        <w:div w:id="123666707">
          <w:marLeft w:val="480"/>
          <w:marRight w:val="0"/>
          <w:marTop w:val="0"/>
          <w:marBottom w:val="0"/>
          <w:divBdr>
            <w:top w:val="none" w:sz="0" w:space="0" w:color="auto"/>
            <w:left w:val="none" w:sz="0" w:space="0" w:color="auto"/>
            <w:bottom w:val="none" w:sz="0" w:space="0" w:color="auto"/>
            <w:right w:val="none" w:sz="0" w:space="0" w:color="auto"/>
          </w:divBdr>
        </w:div>
        <w:div w:id="1347826228">
          <w:marLeft w:val="480"/>
          <w:marRight w:val="0"/>
          <w:marTop w:val="0"/>
          <w:marBottom w:val="0"/>
          <w:divBdr>
            <w:top w:val="none" w:sz="0" w:space="0" w:color="auto"/>
            <w:left w:val="none" w:sz="0" w:space="0" w:color="auto"/>
            <w:bottom w:val="none" w:sz="0" w:space="0" w:color="auto"/>
            <w:right w:val="none" w:sz="0" w:space="0" w:color="auto"/>
          </w:divBdr>
        </w:div>
        <w:div w:id="37055788">
          <w:marLeft w:val="480"/>
          <w:marRight w:val="0"/>
          <w:marTop w:val="0"/>
          <w:marBottom w:val="0"/>
          <w:divBdr>
            <w:top w:val="none" w:sz="0" w:space="0" w:color="auto"/>
            <w:left w:val="none" w:sz="0" w:space="0" w:color="auto"/>
            <w:bottom w:val="none" w:sz="0" w:space="0" w:color="auto"/>
            <w:right w:val="none" w:sz="0" w:space="0" w:color="auto"/>
          </w:divBdr>
        </w:div>
        <w:div w:id="1252277410">
          <w:marLeft w:val="480"/>
          <w:marRight w:val="0"/>
          <w:marTop w:val="0"/>
          <w:marBottom w:val="0"/>
          <w:divBdr>
            <w:top w:val="none" w:sz="0" w:space="0" w:color="auto"/>
            <w:left w:val="none" w:sz="0" w:space="0" w:color="auto"/>
            <w:bottom w:val="none" w:sz="0" w:space="0" w:color="auto"/>
            <w:right w:val="none" w:sz="0" w:space="0" w:color="auto"/>
          </w:divBdr>
        </w:div>
        <w:div w:id="868757072">
          <w:marLeft w:val="480"/>
          <w:marRight w:val="0"/>
          <w:marTop w:val="0"/>
          <w:marBottom w:val="0"/>
          <w:divBdr>
            <w:top w:val="none" w:sz="0" w:space="0" w:color="auto"/>
            <w:left w:val="none" w:sz="0" w:space="0" w:color="auto"/>
            <w:bottom w:val="none" w:sz="0" w:space="0" w:color="auto"/>
            <w:right w:val="none" w:sz="0" w:space="0" w:color="auto"/>
          </w:divBdr>
        </w:div>
        <w:div w:id="1460369033">
          <w:marLeft w:val="480"/>
          <w:marRight w:val="0"/>
          <w:marTop w:val="0"/>
          <w:marBottom w:val="0"/>
          <w:divBdr>
            <w:top w:val="none" w:sz="0" w:space="0" w:color="auto"/>
            <w:left w:val="none" w:sz="0" w:space="0" w:color="auto"/>
            <w:bottom w:val="none" w:sz="0" w:space="0" w:color="auto"/>
            <w:right w:val="none" w:sz="0" w:space="0" w:color="auto"/>
          </w:divBdr>
        </w:div>
        <w:div w:id="445464761">
          <w:marLeft w:val="480"/>
          <w:marRight w:val="0"/>
          <w:marTop w:val="0"/>
          <w:marBottom w:val="0"/>
          <w:divBdr>
            <w:top w:val="none" w:sz="0" w:space="0" w:color="auto"/>
            <w:left w:val="none" w:sz="0" w:space="0" w:color="auto"/>
            <w:bottom w:val="none" w:sz="0" w:space="0" w:color="auto"/>
            <w:right w:val="none" w:sz="0" w:space="0" w:color="auto"/>
          </w:divBdr>
        </w:div>
        <w:div w:id="518277370">
          <w:marLeft w:val="480"/>
          <w:marRight w:val="0"/>
          <w:marTop w:val="0"/>
          <w:marBottom w:val="0"/>
          <w:divBdr>
            <w:top w:val="none" w:sz="0" w:space="0" w:color="auto"/>
            <w:left w:val="none" w:sz="0" w:space="0" w:color="auto"/>
            <w:bottom w:val="none" w:sz="0" w:space="0" w:color="auto"/>
            <w:right w:val="none" w:sz="0" w:space="0" w:color="auto"/>
          </w:divBdr>
        </w:div>
        <w:div w:id="1144279527">
          <w:marLeft w:val="480"/>
          <w:marRight w:val="0"/>
          <w:marTop w:val="0"/>
          <w:marBottom w:val="0"/>
          <w:divBdr>
            <w:top w:val="none" w:sz="0" w:space="0" w:color="auto"/>
            <w:left w:val="none" w:sz="0" w:space="0" w:color="auto"/>
            <w:bottom w:val="none" w:sz="0" w:space="0" w:color="auto"/>
            <w:right w:val="none" w:sz="0" w:space="0" w:color="auto"/>
          </w:divBdr>
        </w:div>
        <w:div w:id="452017609">
          <w:marLeft w:val="480"/>
          <w:marRight w:val="0"/>
          <w:marTop w:val="0"/>
          <w:marBottom w:val="0"/>
          <w:divBdr>
            <w:top w:val="none" w:sz="0" w:space="0" w:color="auto"/>
            <w:left w:val="none" w:sz="0" w:space="0" w:color="auto"/>
            <w:bottom w:val="none" w:sz="0" w:space="0" w:color="auto"/>
            <w:right w:val="none" w:sz="0" w:space="0" w:color="auto"/>
          </w:divBdr>
        </w:div>
        <w:div w:id="1571694315">
          <w:marLeft w:val="480"/>
          <w:marRight w:val="0"/>
          <w:marTop w:val="0"/>
          <w:marBottom w:val="0"/>
          <w:divBdr>
            <w:top w:val="none" w:sz="0" w:space="0" w:color="auto"/>
            <w:left w:val="none" w:sz="0" w:space="0" w:color="auto"/>
            <w:bottom w:val="none" w:sz="0" w:space="0" w:color="auto"/>
            <w:right w:val="none" w:sz="0" w:space="0" w:color="auto"/>
          </w:divBdr>
        </w:div>
        <w:div w:id="362052449">
          <w:marLeft w:val="480"/>
          <w:marRight w:val="0"/>
          <w:marTop w:val="0"/>
          <w:marBottom w:val="0"/>
          <w:divBdr>
            <w:top w:val="none" w:sz="0" w:space="0" w:color="auto"/>
            <w:left w:val="none" w:sz="0" w:space="0" w:color="auto"/>
            <w:bottom w:val="none" w:sz="0" w:space="0" w:color="auto"/>
            <w:right w:val="none" w:sz="0" w:space="0" w:color="auto"/>
          </w:divBdr>
        </w:div>
      </w:divsChild>
    </w:div>
    <w:div w:id="1597594299">
      <w:bodyDiv w:val="1"/>
      <w:marLeft w:val="0"/>
      <w:marRight w:val="0"/>
      <w:marTop w:val="0"/>
      <w:marBottom w:val="0"/>
      <w:divBdr>
        <w:top w:val="none" w:sz="0" w:space="0" w:color="auto"/>
        <w:left w:val="none" w:sz="0" w:space="0" w:color="auto"/>
        <w:bottom w:val="none" w:sz="0" w:space="0" w:color="auto"/>
        <w:right w:val="none" w:sz="0" w:space="0" w:color="auto"/>
      </w:divBdr>
    </w:div>
    <w:div w:id="1598176016">
      <w:bodyDiv w:val="1"/>
      <w:marLeft w:val="0"/>
      <w:marRight w:val="0"/>
      <w:marTop w:val="0"/>
      <w:marBottom w:val="0"/>
      <w:divBdr>
        <w:top w:val="none" w:sz="0" w:space="0" w:color="auto"/>
        <w:left w:val="none" w:sz="0" w:space="0" w:color="auto"/>
        <w:bottom w:val="none" w:sz="0" w:space="0" w:color="auto"/>
        <w:right w:val="none" w:sz="0" w:space="0" w:color="auto"/>
      </w:divBdr>
    </w:div>
    <w:div w:id="1598905075">
      <w:bodyDiv w:val="1"/>
      <w:marLeft w:val="0"/>
      <w:marRight w:val="0"/>
      <w:marTop w:val="0"/>
      <w:marBottom w:val="0"/>
      <w:divBdr>
        <w:top w:val="none" w:sz="0" w:space="0" w:color="auto"/>
        <w:left w:val="none" w:sz="0" w:space="0" w:color="auto"/>
        <w:bottom w:val="none" w:sz="0" w:space="0" w:color="auto"/>
        <w:right w:val="none" w:sz="0" w:space="0" w:color="auto"/>
      </w:divBdr>
    </w:div>
    <w:div w:id="1599483158">
      <w:bodyDiv w:val="1"/>
      <w:marLeft w:val="0"/>
      <w:marRight w:val="0"/>
      <w:marTop w:val="0"/>
      <w:marBottom w:val="0"/>
      <w:divBdr>
        <w:top w:val="none" w:sz="0" w:space="0" w:color="auto"/>
        <w:left w:val="none" w:sz="0" w:space="0" w:color="auto"/>
        <w:bottom w:val="none" w:sz="0" w:space="0" w:color="auto"/>
        <w:right w:val="none" w:sz="0" w:space="0" w:color="auto"/>
      </w:divBdr>
    </w:div>
    <w:div w:id="1600330373">
      <w:bodyDiv w:val="1"/>
      <w:marLeft w:val="0"/>
      <w:marRight w:val="0"/>
      <w:marTop w:val="0"/>
      <w:marBottom w:val="0"/>
      <w:divBdr>
        <w:top w:val="none" w:sz="0" w:space="0" w:color="auto"/>
        <w:left w:val="none" w:sz="0" w:space="0" w:color="auto"/>
        <w:bottom w:val="none" w:sz="0" w:space="0" w:color="auto"/>
        <w:right w:val="none" w:sz="0" w:space="0" w:color="auto"/>
      </w:divBdr>
    </w:div>
    <w:div w:id="1601523085">
      <w:bodyDiv w:val="1"/>
      <w:marLeft w:val="0"/>
      <w:marRight w:val="0"/>
      <w:marTop w:val="0"/>
      <w:marBottom w:val="0"/>
      <w:divBdr>
        <w:top w:val="none" w:sz="0" w:space="0" w:color="auto"/>
        <w:left w:val="none" w:sz="0" w:space="0" w:color="auto"/>
        <w:bottom w:val="none" w:sz="0" w:space="0" w:color="auto"/>
        <w:right w:val="none" w:sz="0" w:space="0" w:color="auto"/>
      </w:divBdr>
    </w:div>
    <w:div w:id="1605842447">
      <w:bodyDiv w:val="1"/>
      <w:marLeft w:val="0"/>
      <w:marRight w:val="0"/>
      <w:marTop w:val="0"/>
      <w:marBottom w:val="0"/>
      <w:divBdr>
        <w:top w:val="none" w:sz="0" w:space="0" w:color="auto"/>
        <w:left w:val="none" w:sz="0" w:space="0" w:color="auto"/>
        <w:bottom w:val="none" w:sz="0" w:space="0" w:color="auto"/>
        <w:right w:val="none" w:sz="0" w:space="0" w:color="auto"/>
      </w:divBdr>
    </w:div>
    <w:div w:id="1607158581">
      <w:bodyDiv w:val="1"/>
      <w:marLeft w:val="0"/>
      <w:marRight w:val="0"/>
      <w:marTop w:val="0"/>
      <w:marBottom w:val="0"/>
      <w:divBdr>
        <w:top w:val="none" w:sz="0" w:space="0" w:color="auto"/>
        <w:left w:val="none" w:sz="0" w:space="0" w:color="auto"/>
        <w:bottom w:val="none" w:sz="0" w:space="0" w:color="auto"/>
        <w:right w:val="none" w:sz="0" w:space="0" w:color="auto"/>
      </w:divBdr>
      <w:divsChild>
        <w:div w:id="365257009">
          <w:marLeft w:val="480"/>
          <w:marRight w:val="0"/>
          <w:marTop w:val="0"/>
          <w:marBottom w:val="0"/>
          <w:divBdr>
            <w:top w:val="none" w:sz="0" w:space="0" w:color="auto"/>
            <w:left w:val="none" w:sz="0" w:space="0" w:color="auto"/>
            <w:bottom w:val="none" w:sz="0" w:space="0" w:color="auto"/>
            <w:right w:val="none" w:sz="0" w:space="0" w:color="auto"/>
          </w:divBdr>
        </w:div>
        <w:div w:id="1171990996">
          <w:marLeft w:val="480"/>
          <w:marRight w:val="0"/>
          <w:marTop w:val="0"/>
          <w:marBottom w:val="0"/>
          <w:divBdr>
            <w:top w:val="none" w:sz="0" w:space="0" w:color="auto"/>
            <w:left w:val="none" w:sz="0" w:space="0" w:color="auto"/>
            <w:bottom w:val="none" w:sz="0" w:space="0" w:color="auto"/>
            <w:right w:val="none" w:sz="0" w:space="0" w:color="auto"/>
          </w:divBdr>
        </w:div>
        <w:div w:id="815607673">
          <w:marLeft w:val="480"/>
          <w:marRight w:val="0"/>
          <w:marTop w:val="0"/>
          <w:marBottom w:val="0"/>
          <w:divBdr>
            <w:top w:val="none" w:sz="0" w:space="0" w:color="auto"/>
            <w:left w:val="none" w:sz="0" w:space="0" w:color="auto"/>
            <w:bottom w:val="none" w:sz="0" w:space="0" w:color="auto"/>
            <w:right w:val="none" w:sz="0" w:space="0" w:color="auto"/>
          </w:divBdr>
        </w:div>
        <w:div w:id="1166744137">
          <w:marLeft w:val="480"/>
          <w:marRight w:val="0"/>
          <w:marTop w:val="0"/>
          <w:marBottom w:val="0"/>
          <w:divBdr>
            <w:top w:val="none" w:sz="0" w:space="0" w:color="auto"/>
            <w:left w:val="none" w:sz="0" w:space="0" w:color="auto"/>
            <w:bottom w:val="none" w:sz="0" w:space="0" w:color="auto"/>
            <w:right w:val="none" w:sz="0" w:space="0" w:color="auto"/>
          </w:divBdr>
        </w:div>
        <w:div w:id="1637758676">
          <w:marLeft w:val="480"/>
          <w:marRight w:val="0"/>
          <w:marTop w:val="0"/>
          <w:marBottom w:val="0"/>
          <w:divBdr>
            <w:top w:val="none" w:sz="0" w:space="0" w:color="auto"/>
            <w:left w:val="none" w:sz="0" w:space="0" w:color="auto"/>
            <w:bottom w:val="none" w:sz="0" w:space="0" w:color="auto"/>
            <w:right w:val="none" w:sz="0" w:space="0" w:color="auto"/>
          </w:divBdr>
        </w:div>
        <w:div w:id="121194871">
          <w:marLeft w:val="480"/>
          <w:marRight w:val="0"/>
          <w:marTop w:val="0"/>
          <w:marBottom w:val="0"/>
          <w:divBdr>
            <w:top w:val="none" w:sz="0" w:space="0" w:color="auto"/>
            <w:left w:val="none" w:sz="0" w:space="0" w:color="auto"/>
            <w:bottom w:val="none" w:sz="0" w:space="0" w:color="auto"/>
            <w:right w:val="none" w:sz="0" w:space="0" w:color="auto"/>
          </w:divBdr>
        </w:div>
        <w:div w:id="2059746622">
          <w:marLeft w:val="480"/>
          <w:marRight w:val="0"/>
          <w:marTop w:val="0"/>
          <w:marBottom w:val="0"/>
          <w:divBdr>
            <w:top w:val="none" w:sz="0" w:space="0" w:color="auto"/>
            <w:left w:val="none" w:sz="0" w:space="0" w:color="auto"/>
            <w:bottom w:val="none" w:sz="0" w:space="0" w:color="auto"/>
            <w:right w:val="none" w:sz="0" w:space="0" w:color="auto"/>
          </w:divBdr>
        </w:div>
        <w:div w:id="474224562">
          <w:marLeft w:val="480"/>
          <w:marRight w:val="0"/>
          <w:marTop w:val="0"/>
          <w:marBottom w:val="0"/>
          <w:divBdr>
            <w:top w:val="none" w:sz="0" w:space="0" w:color="auto"/>
            <w:left w:val="none" w:sz="0" w:space="0" w:color="auto"/>
            <w:bottom w:val="none" w:sz="0" w:space="0" w:color="auto"/>
            <w:right w:val="none" w:sz="0" w:space="0" w:color="auto"/>
          </w:divBdr>
        </w:div>
        <w:div w:id="139811637">
          <w:marLeft w:val="480"/>
          <w:marRight w:val="0"/>
          <w:marTop w:val="0"/>
          <w:marBottom w:val="0"/>
          <w:divBdr>
            <w:top w:val="none" w:sz="0" w:space="0" w:color="auto"/>
            <w:left w:val="none" w:sz="0" w:space="0" w:color="auto"/>
            <w:bottom w:val="none" w:sz="0" w:space="0" w:color="auto"/>
            <w:right w:val="none" w:sz="0" w:space="0" w:color="auto"/>
          </w:divBdr>
        </w:div>
        <w:div w:id="624118318">
          <w:marLeft w:val="480"/>
          <w:marRight w:val="0"/>
          <w:marTop w:val="0"/>
          <w:marBottom w:val="0"/>
          <w:divBdr>
            <w:top w:val="none" w:sz="0" w:space="0" w:color="auto"/>
            <w:left w:val="none" w:sz="0" w:space="0" w:color="auto"/>
            <w:bottom w:val="none" w:sz="0" w:space="0" w:color="auto"/>
            <w:right w:val="none" w:sz="0" w:space="0" w:color="auto"/>
          </w:divBdr>
        </w:div>
        <w:div w:id="1488857013">
          <w:marLeft w:val="480"/>
          <w:marRight w:val="0"/>
          <w:marTop w:val="0"/>
          <w:marBottom w:val="0"/>
          <w:divBdr>
            <w:top w:val="none" w:sz="0" w:space="0" w:color="auto"/>
            <w:left w:val="none" w:sz="0" w:space="0" w:color="auto"/>
            <w:bottom w:val="none" w:sz="0" w:space="0" w:color="auto"/>
            <w:right w:val="none" w:sz="0" w:space="0" w:color="auto"/>
          </w:divBdr>
        </w:div>
        <w:div w:id="1510290992">
          <w:marLeft w:val="480"/>
          <w:marRight w:val="0"/>
          <w:marTop w:val="0"/>
          <w:marBottom w:val="0"/>
          <w:divBdr>
            <w:top w:val="none" w:sz="0" w:space="0" w:color="auto"/>
            <w:left w:val="none" w:sz="0" w:space="0" w:color="auto"/>
            <w:bottom w:val="none" w:sz="0" w:space="0" w:color="auto"/>
            <w:right w:val="none" w:sz="0" w:space="0" w:color="auto"/>
          </w:divBdr>
        </w:div>
        <w:div w:id="1678195918">
          <w:marLeft w:val="480"/>
          <w:marRight w:val="0"/>
          <w:marTop w:val="0"/>
          <w:marBottom w:val="0"/>
          <w:divBdr>
            <w:top w:val="none" w:sz="0" w:space="0" w:color="auto"/>
            <w:left w:val="none" w:sz="0" w:space="0" w:color="auto"/>
            <w:bottom w:val="none" w:sz="0" w:space="0" w:color="auto"/>
            <w:right w:val="none" w:sz="0" w:space="0" w:color="auto"/>
          </w:divBdr>
        </w:div>
        <w:div w:id="1156531918">
          <w:marLeft w:val="480"/>
          <w:marRight w:val="0"/>
          <w:marTop w:val="0"/>
          <w:marBottom w:val="0"/>
          <w:divBdr>
            <w:top w:val="none" w:sz="0" w:space="0" w:color="auto"/>
            <w:left w:val="none" w:sz="0" w:space="0" w:color="auto"/>
            <w:bottom w:val="none" w:sz="0" w:space="0" w:color="auto"/>
            <w:right w:val="none" w:sz="0" w:space="0" w:color="auto"/>
          </w:divBdr>
        </w:div>
        <w:div w:id="1906455342">
          <w:marLeft w:val="480"/>
          <w:marRight w:val="0"/>
          <w:marTop w:val="0"/>
          <w:marBottom w:val="0"/>
          <w:divBdr>
            <w:top w:val="none" w:sz="0" w:space="0" w:color="auto"/>
            <w:left w:val="none" w:sz="0" w:space="0" w:color="auto"/>
            <w:bottom w:val="none" w:sz="0" w:space="0" w:color="auto"/>
            <w:right w:val="none" w:sz="0" w:space="0" w:color="auto"/>
          </w:divBdr>
        </w:div>
        <w:div w:id="231039807">
          <w:marLeft w:val="480"/>
          <w:marRight w:val="0"/>
          <w:marTop w:val="0"/>
          <w:marBottom w:val="0"/>
          <w:divBdr>
            <w:top w:val="none" w:sz="0" w:space="0" w:color="auto"/>
            <w:left w:val="none" w:sz="0" w:space="0" w:color="auto"/>
            <w:bottom w:val="none" w:sz="0" w:space="0" w:color="auto"/>
            <w:right w:val="none" w:sz="0" w:space="0" w:color="auto"/>
          </w:divBdr>
        </w:div>
        <w:div w:id="206337787">
          <w:marLeft w:val="480"/>
          <w:marRight w:val="0"/>
          <w:marTop w:val="0"/>
          <w:marBottom w:val="0"/>
          <w:divBdr>
            <w:top w:val="none" w:sz="0" w:space="0" w:color="auto"/>
            <w:left w:val="none" w:sz="0" w:space="0" w:color="auto"/>
            <w:bottom w:val="none" w:sz="0" w:space="0" w:color="auto"/>
            <w:right w:val="none" w:sz="0" w:space="0" w:color="auto"/>
          </w:divBdr>
        </w:div>
        <w:div w:id="439882167">
          <w:marLeft w:val="480"/>
          <w:marRight w:val="0"/>
          <w:marTop w:val="0"/>
          <w:marBottom w:val="0"/>
          <w:divBdr>
            <w:top w:val="none" w:sz="0" w:space="0" w:color="auto"/>
            <w:left w:val="none" w:sz="0" w:space="0" w:color="auto"/>
            <w:bottom w:val="none" w:sz="0" w:space="0" w:color="auto"/>
            <w:right w:val="none" w:sz="0" w:space="0" w:color="auto"/>
          </w:divBdr>
        </w:div>
        <w:div w:id="652103171">
          <w:marLeft w:val="480"/>
          <w:marRight w:val="0"/>
          <w:marTop w:val="0"/>
          <w:marBottom w:val="0"/>
          <w:divBdr>
            <w:top w:val="none" w:sz="0" w:space="0" w:color="auto"/>
            <w:left w:val="none" w:sz="0" w:space="0" w:color="auto"/>
            <w:bottom w:val="none" w:sz="0" w:space="0" w:color="auto"/>
            <w:right w:val="none" w:sz="0" w:space="0" w:color="auto"/>
          </w:divBdr>
        </w:div>
        <w:div w:id="1561473861">
          <w:marLeft w:val="480"/>
          <w:marRight w:val="0"/>
          <w:marTop w:val="0"/>
          <w:marBottom w:val="0"/>
          <w:divBdr>
            <w:top w:val="none" w:sz="0" w:space="0" w:color="auto"/>
            <w:left w:val="none" w:sz="0" w:space="0" w:color="auto"/>
            <w:bottom w:val="none" w:sz="0" w:space="0" w:color="auto"/>
            <w:right w:val="none" w:sz="0" w:space="0" w:color="auto"/>
          </w:divBdr>
        </w:div>
        <w:div w:id="44767405">
          <w:marLeft w:val="480"/>
          <w:marRight w:val="0"/>
          <w:marTop w:val="0"/>
          <w:marBottom w:val="0"/>
          <w:divBdr>
            <w:top w:val="none" w:sz="0" w:space="0" w:color="auto"/>
            <w:left w:val="none" w:sz="0" w:space="0" w:color="auto"/>
            <w:bottom w:val="none" w:sz="0" w:space="0" w:color="auto"/>
            <w:right w:val="none" w:sz="0" w:space="0" w:color="auto"/>
          </w:divBdr>
        </w:div>
        <w:div w:id="803037186">
          <w:marLeft w:val="480"/>
          <w:marRight w:val="0"/>
          <w:marTop w:val="0"/>
          <w:marBottom w:val="0"/>
          <w:divBdr>
            <w:top w:val="none" w:sz="0" w:space="0" w:color="auto"/>
            <w:left w:val="none" w:sz="0" w:space="0" w:color="auto"/>
            <w:bottom w:val="none" w:sz="0" w:space="0" w:color="auto"/>
            <w:right w:val="none" w:sz="0" w:space="0" w:color="auto"/>
          </w:divBdr>
        </w:div>
        <w:div w:id="1463841010">
          <w:marLeft w:val="480"/>
          <w:marRight w:val="0"/>
          <w:marTop w:val="0"/>
          <w:marBottom w:val="0"/>
          <w:divBdr>
            <w:top w:val="none" w:sz="0" w:space="0" w:color="auto"/>
            <w:left w:val="none" w:sz="0" w:space="0" w:color="auto"/>
            <w:bottom w:val="none" w:sz="0" w:space="0" w:color="auto"/>
            <w:right w:val="none" w:sz="0" w:space="0" w:color="auto"/>
          </w:divBdr>
        </w:div>
        <w:div w:id="631864468">
          <w:marLeft w:val="480"/>
          <w:marRight w:val="0"/>
          <w:marTop w:val="0"/>
          <w:marBottom w:val="0"/>
          <w:divBdr>
            <w:top w:val="none" w:sz="0" w:space="0" w:color="auto"/>
            <w:left w:val="none" w:sz="0" w:space="0" w:color="auto"/>
            <w:bottom w:val="none" w:sz="0" w:space="0" w:color="auto"/>
            <w:right w:val="none" w:sz="0" w:space="0" w:color="auto"/>
          </w:divBdr>
        </w:div>
        <w:div w:id="1596475811">
          <w:marLeft w:val="480"/>
          <w:marRight w:val="0"/>
          <w:marTop w:val="0"/>
          <w:marBottom w:val="0"/>
          <w:divBdr>
            <w:top w:val="none" w:sz="0" w:space="0" w:color="auto"/>
            <w:left w:val="none" w:sz="0" w:space="0" w:color="auto"/>
            <w:bottom w:val="none" w:sz="0" w:space="0" w:color="auto"/>
            <w:right w:val="none" w:sz="0" w:space="0" w:color="auto"/>
          </w:divBdr>
        </w:div>
        <w:div w:id="223688324">
          <w:marLeft w:val="480"/>
          <w:marRight w:val="0"/>
          <w:marTop w:val="0"/>
          <w:marBottom w:val="0"/>
          <w:divBdr>
            <w:top w:val="none" w:sz="0" w:space="0" w:color="auto"/>
            <w:left w:val="none" w:sz="0" w:space="0" w:color="auto"/>
            <w:bottom w:val="none" w:sz="0" w:space="0" w:color="auto"/>
            <w:right w:val="none" w:sz="0" w:space="0" w:color="auto"/>
          </w:divBdr>
        </w:div>
        <w:div w:id="148714455">
          <w:marLeft w:val="480"/>
          <w:marRight w:val="0"/>
          <w:marTop w:val="0"/>
          <w:marBottom w:val="0"/>
          <w:divBdr>
            <w:top w:val="none" w:sz="0" w:space="0" w:color="auto"/>
            <w:left w:val="none" w:sz="0" w:space="0" w:color="auto"/>
            <w:bottom w:val="none" w:sz="0" w:space="0" w:color="auto"/>
            <w:right w:val="none" w:sz="0" w:space="0" w:color="auto"/>
          </w:divBdr>
        </w:div>
        <w:div w:id="1160388183">
          <w:marLeft w:val="480"/>
          <w:marRight w:val="0"/>
          <w:marTop w:val="0"/>
          <w:marBottom w:val="0"/>
          <w:divBdr>
            <w:top w:val="none" w:sz="0" w:space="0" w:color="auto"/>
            <w:left w:val="none" w:sz="0" w:space="0" w:color="auto"/>
            <w:bottom w:val="none" w:sz="0" w:space="0" w:color="auto"/>
            <w:right w:val="none" w:sz="0" w:space="0" w:color="auto"/>
          </w:divBdr>
        </w:div>
        <w:div w:id="1991982310">
          <w:marLeft w:val="480"/>
          <w:marRight w:val="0"/>
          <w:marTop w:val="0"/>
          <w:marBottom w:val="0"/>
          <w:divBdr>
            <w:top w:val="none" w:sz="0" w:space="0" w:color="auto"/>
            <w:left w:val="none" w:sz="0" w:space="0" w:color="auto"/>
            <w:bottom w:val="none" w:sz="0" w:space="0" w:color="auto"/>
            <w:right w:val="none" w:sz="0" w:space="0" w:color="auto"/>
          </w:divBdr>
        </w:div>
        <w:div w:id="1589969721">
          <w:marLeft w:val="480"/>
          <w:marRight w:val="0"/>
          <w:marTop w:val="0"/>
          <w:marBottom w:val="0"/>
          <w:divBdr>
            <w:top w:val="none" w:sz="0" w:space="0" w:color="auto"/>
            <w:left w:val="none" w:sz="0" w:space="0" w:color="auto"/>
            <w:bottom w:val="none" w:sz="0" w:space="0" w:color="auto"/>
            <w:right w:val="none" w:sz="0" w:space="0" w:color="auto"/>
          </w:divBdr>
        </w:div>
        <w:div w:id="951326400">
          <w:marLeft w:val="480"/>
          <w:marRight w:val="0"/>
          <w:marTop w:val="0"/>
          <w:marBottom w:val="0"/>
          <w:divBdr>
            <w:top w:val="none" w:sz="0" w:space="0" w:color="auto"/>
            <w:left w:val="none" w:sz="0" w:space="0" w:color="auto"/>
            <w:bottom w:val="none" w:sz="0" w:space="0" w:color="auto"/>
            <w:right w:val="none" w:sz="0" w:space="0" w:color="auto"/>
          </w:divBdr>
        </w:div>
        <w:div w:id="1296061941">
          <w:marLeft w:val="480"/>
          <w:marRight w:val="0"/>
          <w:marTop w:val="0"/>
          <w:marBottom w:val="0"/>
          <w:divBdr>
            <w:top w:val="none" w:sz="0" w:space="0" w:color="auto"/>
            <w:left w:val="none" w:sz="0" w:space="0" w:color="auto"/>
            <w:bottom w:val="none" w:sz="0" w:space="0" w:color="auto"/>
            <w:right w:val="none" w:sz="0" w:space="0" w:color="auto"/>
          </w:divBdr>
        </w:div>
        <w:div w:id="995304765">
          <w:marLeft w:val="480"/>
          <w:marRight w:val="0"/>
          <w:marTop w:val="0"/>
          <w:marBottom w:val="0"/>
          <w:divBdr>
            <w:top w:val="none" w:sz="0" w:space="0" w:color="auto"/>
            <w:left w:val="none" w:sz="0" w:space="0" w:color="auto"/>
            <w:bottom w:val="none" w:sz="0" w:space="0" w:color="auto"/>
            <w:right w:val="none" w:sz="0" w:space="0" w:color="auto"/>
          </w:divBdr>
        </w:div>
        <w:div w:id="885795020">
          <w:marLeft w:val="480"/>
          <w:marRight w:val="0"/>
          <w:marTop w:val="0"/>
          <w:marBottom w:val="0"/>
          <w:divBdr>
            <w:top w:val="none" w:sz="0" w:space="0" w:color="auto"/>
            <w:left w:val="none" w:sz="0" w:space="0" w:color="auto"/>
            <w:bottom w:val="none" w:sz="0" w:space="0" w:color="auto"/>
            <w:right w:val="none" w:sz="0" w:space="0" w:color="auto"/>
          </w:divBdr>
        </w:div>
        <w:div w:id="477384361">
          <w:marLeft w:val="480"/>
          <w:marRight w:val="0"/>
          <w:marTop w:val="0"/>
          <w:marBottom w:val="0"/>
          <w:divBdr>
            <w:top w:val="none" w:sz="0" w:space="0" w:color="auto"/>
            <w:left w:val="none" w:sz="0" w:space="0" w:color="auto"/>
            <w:bottom w:val="none" w:sz="0" w:space="0" w:color="auto"/>
            <w:right w:val="none" w:sz="0" w:space="0" w:color="auto"/>
          </w:divBdr>
        </w:div>
        <w:div w:id="969676223">
          <w:marLeft w:val="480"/>
          <w:marRight w:val="0"/>
          <w:marTop w:val="0"/>
          <w:marBottom w:val="0"/>
          <w:divBdr>
            <w:top w:val="none" w:sz="0" w:space="0" w:color="auto"/>
            <w:left w:val="none" w:sz="0" w:space="0" w:color="auto"/>
            <w:bottom w:val="none" w:sz="0" w:space="0" w:color="auto"/>
            <w:right w:val="none" w:sz="0" w:space="0" w:color="auto"/>
          </w:divBdr>
        </w:div>
        <w:div w:id="1521310857">
          <w:marLeft w:val="480"/>
          <w:marRight w:val="0"/>
          <w:marTop w:val="0"/>
          <w:marBottom w:val="0"/>
          <w:divBdr>
            <w:top w:val="none" w:sz="0" w:space="0" w:color="auto"/>
            <w:left w:val="none" w:sz="0" w:space="0" w:color="auto"/>
            <w:bottom w:val="none" w:sz="0" w:space="0" w:color="auto"/>
            <w:right w:val="none" w:sz="0" w:space="0" w:color="auto"/>
          </w:divBdr>
        </w:div>
        <w:div w:id="247737261">
          <w:marLeft w:val="480"/>
          <w:marRight w:val="0"/>
          <w:marTop w:val="0"/>
          <w:marBottom w:val="0"/>
          <w:divBdr>
            <w:top w:val="none" w:sz="0" w:space="0" w:color="auto"/>
            <w:left w:val="none" w:sz="0" w:space="0" w:color="auto"/>
            <w:bottom w:val="none" w:sz="0" w:space="0" w:color="auto"/>
            <w:right w:val="none" w:sz="0" w:space="0" w:color="auto"/>
          </w:divBdr>
        </w:div>
        <w:div w:id="438992050">
          <w:marLeft w:val="480"/>
          <w:marRight w:val="0"/>
          <w:marTop w:val="0"/>
          <w:marBottom w:val="0"/>
          <w:divBdr>
            <w:top w:val="none" w:sz="0" w:space="0" w:color="auto"/>
            <w:left w:val="none" w:sz="0" w:space="0" w:color="auto"/>
            <w:bottom w:val="none" w:sz="0" w:space="0" w:color="auto"/>
            <w:right w:val="none" w:sz="0" w:space="0" w:color="auto"/>
          </w:divBdr>
        </w:div>
        <w:div w:id="1787693223">
          <w:marLeft w:val="480"/>
          <w:marRight w:val="0"/>
          <w:marTop w:val="0"/>
          <w:marBottom w:val="0"/>
          <w:divBdr>
            <w:top w:val="none" w:sz="0" w:space="0" w:color="auto"/>
            <w:left w:val="none" w:sz="0" w:space="0" w:color="auto"/>
            <w:bottom w:val="none" w:sz="0" w:space="0" w:color="auto"/>
            <w:right w:val="none" w:sz="0" w:space="0" w:color="auto"/>
          </w:divBdr>
        </w:div>
        <w:div w:id="2132480834">
          <w:marLeft w:val="480"/>
          <w:marRight w:val="0"/>
          <w:marTop w:val="0"/>
          <w:marBottom w:val="0"/>
          <w:divBdr>
            <w:top w:val="none" w:sz="0" w:space="0" w:color="auto"/>
            <w:left w:val="none" w:sz="0" w:space="0" w:color="auto"/>
            <w:bottom w:val="none" w:sz="0" w:space="0" w:color="auto"/>
            <w:right w:val="none" w:sz="0" w:space="0" w:color="auto"/>
          </w:divBdr>
        </w:div>
        <w:div w:id="1689064540">
          <w:marLeft w:val="480"/>
          <w:marRight w:val="0"/>
          <w:marTop w:val="0"/>
          <w:marBottom w:val="0"/>
          <w:divBdr>
            <w:top w:val="none" w:sz="0" w:space="0" w:color="auto"/>
            <w:left w:val="none" w:sz="0" w:space="0" w:color="auto"/>
            <w:bottom w:val="none" w:sz="0" w:space="0" w:color="auto"/>
            <w:right w:val="none" w:sz="0" w:space="0" w:color="auto"/>
          </w:divBdr>
        </w:div>
        <w:div w:id="689986527">
          <w:marLeft w:val="480"/>
          <w:marRight w:val="0"/>
          <w:marTop w:val="0"/>
          <w:marBottom w:val="0"/>
          <w:divBdr>
            <w:top w:val="none" w:sz="0" w:space="0" w:color="auto"/>
            <w:left w:val="none" w:sz="0" w:space="0" w:color="auto"/>
            <w:bottom w:val="none" w:sz="0" w:space="0" w:color="auto"/>
            <w:right w:val="none" w:sz="0" w:space="0" w:color="auto"/>
          </w:divBdr>
        </w:div>
        <w:div w:id="445389734">
          <w:marLeft w:val="480"/>
          <w:marRight w:val="0"/>
          <w:marTop w:val="0"/>
          <w:marBottom w:val="0"/>
          <w:divBdr>
            <w:top w:val="none" w:sz="0" w:space="0" w:color="auto"/>
            <w:left w:val="none" w:sz="0" w:space="0" w:color="auto"/>
            <w:bottom w:val="none" w:sz="0" w:space="0" w:color="auto"/>
            <w:right w:val="none" w:sz="0" w:space="0" w:color="auto"/>
          </w:divBdr>
        </w:div>
        <w:div w:id="1039890400">
          <w:marLeft w:val="480"/>
          <w:marRight w:val="0"/>
          <w:marTop w:val="0"/>
          <w:marBottom w:val="0"/>
          <w:divBdr>
            <w:top w:val="none" w:sz="0" w:space="0" w:color="auto"/>
            <w:left w:val="none" w:sz="0" w:space="0" w:color="auto"/>
            <w:bottom w:val="none" w:sz="0" w:space="0" w:color="auto"/>
            <w:right w:val="none" w:sz="0" w:space="0" w:color="auto"/>
          </w:divBdr>
        </w:div>
        <w:div w:id="2087413392">
          <w:marLeft w:val="480"/>
          <w:marRight w:val="0"/>
          <w:marTop w:val="0"/>
          <w:marBottom w:val="0"/>
          <w:divBdr>
            <w:top w:val="none" w:sz="0" w:space="0" w:color="auto"/>
            <w:left w:val="none" w:sz="0" w:space="0" w:color="auto"/>
            <w:bottom w:val="none" w:sz="0" w:space="0" w:color="auto"/>
            <w:right w:val="none" w:sz="0" w:space="0" w:color="auto"/>
          </w:divBdr>
        </w:div>
        <w:div w:id="1290742768">
          <w:marLeft w:val="480"/>
          <w:marRight w:val="0"/>
          <w:marTop w:val="0"/>
          <w:marBottom w:val="0"/>
          <w:divBdr>
            <w:top w:val="none" w:sz="0" w:space="0" w:color="auto"/>
            <w:left w:val="none" w:sz="0" w:space="0" w:color="auto"/>
            <w:bottom w:val="none" w:sz="0" w:space="0" w:color="auto"/>
            <w:right w:val="none" w:sz="0" w:space="0" w:color="auto"/>
          </w:divBdr>
        </w:div>
        <w:div w:id="776560037">
          <w:marLeft w:val="480"/>
          <w:marRight w:val="0"/>
          <w:marTop w:val="0"/>
          <w:marBottom w:val="0"/>
          <w:divBdr>
            <w:top w:val="none" w:sz="0" w:space="0" w:color="auto"/>
            <w:left w:val="none" w:sz="0" w:space="0" w:color="auto"/>
            <w:bottom w:val="none" w:sz="0" w:space="0" w:color="auto"/>
            <w:right w:val="none" w:sz="0" w:space="0" w:color="auto"/>
          </w:divBdr>
        </w:div>
        <w:div w:id="955061696">
          <w:marLeft w:val="480"/>
          <w:marRight w:val="0"/>
          <w:marTop w:val="0"/>
          <w:marBottom w:val="0"/>
          <w:divBdr>
            <w:top w:val="none" w:sz="0" w:space="0" w:color="auto"/>
            <w:left w:val="none" w:sz="0" w:space="0" w:color="auto"/>
            <w:bottom w:val="none" w:sz="0" w:space="0" w:color="auto"/>
            <w:right w:val="none" w:sz="0" w:space="0" w:color="auto"/>
          </w:divBdr>
        </w:div>
        <w:div w:id="2015721233">
          <w:marLeft w:val="480"/>
          <w:marRight w:val="0"/>
          <w:marTop w:val="0"/>
          <w:marBottom w:val="0"/>
          <w:divBdr>
            <w:top w:val="none" w:sz="0" w:space="0" w:color="auto"/>
            <w:left w:val="none" w:sz="0" w:space="0" w:color="auto"/>
            <w:bottom w:val="none" w:sz="0" w:space="0" w:color="auto"/>
            <w:right w:val="none" w:sz="0" w:space="0" w:color="auto"/>
          </w:divBdr>
        </w:div>
        <w:div w:id="2116362725">
          <w:marLeft w:val="480"/>
          <w:marRight w:val="0"/>
          <w:marTop w:val="0"/>
          <w:marBottom w:val="0"/>
          <w:divBdr>
            <w:top w:val="none" w:sz="0" w:space="0" w:color="auto"/>
            <w:left w:val="none" w:sz="0" w:space="0" w:color="auto"/>
            <w:bottom w:val="none" w:sz="0" w:space="0" w:color="auto"/>
            <w:right w:val="none" w:sz="0" w:space="0" w:color="auto"/>
          </w:divBdr>
        </w:div>
        <w:div w:id="1779792886">
          <w:marLeft w:val="480"/>
          <w:marRight w:val="0"/>
          <w:marTop w:val="0"/>
          <w:marBottom w:val="0"/>
          <w:divBdr>
            <w:top w:val="none" w:sz="0" w:space="0" w:color="auto"/>
            <w:left w:val="none" w:sz="0" w:space="0" w:color="auto"/>
            <w:bottom w:val="none" w:sz="0" w:space="0" w:color="auto"/>
            <w:right w:val="none" w:sz="0" w:space="0" w:color="auto"/>
          </w:divBdr>
        </w:div>
        <w:div w:id="948779404">
          <w:marLeft w:val="480"/>
          <w:marRight w:val="0"/>
          <w:marTop w:val="0"/>
          <w:marBottom w:val="0"/>
          <w:divBdr>
            <w:top w:val="none" w:sz="0" w:space="0" w:color="auto"/>
            <w:left w:val="none" w:sz="0" w:space="0" w:color="auto"/>
            <w:bottom w:val="none" w:sz="0" w:space="0" w:color="auto"/>
            <w:right w:val="none" w:sz="0" w:space="0" w:color="auto"/>
          </w:divBdr>
        </w:div>
        <w:div w:id="1237935137">
          <w:marLeft w:val="480"/>
          <w:marRight w:val="0"/>
          <w:marTop w:val="0"/>
          <w:marBottom w:val="0"/>
          <w:divBdr>
            <w:top w:val="none" w:sz="0" w:space="0" w:color="auto"/>
            <w:left w:val="none" w:sz="0" w:space="0" w:color="auto"/>
            <w:bottom w:val="none" w:sz="0" w:space="0" w:color="auto"/>
            <w:right w:val="none" w:sz="0" w:space="0" w:color="auto"/>
          </w:divBdr>
        </w:div>
        <w:div w:id="1890064979">
          <w:marLeft w:val="480"/>
          <w:marRight w:val="0"/>
          <w:marTop w:val="0"/>
          <w:marBottom w:val="0"/>
          <w:divBdr>
            <w:top w:val="none" w:sz="0" w:space="0" w:color="auto"/>
            <w:left w:val="none" w:sz="0" w:space="0" w:color="auto"/>
            <w:bottom w:val="none" w:sz="0" w:space="0" w:color="auto"/>
            <w:right w:val="none" w:sz="0" w:space="0" w:color="auto"/>
          </w:divBdr>
        </w:div>
        <w:div w:id="1886868607">
          <w:marLeft w:val="480"/>
          <w:marRight w:val="0"/>
          <w:marTop w:val="0"/>
          <w:marBottom w:val="0"/>
          <w:divBdr>
            <w:top w:val="none" w:sz="0" w:space="0" w:color="auto"/>
            <w:left w:val="none" w:sz="0" w:space="0" w:color="auto"/>
            <w:bottom w:val="none" w:sz="0" w:space="0" w:color="auto"/>
            <w:right w:val="none" w:sz="0" w:space="0" w:color="auto"/>
          </w:divBdr>
        </w:div>
        <w:div w:id="969166052">
          <w:marLeft w:val="480"/>
          <w:marRight w:val="0"/>
          <w:marTop w:val="0"/>
          <w:marBottom w:val="0"/>
          <w:divBdr>
            <w:top w:val="none" w:sz="0" w:space="0" w:color="auto"/>
            <w:left w:val="none" w:sz="0" w:space="0" w:color="auto"/>
            <w:bottom w:val="none" w:sz="0" w:space="0" w:color="auto"/>
            <w:right w:val="none" w:sz="0" w:space="0" w:color="auto"/>
          </w:divBdr>
        </w:div>
      </w:divsChild>
    </w:div>
    <w:div w:id="1608344622">
      <w:bodyDiv w:val="1"/>
      <w:marLeft w:val="0"/>
      <w:marRight w:val="0"/>
      <w:marTop w:val="0"/>
      <w:marBottom w:val="0"/>
      <w:divBdr>
        <w:top w:val="none" w:sz="0" w:space="0" w:color="auto"/>
        <w:left w:val="none" w:sz="0" w:space="0" w:color="auto"/>
        <w:bottom w:val="none" w:sz="0" w:space="0" w:color="auto"/>
        <w:right w:val="none" w:sz="0" w:space="0" w:color="auto"/>
      </w:divBdr>
    </w:div>
    <w:div w:id="1610623245">
      <w:bodyDiv w:val="1"/>
      <w:marLeft w:val="0"/>
      <w:marRight w:val="0"/>
      <w:marTop w:val="0"/>
      <w:marBottom w:val="0"/>
      <w:divBdr>
        <w:top w:val="none" w:sz="0" w:space="0" w:color="auto"/>
        <w:left w:val="none" w:sz="0" w:space="0" w:color="auto"/>
        <w:bottom w:val="none" w:sz="0" w:space="0" w:color="auto"/>
        <w:right w:val="none" w:sz="0" w:space="0" w:color="auto"/>
      </w:divBdr>
    </w:div>
    <w:div w:id="1614088840">
      <w:bodyDiv w:val="1"/>
      <w:marLeft w:val="0"/>
      <w:marRight w:val="0"/>
      <w:marTop w:val="0"/>
      <w:marBottom w:val="0"/>
      <w:divBdr>
        <w:top w:val="none" w:sz="0" w:space="0" w:color="auto"/>
        <w:left w:val="none" w:sz="0" w:space="0" w:color="auto"/>
        <w:bottom w:val="none" w:sz="0" w:space="0" w:color="auto"/>
        <w:right w:val="none" w:sz="0" w:space="0" w:color="auto"/>
      </w:divBdr>
    </w:div>
    <w:div w:id="1614164596">
      <w:bodyDiv w:val="1"/>
      <w:marLeft w:val="0"/>
      <w:marRight w:val="0"/>
      <w:marTop w:val="0"/>
      <w:marBottom w:val="0"/>
      <w:divBdr>
        <w:top w:val="none" w:sz="0" w:space="0" w:color="auto"/>
        <w:left w:val="none" w:sz="0" w:space="0" w:color="auto"/>
        <w:bottom w:val="none" w:sz="0" w:space="0" w:color="auto"/>
        <w:right w:val="none" w:sz="0" w:space="0" w:color="auto"/>
      </w:divBdr>
    </w:div>
    <w:div w:id="1615360392">
      <w:bodyDiv w:val="1"/>
      <w:marLeft w:val="0"/>
      <w:marRight w:val="0"/>
      <w:marTop w:val="0"/>
      <w:marBottom w:val="0"/>
      <w:divBdr>
        <w:top w:val="none" w:sz="0" w:space="0" w:color="auto"/>
        <w:left w:val="none" w:sz="0" w:space="0" w:color="auto"/>
        <w:bottom w:val="none" w:sz="0" w:space="0" w:color="auto"/>
        <w:right w:val="none" w:sz="0" w:space="0" w:color="auto"/>
      </w:divBdr>
    </w:div>
    <w:div w:id="1615790613">
      <w:bodyDiv w:val="1"/>
      <w:marLeft w:val="0"/>
      <w:marRight w:val="0"/>
      <w:marTop w:val="0"/>
      <w:marBottom w:val="0"/>
      <w:divBdr>
        <w:top w:val="none" w:sz="0" w:space="0" w:color="auto"/>
        <w:left w:val="none" w:sz="0" w:space="0" w:color="auto"/>
        <w:bottom w:val="none" w:sz="0" w:space="0" w:color="auto"/>
        <w:right w:val="none" w:sz="0" w:space="0" w:color="auto"/>
      </w:divBdr>
    </w:div>
    <w:div w:id="1618371217">
      <w:bodyDiv w:val="1"/>
      <w:marLeft w:val="0"/>
      <w:marRight w:val="0"/>
      <w:marTop w:val="0"/>
      <w:marBottom w:val="0"/>
      <w:divBdr>
        <w:top w:val="none" w:sz="0" w:space="0" w:color="auto"/>
        <w:left w:val="none" w:sz="0" w:space="0" w:color="auto"/>
        <w:bottom w:val="none" w:sz="0" w:space="0" w:color="auto"/>
        <w:right w:val="none" w:sz="0" w:space="0" w:color="auto"/>
      </w:divBdr>
    </w:div>
    <w:div w:id="1619877562">
      <w:bodyDiv w:val="1"/>
      <w:marLeft w:val="0"/>
      <w:marRight w:val="0"/>
      <w:marTop w:val="0"/>
      <w:marBottom w:val="0"/>
      <w:divBdr>
        <w:top w:val="none" w:sz="0" w:space="0" w:color="auto"/>
        <w:left w:val="none" w:sz="0" w:space="0" w:color="auto"/>
        <w:bottom w:val="none" w:sz="0" w:space="0" w:color="auto"/>
        <w:right w:val="none" w:sz="0" w:space="0" w:color="auto"/>
      </w:divBdr>
    </w:div>
    <w:div w:id="1622102881">
      <w:bodyDiv w:val="1"/>
      <w:marLeft w:val="0"/>
      <w:marRight w:val="0"/>
      <w:marTop w:val="0"/>
      <w:marBottom w:val="0"/>
      <w:divBdr>
        <w:top w:val="none" w:sz="0" w:space="0" w:color="auto"/>
        <w:left w:val="none" w:sz="0" w:space="0" w:color="auto"/>
        <w:bottom w:val="none" w:sz="0" w:space="0" w:color="auto"/>
        <w:right w:val="none" w:sz="0" w:space="0" w:color="auto"/>
      </w:divBdr>
    </w:div>
    <w:div w:id="1624068391">
      <w:bodyDiv w:val="1"/>
      <w:marLeft w:val="0"/>
      <w:marRight w:val="0"/>
      <w:marTop w:val="0"/>
      <w:marBottom w:val="0"/>
      <w:divBdr>
        <w:top w:val="none" w:sz="0" w:space="0" w:color="auto"/>
        <w:left w:val="none" w:sz="0" w:space="0" w:color="auto"/>
        <w:bottom w:val="none" w:sz="0" w:space="0" w:color="auto"/>
        <w:right w:val="none" w:sz="0" w:space="0" w:color="auto"/>
      </w:divBdr>
    </w:div>
    <w:div w:id="1624651166">
      <w:bodyDiv w:val="1"/>
      <w:marLeft w:val="0"/>
      <w:marRight w:val="0"/>
      <w:marTop w:val="0"/>
      <w:marBottom w:val="0"/>
      <w:divBdr>
        <w:top w:val="none" w:sz="0" w:space="0" w:color="auto"/>
        <w:left w:val="none" w:sz="0" w:space="0" w:color="auto"/>
        <w:bottom w:val="none" w:sz="0" w:space="0" w:color="auto"/>
        <w:right w:val="none" w:sz="0" w:space="0" w:color="auto"/>
      </w:divBdr>
    </w:div>
    <w:div w:id="1624727247">
      <w:bodyDiv w:val="1"/>
      <w:marLeft w:val="0"/>
      <w:marRight w:val="0"/>
      <w:marTop w:val="0"/>
      <w:marBottom w:val="0"/>
      <w:divBdr>
        <w:top w:val="none" w:sz="0" w:space="0" w:color="auto"/>
        <w:left w:val="none" w:sz="0" w:space="0" w:color="auto"/>
        <w:bottom w:val="none" w:sz="0" w:space="0" w:color="auto"/>
        <w:right w:val="none" w:sz="0" w:space="0" w:color="auto"/>
      </w:divBdr>
    </w:div>
    <w:div w:id="1627658869">
      <w:bodyDiv w:val="1"/>
      <w:marLeft w:val="0"/>
      <w:marRight w:val="0"/>
      <w:marTop w:val="0"/>
      <w:marBottom w:val="0"/>
      <w:divBdr>
        <w:top w:val="none" w:sz="0" w:space="0" w:color="auto"/>
        <w:left w:val="none" w:sz="0" w:space="0" w:color="auto"/>
        <w:bottom w:val="none" w:sz="0" w:space="0" w:color="auto"/>
        <w:right w:val="none" w:sz="0" w:space="0" w:color="auto"/>
      </w:divBdr>
    </w:div>
    <w:div w:id="1629625838">
      <w:bodyDiv w:val="1"/>
      <w:marLeft w:val="0"/>
      <w:marRight w:val="0"/>
      <w:marTop w:val="0"/>
      <w:marBottom w:val="0"/>
      <w:divBdr>
        <w:top w:val="none" w:sz="0" w:space="0" w:color="auto"/>
        <w:left w:val="none" w:sz="0" w:space="0" w:color="auto"/>
        <w:bottom w:val="none" w:sz="0" w:space="0" w:color="auto"/>
        <w:right w:val="none" w:sz="0" w:space="0" w:color="auto"/>
      </w:divBdr>
    </w:div>
    <w:div w:id="1629778448">
      <w:bodyDiv w:val="1"/>
      <w:marLeft w:val="0"/>
      <w:marRight w:val="0"/>
      <w:marTop w:val="0"/>
      <w:marBottom w:val="0"/>
      <w:divBdr>
        <w:top w:val="none" w:sz="0" w:space="0" w:color="auto"/>
        <w:left w:val="none" w:sz="0" w:space="0" w:color="auto"/>
        <w:bottom w:val="none" w:sz="0" w:space="0" w:color="auto"/>
        <w:right w:val="none" w:sz="0" w:space="0" w:color="auto"/>
      </w:divBdr>
    </w:div>
    <w:div w:id="1630164378">
      <w:bodyDiv w:val="1"/>
      <w:marLeft w:val="0"/>
      <w:marRight w:val="0"/>
      <w:marTop w:val="0"/>
      <w:marBottom w:val="0"/>
      <w:divBdr>
        <w:top w:val="none" w:sz="0" w:space="0" w:color="auto"/>
        <w:left w:val="none" w:sz="0" w:space="0" w:color="auto"/>
        <w:bottom w:val="none" w:sz="0" w:space="0" w:color="auto"/>
        <w:right w:val="none" w:sz="0" w:space="0" w:color="auto"/>
      </w:divBdr>
    </w:div>
    <w:div w:id="1630553822">
      <w:bodyDiv w:val="1"/>
      <w:marLeft w:val="0"/>
      <w:marRight w:val="0"/>
      <w:marTop w:val="0"/>
      <w:marBottom w:val="0"/>
      <w:divBdr>
        <w:top w:val="none" w:sz="0" w:space="0" w:color="auto"/>
        <w:left w:val="none" w:sz="0" w:space="0" w:color="auto"/>
        <w:bottom w:val="none" w:sz="0" w:space="0" w:color="auto"/>
        <w:right w:val="none" w:sz="0" w:space="0" w:color="auto"/>
      </w:divBdr>
    </w:div>
    <w:div w:id="1631665051">
      <w:bodyDiv w:val="1"/>
      <w:marLeft w:val="0"/>
      <w:marRight w:val="0"/>
      <w:marTop w:val="0"/>
      <w:marBottom w:val="0"/>
      <w:divBdr>
        <w:top w:val="none" w:sz="0" w:space="0" w:color="auto"/>
        <w:left w:val="none" w:sz="0" w:space="0" w:color="auto"/>
        <w:bottom w:val="none" w:sz="0" w:space="0" w:color="auto"/>
        <w:right w:val="none" w:sz="0" w:space="0" w:color="auto"/>
      </w:divBdr>
    </w:div>
    <w:div w:id="1633247898">
      <w:bodyDiv w:val="1"/>
      <w:marLeft w:val="0"/>
      <w:marRight w:val="0"/>
      <w:marTop w:val="0"/>
      <w:marBottom w:val="0"/>
      <w:divBdr>
        <w:top w:val="none" w:sz="0" w:space="0" w:color="auto"/>
        <w:left w:val="none" w:sz="0" w:space="0" w:color="auto"/>
        <w:bottom w:val="none" w:sz="0" w:space="0" w:color="auto"/>
        <w:right w:val="none" w:sz="0" w:space="0" w:color="auto"/>
      </w:divBdr>
    </w:div>
    <w:div w:id="1636257627">
      <w:bodyDiv w:val="1"/>
      <w:marLeft w:val="0"/>
      <w:marRight w:val="0"/>
      <w:marTop w:val="0"/>
      <w:marBottom w:val="0"/>
      <w:divBdr>
        <w:top w:val="none" w:sz="0" w:space="0" w:color="auto"/>
        <w:left w:val="none" w:sz="0" w:space="0" w:color="auto"/>
        <w:bottom w:val="none" w:sz="0" w:space="0" w:color="auto"/>
        <w:right w:val="none" w:sz="0" w:space="0" w:color="auto"/>
      </w:divBdr>
    </w:div>
    <w:div w:id="1636259264">
      <w:bodyDiv w:val="1"/>
      <w:marLeft w:val="0"/>
      <w:marRight w:val="0"/>
      <w:marTop w:val="0"/>
      <w:marBottom w:val="0"/>
      <w:divBdr>
        <w:top w:val="none" w:sz="0" w:space="0" w:color="auto"/>
        <w:left w:val="none" w:sz="0" w:space="0" w:color="auto"/>
        <w:bottom w:val="none" w:sz="0" w:space="0" w:color="auto"/>
        <w:right w:val="none" w:sz="0" w:space="0" w:color="auto"/>
      </w:divBdr>
    </w:div>
    <w:div w:id="1636325477">
      <w:bodyDiv w:val="1"/>
      <w:marLeft w:val="0"/>
      <w:marRight w:val="0"/>
      <w:marTop w:val="0"/>
      <w:marBottom w:val="0"/>
      <w:divBdr>
        <w:top w:val="none" w:sz="0" w:space="0" w:color="auto"/>
        <w:left w:val="none" w:sz="0" w:space="0" w:color="auto"/>
        <w:bottom w:val="none" w:sz="0" w:space="0" w:color="auto"/>
        <w:right w:val="none" w:sz="0" w:space="0" w:color="auto"/>
      </w:divBdr>
    </w:div>
    <w:div w:id="1640186230">
      <w:bodyDiv w:val="1"/>
      <w:marLeft w:val="0"/>
      <w:marRight w:val="0"/>
      <w:marTop w:val="0"/>
      <w:marBottom w:val="0"/>
      <w:divBdr>
        <w:top w:val="none" w:sz="0" w:space="0" w:color="auto"/>
        <w:left w:val="none" w:sz="0" w:space="0" w:color="auto"/>
        <w:bottom w:val="none" w:sz="0" w:space="0" w:color="auto"/>
        <w:right w:val="none" w:sz="0" w:space="0" w:color="auto"/>
      </w:divBdr>
    </w:div>
    <w:div w:id="1640846306">
      <w:bodyDiv w:val="1"/>
      <w:marLeft w:val="0"/>
      <w:marRight w:val="0"/>
      <w:marTop w:val="0"/>
      <w:marBottom w:val="0"/>
      <w:divBdr>
        <w:top w:val="none" w:sz="0" w:space="0" w:color="auto"/>
        <w:left w:val="none" w:sz="0" w:space="0" w:color="auto"/>
        <w:bottom w:val="none" w:sz="0" w:space="0" w:color="auto"/>
        <w:right w:val="none" w:sz="0" w:space="0" w:color="auto"/>
      </w:divBdr>
    </w:div>
    <w:div w:id="1643734462">
      <w:bodyDiv w:val="1"/>
      <w:marLeft w:val="0"/>
      <w:marRight w:val="0"/>
      <w:marTop w:val="0"/>
      <w:marBottom w:val="0"/>
      <w:divBdr>
        <w:top w:val="none" w:sz="0" w:space="0" w:color="auto"/>
        <w:left w:val="none" w:sz="0" w:space="0" w:color="auto"/>
        <w:bottom w:val="none" w:sz="0" w:space="0" w:color="auto"/>
        <w:right w:val="none" w:sz="0" w:space="0" w:color="auto"/>
      </w:divBdr>
    </w:div>
    <w:div w:id="1645741388">
      <w:bodyDiv w:val="1"/>
      <w:marLeft w:val="0"/>
      <w:marRight w:val="0"/>
      <w:marTop w:val="0"/>
      <w:marBottom w:val="0"/>
      <w:divBdr>
        <w:top w:val="none" w:sz="0" w:space="0" w:color="auto"/>
        <w:left w:val="none" w:sz="0" w:space="0" w:color="auto"/>
        <w:bottom w:val="none" w:sz="0" w:space="0" w:color="auto"/>
        <w:right w:val="none" w:sz="0" w:space="0" w:color="auto"/>
      </w:divBdr>
    </w:div>
    <w:div w:id="1647853063">
      <w:bodyDiv w:val="1"/>
      <w:marLeft w:val="0"/>
      <w:marRight w:val="0"/>
      <w:marTop w:val="0"/>
      <w:marBottom w:val="0"/>
      <w:divBdr>
        <w:top w:val="none" w:sz="0" w:space="0" w:color="auto"/>
        <w:left w:val="none" w:sz="0" w:space="0" w:color="auto"/>
        <w:bottom w:val="none" w:sz="0" w:space="0" w:color="auto"/>
        <w:right w:val="none" w:sz="0" w:space="0" w:color="auto"/>
      </w:divBdr>
    </w:div>
    <w:div w:id="1649434726">
      <w:bodyDiv w:val="1"/>
      <w:marLeft w:val="0"/>
      <w:marRight w:val="0"/>
      <w:marTop w:val="0"/>
      <w:marBottom w:val="0"/>
      <w:divBdr>
        <w:top w:val="none" w:sz="0" w:space="0" w:color="auto"/>
        <w:left w:val="none" w:sz="0" w:space="0" w:color="auto"/>
        <w:bottom w:val="none" w:sz="0" w:space="0" w:color="auto"/>
        <w:right w:val="none" w:sz="0" w:space="0" w:color="auto"/>
      </w:divBdr>
    </w:div>
    <w:div w:id="1649626152">
      <w:bodyDiv w:val="1"/>
      <w:marLeft w:val="0"/>
      <w:marRight w:val="0"/>
      <w:marTop w:val="0"/>
      <w:marBottom w:val="0"/>
      <w:divBdr>
        <w:top w:val="none" w:sz="0" w:space="0" w:color="auto"/>
        <w:left w:val="none" w:sz="0" w:space="0" w:color="auto"/>
        <w:bottom w:val="none" w:sz="0" w:space="0" w:color="auto"/>
        <w:right w:val="none" w:sz="0" w:space="0" w:color="auto"/>
      </w:divBdr>
    </w:div>
    <w:div w:id="1650667414">
      <w:bodyDiv w:val="1"/>
      <w:marLeft w:val="0"/>
      <w:marRight w:val="0"/>
      <w:marTop w:val="0"/>
      <w:marBottom w:val="0"/>
      <w:divBdr>
        <w:top w:val="none" w:sz="0" w:space="0" w:color="auto"/>
        <w:left w:val="none" w:sz="0" w:space="0" w:color="auto"/>
        <w:bottom w:val="none" w:sz="0" w:space="0" w:color="auto"/>
        <w:right w:val="none" w:sz="0" w:space="0" w:color="auto"/>
      </w:divBdr>
    </w:div>
    <w:div w:id="1653831879">
      <w:bodyDiv w:val="1"/>
      <w:marLeft w:val="0"/>
      <w:marRight w:val="0"/>
      <w:marTop w:val="0"/>
      <w:marBottom w:val="0"/>
      <w:divBdr>
        <w:top w:val="none" w:sz="0" w:space="0" w:color="auto"/>
        <w:left w:val="none" w:sz="0" w:space="0" w:color="auto"/>
        <w:bottom w:val="none" w:sz="0" w:space="0" w:color="auto"/>
        <w:right w:val="none" w:sz="0" w:space="0" w:color="auto"/>
      </w:divBdr>
    </w:div>
    <w:div w:id="1655572055">
      <w:bodyDiv w:val="1"/>
      <w:marLeft w:val="0"/>
      <w:marRight w:val="0"/>
      <w:marTop w:val="0"/>
      <w:marBottom w:val="0"/>
      <w:divBdr>
        <w:top w:val="none" w:sz="0" w:space="0" w:color="auto"/>
        <w:left w:val="none" w:sz="0" w:space="0" w:color="auto"/>
        <w:bottom w:val="none" w:sz="0" w:space="0" w:color="auto"/>
        <w:right w:val="none" w:sz="0" w:space="0" w:color="auto"/>
      </w:divBdr>
    </w:div>
    <w:div w:id="1657569077">
      <w:bodyDiv w:val="1"/>
      <w:marLeft w:val="0"/>
      <w:marRight w:val="0"/>
      <w:marTop w:val="0"/>
      <w:marBottom w:val="0"/>
      <w:divBdr>
        <w:top w:val="none" w:sz="0" w:space="0" w:color="auto"/>
        <w:left w:val="none" w:sz="0" w:space="0" w:color="auto"/>
        <w:bottom w:val="none" w:sz="0" w:space="0" w:color="auto"/>
        <w:right w:val="none" w:sz="0" w:space="0" w:color="auto"/>
      </w:divBdr>
    </w:div>
    <w:div w:id="1658072328">
      <w:bodyDiv w:val="1"/>
      <w:marLeft w:val="0"/>
      <w:marRight w:val="0"/>
      <w:marTop w:val="0"/>
      <w:marBottom w:val="0"/>
      <w:divBdr>
        <w:top w:val="none" w:sz="0" w:space="0" w:color="auto"/>
        <w:left w:val="none" w:sz="0" w:space="0" w:color="auto"/>
        <w:bottom w:val="none" w:sz="0" w:space="0" w:color="auto"/>
        <w:right w:val="none" w:sz="0" w:space="0" w:color="auto"/>
      </w:divBdr>
      <w:divsChild>
        <w:div w:id="142620525">
          <w:marLeft w:val="480"/>
          <w:marRight w:val="0"/>
          <w:marTop w:val="0"/>
          <w:marBottom w:val="0"/>
          <w:divBdr>
            <w:top w:val="none" w:sz="0" w:space="0" w:color="auto"/>
            <w:left w:val="none" w:sz="0" w:space="0" w:color="auto"/>
            <w:bottom w:val="none" w:sz="0" w:space="0" w:color="auto"/>
            <w:right w:val="none" w:sz="0" w:space="0" w:color="auto"/>
          </w:divBdr>
        </w:div>
        <w:div w:id="1586039116">
          <w:marLeft w:val="480"/>
          <w:marRight w:val="0"/>
          <w:marTop w:val="0"/>
          <w:marBottom w:val="0"/>
          <w:divBdr>
            <w:top w:val="none" w:sz="0" w:space="0" w:color="auto"/>
            <w:left w:val="none" w:sz="0" w:space="0" w:color="auto"/>
            <w:bottom w:val="none" w:sz="0" w:space="0" w:color="auto"/>
            <w:right w:val="none" w:sz="0" w:space="0" w:color="auto"/>
          </w:divBdr>
        </w:div>
        <w:div w:id="735083014">
          <w:marLeft w:val="480"/>
          <w:marRight w:val="0"/>
          <w:marTop w:val="0"/>
          <w:marBottom w:val="0"/>
          <w:divBdr>
            <w:top w:val="none" w:sz="0" w:space="0" w:color="auto"/>
            <w:left w:val="none" w:sz="0" w:space="0" w:color="auto"/>
            <w:bottom w:val="none" w:sz="0" w:space="0" w:color="auto"/>
            <w:right w:val="none" w:sz="0" w:space="0" w:color="auto"/>
          </w:divBdr>
        </w:div>
        <w:div w:id="1490320125">
          <w:marLeft w:val="480"/>
          <w:marRight w:val="0"/>
          <w:marTop w:val="0"/>
          <w:marBottom w:val="0"/>
          <w:divBdr>
            <w:top w:val="none" w:sz="0" w:space="0" w:color="auto"/>
            <w:left w:val="none" w:sz="0" w:space="0" w:color="auto"/>
            <w:bottom w:val="none" w:sz="0" w:space="0" w:color="auto"/>
            <w:right w:val="none" w:sz="0" w:space="0" w:color="auto"/>
          </w:divBdr>
        </w:div>
        <w:div w:id="1903369791">
          <w:marLeft w:val="480"/>
          <w:marRight w:val="0"/>
          <w:marTop w:val="0"/>
          <w:marBottom w:val="0"/>
          <w:divBdr>
            <w:top w:val="none" w:sz="0" w:space="0" w:color="auto"/>
            <w:left w:val="none" w:sz="0" w:space="0" w:color="auto"/>
            <w:bottom w:val="none" w:sz="0" w:space="0" w:color="auto"/>
            <w:right w:val="none" w:sz="0" w:space="0" w:color="auto"/>
          </w:divBdr>
        </w:div>
        <w:div w:id="1998992069">
          <w:marLeft w:val="480"/>
          <w:marRight w:val="0"/>
          <w:marTop w:val="0"/>
          <w:marBottom w:val="0"/>
          <w:divBdr>
            <w:top w:val="none" w:sz="0" w:space="0" w:color="auto"/>
            <w:left w:val="none" w:sz="0" w:space="0" w:color="auto"/>
            <w:bottom w:val="none" w:sz="0" w:space="0" w:color="auto"/>
            <w:right w:val="none" w:sz="0" w:space="0" w:color="auto"/>
          </w:divBdr>
        </w:div>
        <w:div w:id="1061565349">
          <w:marLeft w:val="480"/>
          <w:marRight w:val="0"/>
          <w:marTop w:val="0"/>
          <w:marBottom w:val="0"/>
          <w:divBdr>
            <w:top w:val="none" w:sz="0" w:space="0" w:color="auto"/>
            <w:left w:val="none" w:sz="0" w:space="0" w:color="auto"/>
            <w:bottom w:val="none" w:sz="0" w:space="0" w:color="auto"/>
            <w:right w:val="none" w:sz="0" w:space="0" w:color="auto"/>
          </w:divBdr>
        </w:div>
        <w:div w:id="1785536959">
          <w:marLeft w:val="480"/>
          <w:marRight w:val="0"/>
          <w:marTop w:val="0"/>
          <w:marBottom w:val="0"/>
          <w:divBdr>
            <w:top w:val="none" w:sz="0" w:space="0" w:color="auto"/>
            <w:left w:val="none" w:sz="0" w:space="0" w:color="auto"/>
            <w:bottom w:val="none" w:sz="0" w:space="0" w:color="auto"/>
            <w:right w:val="none" w:sz="0" w:space="0" w:color="auto"/>
          </w:divBdr>
        </w:div>
        <w:div w:id="731318466">
          <w:marLeft w:val="480"/>
          <w:marRight w:val="0"/>
          <w:marTop w:val="0"/>
          <w:marBottom w:val="0"/>
          <w:divBdr>
            <w:top w:val="none" w:sz="0" w:space="0" w:color="auto"/>
            <w:left w:val="none" w:sz="0" w:space="0" w:color="auto"/>
            <w:bottom w:val="none" w:sz="0" w:space="0" w:color="auto"/>
            <w:right w:val="none" w:sz="0" w:space="0" w:color="auto"/>
          </w:divBdr>
        </w:div>
        <w:div w:id="357127048">
          <w:marLeft w:val="480"/>
          <w:marRight w:val="0"/>
          <w:marTop w:val="0"/>
          <w:marBottom w:val="0"/>
          <w:divBdr>
            <w:top w:val="none" w:sz="0" w:space="0" w:color="auto"/>
            <w:left w:val="none" w:sz="0" w:space="0" w:color="auto"/>
            <w:bottom w:val="none" w:sz="0" w:space="0" w:color="auto"/>
            <w:right w:val="none" w:sz="0" w:space="0" w:color="auto"/>
          </w:divBdr>
        </w:div>
        <w:div w:id="673150558">
          <w:marLeft w:val="480"/>
          <w:marRight w:val="0"/>
          <w:marTop w:val="0"/>
          <w:marBottom w:val="0"/>
          <w:divBdr>
            <w:top w:val="none" w:sz="0" w:space="0" w:color="auto"/>
            <w:left w:val="none" w:sz="0" w:space="0" w:color="auto"/>
            <w:bottom w:val="none" w:sz="0" w:space="0" w:color="auto"/>
            <w:right w:val="none" w:sz="0" w:space="0" w:color="auto"/>
          </w:divBdr>
        </w:div>
        <w:div w:id="707024609">
          <w:marLeft w:val="480"/>
          <w:marRight w:val="0"/>
          <w:marTop w:val="0"/>
          <w:marBottom w:val="0"/>
          <w:divBdr>
            <w:top w:val="none" w:sz="0" w:space="0" w:color="auto"/>
            <w:left w:val="none" w:sz="0" w:space="0" w:color="auto"/>
            <w:bottom w:val="none" w:sz="0" w:space="0" w:color="auto"/>
            <w:right w:val="none" w:sz="0" w:space="0" w:color="auto"/>
          </w:divBdr>
        </w:div>
        <w:div w:id="436027099">
          <w:marLeft w:val="480"/>
          <w:marRight w:val="0"/>
          <w:marTop w:val="0"/>
          <w:marBottom w:val="0"/>
          <w:divBdr>
            <w:top w:val="none" w:sz="0" w:space="0" w:color="auto"/>
            <w:left w:val="none" w:sz="0" w:space="0" w:color="auto"/>
            <w:bottom w:val="none" w:sz="0" w:space="0" w:color="auto"/>
            <w:right w:val="none" w:sz="0" w:space="0" w:color="auto"/>
          </w:divBdr>
        </w:div>
        <w:div w:id="1992904126">
          <w:marLeft w:val="480"/>
          <w:marRight w:val="0"/>
          <w:marTop w:val="0"/>
          <w:marBottom w:val="0"/>
          <w:divBdr>
            <w:top w:val="none" w:sz="0" w:space="0" w:color="auto"/>
            <w:left w:val="none" w:sz="0" w:space="0" w:color="auto"/>
            <w:bottom w:val="none" w:sz="0" w:space="0" w:color="auto"/>
            <w:right w:val="none" w:sz="0" w:space="0" w:color="auto"/>
          </w:divBdr>
        </w:div>
        <w:div w:id="48267064">
          <w:marLeft w:val="480"/>
          <w:marRight w:val="0"/>
          <w:marTop w:val="0"/>
          <w:marBottom w:val="0"/>
          <w:divBdr>
            <w:top w:val="none" w:sz="0" w:space="0" w:color="auto"/>
            <w:left w:val="none" w:sz="0" w:space="0" w:color="auto"/>
            <w:bottom w:val="none" w:sz="0" w:space="0" w:color="auto"/>
            <w:right w:val="none" w:sz="0" w:space="0" w:color="auto"/>
          </w:divBdr>
        </w:div>
        <w:div w:id="783695646">
          <w:marLeft w:val="480"/>
          <w:marRight w:val="0"/>
          <w:marTop w:val="0"/>
          <w:marBottom w:val="0"/>
          <w:divBdr>
            <w:top w:val="none" w:sz="0" w:space="0" w:color="auto"/>
            <w:left w:val="none" w:sz="0" w:space="0" w:color="auto"/>
            <w:bottom w:val="none" w:sz="0" w:space="0" w:color="auto"/>
            <w:right w:val="none" w:sz="0" w:space="0" w:color="auto"/>
          </w:divBdr>
        </w:div>
        <w:div w:id="1994676445">
          <w:marLeft w:val="480"/>
          <w:marRight w:val="0"/>
          <w:marTop w:val="0"/>
          <w:marBottom w:val="0"/>
          <w:divBdr>
            <w:top w:val="none" w:sz="0" w:space="0" w:color="auto"/>
            <w:left w:val="none" w:sz="0" w:space="0" w:color="auto"/>
            <w:bottom w:val="none" w:sz="0" w:space="0" w:color="auto"/>
            <w:right w:val="none" w:sz="0" w:space="0" w:color="auto"/>
          </w:divBdr>
        </w:div>
        <w:div w:id="906691953">
          <w:marLeft w:val="480"/>
          <w:marRight w:val="0"/>
          <w:marTop w:val="0"/>
          <w:marBottom w:val="0"/>
          <w:divBdr>
            <w:top w:val="none" w:sz="0" w:space="0" w:color="auto"/>
            <w:left w:val="none" w:sz="0" w:space="0" w:color="auto"/>
            <w:bottom w:val="none" w:sz="0" w:space="0" w:color="auto"/>
            <w:right w:val="none" w:sz="0" w:space="0" w:color="auto"/>
          </w:divBdr>
        </w:div>
        <w:div w:id="1245988895">
          <w:marLeft w:val="480"/>
          <w:marRight w:val="0"/>
          <w:marTop w:val="0"/>
          <w:marBottom w:val="0"/>
          <w:divBdr>
            <w:top w:val="none" w:sz="0" w:space="0" w:color="auto"/>
            <w:left w:val="none" w:sz="0" w:space="0" w:color="auto"/>
            <w:bottom w:val="none" w:sz="0" w:space="0" w:color="auto"/>
            <w:right w:val="none" w:sz="0" w:space="0" w:color="auto"/>
          </w:divBdr>
        </w:div>
        <w:div w:id="1567496678">
          <w:marLeft w:val="480"/>
          <w:marRight w:val="0"/>
          <w:marTop w:val="0"/>
          <w:marBottom w:val="0"/>
          <w:divBdr>
            <w:top w:val="none" w:sz="0" w:space="0" w:color="auto"/>
            <w:left w:val="none" w:sz="0" w:space="0" w:color="auto"/>
            <w:bottom w:val="none" w:sz="0" w:space="0" w:color="auto"/>
            <w:right w:val="none" w:sz="0" w:space="0" w:color="auto"/>
          </w:divBdr>
        </w:div>
        <w:div w:id="427309323">
          <w:marLeft w:val="480"/>
          <w:marRight w:val="0"/>
          <w:marTop w:val="0"/>
          <w:marBottom w:val="0"/>
          <w:divBdr>
            <w:top w:val="none" w:sz="0" w:space="0" w:color="auto"/>
            <w:left w:val="none" w:sz="0" w:space="0" w:color="auto"/>
            <w:bottom w:val="none" w:sz="0" w:space="0" w:color="auto"/>
            <w:right w:val="none" w:sz="0" w:space="0" w:color="auto"/>
          </w:divBdr>
        </w:div>
        <w:div w:id="2068648171">
          <w:marLeft w:val="480"/>
          <w:marRight w:val="0"/>
          <w:marTop w:val="0"/>
          <w:marBottom w:val="0"/>
          <w:divBdr>
            <w:top w:val="none" w:sz="0" w:space="0" w:color="auto"/>
            <w:left w:val="none" w:sz="0" w:space="0" w:color="auto"/>
            <w:bottom w:val="none" w:sz="0" w:space="0" w:color="auto"/>
            <w:right w:val="none" w:sz="0" w:space="0" w:color="auto"/>
          </w:divBdr>
        </w:div>
        <w:div w:id="519272677">
          <w:marLeft w:val="480"/>
          <w:marRight w:val="0"/>
          <w:marTop w:val="0"/>
          <w:marBottom w:val="0"/>
          <w:divBdr>
            <w:top w:val="none" w:sz="0" w:space="0" w:color="auto"/>
            <w:left w:val="none" w:sz="0" w:space="0" w:color="auto"/>
            <w:bottom w:val="none" w:sz="0" w:space="0" w:color="auto"/>
            <w:right w:val="none" w:sz="0" w:space="0" w:color="auto"/>
          </w:divBdr>
        </w:div>
        <w:div w:id="336471052">
          <w:marLeft w:val="480"/>
          <w:marRight w:val="0"/>
          <w:marTop w:val="0"/>
          <w:marBottom w:val="0"/>
          <w:divBdr>
            <w:top w:val="none" w:sz="0" w:space="0" w:color="auto"/>
            <w:left w:val="none" w:sz="0" w:space="0" w:color="auto"/>
            <w:bottom w:val="none" w:sz="0" w:space="0" w:color="auto"/>
            <w:right w:val="none" w:sz="0" w:space="0" w:color="auto"/>
          </w:divBdr>
        </w:div>
        <w:div w:id="1786314921">
          <w:marLeft w:val="480"/>
          <w:marRight w:val="0"/>
          <w:marTop w:val="0"/>
          <w:marBottom w:val="0"/>
          <w:divBdr>
            <w:top w:val="none" w:sz="0" w:space="0" w:color="auto"/>
            <w:left w:val="none" w:sz="0" w:space="0" w:color="auto"/>
            <w:bottom w:val="none" w:sz="0" w:space="0" w:color="auto"/>
            <w:right w:val="none" w:sz="0" w:space="0" w:color="auto"/>
          </w:divBdr>
        </w:div>
        <w:div w:id="1498879687">
          <w:marLeft w:val="480"/>
          <w:marRight w:val="0"/>
          <w:marTop w:val="0"/>
          <w:marBottom w:val="0"/>
          <w:divBdr>
            <w:top w:val="none" w:sz="0" w:space="0" w:color="auto"/>
            <w:left w:val="none" w:sz="0" w:space="0" w:color="auto"/>
            <w:bottom w:val="none" w:sz="0" w:space="0" w:color="auto"/>
            <w:right w:val="none" w:sz="0" w:space="0" w:color="auto"/>
          </w:divBdr>
        </w:div>
        <w:div w:id="1466505450">
          <w:marLeft w:val="480"/>
          <w:marRight w:val="0"/>
          <w:marTop w:val="0"/>
          <w:marBottom w:val="0"/>
          <w:divBdr>
            <w:top w:val="none" w:sz="0" w:space="0" w:color="auto"/>
            <w:left w:val="none" w:sz="0" w:space="0" w:color="auto"/>
            <w:bottom w:val="none" w:sz="0" w:space="0" w:color="auto"/>
            <w:right w:val="none" w:sz="0" w:space="0" w:color="auto"/>
          </w:divBdr>
        </w:div>
        <w:div w:id="1598177502">
          <w:marLeft w:val="480"/>
          <w:marRight w:val="0"/>
          <w:marTop w:val="0"/>
          <w:marBottom w:val="0"/>
          <w:divBdr>
            <w:top w:val="none" w:sz="0" w:space="0" w:color="auto"/>
            <w:left w:val="none" w:sz="0" w:space="0" w:color="auto"/>
            <w:bottom w:val="none" w:sz="0" w:space="0" w:color="auto"/>
            <w:right w:val="none" w:sz="0" w:space="0" w:color="auto"/>
          </w:divBdr>
        </w:div>
        <w:div w:id="553589660">
          <w:marLeft w:val="480"/>
          <w:marRight w:val="0"/>
          <w:marTop w:val="0"/>
          <w:marBottom w:val="0"/>
          <w:divBdr>
            <w:top w:val="none" w:sz="0" w:space="0" w:color="auto"/>
            <w:left w:val="none" w:sz="0" w:space="0" w:color="auto"/>
            <w:bottom w:val="none" w:sz="0" w:space="0" w:color="auto"/>
            <w:right w:val="none" w:sz="0" w:space="0" w:color="auto"/>
          </w:divBdr>
        </w:div>
        <w:div w:id="897320613">
          <w:marLeft w:val="480"/>
          <w:marRight w:val="0"/>
          <w:marTop w:val="0"/>
          <w:marBottom w:val="0"/>
          <w:divBdr>
            <w:top w:val="none" w:sz="0" w:space="0" w:color="auto"/>
            <w:left w:val="none" w:sz="0" w:space="0" w:color="auto"/>
            <w:bottom w:val="none" w:sz="0" w:space="0" w:color="auto"/>
            <w:right w:val="none" w:sz="0" w:space="0" w:color="auto"/>
          </w:divBdr>
        </w:div>
        <w:div w:id="1798642181">
          <w:marLeft w:val="480"/>
          <w:marRight w:val="0"/>
          <w:marTop w:val="0"/>
          <w:marBottom w:val="0"/>
          <w:divBdr>
            <w:top w:val="none" w:sz="0" w:space="0" w:color="auto"/>
            <w:left w:val="none" w:sz="0" w:space="0" w:color="auto"/>
            <w:bottom w:val="none" w:sz="0" w:space="0" w:color="auto"/>
            <w:right w:val="none" w:sz="0" w:space="0" w:color="auto"/>
          </w:divBdr>
        </w:div>
        <w:div w:id="869142955">
          <w:marLeft w:val="480"/>
          <w:marRight w:val="0"/>
          <w:marTop w:val="0"/>
          <w:marBottom w:val="0"/>
          <w:divBdr>
            <w:top w:val="none" w:sz="0" w:space="0" w:color="auto"/>
            <w:left w:val="none" w:sz="0" w:space="0" w:color="auto"/>
            <w:bottom w:val="none" w:sz="0" w:space="0" w:color="auto"/>
            <w:right w:val="none" w:sz="0" w:space="0" w:color="auto"/>
          </w:divBdr>
        </w:div>
        <w:div w:id="1647129085">
          <w:marLeft w:val="480"/>
          <w:marRight w:val="0"/>
          <w:marTop w:val="0"/>
          <w:marBottom w:val="0"/>
          <w:divBdr>
            <w:top w:val="none" w:sz="0" w:space="0" w:color="auto"/>
            <w:left w:val="none" w:sz="0" w:space="0" w:color="auto"/>
            <w:bottom w:val="none" w:sz="0" w:space="0" w:color="auto"/>
            <w:right w:val="none" w:sz="0" w:space="0" w:color="auto"/>
          </w:divBdr>
        </w:div>
        <w:div w:id="1342664521">
          <w:marLeft w:val="480"/>
          <w:marRight w:val="0"/>
          <w:marTop w:val="0"/>
          <w:marBottom w:val="0"/>
          <w:divBdr>
            <w:top w:val="none" w:sz="0" w:space="0" w:color="auto"/>
            <w:left w:val="none" w:sz="0" w:space="0" w:color="auto"/>
            <w:bottom w:val="none" w:sz="0" w:space="0" w:color="auto"/>
            <w:right w:val="none" w:sz="0" w:space="0" w:color="auto"/>
          </w:divBdr>
        </w:div>
        <w:div w:id="1570459372">
          <w:marLeft w:val="480"/>
          <w:marRight w:val="0"/>
          <w:marTop w:val="0"/>
          <w:marBottom w:val="0"/>
          <w:divBdr>
            <w:top w:val="none" w:sz="0" w:space="0" w:color="auto"/>
            <w:left w:val="none" w:sz="0" w:space="0" w:color="auto"/>
            <w:bottom w:val="none" w:sz="0" w:space="0" w:color="auto"/>
            <w:right w:val="none" w:sz="0" w:space="0" w:color="auto"/>
          </w:divBdr>
        </w:div>
        <w:div w:id="1321227553">
          <w:marLeft w:val="480"/>
          <w:marRight w:val="0"/>
          <w:marTop w:val="0"/>
          <w:marBottom w:val="0"/>
          <w:divBdr>
            <w:top w:val="none" w:sz="0" w:space="0" w:color="auto"/>
            <w:left w:val="none" w:sz="0" w:space="0" w:color="auto"/>
            <w:bottom w:val="none" w:sz="0" w:space="0" w:color="auto"/>
            <w:right w:val="none" w:sz="0" w:space="0" w:color="auto"/>
          </w:divBdr>
        </w:div>
        <w:div w:id="1947344935">
          <w:marLeft w:val="480"/>
          <w:marRight w:val="0"/>
          <w:marTop w:val="0"/>
          <w:marBottom w:val="0"/>
          <w:divBdr>
            <w:top w:val="none" w:sz="0" w:space="0" w:color="auto"/>
            <w:left w:val="none" w:sz="0" w:space="0" w:color="auto"/>
            <w:bottom w:val="none" w:sz="0" w:space="0" w:color="auto"/>
            <w:right w:val="none" w:sz="0" w:space="0" w:color="auto"/>
          </w:divBdr>
        </w:div>
        <w:div w:id="133374909">
          <w:marLeft w:val="480"/>
          <w:marRight w:val="0"/>
          <w:marTop w:val="0"/>
          <w:marBottom w:val="0"/>
          <w:divBdr>
            <w:top w:val="none" w:sz="0" w:space="0" w:color="auto"/>
            <w:left w:val="none" w:sz="0" w:space="0" w:color="auto"/>
            <w:bottom w:val="none" w:sz="0" w:space="0" w:color="auto"/>
            <w:right w:val="none" w:sz="0" w:space="0" w:color="auto"/>
          </w:divBdr>
        </w:div>
        <w:div w:id="606929449">
          <w:marLeft w:val="480"/>
          <w:marRight w:val="0"/>
          <w:marTop w:val="0"/>
          <w:marBottom w:val="0"/>
          <w:divBdr>
            <w:top w:val="none" w:sz="0" w:space="0" w:color="auto"/>
            <w:left w:val="none" w:sz="0" w:space="0" w:color="auto"/>
            <w:bottom w:val="none" w:sz="0" w:space="0" w:color="auto"/>
            <w:right w:val="none" w:sz="0" w:space="0" w:color="auto"/>
          </w:divBdr>
        </w:div>
        <w:div w:id="1814255294">
          <w:marLeft w:val="480"/>
          <w:marRight w:val="0"/>
          <w:marTop w:val="0"/>
          <w:marBottom w:val="0"/>
          <w:divBdr>
            <w:top w:val="none" w:sz="0" w:space="0" w:color="auto"/>
            <w:left w:val="none" w:sz="0" w:space="0" w:color="auto"/>
            <w:bottom w:val="none" w:sz="0" w:space="0" w:color="auto"/>
            <w:right w:val="none" w:sz="0" w:space="0" w:color="auto"/>
          </w:divBdr>
        </w:div>
        <w:div w:id="1591229979">
          <w:marLeft w:val="480"/>
          <w:marRight w:val="0"/>
          <w:marTop w:val="0"/>
          <w:marBottom w:val="0"/>
          <w:divBdr>
            <w:top w:val="none" w:sz="0" w:space="0" w:color="auto"/>
            <w:left w:val="none" w:sz="0" w:space="0" w:color="auto"/>
            <w:bottom w:val="none" w:sz="0" w:space="0" w:color="auto"/>
            <w:right w:val="none" w:sz="0" w:space="0" w:color="auto"/>
          </w:divBdr>
        </w:div>
        <w:div w:id="1047342211">
          <w:marLeft w:val="480"/>
          <w:marRight w:val="0"/>
          <w:marTop w:val="0"/>
          <w:marBottom w:val="0"/>
          <w:divBdr>
            <w:top w:val="none" w:sz="0" w:space="0" w:color="auto"/>
            <w:left w:val="none" w:sz="0" w:space="0" w:color="auto"/>
            <w:bottom w:val="none" w:sz="0" w:space="0" w:color="auto"/>
            <w:right w:val="none" w:sz="0" w:space="0" w:color="auto"/>
          </w:divBdr>
        </w:div>
        <w:div w:id="717700413">
          <w:marLeft w:val="480"/>
          <w:marRight w:val="0"/>
          <w:marTop w:val="0"/>
          <w:marBottom w:val="0"/>
          <w:divBdr>
            <w:top w:val="none" w:sz="0" w:space="0" w:color="auto"/>
            <w:left w:val="none" w:sz="0" w:space="0" w:color="auto"/>
            <w:bottom w:val="none" w:sz="0" w:space="0" w:color="auto"/>
            <w:right w:val="none" w:sz="0" w:space="0" w:color="auto"/>
          </w:divBdr>
        </w:div>
        <w:div w:id="1455565597">
          <w:marLeft w:val="480"/>
          <w:marRight w:val="0"/>
          <w:marTop w:val="0"/>
          <w:marBottom w:val="0"/>
          <w:divBdr>
            <w:top w:val="none" w:sz="0" w:space="0" w:color="auto"/>
            <w:left w:val="none" w:sz="0" w:space="0" w:color="auto"/>
            <w:bottom w:val="none" w:sz="0" w:space="0" w:color="auto"/>
            <w:right w:val="none" w:sz="0" w:space="0" w:color="auto"/>
          </w:divBdr>
        </w:div>
        <w:div w:id="472140558">
          <w:marLeft w:val="480"/>
          <w:marRight w:val="0"/>
          <w:marTop w:val="0"/>
          <w:marBottom w:val="0"/>
          <w:divBdr>
            <w:top w:val="none" w:sz="0" w:space="0" w:color="auto"/>
            <w:left w:val="none" w:sz="0" w:space="0" w:color="auto"/>
            <w:bottom w:val="none" w:sz="0" w:space="0" w:color="auto"/>
            <w:right w:val="none" w:sz="0" w:space="0" w:color="auto"/>
          </w:divBdr>
        </w:div>
        <w:div w:id="1891066709">
          <w:marLeft w:val="480"/>
          <w:marRight w:val="0"/>
          <w:marTop w:val="0"/>
          <w:marBottom w:val="0"/>
          <w:divBdr>
            <w:top w:val="none" w:sz="0" w:space="0" w:color="auto"/>
            <w:left w:val="none" w:sz="0" w:space="0" w:color="auto"/>
            <w:bottom w:val="none" w:sz="0" w:space="0" w:color="auto"/>
            <w:right w:val="none" w:sz="0" w:space="0" w:color="auto"/>
          </w:divBdr>
        </w:div>
        <w:div w:id="1330208914">
          <w:marLeft w:val="480"/>
          <w:marRight w:val="0"/>
          <w:marTop w:val="0"/>
          <w:marBottom w:val="0"/>
          <w:divBdr>
            <w:top w:val="none" w:sz="0" w:space="0" w:color="auto"/>
            <w:left w:val="none" w:sz="0" w:space="0" w:color="auto"/>
            <w:bottom w:val="none" w:sz="0" w:space="0" w:color="auto"/>
            <w:right w:val="none" w:sz="0" w:space="0" w:color="auto"/>
          </w:divBdr>
        </w:div>
        <w:div w:id="1556310985">
          <w:marLeft w:val="480"/>
          <w:marRight w:val="0"/>
          <w:marTop w:val="0"/>
          <w:marBottom w:val="0"/>
          <w:divBdr>
            <w:top w:val="none" w:sz="0" w:space="0" w:color="auto"/>
            <w:left w:val="none" w:sz="0" w:space="0" w:color="auto"/>
            <w:bottom w:val="none" w:sz="0" w:space="0" w:color="auto"/>
            <w:right w:val="none" w:sz="0" w:space="0" w:color="auto"/>
          </w:divBdr>
        </w:div>
        <w:div w:id="753167248">
          <w:marLeft w:val="480"/>
          <w:marRight w:val="0"/>
          <w:marTop w:val="0"/>
          <w:marBottom w:val="0"/>
          <w:divBdr>
            <w:top w:val="none" w:sz="0" w:space="0" w:color="auto"/>
            <w:left w:val="none" w:sz="0" w:space="0" w:color="auto"/>
            <w:bottom w:val="none" w:sz="0" w:space="0" w:color="auto"/>
            <w:right w:val="none" w:sz="0" w:space="0" w:color="auto"/>
          </w:divBdr>
        </w:div>
        <w:div w:id="586885335">
          <w:marLeft w:val="480"/>
          <w:marRight w:val="0"/>
          <w:marTop w:val="0"/>
          <w:marBottom w:val="0"/>
          <w:divBdr>
            <w:top w:val="none" w:sz="0" w:space="0" w:color="auto"/>
            <w:left w:val="none" w:sz="0" w:space="0" w:color="auto"/>
            <w:bottom w:val="none" w:sz="0" w:space="0" w:color="auto"/>
            <w:right w:val="none" w:sz="0" w:space="0" w:color="auto"/>
          </w:divBdr>
        </w:div>
        <w:div w:id="1154907851">
          <w:marLeft w:val="480"/>
          <w:marRight w:val="0"/>
          <w:marTop w:val="0"/>
          <w:marBottom w:val="0"/>
          <w:divBdr>
            <w:top w:val="none" w:sz="0" w:space="0" w:color="auto"/>
            <w:left w:val="none" w:sz="0" w:space="0" w:color="auto"/>
            <w:bottom w:val="none" w:sz="0" w:space="0" w:color="auto"/>
            <w:right w:val="none" w:sz="0" w:space="0" w:color="auto"/>
          </w:divBdr>
        </w:div>
        <w:div w:id="1755198860">
          <w:marLeft w:val="480"/>
          <w:marRight w:val="0"/>
          <w:marTop w:val="0"/>
          <w:marBottom w:val="0"/>
          <w:divBdr>
            <w:top w:val="none" w:sz="0" w:space="0" w:color="auto"/>
            <w:left w:val="none" w:sz="0" w:space="0" w:color="auto"/>
            <w:bottom w:val="none" w:sz="0" w:space="0" w:color="auto"/>
            <w:right w:val="none" w:sz="0" w:space="0" w:color="auto"/>
          </w:divBdr>
        </w:div>
        <w:div w:id="1638339221">
          <w:marLeft w:val="480"/>
          <w:marRight w:val="0"/>
          <w:marTop w:val="0"/>
          <w:marBottom w:val="0"/>
          <w:divBdr>
            <w:top w:val="none" w:sz="0" w:space="0" w:color="auto"/>
            <w:left w:val="none" w:sz="0" w:space="0" w:color="auto"/>
            <w:bottom w:val="none" w:sz="0" w:space="0" w:color="auto"/>
            <w:right w:val="none" w:sz="0" w:space="0" w:color="auto"/>
          </w:divBdr>
        </w:div>
      </w:divsChild>
    </w:div>
    <w:div w:id="1659262335">
      <w:bodyDiv w:val="1"/>
      <w:marLeft w:val="0"/>
      <w:marRight w:val="0"/>
      <w:marTop w:val="0"/>
      <w:marBottom w:val="0"/>
      <w:divBdr>
        <w:top w:val="none" w:sz="0" w:space="0" w:color="auto"/>
        <w:left w:val="none" w:sz="0" w:space="0" w:color="auto"/>
        <w:bottom w:val="none" w:sz="0" w:space="0" w:color="auto"/>
        <w:right w:val="none" w:sz="0" w:space="0" w:color="auto"/>
      </w:divBdr>
    </w:div>
    <w:div w:id="1660502138">
      <w:bodyDiv w:val="1"/>
      <w:marLeft w:val="0"/>
      <w:marRight w:val="0"/>
      <w:marTop w:val="0"/>
      <w:marBottom w:val="0"/>
      <w:divBdr>
        <w:top w:val="none" w:sz="0" w:space="0" w:color="auto"/>
        <w:left w:val="none" w:sz="0" w:space="0" w:color="auto"/>
        <w:bottom w:val="none" w:sz="0" w:space="0" w:color="auto"/>
        <w:right w:val="none" w:sz="0" w:space="0" w:color="auto"/>
      </w:divBdr>
    </w:div>
    <w:div w:id="1661614131">
      <w:bodyDiv w:val="1"/>
      <w:marLeft w:val="0"/>
      <w:marRight w:val="0"/>
      <w:marTop w:val="0"/>
      <w:marBottom w:val="0"/>
      <w:divBdr>
        <w:top w:val="none" w:sz="0" w:space="0" w:color="auto"/>
        <w:left w:val="none" w:sz="0" w:space="0" w:color="auto"/>
        <w:bottom w:val="none" w:sz="0" w:space="0" w:color="auto"/>
        <w:right w:val="none" w:sz="0" w:space="0" w:color="auto"/>
      </w:divBdr>
    </w:div>
    <w:div w:id="1662732812">
      <w:bodyDiv w:val="1"/>
      <w:marLeft w:val="0"/>
      <w:marRight w:val="0"/>
      <w:marTop w:val="0"/>
      <w:marBottom w:val="0"/>
      <w:divBdr>
        <w:top w:val="none" w:sz="0" w:space="0" w:color="auto"/>
        <w:left w:val="none" w:sz="0" w:space="0" w:color="auto"/>
        <w:bottom w:val="none" w:sz="0" w:space="0" w:color="auto"/>
        <w:right w:val="none" w:sz="0" w:space="0" w:color="auto"/>
      </w:divBdr>
    </w:div>
    <w:div w:id="1663467293">
      <w:bodyDiv w:val="1"/>
      <w:marLeft w:val="0"/>
      <w:marRight w:val="0"/>
      <w:marTop w:val="0"/>
      <w:marBottom w:val="0"/>
      <w:divBdr>
        <w:top w:val="none" w:sz="0" w:space="0" w:color="auto"/>
        <w:left w:val="none" w:sz="0" w:space="0" w:color="auto"/>
        <w:bottom w:val="none" w:sz="0" w:space="0" w:color="auto"/>
        <w:right w:val="none" w:sz="0" w:space="0" w:color="auto"/>
      </w:divBdr>
    </w:div>
    <w:div w:id="1663926072">
      <w:bodyDiv w:val="1"/>
      <w:marLeft w:val="0"/>
      <w:marRight w:val="0"/>
      <w:marTop w:val="0"/>
      <w:marBottom w:val="0"/>
      <w:divBdr>
        <w:top w:val="none" w:sz="0" w:space="0" w:color="auto"/>
        <w:left w:val="none" w:sz="0" w:space="0" w:color="auto"/>
        <w:bottom w:val="none" w:sz="0" w:space="0" w:color="auto"/>
        <w:right w:val="none" w:sz="0" w:space="0" w:color="auto"/>
      </w:divBdr>
    </w:div>
    <w:div w:id="1665620793">
      <w:bodyDiv w:val="1"/>
      <w:marLeft w:val="0"/>
      <w:marRight w:val="0"/>
      <w:marTop w:val="0"/>
      <w:marBottom w:val="0"/>
      <w:divBdr>
        <w:top w:val="none" w:sz="0" w:space="0" w:color="auto"/>
        <w:left w:val="none" w:sz="0" w:space="0" w:color="auto"/>
        <w:bottom w:val="none" w:sz="0" w:space="0" w:color="auto"/>
        <w:right w:val="none" w:sz="0" w:space="0" w:color="auto"/>
      </w:divBdr>
    </w:div>
    <w:div w:id="1666013001">
      <w:bodyDiv w:val="1"/>
      <w:marLeft w:val="0"/>
      <w:marRight w:val="0"/>
      <w:marTop w:val="0"/>
      <w:marBottom w:val="0"/>
      <w:divBdr>
        <w:top w:val="none" w:sz="0" w:space="0" w:color="auto"/>
        <w:left w:val="none" w:sz="0" w:space="0" w:color="auto"/>
        <w:bottom w:val="none" w:sz="0" w:space="0" w:color="auto"/>
        <w:right w:val="none" w:sz="0" w:space="0" w:color="auto"/>
      </w:divBdr>
    </w:div>
    <w:div w:id="1666281870">
      <w:bodyDiv w:val="1"/>
      <w:marLeft w:val="0"/>
      <w:marRight w:val="0"/>
      <w:marTop w:val="0"/>
      <w:marBottom w:val="0"/>
      <w:divBdr>
        <w:top w:val="none" w:sz="0" w:space="0" w:color="auto"/>
        <w:left w:val="none" w:sz="0" w:space="0" w:color="auto"/>
        <w:bottom w:val="none" w:sz="0" w:space="0" w:color="auto"/>
        <w:right w:val="none" w:sz="0" w:space="0" w:color="auto"/>
      </w:divBdr>
    </w:div>
    <w:div w:id="1667778932">
      <w:bodyDiv w:val="1"/>
      <w:marLeft w:val="0"/>
      <w:marRight w:val="0"/>
      <w:marTop w:val="0"/>
      <w:marBottom w:val="0"/>
      <w:divBdr>
        <w:top w:val="none" w:sz="0" w:space="0" w:color="auto"/>
        <w:left w:val="none" w:sz="0" w:space="0" w:color="auto"/>
        <w:bottom w:val="none" w:sz="0" w:space="0" w:color="auto"/>
        <w:right w:val="none" w:sz="0" w:space="0" w:color="auto"/>
      </w:divBdr>
    </w:div>
    <w:div w:id="1667787446">
      <w:bodyDiv w:val="1"/>
      <w:marLeft w:val="0"/>
      <w:marRight w:val="0"/>
      <w:marTop w:val="0"/>
      <w:marBottom w:val="0"/>
      <w:divBdr>
        <w:top w:val="none" w:sz="0" w:space="0" w:color="auto"/>
        <w:left w:val="none" w:sz="0" w:space="0" w:color="auto"/>
        <w:bottom w:val="none" w:sz="0" w:space="0" w:color="auto"/>
        <w:right w:val="none" w:sz="0" w:space="0" w:color="auto"/>
      </w:divBdr>
    </w:div>
    <w:div w:id="1667979881">
      <w:bodyDiv w:val="1"/>
      <w:marLeft w:val="0"/>
      <w:marRight w:val="0"/>
      <w:marTop w:val="0"/>
      <w:marBottom w:val="0"/>
      <w:divBdr>
        <w:top w:val="none" w:sz="0" w:space="0" w:color="auto"/>
        <w:left w:val="none" w:sz="0" w:space="0" w:color="auto"/>
        <w:bottom w:val="none" w:sz="0" w:space="0" w:color="auto"/>
        <w:right w:val="none" w:sz="0" w:space="0" w:color="auto"/>
      </w:divBdr>
    </w:div>
    <w:div w:id="1668248824">
      <w:bodyDiv w:val="1"/>
      <w:marLeft w:val="0"/>
      <w:marRight w:val="0"/>
      <w:marTop w:val="0"/>
      <w:marBottom w:val="0"/>
      <w:divBdr>
        <w:top w:val="none" w:sz="0" w:space="0" w:color="auto"/>
        <w:left w:val="none" w:sz="0" w:space="0" w:color="auto"/>
        <w:bottom w:val="none" w:sz="0" w:space="0" w:color="auto"/>
        <w:right w:val="none" w:sz="0" w:space="0" w:color="auto"/>
      </w:divBdr>
    </w:div>
    <w:div w:id="1668291755">
      <w:bodyDiv w:val="1"/>
      <w:marLeft w:val="0"/>
      <w:marRight w:val="0"/>
      <w:marTop w:val="0"/>
      <w:marBottom w:val="0"/>
      <w:divBdr>
        <w:top w:val="none" w:sz="0" w:space="0" w:color="auto"/>
        <w:left w:val="none" w:sz="0" w:space="0" w:color="auto"/>
        <w:bottom w:val="none" w:sz="0" w:space="0" w:color="auto"/>
        <w:right w:val="none" w:sz="0" w:space="0" w:color="auto"/>
      </w:divBdr>
    </w:div>
    <w:div w:id="1668896507">
      <w:bodyDiv w:val="1"/>
      <w:marLeft w:val="0"/>
      <w:marRight w:val="0"/>
      <w:marTop w:val="0"/>
      <w:marBottom w:val="0"/>
      <w:divBdr>
        <w:top w:val="none" w:sz="0" w:space="0" w:color="auto"/>
        <w:left w:val="none" w:sz="0" w:space="0" w:color="auto"/>
        <w:bottom w:val="none" w:sz="0" w:space="0" w:color="auto"/>
        <w:right w:val="none" w:sz="0" w:space="0" w:color="auto"/>
      </w:divBdr>
    </w:div>
    <w:div w:id="1669359730">
      <w:bodyDiv w:val="1"/>
      <w:marLeft w:val="0"/>
      <w:marRight w:val="0"/>
      <w:marTop w:val="0"/>
      <w:marBottom w:val="0"/>
      <w:divBdr>
        <w:top w:val="none" w:sz="0" w:space="0" w:color="auto"/>
        <w:left w:val="none" w:sz="0" w:space="0" w:color="auto"/>
        <w:bottom w:val="none" w:sz="0" w:space="0" w:color="auto"/>
        <w:right w:val="none" w:sz="0" w:space="0" w:color="auto"/>
      </w:divBdr>
    </w:div>
    <w:div w:id="1670937892">
      <w:bodyDiv w:val="1"/>
      <w:marLeft w:val="0"/>
      <w:marRight w:val="0"/>
      <w:marTop w:val="0"/>
      <w:marBottom w:val="0"/>
      <w:divBdr>
        <w:top w:val="none" w:sz="0" w:space="0" w:color="auto"/>
        <w:left w:val="none" w:sz="0" w:space="0" w:color="auto"/>
        <w:bottom w:val="none" w:sz="0" w:space="0" w:color="auto"/>
        <w:right w:val="none" w:sz="0" w:space="0" w:color="auto"/>
      </w:divBdr>
      <w:divsChild>
        <w:div w:id="1315913149">
          <w:marLeft w:val="480"/>
          <w:marRight w:val="0"/>
          <w:marTop w:val="0"/>
          <w:marBottom w:val="0"/>
          <w:divBdr>
            <w:top w:val="none" w:sz="0" w:space="0" w:color="auto"/>
            <w:left w:val="none" w:sz="0" w:space="0" w:color="auto"/>
            <w:bottom w:val="none" w:sz="0" w:space="0" w:color="auto"/>
            <w:right w:val="none" w:sz="0" w:space="0" w:color="auto"/>
          </w:divBdr>
        </w:div>
        <w:div w:id="301885413">
          <w:marLeft w:val="480"/>
          <w:marRight w:val="0"/>
          <w:marTop w:val="0"/>
          <w:marBottom w:val="0"/>
          <w:divBdr>
            <w:top w:val="none" w:sz="0" w:space="0" w:color="auto"/>
            <w:left w:val="none" w:sz="0" w:space="0" w:color="auto"/>
            <w:bottom w:val="none" w:sz="0" w:space="0" w:color="auto"/>
            <w:right w:val="none" w:sz="0" w:space="0" w:color="auto"/>
          </w:divBdr>
        </w:div>
        <w:div w:id="1810902826">
          <w:marLeft w:val="480"/>
          <w:marRight w:val="0"/>
          <w:marTop w:val="0"/>
          <w:marBottom w:val="0"/>
          <w:divBdr>
            <w:top w:val="none" w:sz="0" w:space="0" w:color="auto"/>
            <w:left w:val="none" w:sz="0" w:space="0" w:color="auto"/>
            <w:bottom w:val="none" w:sz="0" w:space="0" w:color="auto"/>
            <w:right w:val="none" w:sz="0" w:space="0" w:color="auto"/>
          </w:divBdr>
        </w:div>
        <w:div w:id="1957055048">
          <w:marLeft w:val="480"/>
          <w:marRight w:val="0"/>
          <w:marTop w:val="0"/>
          <w:marBottom w:val="0"/>
          <w:divBdr>
            <w:top w:val="none" w:sz="0" w:space="0" w:color="auto"/>
            <w:left w:val="none" w:sz="0" w:space="0" w:color="auto"/>
            <w:bottom w:val="none" w:sz="0" w:space="0" w:color="auto"/>
            <w:right w:val="none" w:sz="0" w:space="0" w:color="auto"/>
          </w:divBdr>
        </w:div>
        <w:div w:id="1062094492">
          <w:marLeft w:val="480"/>
          <w:marRight w:val="0"/>
          <w:marTop w:val="0"/>
          <w:marBottom w:val="0"/>
          <w:divBdr>
            <w:top w:val="none" w:sz="0" w:space="0" w:color="auto"/>
            <w:left w:val="none" w:sz="0" w:space="0" w:color="auto"/>
            <w:bottom w:val="none" w:sz="0" w:space="0" w:color="auto"/>
            <w:right w:val="none" w:sz="0" w:space="0" w:color="auto"/>
          </w:divBdr>
        </w:div>
        <w:div w:id="1588076912">
          <w:marLeft w:val="480"/>
          <w:marRight w:val="0"/>
          <w:marTop w:val="0"/>
          <w:marBottom w:val="0"/>
          <w:divBdr>
            <w:top w:val="none" w:sz="0" w:space="0" w:color="auto"/>
            <w:left w:val="none" w:sz="0" w:space="0" w:color="auto"/>
            <w:bottom w:val="none" w:sz="0" w:space="0" w:color="auto"/>
            <w:right w:val="none" w:sz="0" w:space="0" w:color="auto"/>
          </w:divBdr>
        </w:div>
        <w:div w:id="1170636773">
          <w:marLeft w:val="480"/>
          <w:marRight w:val="0"/>
          <w:marTop w:val="0"/>
          <w:marBottom w:val="0"/>
          <w:divBdr>
            <w:top w:val="none" w:sz="0" w:space="0" w:color="auto"/>
            <w:left w:val="none" w:sz="0" w:space="0" w:color="auto"/>
            <w:bottom w:val="none" w:sz="0" w:space="0" w:color="auto"/>
            <w:right w:val="none" w:sz="0" w:space="0" w:color="auto"/>
          </w:divBdr>
        </w:div>
        <w:div w:id="489173404">
          <w:marLeft w:val="480"/>
          <w:marRight w:val="0"/>
          <w:marTop w:val="0"/>
          <w:marBottom w:val="0"/>
          <w:divBdr>
            <w:top w:val="none" w:sz="0" w:space="0" w:color="auto"/>
            <w:left w:val="none" w:sz="0" w:space="0" w:color="auto"/>
            <w:bottom w:val="none" w:sz="0" w:space="0" w:color="auto"/>
            <w:right w:val="none" w:sz="0" w:space="0" w:color="auto"/>
          </w:divBdr>
        </w:div>
        <w:div w:id="1021735279">
          <w:marLeft w:val="480"/>
          <w:marRight w:val="0"/>
          <w:marTop w:val="0"/>
          <w:marBottom w:val="0"/>
          <w:divBdr>
            <w:top w:val="none" w:sz="0" w:space="0" w:color="auto"/>
            <w:left w:val="none" w:sz="0" w:space="0" w:color="auto"/>
            <w:bottom w:val="none" w:sz="0" w:space="0" w:color="auto"/>
            <w:right w:val="none" w:sz="0" w:space="0" w:color="auto"/>
          </w:divBdr>
        </w:div>
        <w:div w:id="1394887285">
          <w:marLeft w:val="480"/>
          <w:marRight w:val="0"/>
          <w:marTop w:val="0"/>
          <w:marBottom w:val="0"/>
          <w:divBdr>
            <w:top w:val="none" w:sz="0" w:space="0" w:color="auto"/>
            <w:left w:val="none" w:sz="0" w:space="0" w:color="auto"/>
            <w:bottom w:val="none" w:sz="0" w:space="0" w:color="auto"/>
            <w:right w:val="none" w:sz="0" w:space="0" w:color="auto"/>
          </w:divBdr>
        </w:div>
        <w:div w:id="424956647">
          <w:marLeft w:val="480"/>
          <w:marRight w:val="0"/>
          <w:marTop w:val="0"/>
          <w:marBottom w:val="0"/>
          <w:divBdr>
            <w:top w:val="none" w:sz="0" w:space="0" w:color="auto"/>
            <w:left w:val="none" w:sz="0" w:space="0" w:color="auto"/>
            <w:bottom w:val="none" w:sz="0" w:space="0" w:color="auto"/>
            <w:right w:val="none" w:sz="0" w:space="0" w:color="auto"/>
          </w:divBdr>
        </w:div>
        <w:div w:id="175003904">
          <w:marLeft w:val="480"/>
          <w:marRight w:val="0"/>
          <w:marTop w:val="0"/>
          <w:marBottom w:val="0"/>
          <w:divBdr>
            <w:top w:val="none" w:sz="0" w:space="0" w:color="auto"/>
            <w:left w:val="none" w:sz="0" w:space="0" w:color="auto"/>
            <w:bottom w:val="none" w:sz="0" w:space="0" w:color="auto"/>
            <w:right w:val="none" w:sz="0" w:space="0" w:color="auto"/>
          </w:divBdr>
        </w:div>
        <w:div w:id="2135712981">
          <w:marLeft w:val="480"/>
          <w:marRight w:val="0"/>
          <w:marTop w:val="0"/>
          <w:marBottom w:val="0"/>
          <w:divBdr>
            <w:top w:val="none" w:sz="0" w:space="0" w:color="auto"/>
            <w:left w:val="none" w:sz="0" w:space="0" w:color="auto"/>
            <w:bottom w:val="none" w:sz="0" w:space="0" w:color="auto"/>
            <w:right w:val="none" w:sz="0" w:space="0" w:color="auto"/>
          </w:divBdr>
        </w:div>
        <w:div w:id="1939286494">
          <w:marLeft w:val="480"/>
          <w:marRight w:val="0"/>
          <w:marTop w:val="0"/>
          <w:marBottom w:val="0"/>
          <w:divBdr>
            <w:top w:val="none" w:sz="0" w:space="0" w:color="auto"/>
            <w:left w:val="none" w:sz="0" w:space="0" w:color="auto"/>
            <w:bottom w:val="none" w:sz="0" w:space="0" w:color="auto"/>
            <w:right w:val="none" w:sz="0" w:space="0" w:color="auto"/>
          </w:divBdr>
        </w:div>
        <w:div w:id="1135878980">
          <w:marLeft w:val="480"/>
          <w:marRight w:val="0"/>
          <w:marTop w:val="0"/>
          <w:marBottom w:val="0"/>
          <w:divBdr>
            <w:top w:val="none" w:sz="0" w:space="0" w:color="auto"/>
            <w:left w:val="none" w:sz="0" w:space="0" w:color="auto"/>
            <w:bottom w:val="none" w:sz="0" w:space="0" w:color="auto"/>
            <w:right w:val="none" w:sz="0" w:space="0" w:color="auto"/>
          </w:divBdr>
        </w:div>
        <w:div w:id="194273391">
          <w:marLeft w:val="480"/>
          <w:marRight w:val="0"/>
          <w:marTop w:val="0"/>
          <w:marBottom w:val="0"/>
          <w:divBdr>
            <w:top w:val="none" w:sz="0" w:space="0" w:color="auto"/>
            <w:left w:val="none" w:sz="0" w:space="0" w:color="auto"/>
            <w:bottom w:val="none" w:sz="0" w:space="0" w:color="auto"/>
            <w:right w:val="none" w:sz="0" w:space="0" w:color="auto"/>
          </w:divBdr>
        </w:div>
        <w:div w:id="642076192">
          <w:marLeft w:val="480"/>
          <w:marRight w:val="0"/>
          <w:marTop w:val="0"/>
          <w:marBottom w:val="0"/>
          <w:divBdr>
            <w:top w:val="none" w:sz="0" w:space="0" w:color="auto"/>
            <w:left w:val="none" w:sz="0" w:space="0" w:color="auto"/>
            <w:bottom w:val="none" w:sz="0" w:space="0" w:color="auto"/>
            <w:right w:val="none" w:sz="0" w:space="0" w:color="auto"/>
          </w:divBdr>
        </w:div>
        <w:div w:id="1269771343">
          <w:marLeft w:val="480"/>
          <w:marRight w:val="0"/>
          <w:marTop w:val="0"/>
          <w:marBottom w:val="0"/>
          <w:divBdr>
            <w:top w:val="none" w:sz="0" w:space="0" w:color="auto"/>
            <w:left w:val="none" w:sz="0" w:space="0" w:color="auto"/>
            <w:bottom w:val="none" w:sz="0" w:space="0" w:color="auto"/>
            <w:right w:val="none" w:sz="0" w:space="0" w:color="auto"/>
          </w:divBdr>
        </w:div>
        <w:div w:id="1505583695">
          <w:marLeft w:val="480"/>
          <w:marRight w:val="0"/>
          <w:marTop w:val="0"/>
          <w:marBottom w:val="0"/>
          <w:divBdr>
            <w:top w:val="none" w:sz="0" w:space="0" w:color="auto"/>
            <w:left w:val="none" w:sz="0" w:space="0" w:color="auto"/>
            <w:bottom w:val="none" w:sz="0" w:space="0" w:color="auto"/>
            <w:right w:val="none" w:sz="0" w:space="0" w:color="auto"/>
          </w:divBdr>
        </w:div>
        <w:div w:id="496503864">
          <w:marLeft w:val="480"/>
          <w:marRight w:val="0"/>
          <w:marTop w:val="0"/>
          <w:marBottom w:val="0"/>
          <w:divBdr>
            <w:top w:val="none" w:sz="0" w:space="0" w:color="auto"/>
            <w:left w:val="none" w:sz="0" w:space="0" w:color="auto"/>
            <w:bottom w:val="none" w:sz="0" w:space="0" w:color="auto"/>
            <w:right w:val="none" w:sz="0" w:space="0" w:color="auto"/>
          </w:divBdr>
        </w:div>
        <w:div w:id="1233348823">
          <w:marLeft w:val="480"/>
          <w:marRight w:val="0"/>
          <w:marTop w:val="0"/>
          <w:marBottom w:val="0"/>
          <w:divBdr>
            <w:top w:val="none" w:sz="0" w:space="0" w:color="auto"/>
            <w:left w:val="none" w:sz="0" w:space="0" w:color="auto"/>
            <w:bottom w:val="none" w:sz="0" w:space="0" w:color="auto"/>
            <w:right w:val="none" w:sz="0" w:space="0" w:color="auto"/>
          </w:divBdr>
        </w:div>
        <w:div w:id="427192377">
          <w:marLeft w:val="480"/>
          <w:marRight w:val="0"/>
          <w:marTop w:val="0"/>
          <w:marBottom w:val="0"/>
          <w:divBdr>
            <w:top w:val="none" w:sz="0" w:space="0" w:color="auto"/>
            <w:left w:val="none" w:sz="0" w:space="0" w:color="auto"/>
            <w:bottom w:val="none" w:sz="0" w:space="0" w:color="auto"/>
            <w:right w:val="none" w:sz="0" w:space="0" w:color="auto"/>
          </w:divBdr>
        </w:div>
        <w:div w:id="1545750365">
          <w:marLeft w:val="480"/>
          <w:marRight w:val="0"/>
          <w:marTop w:val="0"/>
          <w:marBottom w:val="0"/>
          <w:divBdr>
            <w:top w:val="none" w:sz="0" w:space="0" w:color="auto"/>
            <w:left w:val="none" w:sz="0" w:space="0" w:color="auto"/>
            <w:bottom w:val="none" w:sz="0" w:space="0" w:color="auto"/>
            <w:right w:val="none" w:sz="0" w:space="0" w:color="auto"/>
          </w:divBdr>
        </w:div>
        <w:div w:id="1434205951">
          <w:marLeft w:val="480"/>
          <w:marRight w:val="0"/>
          <w:marTop w:val="0"/>
          <w:marBottom w:val="0"/>
          <w:divBdr>
            <w:top w:val="none" w:sz="0" w:space="0" w:color="auto"/>
            <w:left w:val="none" w:sz="0" w:space="0" w:color="auto"/>
            <w:bottom w:val="none" w:sz="0" w:space="0" w:color="auto"/>
            <w:right w:val="none" w:sz="0" w:space="0" w:color="auto"/>
          </w:divBdr>
        </w:div>
        <w:div w:id="1479110020">
          <w:marLeft w:val="480"/>
          <w:marRight w:val="0"/>
          <w:marTop w:val="0"/>
          <w:marBottom w:val="0"/>
          <w:divBdr>
            <w:top w:val="none" w:sz="0" w:space="0" w:color="auto"/>
            <w:left w:val="none" w:sz="0" w:space="0" w:color="auto"/>
            <w:bottom w:val="none" w:sz="0" w:space="0" w:color="auto"/>
            <w:right w:val="none" w:sz="0" w:space="0" w:color="auto"/>
          </w:divBdr>
        </w:div>
        <w:div w:id="82386098">
          <w:marLeft w:val="480"/>
          <w:marRight w:val="0"/>
          <w:marTop w:val="0"/>
          <w:marBottom w:val="0"/>
          <w:divBdr>
            <w:top w:val="none" w:sz="0" w:space="0" w:color="auto"/>
            <w:left w:val="none" w:sz="0" w:space="0" w:color="auto"/>
            <w:bottom w:val="none" w:sz="0" w:space="0" w:color="auto"/>
            <w:right w:val="none" w:sz="0" w:space="0" w:color="auto"/>
          </w:divBdr>
        </w:div>
        <w:div w:id="1551649705">
          <w:marLeft w:val="480"/>
          <w:marRight w:val="0"/>
          <w:marTop w:val="0"/>
          <w:marBottom w:val="0"/>
          <w:divBdr>
            <w:top w:val="none" w:sz="0" w:space="0" w:color="auto"/>
            <w:left w:val="none" w:sz="0" w:space="0" w:color="auto"/>
            <w:bottom w:val="none" w:sz="0" w:space="0" w:color="auto"/>
            <w:right w:val="none" w:sz="0" w:space="0" w:color="auto"/>
          </w:divBdr>
        </w:div>
        <w:div w:id="821700520">
          <w:marLeft w:val="480"/>
          <w:marRight w:val="0"/>
          <w:marTop w:val="0"/>
          <w:marBottom w:val="0"/>
          <w:divBdr>
            <w:top w:val="none" w:sz="0" w:space="0" w:color="auto"/>
            <w:left w:val="none" w:sz="0" w:space="0" w:color="auto"/>
            <w:bottom w:val="none" w:sz="0" w:space="0" w:color="auto"/>
            <w:right w:val="none" w:sz="0" w:space="0" w:color="auto"/>
          </w:divBdr>
        </w:div>
        <w:div w:id="1601329065">
          <w:marLeft w:val="480"/>
          <w:marRight w:val="0"/>
          <w:marTop w:val="0"/>
          <w:marBottom w:val="0"/>
          <w:divBdr>
            <w:top w:val="none" w:sz="0" w:space="0" w:color="auto"/>
            <w:left w:val="none" w:sz="0" w:space="0" w:color="auto"/>
            <w:bottom w:val="none" w:sz="0" w:space="0" w:color="auto"/>
            <w:right w:val="none" w:sz="0" w:space="0" w:color="auto"/>
          </w:divBdr>
        </w:div>
        <w:div w:id="279343210">
          <w:marLeft w:val="480"/>
          <w:marRight w:val="0"/>
          <w:marTop w:val="0"/>
          <w:marBottom w:val="0"/>
          <w:divBdr>
            <w:top w:val="none" w:sz="0" w:space="0" w:color="auto"/>
            <w:left w:val="none" w:sz="0" w:space="0" w:color="auto"/>
            <w:bottom w:val="none" w:sz="0" w:space="0" w:color="auto"/>
            <w:right w:val="none" w:sz="0" w:space="0" w:color="auto"/>
          </w:divBdr>
        </w:div>
        <w:div w:id="1140919264">
          <w:marLeft w:val="480"/>
          <w:marRight w:val="0"/>
          <w:marTop w:val="0"/>
          <w:marBottom w:val="0"/>
          <w:divBdr>
            <w:top w:val="none" w:sz="0" w:space="0" w:color="auto"/>
            <w:left w:val="none" w:sz="0" w:space="0" w:color="auto"/>
            <w:bottom w:val="none" w:sz="0" w:space="0" w:color="auto"/>
            <w:right w:val="none" w:sz="0" w:space="0" w:color="auto"/>
          </w:divBdr>
        </w:div>
        <w:div w:id="187258274">
          <w:marLeft w:val="480"/>
          <w:marRight w:val="0"/>
          <w:marTop w:val="0"/>
          <w:marBottom w:val="0"/>
          <w:divBdr>
            <w:top w:val="none" w:sz="0" w:space="0" w:color="auto"/>
            <w:left w:val="none" w:sz="0" w:space="0" w:color="auto"/>
            <w:bottom w:val="none" w:sz="0" w:space="0" w:color="auto"/>
            <w:right w:val="none" w:sz="0" w:space="0" w:color="auto"/>
          </w:divBdr>
        </w:div>
        <w:div w:id="1082796867">
          <w:marLeft w:val="480"/>
          <w:marRight w:val="0"/>
          <w:marTop w:val="0"/>
          <w:marBottom w:val="0"/>
          <w:divBdr>
            <w:top w:val="none" w:sz="0" w:space="0" w:color="auto"/>
            <w:left w:val="none" w:sz="0" w:space="0" w:color="auto"/>
            <w:bottom w:val="none" w:sz="0" w:space="0" w:color="auto"/>
            <w:right w:val="none" w:sz="0" w:space="0" w:color="auto"/>
          </w:divBdr>
        </w:div>
        <w:div w:id="942614403">
          <w:marLeft w:val="480"/>
          <w:marRight w:val="0"/>
          <w:marTop w:val="0"/>
          <w:marBottom w:val="0"/>
          <w:divBdr>
            <w:top w:val="none" w:sz="0" w:space="0" w:color="auto"/>
            <w:left w:val="none" w:sz="0" w:space="0" w:color="auto"/>
            <w:bottom w:val="none" w:sz="0" w:space="0" w:color="auto"/>
            <w:right w:val="none" w:sz="0" w:space="0" w:color="auto"/>
          </w:divBdr>
        </w:div>
        <w:div w:id="1488521768">
          <w:marLeft w:val="480"/>
          <w:marRight w:val="0"/>
          <w:marTop w:val="0"/>
          <w:marBottom w:val="0"/>
          <w:divBdr>
            <w:top w:val="none" w:sz="0" w:space="0" w:color="auto"/>
            <w:left w:val="none" w:sz="0" w:space="0" w:color="auto"/>
            <w:bottom w:val="none" w:sz="0" w:space="0" w:color="auto"/>
            <w:right w:val="none" w:sz="0" w:space="0" w:color="auto"/>
          </w:divBdr>
        </w:div>
        <w:div w:id="535700663">
          <w:marLeft w:val="480"/>
          <w:marRight w:val="0"/>
          <w:marTop w:val="0"/>
          <w:marBottom w:val="0"/>
          <w:divBdr>
            <w:top w:val="none" w:sz="0" w:space="0" w:color="auto"/>
            <w:left w:val="none" w:sz="0" w:space="0" w:color="auto"/>
            <w:bottom w:val="none" w:sz="0" w:space="0" w:color="auto"/>
            <w:right w:val="none" w:sz="0" w:space="0" w:color="auto"/>
          </w:divBdr>
        </w:div>
        <w:div w:id="4871307">
          <w:marLeft w:val="480"/>
          <w:marRight w:val="0"/>
          <w:marTop w:val="0"/>
          <w:marBottom w:val="0"/>
          <w:divBdr>
            <w:top w:val="none" w:sz="0" w:space="0" w:color="auto"/>
            <w:left w:val="none" w:sz="0" w:space="0" w:color="auto"/>
            <w:bottom w:val="none" w:sz="0" w:space="0" w:color="auto"/>
            <w:right w:val="none" w:sz="0" w:space="0" w:color="auto"/>
          </w:divBdr>
        </w:div>
        <w:div w:id="127019357">
          <w:marLeft w:val="480"/>
          <w:marRight w:val="0"/>
          <w:marTop w:val="0"/>
          <w:marBottom w:val="0"/>
          <w:divBdr>
            <w:top w:val="none" w:sz="0" w:space="0" w:color="auto"/>
            <w:left w:val="none" w:sz="0" w:space="0" w:color="auto"/>
            <w:bottom w:val="none" w:sz="0" w:space="0" w:color="auto"/>
            <w:right w:val="none" w:sz="0" w:space="0" w:color="auto"/>
          </w:divBdr>
        </w:div>
        <w:div w:id="1747607843">
          <w:marLeft w:val="480"/>
          <w:marRight w:val="0"/>
          <w:marTop w:val="0"/>
          <w:marBottom w:val="0"/>
          <w:divBdr>
            <w:top w:val="none" w:sz="0" w:space="0" w:color="auto"/>
            <w:left w:val="none" w:sz="0" w:space="0" w:color="auto"/>
            <w:bottom w:val="none" w:sz="0" w:space="0" w:color="auto"/>
            <w:right w:val="none" w:sz="0" w:space="0" w:color="auto"/>
          </w:divBdr>
        </w:div>
        <w:div w:id="417872008">
          <w:marLeft w:val="480"/>
          <w:marRight w:val="0"/>
          <w:marTop w:val="0"/>
          <w:marBottom w:val="0"/>
          <w:divBdr>
            <w:top w:val="none" w:sz="0" w:space="0" w:color="auto"/>
            <w:left w:val="none" w:sz="0" w:space="0" w:color="auto"/>
            <w:bottom w:val="none" w:sz="0" w:space="0" w:color="auto"/>
            <w:right w:val="none" w:sz="0" w:space="0" w:color="auto"/>
          </w:divBdr>
        </w:div>
        <w:div w:id="1351761431">
          <w:marLeft w:val="480"/>
          <w:marRight w:val="0"/>
          <w:marTop w:val="0"/>
          <w:marBottom w:val="0"/>
          <w:divBdr>
            <w:top w:val="none" w:sz="0" w:space="0" w:color="auto"/>
            <w:left w:val="none" w:sz="0" w:space="0" w:color="auto"/>
            <w:bottom w:val="none" w:sz="0" w:space="0" w:color="auto"/>
            <w:right w:val="none" w:sz="0" w:space="0" w:color="auto"/>
          </w:divBdr>
        </w:div>
        <w:div w:id="392310039">
          <w:marLeft w:val="480"/>
          <w:marRight w:val="0"/>
          <w:marTop w:val="0"/>
          <w:marBottom w:val="0"/>
          <w:divBdr>
            <w:top w:val="none" w:sz="0" w:space="0" w:color="auto"/>
            <w:left w:val="none" w:sz="0" w:space="0" w:color="auto"/>
            <w:bottom w:val="none" w:sz="0" w:space="0" w:color="auto"/>
            <w:right w:val="none" w:sz="0" w:space="0" w:color="auto"/>
          </w:divBdr>
        </w:div>
        <w:div w:id="1936858394">
          <w:marLeft w:val="480"/>
          <w:marRight w:val="0"/>
          <w:marTop w:val="0"/>
          <w:marBottom w:val="0"/>
          <w:divBdr>
            <w:top w:val="none" w:sz="0" w:space="0" w:color="auto"/>
            <w:left w:val="none" w:sz="0" w:space="0" w:color="auto"/>
            <w:bottom w:val="none" w:sz="0" w:space="0" w:color="auto"/>
            <w:right w:val="none" w:sz="0" w:space="0" w:color="auto"/>
          </w:divBdr>
        </w:div>
        <w:div w:id="1934899120">
          <w:marLeft w:val="480"/>
          <w:marRight w:val="0"/>
          <w:marTop w:val="0"/>
          <w:marBottom w:val="0"/>
          <w:divBdr>
            <w:top w:val="none" w:sz="0" w:space="0" w:color="auto"/>
            <w:left w:val="none" w:sz="0" w:space="0" w:color="auto"/>
            <w:bottom w:val="none" w:sz="0" w:space="0" w:color="auto"/>
            <w:right w:val="none" w:sz="0" w:space="0" w:color="auto"/>
          </w:divBdr>
        </w:div>
        <w:div w:id="22756462">
          <w:marLeft w:val="480"/>
          <w:marRight w:val="0"/>
          <w:marTop w:val="0"/>
          <w:marBottom w:val="0"/>
          <w:divBdr>
            <w:top w:val="none" w:sz="0" w:space="0" w:color="auto"/>
            <w:left w:val="none" w:sz="0" w:space="0" w:color="auto"/>
            <w:bottom w:val="none" w:sz="0" w:space="0" w:color="auto"/>
            <w:right w:val="none" w:sz="0" w:space="0" w:color="auto"/>
          </w:divBdr>
        </w:div>
        <w:div w:id="1961840833">
          <w:marLeft w:val="480"/>
          <w:marRight w:val="0"/>
          <w:marTop w:val="0"/>
          <w:marBottom w:val="0"/>
          <w:divBdr>
            <w:top w:val="none" w:sz="0" w:space="0" w:color="auto"/>
            <w:left w:val="none" w:sz="0" w:space="0" w:color="auto"/>
            <w:bottom w:val="none" w:sz="0" w:space="0" w:color="auto"/>
            <w:right w:val="none" w:sz="0" w:space="0" w:color="auto"/>
          </w:divBdr>
        </w:div>
        <w:div w:id="789010105">
          <w:marLeft w:val="480"/>
          <w:marRight w:val="0"/>
          <w:marTop w:val="0"/>
          <w:marBottom w:val="0"/>
          <w:divBdr>
            <w:top w:val="none" w:sz="0" w:space="0" w:color="auto"/>
            <w:left w:val="none" w:sz="0" w:space="0" w:color="auto"/>
            <w:bottom w:val="none" w:sz="0" w:space="0" w:color="auto"/>
            <w:right w:val="none" w:sz="0" w:space="0" w:color="auto"/>
          </w:divBdr>
        </w:div>
        <w:div w:id="301086343">
          <w:marLeft w:val="480"/>
          <w:marRight w:val="0"/>
          <w:marTop w:val="0"/>
          <w:marBottom w:val="0"/>
          <w:divBdr>
            <w:top w:val="none" w:sz="0" w:space="0" w:color="auto"/>
            <w:left w:val="none" w:sz="0" w:space="0" w:color="auto"/>
            <w:bottom w:val="none" w:sz="0" w:space="0" w:color="auto"/>
            <w:right w:val="none" w:sz="0" w:space="0" w:color="auto"/>
          </w:divBdr>
        </w:div>
        <w:div w:id="2126271215">
          <w:marLeft w:val="480"/>
          <w:marRight w:val="0"/>
          <w:marTop w:val="0"/>
          <w:marBottom w:val="0"/>
          <w:divBdr>
            <w:top w:val="none" w:sz="0" w:space="0" w:color="auto"/>
            <w:left w:val="none" w:sz="0" w:space="0" w:color="auto"/>
            <w:bottom w:val="none" w:sz="0" w:space="0" w:color="auto"/>
            <w:right w:val="none" w:sz="0" w:space="0" w:color="auto"/>
          </w:divBdr>
        </w:div>
        <w:div w:id="981622255">
          <w:marLeft w:val="480"/>
          <w:marRight w:val="0"/>
          <w:marTop w:val="0"/>
          <w:marBottom w:val="0"/>
          <w:divBdr>
            <w:top w:val="none" w:sz="0" w:space="0" w:color="auto"/>
            <w:left w:val="none" w:sz="0" w:space="0" w:color="auto"/>
            <w:bottom w:val="none" w:sz="0" w:space="0" w:color="auto"/>
            <w:right w:val="none" w:sz="0" w:space="0" w:color="auto"/>
          </w:divBdr>
        </w:div>
        <w:div w:id="995451097">
          <w:marLeft w:val="480"/>
          <w:marRight w:val="0"/>
          <w:marTop w:val="0"/>
          <w:marBottom w:val="0"/>
          <w:divBdr>
            <w:top w:val="none" w:sz="0" w:space="0" w:color="auto"/>
            <w:left w:val="none" w:sz="0" w:space="0" w:color="auto"/>
            <w:bottom w:val="none" w:sz="0" w:space="0" w:color="auto"/>
            <w:right w:val="none" w:sz="0" w:space="0" w:color="auto"/>
          </w:divBdr>
        </w:div>
        <w:div w:id="79452589">
          <w:marLeft w:val="480"/>
          <w:marRight w:val="0"/>
          <w:marTop w:val="0"/>
          <w:marBottom w:val="0"/>
          <w:divBdr>
            <w:top w:val="none" w:sz="0" w:space="0" w:color="auto"/>
            <w:left w:val="none" w:sz="0" w:space="0" w:color="auto"/>
            <w:bottom w:val="none" w:sz="0" w:space="0" w:color="auto"/>
            <w:right w:val="none" w:sz="0" w:space="0" w:color="auto"/>
          </w:divBdr>
        </w:div>
        <w:div w:id="1598557871">
          <w:marLeft w:val="480"/>
          <w:marRight w:val="0"/>
          <w:marTop w:val="0"/>
          <w:marBottom w:val="0"/>
          <w:divBdr>
            <w:top w:val="none" w:sz="0" w:space="0" w:color="auto"/>
            <w:left w:val="none" w:sz="0" w:space="0" w:color="auto"/>
            <w:bottom w:val="none" w:sz="0" w:space="0" w:color="auto"/>
            <w:right w:val="none" w:sz="0" w:space="0" w:color="auto"/>
          </w:divBdr>
        </w:div>
        <w:div w:id="1322075093">
          <w:marLeft w:val="480"/>
          <w:marRight w:val="0"/>
          <w:marTop w:val="0"/>
          <w:marBottom w:val="0"/>
          <w:divBdr>
            <w:top w:val="none" w:sz="0" w:space="0" w:color="auto"/>
            <w:left w:val="none" w:sz="0" w:space="0" w:color="auto"/>
            <w:bottom w:val="none" w:sz="0" w:space="0" w:color="auto"/>
            <w:right w:val="none" w:sz="0" w:space="0" w:color="auto"/>
          </w:divBdr>
        </w:div>
        <w:div w:id="1370451760">
          <w:marLeft w:val="480"/>
          <w:marRight w:val="0"/>
          <w:marTop w:val="0"/>
          <w:marBottom w:val="0"/>
          <w:divBdr>
            <w:top w:val="none" w:sz="0" w:space="0" w:color="auto"/>
            <w:left w:val="none" w:sz="0" w:space="0" w:color="auto"/>
            <w:bottom w:val="none" w:sz="0" w:space="0" w:color="auto"/>
            <w:right w:val="none" w:sz="0" w:space="0" w:color="auto"/>
          </w:divBdr>
        </w:div>
        <w:div w:id="773332085">
          <w:marLeft w:val="480"/>
          <w:marRight w:val="0"/>
          <w:marTop w:val="0"/>
          <w:marBottom w:val="0"/>
          <w:divBdr>
            <w:top w:val="none" w:sz="0" w:space="0" w:color="auto"/>
            <w:left w:val="none" w:sz="0" w:space="0" w:color="auto"/>
            <w:bottom w:val="none" w:sz="0" w:space="0" w:color="auto"/>
            <w:right w:val="none" w:sz="0" w:space="0" w:color="auto"/>
          </w:divBdr>
        </w:div>
        <w:div w:id="907500313">
          <w:marLeft w:val="480"/>
          <w:marRight w:val="0"/>
          <w:marTop w:val="0"/>
          <w:marBottom w:val="0"/>
          <w:divBdr>
            <w:top w:val="none" w:sz="0" w:space="0" w:color="auto"/>
            <w:left w:val="none" w:sz="0" w:space="0" w:color="auto"/>
            <w:bottom w:val="none" w:sz="0" w:space="0" w:color="auto"/>
            <w:right w:val="none" w:sz="0" w:space="0" w:color="auto"/>
          </w:divBdr>
        </w:div>
      </w:divsChild>
    </w:div>
    <w:div w:id="1671903621">
      <w:bodyDiv w:val="1"/>
      <w:marLeft w:val="0"/>
      <w:marRight w:val="0"/>
      <w:marTop w:val="0"/>
      <w:marBottom w:val="0"/>
      <w:divBdr>
        <w:top w:val="none" w:sz="0" w:space="0" w:color="auto"/>
        <w:left w:val="none" w:sz="0" w:space="0" w:color="auto"/>
        <w:bottom w:val="none" w:sz="0" w:space="0" w:color="auto"/>
        <w:right w:val="none" w:sz="0" w:space="0" w:color="auto"/>
      </w:divBdr>
    </w:div>
    <w:div w:id="1671984297">
      <w:bodyDiv w:val="1"/>
      <w:marLeft w:val="0"/>
      <w:marRight w:val="0"/>
      <w:marTop w:val="0"/>
      <w:marBottom w:val="0"/>
      <w:divBdr>
        <w:top w:val="none" w:sz="0" w:space="0" w:color="auto"/>
        <w:left w:val="none" w:sz="0" w:space="0" w:color="auto"/>
        <w:bottom w:val="none" w:sz="0" w:space="0" w:color="auto"/>
        <w:right w:val="none" w:sz="0" w:space="0" w:color="auto"/>
      </w:divBdr>
    </w:div>
    <w:div w:id="1675259849">
      <w:bodyDiv w:val="1"/>
      <w:marLeft w:val="0"/>
      <w:marRight w:val="0"/>
      <w:marTop w:val="0"/>
      <w:marBottom w:val="0"/>
      <w:divBdr>
        <w:top w:val="none" w:sz="0" w:space="0" w:color="auto"/>
        <w:left w:val="none" w:sz="0" w:space="0" w:color="auto"/>
        <w:bottom w:val="none" w:sz="0" w:space="0" w:color="auto"/>
        <w:right w:val="none" w:sz="0" w:space="0" w:color="auto"/>
      </w:divBdr>
    </w:div>
    <w:div w:id="1675457604">
      <w:bodyDiv w:val="1"/>
      <w:marLeft w:val="0"/>
      <w:marRight w:val="0"/>
      <w:marTop w:val="0"/>
      <w:marBottom w:val="0"/>
      <w:divBdr>
        <w:top w:val="none" w:sz="0" w:space="0" w:color="auto"/>
        <w:left w:val="none" w:sz="0" w:space="0" w:color="auto"/>
        <w:bottom w:val="none" w:sz="0" w:space="0" w:color="auto"/>
        <w:right w:val="none" w:sz="0" w:space="0" w:color="auto"/>
      </w:divBdr>
    </w:div>
    <w:div w:id="1675646558">
      <w:bodyDiv w:val="1"/>
      <w:marLeft w:val="0"/>
      <w:marRight w:val="0"/>
      <w:marTop w:val="0"/>
      <w:marBottom w:val="0"/>
      <w:divBdr>
        <w:top w:val="none" w:sz="0" w:space="0" w:color="auto"/>
        <w:left w:val="none" w:sz="0" w:space="0" w:color="auto"/>
        <w:bottom w:val="none" w:sz="0" w:space="0" w:color="auto"/>
        <w:right w:val="none" w:sz="0" w:space="0" w:color="auto"/>
      </w:divBdr>
    </w:div>
    <w:div w:id="1678539188">
      <w:bodyDiv w:val="1"/>
      <w:marLeft w:val="0"/>
      <w:marRight w:val="0"/>
      <w:marTop w:val="0"/>
      <w:marBottom w:val="0"/>
      <w:divBdr>
        <w:top w:val="none" w:sz="0" w:space="0" w:color="auto"/>
        <w:left w:val="none" w:sz="0" w:space="0" w:color="auto"/>
        <w:bottom w:val="none" w:sz="0" w:space="0" w:color="auto"/>
        <w:right w:val="none" w:sz="0" w:space="0" w:color="auto"/>
      </w:divBdr>
    </w:div>
    <w:div w:id="1678732281">
      <w:bodyDiv w:val="1"/>
      <w:marLeft w:val="0"/>
      <w:marRight w:val="0"/>
      <w:marTop w:val="0"/>
      <w:marBottom w:val="0"/>
      <w:divBdr>
        <w:top w:val="none" w:sz="0" w:space="0" w:color="auto"/>
        <w:left w:val="none" w:sz="0" w:space="0" w:color="auto"/>
        <w:bottom w:val="none" w:sz="0" w:space="0" w:color="auto"/>
        <w:right w:val="none" w:sz="0" w:space="0" w:color="auto"/>
      </w:divBdr>
    </w:div>
    <w:div w:id="1679231812">
      <w:bodyDiv w:val="1"/>
      <w:marLeft w:val="0"/>
      <w:marRight w:val="0"/>
      <w:marTop w:val="0"/>
      <w:marBottom w:val="0"/>
      <w:divBdr>
        <w:top w:val="none" w:sz="0" w:space="0" w:color="auto"/>
        <w:left w:val="none" w:sz="0" w:space="0" w:color="auto"/>
        <w:bottom w:val="none" w:sz="0" w:space="0" w:color="auto"/>
        <w:right w:val="none" w:sz="0" w:space="0" w:color="auto"/>
      </w:divBdr>
    </w:div>
    <w:div w:id="1680354609">
      <w:bodyDiv w:val="1"/>
      <w:marLeft w:val="0"/>
      <w:marRight w:val="0"/>
      <w:marTop w:val="0"/>
      <w:marBottom w:val="0"/>
      <w:divBdr>
        <w:top w:val="none" w:sz="0" w:space="0" w:color="auto"/>
        <w:left w:val="none" w:sz="0" w:space="0" w:color="auto"/>
        <w:bottom w:val="none" w:sz="0" w:space="0" w:color="auto"/>
        <w:right w:val="none" w:sz="0" w:space="0" w:color="auto"/>
      </w:divBdr>
    </w:div>
    <w:div w:id="1680429801">
      <w:bodyDiv w:val="1"/>
      <w:marLeft w:val="0"/>
      <w:marRight w:val="0"/>
      <w:marTop w:val="0"/>
      <w:marBottom w:val="0"/>
      <w:divBdr>
        <w:top w:val="none" w:sz="0" w:space="0" w:color="auto"/>
        <w:left w:val="none" w:sz="0" w:space="0" w:color="auto"/>
        <w:bottom w:val="none" w:sz="0" w:space="0" w:color="auto"/>
        <w:right w:val="none" w:sz="0" w:space="0" w:color="auto"/>
      </w:divBdr>
    </w:div>
    <w:div w:id="1681851592">
      <w:bodyDiv w:val="1"/>
      <w:marLeft w:val="0"/>
      <w:marRight w:val="0"/>
      <w:marTop w:val="0"/>
      <w:marBottom w:val="0"/>
      <w:divBdr>
        <w:top w:val="none" w:sz="0" w:space="0" w:color="auto"/>
        <w:left w:val="none" w:sz="0" w:space="0" w:color="auto"/>
        <w:bottom w:val="none" w:sz="0" w:space="0" w:color="auto"/>
        <w:right w:val="none" w:sz="0" w:space="0" w:color="auto"/>
      </w:divBdr>
      <w:divsChild>
        <w:div w:id="798231972">
          <w:marLeft w:val="480"/>
          <w:marRight w:val="0"/>
          <w:marTop w:val="0"/>
          <w:marBottom w:val="0"/>
          <w:divBdr>
            <w:top w:val="none" w:sz="0" w:space="0" w:color="auto"/>
            <w:left w:val="none" w:sz="0" w:space="0" w:color="auto"/>
            <w:bottom w:val="none" w:sz="0" w:space="0" w:color="auto"/>
            <w:right w:val="none" w:sz="0" w:space="0" w:color="auto"/>
          </w:divBdr>
        </w:div>
        <w:div w:id="1591113415">
          <w:marLeft w:val="480"/>
          <w:marRight w:val="0"/>
          <w:marTop w:val="0"/>
          <w:marBottom w:val="0"/>
          <w:divBdr>
            <w:top w:val="none" w:sz="0" w:space="0" w:color="auto"/>
            <w:left w:val="none" w:sz="0" w:space="0" w:color="auto"/>
            <w:bottom w:val="none" w:sz="0" w:space="0" w:color="auto"/>
            <w:right w:val="none" w:sz="0" w:space="0" w:color="auto"/>
          </w:divBdr>
        </w:div>
        <w:div w:id="1800950390">
          <w:marLeft w:val="480"/>
          <w:marRight w:val="0"/>
          <w:marTop w:val="0"/>
          <w:marBottom w:val="0"/>
          <w:divBdr>
            <w:top w:val="none" w:sz="0" w:space="0" w:color="auto"/>
            <w:left w:val="none" w:sz="0" w:space="0" w:color="auto"/>
            <w:bottom w:val="none" w:sz="0" w:space="0" w:color="auto"/>
            <w:right w:val="none" w:sz="0" w:space="0" w:color="auto"/>
          </w:divBdr>
        </w:div>
        <w:div w:id="214968938">
          <w:marLeft w:val="480"/>
          <w:marRight w:val="0"/>
          <w:marTop w:val="0"/>
          <w:marBottom w:val="0"/>
          <w:divBdr>
            <w:top w:val="none" w:sz="0" w:space="0" w:color="auto"/>
            <w:left w:val="none" w:sz="0" w:space="0" w:color="auto"/>
            <w:bottom w:val="none" w:sz="0" w:space="0" w:color="auto"/>
            <w:right w:val="none" w:sz="0" w:space="0" w:color="auto"/>
          </w:divBdr>
        </w:div>
        <w:div w:id="968123355">
          <w:marLeft w:val="480"/>
          <w:marRight w:val="0"/>
          <w:marTop w:val="0"/>
          <w:marBottom w:val="0"/>
          <w:divBdr>
            <w:top w:val="none" w:sz="0" w:space="0" w:color="auto"/>
            <w:left w:val="none" w:sz="0" w:space="0" w:color="auto"/>
            <w:bottom w:val="none" w:sz="0" w:space="0" w:color="auto"/>
            <w:right w:val="none" w:sz="0" w:space="0" w:color="auto"/>
          </w:divBdr>
        </w:div>
        <w:div w:id="1955206477">
          <w:marLeft w:val="480"/>
          <w:marRight w:val="0"/>
          <w:marTop w:val="0"/>
          <w:marBottom w:val="0"/>
          <w:divBdr>
            <w:top w:val="none" w:sz="0" w:space="0" w:color="auto"/>
            <w:left w:val="none" w:sz="0" w:space="0" w:color="auto"/>
            <w:bottom w:val="none" w:sz="0" w:space="0" w:color="auto"/>
            <w:right w:val="none" w:sz="0" w:space="0" w:color="auto"/>
          </w:divBdr>
        </w:div>
        <w:div w:id="1074548512">
          <w:marLeft w:val="480"/>
          <w:marRight w:val="0"/>
          <w:marTop w:val="0"/>
          <w:marBottom w:val="0"/>
          <w:divBdr>
            <w:top w:val="none" w:sz="0" w:space="0" w:color="auto"/>
            <w:left w:val="none" w:sz="0" w:space="0" w:color="auto"/>
            <w:bottom w:val="none" w:sz="0" w:space="0" w:color="auto"/>
            <w:right w:val="none" w:sz="0" w:space="0" w:color="auto"/>
          </w:divBdr>
        </w:div>
        <w:div w:id="816147388">
          <w:marLeft w:val="480"/>
          <w:marRight w:val="0"/>
          <w:marTop w:val="0"/>
          <w:marBottom w:val="0"/>
          <w:divBdr>
            <w:top w:val="none" w:sz="0" w:space="0" w:color="auto"/>
            <w:left w:val="none" w:sz="0" w:space="0" w:color="auto"/>
            <w:bottom w:val="none" w:sz="0" w:space="0" w:color="auto"/>
            <w:right w:val="none" w:sz="0" w:space="0" w:color="auto"/>
          </w:divBdr>
        </w:div>
        <w:div w:id="1137144830">
          <w:marLeft w:val="480"/>
          <w:marRight w:val="0"/>
          <w:marTop w:val="0"/>
          <w:marBottom w:val="0"/>
          <w:divBdr>
            <w:top w:val="none" w:sz="0" w:space="0" w:color="auto"/>
            <w:left w:val="none" w:sz="0" w:space="0" w:color="auto"/>
            <w:bottom w:val="none" w:sz="0" w:space="0" w:color="auto"/>
            <w:right w:val="none" w:sz="0" w:space="0" w:color="auto"/>
          </w:divBdr>
        </w:div>
        <w:div w:id="2124376400">
          <w:marLeft w:val="480"/>
          <w:marRight w:val="0"/>
          <w:marTop w:val="0"/>
          <w:marBottom w:val="0"/>
          <w:divBdr>
            <w:top w:val="none" w:sz="0" w:space="0" w:color="auto"/>
            <w:left w:val="none" w:sz="0" w:space="0" w:color="auto"/>
            <w:bottom w:val="none" w:sz="0" w:space="0" w:color="auto"/>
            <w:right w:val="none" w:sz="0" w:space="0" w:color="auto"/>
          </w:divBdr>
        </w:div>
        <w:div w:id="1310476412">
          <w:marLeft w:val="480"/>
          <w:marRight w:val="0"/>
          <w:marTop w:val="0"/>
          <w:marBottom w:val="0"/>
          <w:divBdr>
            <w:top w:val="none" w:sz="0" w:space="0" w:color="auto"/>
            <w:left w:val="none" w:sz="0" w:space="0" w:color="auto"/>
            <w:bottom w:val="none" w:sz="0" w:space="0" w:color="auto"/>
            <w:right w:val="none" w:sz="0" w:space="0" w:color="auto"/>
          </w:divBdr>
        </w:div>
        <w:div w:id="1562204437">
          <w:marLeft w:val="480"/>
          <w:marRight w:val="0"/>
          <w:marTop w:val="0"/>
          <w:marBottom w:val="0"/>
          <w:divBdr>
            <w:top w:val="none" w:sz="0" w:space="0" w:color="auto"/>
            <w:left w:val="none" w:sz="0" w:space="0" w:color="auto"/>
            <w:bottom w:val="none" w:sz="0" w:space="0" w:color="auto"/>
            <w:right w:val="none" w:sz="0" w:space="0" w:color="auto"/>
          </w:divBdr>
        </w:div>
        <w:div w:id="301160818">
          <w:marLeft w:val="480"/>
          <w:marRight w:val="0"/>
          <w:marTop w:val="0"/>
          <w:marBottom w:val="0"/>
          <w:divBdr>
            <w:top w:val="none" w:sz="0" w:space="0" w:color="auto"/>
            <w:left w:val="none" w:sz="0" w:space="0" w:color="auto"/>
            <w:bottom w:val="none" w:sz="0" w:space="0" w:color="auto"/>
            <w:right w:val="none" w:sz="0" w:space="0" w:color="auto"/>
          </w:divBdr>
        </w:div>
        <w:div w:id="528296633">
          <w:marLeft w:val="480"/>
          <w:marRight w:val="0"/>
          <w:marTop w:val="0"/>
          <w:marBottom w:val="0"/>
          <w:divBdr>
            <w:top w:val="none" w:sz="0" w:space="0" w:color="auto"/>
            <w:left w:val="none" w:sz="0" w:space="0" w:color="auto"/>
            <w:bottom w:val="none" w:sz="0" w:space="0" w:color="auto"/>
            <w:right w:val="none" w:sz="0" w:space="0" w:color="auto"/>
          </w:divBdr>
        </w:div>
        <w:div w:id="55201633">
          <w:marLeft w:val="480"/>
          <w:marRight w:val="0"/>
          <w:marTop w:val="0"/>
          <w:marBottom w:val="0"/>
          <w:divBdr>
            <w:top w:val="none" w:sz="0" w:space="0" w:color="auto"/>
            <w:left w:val="none" w:sz="0" w:space="0" w:color="auto"/>
            <w:bottom w:val="none" w:sz="0" w:space="0" w:color="auto"/>
            <w:right w:val="none" w:sz="0" w:space="0" w:color="auto"/>
          </w:divBdr>
        </w:div>
        <w:div w:id="1307509319">
          <w:marLeft w:val="480"/>
          <w:marRight w:val="0"/>
          <w:marTop w:val="0"/>
          <w:marBottom w:val="0"/>
          <w:divBdr>
            <w:top w:val="none" w:sz="0" w:space="0" w:color="auto"/>
            <w:left w:val="none" w:sz="0" w:space="0" w:color="auto"/>
            <w:bottom w:val="none" w:sz="0" w:space="0" w:color="auto"/>
            <w:right w:val="none" w:sz="0" w:space="0" w:color="auto"/>
          </w:divBdr>
        </w:div>
        <w:div w:id="1955745687">
          <w:marLeft w:val="480"/>
          <w:marRight w:val="0"/>
          <w:marTop w:val="0"/>
          <w:marBottom w:val="0"/>
          <w:divBdr>
            <w:top w:val="none" w:sz="0" w:space="0" w:color="auto"/>
            <w:left w:val="none" w:sz="0" w:space="0" w:color="auto"/>
            <w:bottom w:val="none" w:sz="0" w:space="0" w:color="auto"/>
            <w:right w:val="none" w:sz="0" w:space="0" w:color="auto"/>
          </w:divBdr>
        </w:div>
        <w:div w:id="2079209514">
          <w:marLeft w:val="480"/>
          <w:marRight w:val="0"/>
          <w:marTop w:val="0"/>
          <w:marBottom w:val="0"/>
          <w:divBdr>
            <w:top w:val="none" w:sz="0" w:space="0" w:color="auto"/>
            <w:left w:val="none" w:sz="0" w:space="0" w:color="auto"/>
            <w:bottom w:val="none" w:sz="0" w:space="0" w:color="auto"/>
            <w:right w:val="none" w:sz="0" w:space="0" w:color="auto"/>
          </w:divBdr>
        </w:div>
        <w:div w:id="1110196787">
          <w:marLeft w:val="480"/>
          <w:marRight w:val="0"/>
          <w:marTop w:val="0"/>
          <w:marBottom w:val="0"/>
          <w:divBdr>
            <w:top w:val="none" w:sz="0" w:space="0" w:color="auto"/>
            <w:left w:val="none" w:sz="0" w:space="0" w:color="auto"/>
            <w:bottom w:val="none" w:sz="0" w:space="0" w:color="auto"/>
            <w:right w:val="none" w:sz="0" w:space="0" w:color="auto"/>
          </w:divBdr>
        </w:div>
        <w:div w:id="1063333622">
          <w:marLeft w:val="480"/>
          <w:marRight w:val="0"/>
          <w:marTop w:val="0"/>
          <w:marBottom w:val="0"/>
          <w:divBdr>
            <w:top w:val="none" w:sz="0" w:space="0" w:color="auto"/>
            <w:left w:val="none" w:sz="0" w:space="0" w:color="auto"/>
            <w:bottom w:val="none" w:sz="0" w:space="0" w:color="auto"/>
            <w:right w:val="none" w:sz="0" w:space="0" w:color="auto"/>
          </w:divBdr>
        </w:div>
        <w:div w:id="762579183">
          <w:marLeft w:val="480"/>
          <w:marRight w:val="0"/>
          <w:marTop w:val="0"/>
          <w:marBottom w:val="0"/>
          <w:divBdr>
            <w:top w:val="none" w:sz="0" w:space="0" w:color="auto"/>
            <w:left w:val="none" w:sz="0" w:space="0" w:color="auto"/>
            <w:bottom w:val="none" w:sz="0" w:space="0" w:color="auto"/>
            <w:right w:val="none" w:sz="0" w:space="0" w:color="auto"/>
          </w:divBdr>
        </w:div>
        <w:div w:id="1182432748">
          <w:marLeft w:val="480"/>
          <w:marRight w:val="0"/>
          <w:marTop w:val="0"/>
          <w:marBottom w:val="0"/>
          <w:divBdr>
            <w:top w:val="none" w:sz="0" w:space="0" w:color="auto"/>
            <w:left w:val="none" w:sz="0" w:space="0" w:color="auto"/>
            <w:bottom w:val="none" w:sz="0" w:space="0" w:color="auto"/>
            <w:right w:val="none" w:sz="0" w:space="0" w:color="auto"/>
          </w:divBdr>
        </w:div>
        <w:div w:id="1976712938">
          <w:marLeft w:val="480"/>
          <w:marRight w:val="0"/>
          <w:marTop w:val="0"/>
          <w:marBottom w:val="0"/>
          <w:divBdr>
            <w:top w:val="none" w:sz="0" w:space="0" w:color="auto"/>
            <w:left w:val="none" w:sz="0" w:space="0" w:color="auto"/>
            <w:bottom w:val="none" w:sz="0" w:space="0" w:color="auto"/>
            <w:right w:val="none" w:sz="0" w:space="0" w:color="auto"/>
          </w:divBdr>
        </w:div>
        <w:div w:id="561675420">
          <w:marLeft w:val="480"/>
          <w:marRight w:val="0"/>
          <w:marTop w:val="0"/>
          <w:marBottom w:val="0"/>
          <w:divBdr>
            <w:top w:val="none" w:sz="0" w:space="0" w:color="auto"/>
            <w:left w:val="none" w:sz="0" w:space="0" w:color="auto"/>
            <w:bottom w:val="none" w:sz="0" w:space="0" w:color="auto"/>
            <w:right w:val="none" w:sz="0" w:space="0" w:color="auto"/>
          </w:divBdr>
        </w:div>
        <w:div w:id="575238642">
          <w:marLeft w:val="480"/>
          <w:marRight w:val="0"/>
          <w:marTop w:val="0"/>
          <w:marBottom w:val="0"/>
          <w:divBdr>
            <w:top w:val="none" w:sz="0" w:space="0" w:color="auto"/>
            <w:left w:val="none" w:sz="0" w:space="0" w:color="auto"/>
            <w:bottom w:val="none" w:sz="0" w:space="0" w:color="auto"/>
            <w:right w:val="none" w:sz="0" w:space="0" w:color="auto"/>
          </w:divBdr>
        </w:div>
        <w:div w:id="10227244">
          <w:marLeft w:val="480"/>
          <w:marRight w:val="0"/>
          <w:marTop w:val="0"/>
          <w:marBottom w:val="0"/>
          <w:divBdr>
            <w:top w:val="none" w:sz="0" w:space="0" w:color="auto"/>
            <w:left w:val="none" w:sz="0" w:space="0" w:color="auto"/>
            <w:bottom w:val="none" w:sz="0" w:space="0" w:color="auto"/>
            <w:right w:val="none" w:sz="0" w:space="0" w:color="auto"/>
          </w:divBdr>
        </w:div>
        <w:div w:id="757210954">
          <w:marLeft w:val="480"/>
          <w:marRight w:val="0"/>
          <w:marTop w:val="0"/>
          <w:marBottom w:val="0"/>
          <w:divBdr>
            <w:top w:val="none" w:sz="0" w:space="0" w:color="auto"/>
            <w:left w:val="none" w:sz="0" w:space="0" w:color="auto"/>
            <w:bottom w:val="none" w:sz="0" w:space="0" w:color="auto"/>
            <w:right w:val="none" w:sz="0" w:space="0" w:color="auto"/>
          </w:divBdr>
        </w:div>
        <w:div w:id="1780028603">
          <w:marLeft w:val="480"/>
          <w:marRight w:val="0"/>
          <w:marTop w:val="0"/>
          <w:marBottom w:val="0"/>
          <w:divBdr>
            <w:top w:val="none" w:sz="0" w:space="0" w:color="auto"/>
            <w:left w:val="none" w:sz="0" w:space="0" w:color="auto"/>
            <w:bottom w:val="none" w:sz="0" w:space="0" w:color="auto"/>
            <w:right w:val="none" w:sz="0" w:space="0" w:color="auto"/>
          </w:divBdr>
        </w:div>
        <w:div w:id="1639459143">
          <w:marLeft w:val="480"/>
          <w:marRight w:val="0"/>
          <w:marTop w:val="0"/>
          <w:marBottom w:val="0"/>
          <w:divBdr>
            <w:top w:val="none" w:sz="0" w:space="0" w:color="auto"/>
            <w:left w:val="none" w:sz="0" w:space="0" w:color="auto"/>
            <w:bottom w:val="none" w:sz="0" w:space="0" w:color="auto"/>
            <w:right w:val="none" w:sz="0" w:space="0" w:color="auto"/>
          </w:divBdr>
        </w:div>
        <w:div w:id="191649132">
          <w:marLeft w:val="480"/>
          <w:marRight w:val="0"/>
          <w:marTop w:val="0"/>
          <w:marBottom w:val="0"/>
          <w:divBdr>
            <w:top w:val="none" w:sz="0" w:space="0" w:color="auto"/>
            <w:left w:val="none" w:sz="0" w:space="0" w:color="auto"/>
            <w:bottom w:val="none" w:sz="0" w:space="0" w:color="auto"/>
            <w:right w:val="none" w:sz="0" w:space="0" w:color="auto"/>
          </w:divBdr>
        </w:div>
        <w:div w:id="960765970">
          <w:marLeft w:val="480"/>
          <w:marRight w:val="0"/>
          <w:marTop w:val="0"/>
          <w:marBottom w:val="0"/>
          <w:divBdr>
            <w:top w:val="none" w:sz="0" w:space="0" w:color="auto"/>
            <w:left w:val="none" w:sz="0" w:space="0" w:color="auto"/>
            <w:bottom w:val="none" w:sz="0" w:space="0" w:color="auto"/>
            <w:right w:val="none" w:sz="0" w:space="0" w:color="auto"/>
          </w:divBdr>
        </w:div>
        <w:div w:id="1833181463">
          <w:marLeft w:val="480"/>
          <w:marRight w:val="0"/>
          <w:marTop w:val="0"/>
          <w:marBottom w:val="0"/>
          <w:divBdr>
            <w:top w:val="none" w:sz="0" w:space="0" w:color="auto"/>
            <w:left w:val="none" w:sz="0" w:space="0" w:color="auto"/>
            <w:bottom w:val="none" w:sz="0" w:space="0" w:color="auto"/>
            <w:right w:val="none" w:sz="0" w:space="0" w:color="auto"/>
          </w:divBdr>
        </w:div>
        <w:div w:id="194468603">
          <w:marLeft w:val="480"/>
          <w:marRight w:val="0"/>
          <w:marTop w:val="0"/>
          <w:marBottom w:val="0"/>
          <w:divBdr>
            <w:top w:val="none" w:sz="0" w:space="0" w:color="auto"/>
            <w:left w:val="none" w:sz="0" w:space="0" w:color="auto"/>
            <w:bottom w:val="none" w:sz="0" w:space="0" w:color="auto"/>
            <w:right w:val="none" w:sz="0" w:space="0" w:color="auto"/>
          </w:divBdr>
        </w:div>
        <w:div w:id="80952529">
          <w:marLeft w:val="480"/>
          <w:marRight w:val="0"/>
          <w:marTop w:val="0"/>
          <w:marBottom w:val="0"/>
          <w:divBdr>
            <w:top w:val="none" w:sz="0" w:space="0" w:color="auto"/>
            <w:left w:val="none" w:sz="0" w:space="0" w:color="auto"/>
            <w:bottom w:val="none" w:sz="0" w:space="0" w:color="auto"/>
            <w:right w:val="none" w:sz="0" w:space="0" w:color="auto"/>
          </w:divBdr>
        </w:div>
        <w:div w:id="1170024069">
          <w:marLeft w:val="480"/>
          <w:marRight w:val="0"/>
          <w:marTop w:val="0"/>
          <w:marBottom w:val="0"/>
          <w:divBdr>
            <w:top w:val="none" w:sz="0" w:space="0" w:color="auto"/>
            <w:left w:val="none" w:sz="0" w:space="0" w:color="auto"/>
            <w:bottom w:val="none" w:sz="0" w:space="0" w:color="auto"/>
            <w:right w:val="none" w:sz="0" w:space="0" w:color="auto"/>
          </w:divBdr>
        </w:div>
        <w:div w:id="1462579930">
          <w:marLeft w:val="480"/>
          <w:marRight w:val="0"/>
          <w:marTop w:val="0"/>
          <w:marBottom w:val="0"/>
          <w:divBdr>
            <w:top w:val="none" w:sz="0" w:space="0" w:color="auto"/>
            <w:left w:val="none" w:sz="0" w:space="0" w:color="auto"/>
            <w:bottom w:val="none" w:sz="0" w:space="0" w:color="auto"/>
            <w:right w:val="none" w:sz="0" w:space="0" w:color="auto"/>
          </w:divBdr>
        </w:div>
        <w:div w:id="1964729228">
          <w:marLeft w:val="480"/>
          <w:marRight w:val="0"/>
          <w:marTop w:val="0"/>
          <w:marBottom w:val="0"/>
          <w:divBdr>
            <w:top w:val="none" w:sz="0" w:space="0" w:color="auto"/>
            <w:left w:val="none" w:sz="0" w:space="0" w:color="auto"/>
            <w:bottom w:val="none" w:sz="0" w:space="0" w:color="auto"/>
            <w:right w:val="none" w:sz="0" w:space="0" w:color="auto"/>
          </w:divBdr>
        </w:div>
        <w:div w:id="402727157">
          <w:marLeft w:val="480"/>
          <w:marRight w:val="0"/>
          <w:marTop w:val="0"/>
          <w:marBottom w:val="0"/>
          <w:divBdr>
            <w:top w:val="none" w:sz="0" w:space="0" w:color="auto"/>
            <w:left w:val="none" w:sz="0" w:space="0" w:color="auto"/>
            <w:bottom w:val="none" w:sz="0" w:space="0" w:color="auto"/>
            <w:right w:val="none" w:sz="0" w:space="0" w:color="auto"/>
          </w:divBdr>
        </w:div>
        <w:div w:id="1918048924">
          <w:marLeft w:val="480"/>
          <w:marRight w:val="0"/>
          <w:marTop w:val="0"/>
          <w:marBottom w:val="0"/>
          <w:divBdr>
            <w:top w:val="none" w:sz="0" w:space="0" w:color="auto"/>
            <w:left w:val="none" w:sz="0" w:space="0" w:color="auto"/>
            <w:bottom w:val="none" w:sz="0" w:space="0" w:color="auto"/>
            <w:right w:val="none" w:sz="0" w:space="0" w:color="auto"/>
          </w:divBdr>
        </w:div>
        <w:div w:id="1574511908">
          <w:marLeft w:val="480"/>
          <w:marRight w:val="0"/>
          <w:marTop w:val="0"/>
          <w:marBottom w:val="0"/>
          <w:divBdr>
            <w:top w:val="none" w:sz="0" w:space="0" w:color="auto"/>
            <w:left w:val="none" w:sz="0" w:space="0" w:color="auto"/>
            <w:bottom w:val="none" w:sz="0" w:space="0" w:color="auto"/>
            <w:right w:val="none" w:sz="0" w:space="0" w:color="auto"/>
          </w:divBdr>
        </w:div>
        <w:div w:id="1799303151">
          <w:marLeft w:val="480"/>
          <w:marRight w:val="0"/>
          <w:marTop w:val="0"/>
          <w:marBottom w:val="0"/>
          <w:divBdr>
            <w:top w:val="none" w:sz="0" w:space="0" w:color="auto"/>
            <w:left w:val="none" w:sz="0" w:space="0" w:color="auto"/>
            <w:bottom w:val="none" w:sz="0" w:space="0" w:color="auto"/>
            <w:right w:val="none" w:sz="0" w:space="0" w:color="auto"/>
          </w:divBdr>
        </w:div>
        <w:div w:id="50420278">
          <w:marLeft w:val="480"/>
          <w:marRight w:val="0"/>
          <w:marTop w:val="0"/>
          <w:marBottom w:val="0"/>
          <w:divBdr>
            <w:top w:val="none" w:sz="0" w:space="0" w:color="auto"/>
            <w:left w:val="none" w:sz="0" w:space="0" w:color="auto"/>
            <w:bottom w:val="none" w:sz="0" w:space="0" w:color="auto"/>
            <w:right w:val="none" w:sz="0" w:space="0" w:color="auto"/>
          </w:divBdr>
        </w:div>
        <w:div w:id="1788617874">
          <w:marLeft w:val="480"/>
          <w:marRight w:val="0"/>
          <w:marTop w:val="0"/>
          <w:marBottom w:val="0"/>
          <w:divBdr>
            <w:top w:val="none" w:sz="0" w:space="0" w:color="auto"/>
            <w:left w:val="none" w:sz="0" w:space="0" w:color="auto"/>
            <w:bottom w:val="none" w:sz="0" w:space="0" w:color="auto"/>
            <w:right w:val="none" w:sz="0" w:space="0" w:color="auto"/>
          </w:divBdr>
        </w:div>
        <w:div w:id="2073771602">
          <w:marLeft w:val="480"/>
          <w:marRight w:val="0"/>
          <w:marTop w:val="0"/>
          <w:marBottom w:val="0"/>
          <w:divBdr>
            <w:top w:val="none" w:sz="0" w:space="0" w:color="auto"/>
            <w:left w:val="none" w:sz="0" w:space="0" w:color="auto"/>
            <w:bottom w:val="none" w:sz="0" w:space="0" w:color="auto"/>
            <w:right w:val="none" w:sz="0" w:space="0" w:color="auto"/>
          </w:divBdr>
        </w:div>
        <w:div w:id="1631283235">
          <w:marLeft w:val="480"/>
          <w:marRight w:val="0"/>
          <w:marTop w:val="0"/>
          <w:marBottom w:val="0"/>
          <w:divBdr>
            <w:top w:val="none" w:sz="0" w:space="0" w:color="auto"/>
            <w:left w:val="none" w:sz="0" w:space="0" w:color="auto"/>
            <w:bottom w:val="none" w:sz="0" w:space="0" w:color="auto"/>
            <w:right w:val="none" w:sz="0" w:space="0" w:color="auto"/>
          </w:divBdr>
        </w:div>
        <w:div w:id="735398120">
          <w:marLeft w:val="480"/>
          <w:marRight w:val="0"/>
          <w:marTop w:val="0"/>
          <w:marBottom w:val="0"/>
          <w:divBdr>
            <w:top w:val="none" w:sz="0" w:space="0" w:color="auto"/>
            <w:left w:val="none" w:sz="0" w:space="0" w:color="auto"/>
            <w:bottom w:val="none" w:sz="0" w:space="0" w:color="auto"/>
            <w:right w:val="none" w:sz="0" w:space="0" w:color="auto"/>
          </w:divBdr>
        </w:div>
        <w:div w:id="204605832">
          <w:marLeft w:val="480"/>
          <w:marRight w:val="0"/>
          <w:marTop w:val="0"/>
          <w:marBottom w:val="0"/>
          <w:divBdr>
            <w:top w:val="none" w:sz="0" w:space="0" w:color="auto"/>
            <w:left w:val="none" w:sz="0" w:space="0" w:color="auto"/>
            <w:bottom w:val="none" w:sz="0" w:space="0" w:color="auto"/>
            <w:right w:val="none" w:sz="0" w:space="0" w:color="auto"/>
          </w:divBdr>
        </w:div>
        <w:div w:id="830872457">
          <w:marLeft w:val="480"/>
          <w:marRight w:val="0"/>
          <w:marTop w:val="0"/>
          <w:marBottom w:val="0"/>
          <w:divBdr>
            <w:top w:val="none" w:sz="0" w:space="0" w:color="auto"/>
            <w:left w:val="none" w:sz="0" w:space="0" w:color="auto"/>
            <w:bottom w:val="none" w:sz="0" w:space="0" w:color="auto"/>
            <w:right w:val="none" w:sz="0" w:space="0" w:color="auto"/>
          </w:divBdr>
        </w:div>
        <w:div w:id="1949312878">
          <w:marLeft w:val="480"/>
          <w:marRight w:val="0"/>
          <w:marTop w:val="0"/>
          <w:marBottom w:val="0"/>
          <w:divBdr>
            <w:top w:val="none" w:sz="0" w:space="0" w:color="auto"/>
            <w:left w:val="none" w:sz="0" w:space="0" w:color="auto"/>
            <w:bottom w:val="none" w:sz="0" w:space="0" w:color="auto"/>
            <w:right w:val="none" w:sz="0" w:space="0" w:color="auto"/>
          </w:divBdr>
        </w:div>
        <w:div w:id="745693090">
          <w:marLeft w:val="480"/>
          <w:marRight w:val="0"/>
          <w:marTop w:val="0"/>
          <w:marBottom w:val="0"/>
          <w:divBdr>
            <w:top w:val="none" w:sz="0" w:space="0" w:color="auto"/>
            <w:left w:val="none" w:sz="0" w:space="0" w:color="auto"/>
            <w:bottom w:val="none" w:sz="0" w:space="0" w:color="auto"/>
            <w:right w:val="none" w:sz="0" w:space="0" w:color="auto"/>
          </w:divBdr>
        </w:div>
        <w:div w:id="2034455624">
          <w:marLeft w:val="480"/>
          <w:marRight w:val="0"/>
          <w:marTop w:val="0"/>
          <w:marBottom w:val="0"/>
          <w:divBdr>
            <w:top w:val="none" w:sz="0" w:space="0" w:color="auto"/>
            <w:left w:val="none" w:sz="0" w:space="0" w:color="auto"/>
            <w:bottom w:val="none" w:sz="0" w:space="0" w:color="auto"/>
            <w:right w:val="none" w:sz="0" w:space="0" w:color="auto"/>
          </w:divBdr>
        </w:div>
      </w:divsChild>
    </w:div>
    <w:div w:id="1682780806">
      <w:bodyDiv w:val="1"/>
      <w:marLeft w:val="0"/>
      <w:marRight w:val="0"/>
      <w:marTop w:val="0"/>
      <w:marBottom w:val="0"/>
      <w:divBdr>
        <w:top w:val="none" w:sz="0" w:space="0" w:color="auto"/>
        <w:left w:val="none" w:sz="0" w:space="0" w:color="auto"/>
        <w:bottom w:val="none" w:sz="0" w:space="0" w:color="auto"/>
        <w:right w:val="none" w:sz="0" w:space="0" w:color="auto"/>
      </w:divBdr>
    </w:div>
    <w:div w:id="1683387680">
      <w:bodyDiv w:val="1"/>
      <w:marLeft w:val="0"/>
      <w:marRight w:val="0"/>
      <w:marTop w:val="0"/>
      <w:marBottom w:val="0"/>
      <w:divBdr>
        <w:top w:val="none" w:sz="0" w:space="0" w:color="auto"/>
        <w:left w:val="none" w:sz="0" w:space="0" w:color="auto"/>
        <w:bottom w:val="none" w:sz="0" w:space="0" w:color="auto"/>
        <w:right w:val="none" w:sz="0" w:space="0" w:color="auto"/>
      </w:divBdr>
    </w:div>
    <w:div w:id="1685739702">
      <w:bodyDiv w:val="1"/>
      <w:marLeft w:val="0"/>
      <w:marRight w:val="0"/>
      <w:marTop w:val="0"/>
      <w:marBottom w:val="0"/>
      <w:divBdr>
        <w:top w:val="none" w:sz="0" w:space="0" w:color="auto"/>
        <w:left w:val="none" w:sz="0" w:space="0" w:color="auto"/>
        <w:bottom w:val="none" w:sz="0" w:space="0" w:color="auto"/>
        <w:right w:val="none" w:sz="0" w:space="0" w:color="auto"/>
      </w:divBdr>
    </w:div>
    <w:div w:id="1686252368">
      <w:bodyDiv w:val="1"/>
      <w:marLeft w:val="0"/>
      <w:marRight w:val="0"/>
      <w:marTop w:val="0"/>
      <w:marBottom w:val="0"/>
      <w:divBdr>
        <w:top w:val="none" w:sz="0" w:space="0" w:color="auto"/>
        <w:left w:val="none" w:sz="0" w:space="0" w:color="auto"/>
        <w:bottom w:val="none" w:sz="0" w:space="0" w:color="auto"/>
        <w:right w:val="none" w:sz="0" w:space="0" w:color="auto"/>
      </w:divBdr>
    </w:div>
    <w:div w:id="1688167653">
      <w:bodyDiv w:val="1"/>
      <w:marLeft w:val="0"/>
      <w:marRight w:val="0"/>
      <w:marTop w:val="0"/>
      <w:marBottom w:val="0"/>
      <w:divBdr>
        <w:top w:val="none" w:sz="0" w:space="0" w:color="auto"/>
        <w:left w:val="none" w:sz="0" w:space="0" w:color="auto"/>
        <w:bottom w:val="none" w:sz="0" w:space="0" w:color="auto"/>
        <w:right w:val="none" w:sz="0" w:space="0" w:color="auto"/>
      </w:divBdr>
    </w:div>
    <w:div w:id="1689257959">
      <w:bodyDiv w:val="1"/>
      <w:marLeft w:val="0"/>
      <w:marRight w:val="0"/>
      <w:marTop w:val="0"/>
      <w:marBottom w:val="0"/>
      <w:divBdr>
        <w:top w:val="none" w:sz="0" w:space="0" w:color="auto"/>
        <w:left w:val="none" w:sz="0" w:space="0" w:color="auto"/>
        <w:bottom w:val="none" w:sz="0" w:space="0" w:color="auto"/>
        <w:right w:val="none" w:sz="0" w:space="0" w:color="auto"/>
      </w:divBdr>
    </w:div>
    <w:div w:id="1695574015">
      <w:bodyDiv w:val="1"/>
      <w:marLeft w:val="0"/>
      <w:marRight w:val="0"/>
      <w:marTop w:val="0"/>
      <w:marBottom w:val="0"/>
      <w:divBdr>
        <w:top w:val="none" w:sz="0" w:space="0" w:color="auto"/>
        <w:left w:val="none" w:sz="0" w:space="0" w:color="auto"/>
        <w:bottom w:val="none" w:sz="0" w:space="0" w:color="auto"/>
        <w:right w:val="none" w:sz="0" w:space="0" w:color="auto"/>
      </w:divBdr>
    </w:div>
    <w:div w:id="1695694701">
      <w:bodyDiv w:val="1"/>
      <w:marLeft w:val="0"/>
      <w:marRight w:val="0"/>
      <w:marTop w:val="0"/>
      <w:marBottom w:val="0"/>
      <w:divBdr>
        <w:top w:val="none" w:sz="0" w:space="0" w:color="auto"/>
        <w:left w:val="none" w:sz="0" w:space="0" w:color="auto"/>
        <w:bottom w:val="none" w:sz="0" w:space="0" w:color="auto"/>
        <w:right w:val="none" w:sz="0" w:space="0" w:color="auto"/>
      </w:divBdr>
    </w:div>
    <w:div w:id="1697121150">
      <w:bodyDiv w:val="1"/>
      <w:marLeft w:val="0"/>
      <w:marRight w:val="0"/>
      <w:marTop w:val="0"/>
      <w:marBottom w:val="0"/>
      <w:divBdr>
        <w:top w:val="none" w:sz="0" w:space="0" w:color="auto"/>
        <w:left w:val="none" w:sz="0" w:space="0" w:color="auto"/>
        <w:bottom w:val="none" w:sz="0" w:space="0" w:color="auto"/>
        <w:right w:val="none" w:sz="0" w:space="0" w:color="auto"/>
      </w:divBdr>
    </w:div>
    <w:div w:id="1697272516">
      <w:bodyDiv w:val="1"/>
      <w:marLeft w:val="0"/>
      <w:marRight w:val="0"/>
      <w:marTop w:val="0"/>
      <w:marBottom w:val="0"/>
      <w:divBdr>
        <w:top w:val="none" w:sz="0" w:space="0" w:color="auto"/>
        <w:left w:val="none" w:sz="0" w:space="0" w:color="auto"/>
        <w:bottom w:val="none" w:sz="0" w:space="0" w:color="auto"/>
        <w:right w:val="none" w:sz="0" w:space="0" w:color="auto"/>
      </w:divBdr>
    </w:div>
    <w:div w:id="1699156711">
      <w:bodyDiv w:val="1"/>
      <w:marLeft w:val="0"/>
      <w:marRight w:val="0"/>
      <w:marTop w:val="0"/>
      <w:marBottom w:val="0"/>
      <w:divBdr>
        <w:top w:val="none" w:sz="0" w:space="0" w:color="auto"/>
        <w:left w:val="none" w:sz="0" w:space="0" w:color="auto"/>
        <w:bottom w:val="none" w:sz="0" w:space="0" w:color="auto"/>
        <w:right w:val="none" w:sz="0" w:space="0" w:color="auto"/>
      </w:divBdr>
    </w:div>
    <w:div w:id="1701541478">
      <w:bodyDiv w:val="1"/>
      <w:marLeft w:val="0"/>
      <w:marRight w:val="0"/>
      <w:marTop w:val="0"/>
      <w:marBottom w:val="0"/>
      <w:divBdr>
        <w:top w:val="none" w:sz="0" w:space="0" w:color="auto"/>
        <w:left w:val="none" w:sz="0" w:space="0" w:color="auto"/>
        <w:bottom w:val="none" w:sz="0" w:space="0" w:color="auto"/>
        <w:right w:val="none" w:sz="0" w:space="0" w:color="auto"/>
      </w:divBdr>
      <w:divsChild>
        <w:div w:id="1166290414">
          <w:marLeft w:val="480"/>
          <w:marRight w:val="0"/>
          <w:marTop w:val="0"/>
          <w:marBottom w:val="0"/>
          <w:divBdr>
            <w:top w:val="none" w:sz="0" w:space="0" w:color="auto"/>
            <w:left w:val="none" w:sz="0" w:space="0" w:color="auto"/>
            <w:bottom w:val="none" w:sz="0" w:space="0" w:color="auto"/>
            <w:right w:val="none" w:sz="0" w:space="0" w:color="auto"/>
          </w:divBdr>
        </w:div>
        <w:div w:id="212738676">
          <w:marLeft w:val="480"/>
          <w:marRight w:val="0"/>
          <w:marTop w:val="0"/>
          <w:marBottom w:val="0"/>
          <w:divBdr>
            <w:top w:val="none" w:sz="0" w:space="0" w:color="auto"/>
            <w:left w:val="none" w:sz="0" w:space="0" w:color="auto"/>
            <w:bottom w:val="none" w:sz="0" w:space="0" w:color="auto"/>
            <w:right w:val="none" w:sz="0" w:space="0" w:color="auto"/>
          </w:divBdr>
        </w:div>
        <w:div w:id="1023946396">
          <w:marLeft w:val="480"/>
          <w:marRight w:val="0"/>
          <w:marTop w:val="0"/>
          <w:marBottom w:val="0"/>
          <w:divBdr>
            <w:top w:val="none" w:sz="0" w:space="0" w:color="auto"/>
            <w:left w:val="none" w:sz="0" w:space="0" w:color="auto"/>
            <w:bottom w:val="none" w:sz="0" w:space="0" w:color="auto"/>
            <w:right w:val="none" w:sz="0" w:space="0" w:color="auto"/>
          </w:divBdr>
        </w:div>
        <w:div w:id="496116328">
          <w:marLeft w:val="480"/>
          <w:marRight w:val="0"/>
          <w:marTop w:val="0"/>
          <w:marBottom w:val="0"/>
          <w:divBdr>
            <w:top w:val="none" w:sz="0" w:space="0" w:color="auto"/>
            <w:left w:val="none" w:sz="0" w:space="0" w:color="auto"/>
            <w:bottom w:val="none" w:sz="0" w:space="0" w:color="auto"/>
            <w:right w:val="none" w:sz="0" w:space="0" w:color="auto"/>
          </w:divBdr>
        </w:div>
        <w:div w:id="71511811">
          <w:marLeft w:val="480"/>
          <w:marRight w:val="0"/>
          <w:marTop w:val="0"/>
          <w:marBottom w:val="0"/>
          <w:divBdr>
            <w:top w:val="none" w:sz="0" w:space="0" w:color="auto"/>
            <w:left w:val="none" w:sz="0" w:space="0" w:color="auto"/>
            <w:bottom w:val="none" w:sz="0" w:space="0" w:color="auto"/>
            <w:right w:val="none" w:sz="0" w:space="0" w:color="auto"/>
          </w:divBdr>
        </w:div>
        <w:div w:id="323824815">
          <w:marLeft w:val="480"/>
          <w:marRight w:val="0"/>
          <w:marTop w:val="0"/>
          <w:marBottom w:val="0"/>
          <w:divBdr>
            <w:top w:val="none" w:sz="0" w:space="0" w:color="auto"/>
            <w:left w:val="none" w:sz="0" w:space="0" w:color="auto"/>
            <w:bottom w:val="none" w:sz="0" w:space="0" w:color="auto"/>
            <w:right w:val="none" w:sz="0" w:space="0" w:color="auto"/>
          </w:divBdr>
        </w:div>
        <w:div w:id="1333221315">
          <w:marLeft w:val="480"/>
          <w:marRight w:val="0"/>
          <w:marTop w:val="0"/>
          <w:marBottom w:val="0"/>
          <w:divBdr>
            <w:top w:val="none" w:sz="0" w:space="0" w:color="auto"/>
            <w:left w:val="none" w:sz="0" w:space="0" w:color="auto"/>
            <w:bottom w:val="none" w:sz="0" w:space="0" w:color="auto"/>
            <w:right w:val="none" w:sz="0" w:space="0" w:color="auto"/>
          </w:divBdr>
        </w:div>
        <w:div w:id="2019506674">
          <w:marLeft w:val="480"/>
          <w:marRight w:val="0"/>
          <w:marTop w:val="0"/>
          <w:marBottom w:val="0"/>
          <w:divBdr>
            <w:top w:val="none" w:sz="0" w:space="0" w:color="auto"/>
            <w:left w:val="none" w:sz="0" w:space="0" w:color="auto"/>
            <w:bottom w:val="none" w:sz="0" w:space="0" w:color="auto"/>
            <w:right w:val="none" w:sz="0" w:space="0" w:color="auto"/>
          </w:divBdr>
        </w:div>
        <w:div w:id="592784493">
          <w:marLeft w:val="480"/>
          <w:marRight w:val="0"/>
          <w:marTop w:val="0"/>
          <w:marBottom w:val="0"/>
          <w:divBdr>
            <w:top w:val="none" w:sz="0" w:space="0" w:color="auto"/>
            <w:left w:val="none" w:sz="0" w:space="0" w:color="auto"/>
            <w:bottom w:val="none" w:sz="0" w:space="0" w:color="auto"/>
            <w:right w:val="none" w:sz="0" w:space="0" w:color="auto"/>
          </w:divBdr>
        </w:div>
        <w:div w:id="1803646756">
          <w:marLeft w:val="480"/>
          <w:marRight w:val="0"/>
          <w:marTop w:val="0"/>
          <w:marBottom w:val="0"/>
          <w:divBdr>
            <w:top w:val="none" w:sz="0" w:space="0" w:color="auto"/>
            <w:left w:val="none" w:sz="0" w:space="0" w:color="auto"/>
            <w:bottom w:val="none" w:sz="0" w:space="0" w:color="auto"/>
            <w:right w:val="none" w:sz="0" w:space="0" w:color="auto"/>
          </w:divBdr>
        </w:div>
        <w:div w:id="1004631981">
          <w:marLeft w:val="480"/>
          <w:marRight w:val="0"/>
          <w:marTop w:val="0"/>
          <w:marBottom w:val="0"/>
          <w:divBdr>
            <w:top w:val="none" w:sz="0" w:space="0" w:color="auto"/>
            <w:left w:val="none" w:sz="0" w:space="0" w:color="auto"/>
            <w:bottom w:val="none" w:sz="0" w:space="0" w:color="auto"/>
            <w:right w:val="none" w:sz="0" w:space="0" w:color="auto"/>
          </w:divBdr>
        </w:div>
        <w:div w:id="1635602952">
          <w:marLeft w:val="480"/>
          <w:marRight w:val="0"/>
          <w:marTop w:val="0"/>
          <w:marBottom w:val="0"/>
          <w:divBdr>
            <w:top w:val="none" w:sz="0" w:space="0" w:color="auto"/>
            <w:left w:val="none" w:sz="0" w:space="0" w:color="auto"/>
            <w:bottom w:val="none" w:sz="0" w:space="0" w:color="auto"/>
            <w:right w:val="none" w:sz="0" w:space="0" w:color="auto"/>
          </w:divBdr>
        </w:div>
        <w:div w:id="179316047">
          <w:marLeft w:val="480"/>
          <w:marRight w:val="0"/>
          <w:marTop w:val="0"/>
          <w:marBottom w:val="0"/>
          <w:divBdr>
            <w:top w:val="none" w:sz="0" w:space="0" w:color="auto"/>
            <w:left w:val="none" w:sz="0" w:space="0" w:color="auto"/>
            <w:bottom w:val="none" w:sz="0" w:space="0" w:color="auto"/>
            <w:right w:val="none" w:sz="0" w:space="0" w:color="auto"/>
          </w:divBdr>
        </w:div>
      </w:divsChild>
    </w:div>
    <w:div w:id="1702977253">
      <w:bodyDiv w:val="1"/>
      <w:marLeft w:val="0"/>
      <w:marRight w:val="0"/>
      <w:marTop w:val="0"/>
      <w:marBottom w:val="0"/>
      <w:divBdr>
        <w:top w:val="none" w:sz="0" w:space="0" w:color="auto"/>
        <w:left w:val="none" w:sz="0" w:space="0" w:color="auto"/>
        <w:bottom w:val="none" w:sz="0" w:space="0" w:color="auto"/>
        <w:right w:val="none" w:sz="0" w:space="0" w:color="auto"/>
      </w:divBdr>
    </w:div>
    <w:div w:id="1704357152">
      <w:bodyDiv w:val="1"/>
      <w:marLeft w:val="0"/>
      <w:marRight w:val="0"/>
      <w:marTop w:val="0"/>
      <w:marBottom w:val="0"/>
      <w:divBdr>
        <w:top w:val="none" w:sz="0" w:space="0" w:color="auto"/>
        <w:left w:val="none" w:sz="0" w:space="0" w:color="auto"/>
        <w:bottom w:val="none" w:sz="0" w:space="0" w:color="auto"/>
        <w:right w:val="none" w:sz="0" w:space="0" w:color="auto"/>
      </w:divBdr>
    </w:div>
    <w:div w:id="1707288400">
      <w:bodyDiv w:val="1"/>
      <w:marLeft w:val="0"/>
      <w:marRight w:val="0"/>
      <w:marTop w:val="0"/>
      <w:marBottom w:val="0"/>
      <w:divBdr>
        <w:top w:val="none" w:sz="0" w:space="0" w:color="auto"/>
        <w:left w:val="none" w:sz="0" w:space="0" w:color="auto"/>
        <w:bottom w:val="none" w:sz="0" w:space="0" w:color="auto"/>
        <w:right w:val="none" w:sz="0" w:space="0" w:color="auto"/>
      </w:divBdr>
    </w:div>
    <w:div w:id="1707488816">
      <w:bodyDiv w:val="1"/>
      <w:marLeft w:val="0"/>
      <w:marRight w:val="0"/>
      <w:marTop w:val="0"/>
      <w:marBottom w:val="0"/>
      <w:divBdr>
        <w:top w:val="none" w:sz="0" w:space="0" w:color="auto"/>
        <w:left w:val="none" w:sz="0" w:space="0" w:color="auto"/>
        <w:bottom w:val="none" w:sz="0" w:space="0" w:color="auto"/>
        <w:right w:val="none" w:sz="0" w:space="0" w:color="auto"/>
      </w:divBdr>
    </w:div>
    <w:div w:id="1709841974">
      <w:bodyDiv w:val="1"/>
      <w:marLeft w:val="0"/>
      <w:marRight w:val="0"/>
      <w:marTop w:val="0"/>
      <w:marBottom w:val="0"/>
      <w:divBdr>
        <w:top w:val="none" w:sz="0" w:space="0" w:color="auto"/>
        <w:left w:val="none" w:sz="0" w:space="0" w:color="auto"/>
        <w:bottom w:val="none" w:sz="0" w:space="0" w:color="auto"/>
        <w:right w:val="none" w:sz="0" w:space="0" w:color="auto"/>
      </w:divBdr>
    </w:div>
    <w:div w:id="1710227516">
      <w:bodyDiv w:val="1"/>
      <w:marLeft w:val="0"/>
      <w:marRight w:val="0"/>
      <w:marTop w:val="0"/>
      <w:marBottom w:val="0"/>
      <w:divBdr>
        <w:top w:val="none" w:sz="0" w:space="0" w:color="auto"/>
        <w:left w:val="none" w:sz="0" w:space="0" w:color="auto"/>
        <w:bottom w:val="none" w:sz="0" w:space="0" w:color="auto"/>
        <w:right w:val="none" w:sz="0" w:space="0" w:color="auto"/>
      </w:divBdr>
    </w:div>
    <w:div w:id="1711106165">
      <w:bodyDiv w:val="1"/>
      <w:marLeft w:val="0"/>
      <w:marRight w:val="0"/>
      <w:marTop w:val="0"/>
      <w:marBottom w:val="0"/>
      <w:divBdr>
        <w:top w:val="none" w:sz="0" w:space="0" w:color="auto"/>
        <w:left w:val="none" w:sz="0" w:space="0" w:color="auto"/>
        <w:bottom w:val="none" w:sz="0" w:space="0" w:color="auto"/>
        <w:right w:val="none" w:sz="0" w:space="0" w:color="auto"/>
      </w:divBdr>
    </w:div>
    <w:div w:id="1712262011">
      <w:bodyDiv w:val="1"/>
      <w:marLeft w:val="0"/>
      <w:marRight w:val="0"/>
      <w:marTop w:val="0"/>
      <w:marBottom w:val="0"/>
      <w:divBdr>
        <w:top w:val="none" w:sz="0" w:space="0" w:color="auto"/>
        <w:left w:val="none" w:sz="0" w:space="0" w:color="auto"/>
        <w:bottom w:val="none" w:sz="0" w:space="0" w:color="auto"/>
        <w:right w:val="none" w:sz="0" w:space="0" w:color="auto"/>
      </w:divBdr>
    </w:div>
    <w:div w:id="1712874418">
      <w:bodyDiv w:val="1"/>
      <w:marLeft w:val="0"/>
      <w:marRight w:val="0"/>
      <w:marTop w:val="0"/>
      <w:marBottom w:val="0"/>
      <w:divBdr>
        <w:top w:val="none" w:sz="0" w:space="0" w:color="auto"/>
        <w:left w:val="none" w:sz="0" w:space="0" w:color="auto"/>
        <w:bottom w:val="none" w:sz="0" w:space="0" w:color="auto"/>
        <w:right w:val="none" w:sz="0" w:space="0" w:color="auto"/>
      </w:divBdr>
    </w:div>
    <w:div w:id="1713262944">
      <w:bodyDiv w:val="1"/>
      <w:marLeft w:val="0"/>
      <w:marRight w:val="0"/>
      <w:marTop w:val="0"/>
      <w:marBottom w:val="0"/>
      <w:divBdr>
        <w:top w:val="none" w:sz="0" w:space="0" w:color="auto"/>
        <w:left w:val="none" w:sz="0" w:space="0" w:color="auto"/>
        <w:bottom w:val="none" w:sz="0" w:space="0" w:color="auto"/>
        <w:right w:val="none" w:sz="0" w:space="0" w:color="auto"/>
      </w:divBdr>
    </w:div>
    <w:div w:id="1713309444">
      <w:bodyDiv w:val="1"/>
      <w:marLeft w:val="0"/>
      <w:marRight w:val="0"/>
      <w:marTop w:val="0"/>
      <w:marBottom w:val="0"/>
      <w:divBdr>
        <w:top w:val="none" w:sz="0" w:space="0" w:color="auto"/>
        <w:left w:val="none" w:sz="0" w:space="0" w:color="auto"/>
        <w:bottom w:val="none" w:sz="0" w:space="0" w:color="auto"/>
        <w:right w:val="none" w:sz="0" w:space="0" w:color="auto"/>
      </w:divBdr>
    </w:div>
    <w:div w:id="1713385568">
      <w:bodyDiv w:val="1"/>
      <w:marLeft w:val="0"/>
      <w:marRight w:val="0"/>
      <w:marTop w:val="0"/>
      <w:marBottom w:val="0"/>
      <w:divBdr>
        <w:top w:val="none" w:sz="0" w:space="0" w:color="auto"/>
        <w:left w:val="none" w:sz="0" w:space="0" w:color="auto"/>
        <w:bottom w:val="none" w:sz="0" w:space="0" w:color="auto"/>
        <w:right w:val="none" w:sz="0" w:space="0" w:color="auto"/>
      </w:divBdr>
    </w:div>
    <w:div w:id="1714691080">
      <w:bodyDiv w:val="1"/>
      <w:marLeft w:val="0"/>
      <w:marRight w:val="0"/>
      <w:marTop w:val="0"/>
      <w:marBottom w:val="0"/>
      <w:divBdr>
        <w:top w:val="none" w:sz="0" w:space="0" w:color="auto"/>
        <w:left w:val="none" w:sz="0" w:space="0" w:color="auto"/>
        <w:bottom w:val="none" w:sz="0" w:space="0" w:color="auto"/>
        <w:right w:val="none" w:sz="0" w:space="0" w:color="auto"/>
      </w:divBdr>
    </w:div>
    <w:div w:id="1716077260">
      <w:bodyDiv w:val="1"/>
      <w:marLeft w:val="0"/>
      <w:marRight w:val="0"/>
      <w:marTop w:val="0"/>
      <w:marBottom w:val="0"/>
      <w:divBdr>
        <w:top w:val="none" w:sz="0" w:space="0" w:color="auto"/>
        <w:left w:val="none" w:sz="0" w:space="0" w:color="auto"/>
        <w:bottom w:val="none" w:sz="0" w:space="0" w:color="auto"/>
        <w:right w:val="none" w:sz="0" w:space="0" w:color="auto"/>
      </w:divBdr>
    </w:div>
    <w:div w:id="1716154434">
      <w:bodyDiv w:val="1"/>
      <w:marLeft w:val="0"/>
      <w:marRight w:val="0"/>
      <w:marTop w:val="0"/>
      <w:marBottom w:val="0"/>
      <w:divBdr>
        <w:top w:val="none" w:sz="0" w:space="0" w:color="auto"/>
        <w:left w:val="none" w:sz="0" w:space="0" w:color="auto"/>
        <w:bottom w:val="none" w:sz="0" w:space="0" w:color="auto"/>
        <w:right w:val="none" w:sz="0" w:space="0" w:color="auto"/>
      </w:divBdr>
    </w:div>
    <w:div w:id="1717005085">
      <w:bodyDiv w:val="1"/>
      <w:marLeft w:val="0"/>
      <w:marRight w:val="0"/>
      <w:marTop w:val="0"/>
      <w:marBottom w:val="0"/>
      <w:divBdr>
        <w:top w:val="none" w:sz="0" w:space="0" w:color="auto"/>
        <w:left w:val="none" w:sz="0" w:space="0" w:color="auto"/>
        <w:bottom w:val="none" w:sz="0" w:space="0" w:color="auto"/>
        <w:right w:val="none" w:sz="0" w:space="0" w:color="auto"/>
      </w:divBdr>
    </w:div>
    <w:div w:id="1717044015">
      <w:bodyDiv w:val="1"/>
      <w:marLeft w:val="0"/>
      <w:marRight w:val="0"/>
      <w:marTop w:val="0"/>
      <w:marBottom w:val="0"/>
      <w:divBdr>
        <w:top w:val="none" w:sz="0" w:space="0" w:color="auto"/>
        <w:left w:val="none" w:sz="0" w:space="0" w:color="auto"/>
        <w:bottom w:val="none" w:sz="0" w:space="0" w:color="auto"/>
        <w:right w:val="none" w:sz="0" w:space="0" w:color="auto"/>
      </w:divBdr>
    </w:div>
    <w:div w:id="1718317848">
      <w:bodyDiv w:val="1"/>
      <w:marLeft w:val="0"/>
      <w:marRight w:val="0"/>
      <w:marTop w:val="0"/>
      <w:marBottom w:val="0"/>
      <w:divBdr>
        <w:top w:val="none" w:sz="0" w:space="0" w:color="auto"/>
        <w:left w:val="none" w:sz="0" w:space="0" w:color="auto"/>
        <w:bottom w:val="none" w:sz="0" w:space="0" w:color="auto"/>
        <w:right w:val="none" w:sz="0" w:space="0" w:color="auto"/>
      </w:divBdr>
    </w:div>
    <w:div w:id="1718696528">
      <w:bodyDiv w:val="1"/>
      <w:marLeft w:val="0"/>
      <w:marRight w:val="0"/>
      <w:marTop w:val="0"/>
      <w:marBottom w:val="0"/>
      <w:divBdr>
        <w:top w:val="none" w:sz="0" w:space="0" w:color="auto"/>
        <w:left w:val="none" w:sz="0" w:space="0" w:color="auto"/>
        <w:bottom w:val="none" w:sz="0" w:space="0" w:color="auto"/>
        <w:right w:val="none" w:sz="0" w:space="0" w:color="auto"/>
      </w:divBdr>
    </w:div>
    <w:div w:id="1719282272">
      <w:bodyDiv w:val="1"/>
      <w:marLeft w:val="0"/>
      <w:marRight w:val="0"/>
      <w:marTop w:val="0"/>
      <w:marBottom w:val="0"/>
      <w:divBdr>
        <w:top w:val="none" w:sz="0" w:space="0" w:color="auto"/>
        <w:left w:val="none" w:sz="0" w:space="0" w:color="auto"/>
        <w:bottom w:val="none" w:sz="0" w:space="0" w:color="auto"/>
        <w:right w:val="none" w:sz="0" w:space="0" w:color="auto"/>
      </w:divBdr>
    </w:div>
    <w:div w:id="1726752725">
      <w:bodyDiv w:val="1"/>
      <w:marLeft w:val="0"/>
      <w:marRight w:val="0"/>
      <w:marTop w:val="0"/>
      <w:marBottom w:val="0"/>
      <w:divBdr>
        <w:top w:val="none" w:sz="0" w:space="0" w:color="auto"/>
        <w:left w:val="none" w:sz="0" w:space="0" w:color="auto"/>
        <w:bottom w:val="none" w:sz="0" w:space="0" w:color="auto"/>
        <w:right w:val="none" w:sz="0" w:space="0" w:color="auto"/>
      </w:divBdr>
    </w:div>
    <w:div w:id="1726829772">
      <w:bodyDiv w:val="1"/>
      <w:marLeft w:val="0"/>
      <w:marRight w:val="0"/>
      <w:marTop w:val="0"/>
      <w:marBottom w:val="0"/>
      <w:divBdr>
        <w:top w:val="none" w:sz="0" w:space="0" w:color="auto"/>
        <w:left w:val="none" w:sz="0" w:space="0" w:color="auto"/>
        <w:bottom w:val="none" w:sz="0" w:space="0" w:color="auto"/>
        <w:right w:val="none" w:sz="0" w:space="0" w:color="auto"/>
      </w:divBdr>
    </w:div>
    <w:div w:id="1729648656">
      <w:bodyDiv w:val="1"/>
      <w:marLeft w:val="0"/>
      <w:marRight w:val="0"/>
      <w:marTop w:val="0"/>
      <w:marBottom w:val="0"/>
      <w:divBdr>
        <w:top w:val="none" w:sz="0" w:space="0" w:color="auto"/>
        <w:left w:val="none" w:sz="0" w:space="0" w:color="auto"/>
        <w:bottom w:val="none" w:sz="0" w:space="0" w:color="auto"/>
        <w:right w:val="none" w:sz="0" w:space="0" w:color="auto"/>
      </w:divBdr>
    </w:div>
    <w:div w:id="1730029795">
      <w:bodyDiv w:val="1"/>
      <w:marLeft w:val="0"/>
      <w:marRight w:val="0"/>
      <w:marTop w:val="0"/>
      <w:marBottom w:val="0"/>
      <w:divBdr>
        <w:top w:val="none" w:sz="0" w:space="0" w:color="auto"/>
        <w:left w:val="none" w:sz="0" w:space="0" w:color="auto"/>
        <w:bottom w:val="none" w:sz="0" w:space="0" w:color="auto"/>
        <w:right w:val="none" w:sz="0" w:space="0" w:color="auto"/>
      </w:divBdr>
    </w:div>
    <w:div w:id="1730036076">
      <w:bodyDiv w:val="1"/>
      <w:marLeft w:val="0"/>
      <w:marRight w:val="0"/>
      <w:marTop w:val="0"/>
      <w:marBottom w:val="0"/>
      <w:divBdr>
        <w:top w:val="none" w:sz="0" w:space="0" w:color="auto"/>
        <w:left w:val="none" w:sz="0" w:space="0" w:color="auto"/>
        <w:bottom w:val="none" w:sz="0" w:space="0" w:color="auto"/>
        <w:right w:val="none" w:sz="0" w:space="0" w:color="auto"/>
      </w:divBdr>
    </w:div>
    <w:div w:id="1731462573">
      <w:bodyDiv w:val="1"/>
      <w:marLeft w:val="0"/>
      <w:marRight w:val="0"/>
      <w:marTop w:val="0"/>
      <w:marBottom w:val="0"/>
      <w:divBdr>
        <w:top w:val="none" w:sz="0" w:space="0" w:color="auto"/>
        <w:left w:val="none" w:sz="0" w:space="0" w:color="auto"/>
        <w:bottom w:val="none" w:sz="0" w:space="0" w:color="auto"/>
        <w:right w:val="none" w:sz="0" w:space="0" w:color="auto"/>
      </w:divBdr>
    </w:div>
    <w:div w:id="1734429529">
      <w:bodyDiv w:val="1"/>
      <w:marLeft w:val="0"/>
      <w:marRight w:val="0"/>
      <w:marTop w:val="0"/>
      <w:marBottom w:val="0"/>
      <w:divBdr>
        <w:top w:val="none" w:sz="0" w:space="0" w:color="auto"/>
        <w:left w:val="none" w:sz="0" w:space="0" w:color="auto"/>
        <w:bottom w:val="none" w:sz="0" w:space="0" w:color="auto"/>
        <w:right w:val="none" w:sz="0" w:space="0" w:color="auto"/>
      </w:divBdr>
    </w:div>
    <w:div w:id="1735003372">
      <w:bodyDiv w:val="1"/>
      <w:marLeft w:val="0"/>
      <w:marRight w:val="0"/>
      <w:marTop w:val="0"/>
      <w:marBottom w:val="0"/>
      <w:divBdr>
        <w:top w:val="none" w:sz="0" w:space="0" w:color="auto"/>
        <w:left w:val="none" w:sz="0" w:space="0" w:color="auto"/>
        <w:bottom w:val="none" w:sz="0" w:space="0" w:color="auto"/>
        <w:right w:val="none" w:sz="0" w:space="0" w:color="auto"/>
      </w:divBdr>
    </w:div>
    <w:div w:id="1735621018">
      <w:bodyDiv w:val="1"/>
      <w:marLeft w:val="0"/>
      <w:marRight w:val="0"/>
      <w:marTop w:val="0"/>
      <w:marBottom w:val="0"/>
      <w:divBdr>
        <w:top w:val="none" w:sz="0" w:space="0" w:color="auto"/>
        <w:left w:val="none" w:sz="0" w:space="0" w:color="auto"/>
        <w:bottom w:val="none" w:sz="0" w:space="0" w:color="auto"/>
        <w:right w:val="none" w:sz="0" w:space="0" w:color="auto"/>
      </w:divBdr>
    </w:div>
    <w:div w:id="1735664086">
      <w:bodyDiv w:val="1"/>
      <w:marLeft w:val="0"/>
      <w:marRight w:val="0"/>
      <w:marTop w:val="0"/>
      <w:marBottom w:val="0"/>
      <w:divBdr>
        <w:top w:val="none" w:sz="0" w:space="0" w:color="auto"/>
        <w:left w:val="none" w:sz="0" w:space="0" w:color="auto"/>
        <w:bottom w:val="none" w:sz="0" w:space="0" w:color="auto"/>
        <w:right w:val="none" w:sz="0" w:space="0" w:color="auto"/>
      </w:divBdr>
    </w:div>
    <w:div w:id="1736002249">
      <w:bodyDiv w:val="1"/>
      <w:marLeft w:val="0"/>
      <w:marRight w:val="0"/>
      <w:marTop w:val="0"/>
      <w:marBottom w:val="0"/>
      <w:divBdr>
        <w:top w:val="none" w:sz="0" w:space="0" w:color="auto"/>
        <w:left w:val="none" w:sz="0" w:space="0" w:color="auto"/>
        <w:bottom w:val="none" w:sz="0" w:space="0" w:color="auto"/>
        <w:right w:val="none" w:sz="0" w:space="0" w:color="auto"/>
      </w:divBdr>
    </w:div>
    <w:div w:id="1736708553">
      <w:bodyDiv w:val="1"/>
      <w:marLeft w:val="0"/>
      <w:marRight w:val="0"/>
      <w:marTop w:val="0"/>
      <w:marBottom w:val="0"/>
      <w:divBdr>
        <w:top w:val="none" w:sz="0" w:space="0" w:color="auto"/>
        <w:left w:val="none" w:sz="0" w:space="0" w:color="auto"/>
        <w:bottom w:val="none" w:sz="0" w:space="0" w:color="auto"/>
        <w:right w:val="none" w:sz="0" w:space="0" w:color="auto"/>
      </w:divBdr>
    </w:div>
    <w:div w:id="1738168360">
      <w:bodyDiv w:val="1"/>
      <w:marLeft w:val="0"/>
      <w:marRight w:val="0"/>
      <w:marTop w:val="0"/>
      <w:marBottom w:val="0"/>
      <w:divBdr>
        <w:top w:val="none" w:sz="0" w:space="0" w:color="auto"/>
        <w:left w:val="none" w:sz="0" w:space="0" w:color="auto"/>
        <w:bottom w:val="none" w:sz="0" w:space="0" w:color="auto"/>
        <w:right w:val="none" w:sz="0" w:space="0" w:color="auto"/>
      </w:divBdr>
    </w:div>
    <w:div w:id="1739665765">
      <w:bodyDiv w:val="1"/>
      <w:marLeft w:val="0"/>
      <w:marRight w:val="0"/>
      <w:marTop w:val="0"/>
      <w:marBottom w:val="0"/>
      <w:divBdr>
        <w:top w:val="none" w:sz="0" w:space="0" w:color="auto"/>
        <w:left w:val="none" w:sz="0" w:space="0" w:color="auto"/>
        <w:bottom w:val="none" w:sz="0" w:space="0" w:color="auto"/>
        <w:right w:val="none" w:sz="0" w:space="0" w:color="auto"/>
      </w:divBdr>
    </w:div>
    <w:div w:id="1740906544">
      <w:bodyDiv w:val="1"/>
      <w:marLeft w:val="0"/>
      <w:marRight w:val="0"/>
      <w:marTop w:val="0"/>
      <w:marBottom w:val="0"/>
      <w:divBdr>
        <w:top w:val="none" w:sz="0" w:space="0" w:color="auto"/>
        <w:left w:val="none" w:sz="0" w:space="0" w:color="auto"/>
        <w:bottom w:val="none" w:sz="0" w:space="0" w:color="auto"/>
        <w:right w:val="none" w:sz="0" w:space="0" w:color="auto"/>
      </w:divBdr>
    </w:div>
    <w:div w:id="1742630682">
      <w:bodyDiv w:val="1"/>
      <w:marLeft w:val="0"/>
      <w:marRight w:val="0"/>
      <w:marTop w:val="0"/>
      <w:marBottom w:val="0"/>
      <w:divBdr>
        <w:top w:val="none" w:sz="0" w:space="0" w:color="auto"/>
        <w:left w:val="none" w:sz="0" w:space="0" w:color="auto"/>
        <w:bottom w:val="none" w:sz="0" w:space="0" w:color="auto"/>
        <w:right w:val="none" w:sz="0" w:space="0" w:color="auto"/>
      </w:divBdr>
    </w:div>
    <w:div w:id="1745058933">
      <w:bodyDiv w:val="1"/>
      <w:marLeft w:val="0"/>
      <w:marRight w:val="0"/>
      <w:marTop w:val="0"/>
      <w:marBottom w:val="0"/>
      <w:divBdr>
        <w:top w:val="none" w:sz="0" w:space="0" w:color="auto"/>
        <w:left w:val="none" w:sz="0" w:space="0" w:color="auto"/>
        <w:bottom w:val="none" w:sz="0" w:space="0" w:color="auto"/>
        <w:right w:val="none" w:sz="0" w:space="0" w:color="auto"/>
      </w:divBdr>
    </w:div>
    <w:div w:id="1746100364">
      <w:bodyDiv w:val="1"/>
      <w:marLeft w:val="0"/>
      <w:marRight w:val="0"/>
      <w:marTop w:val="0"/>
      <w:marBottom w:val="0"/>
      <w:divBdr>
        <w:top w:val="none" w:sz="0" w:space="0" w:color="auto"/>
        <w:left w:val="none" w:sz="0" w:space="0" w:color="auto"/>
        <w:bottom w:val="none" w:sz="0" w:space="0" w:color="auto"/>
        <w:right w:val="none" w:sz="0" w:space="0" w:color="auto"/>
      </w:divBdr>
    </w:div>
    <w:div w:id="1747261086">
      <w:bodyDiv w:val="1"/>
      <w:marLeft w:val="0"/>
      <w:marRight w:val="0"/>
      <w:marTop w:val="0"/>
      <w:marBottom w:val="0"/>
      <w:divBdr>
        <w:top w:val="none" w:sz="0" w:space="0" w:color="auto"/>
        <w:left w:val="none" w:sz="0" w:space="0" w:color="auto"/>
        <w:bottom w:val="none" w:sz="0" w:space="0" w:color="auto"/>
        <w:right w:val="none" w:sz="0" w:space="0" w:color="auto"/>
      </w:divBdr>
    </w:div>
    <w:div w:id="1747266981">
      <w:bodyDiv w:val="1"/>
      <w:marLeft w:val="0"/>
      <w:marRight w:val="0"/>
      <w:marTop w:val="0"/>
      <w:marBottom w:val="0"/>
      <w:divBdr>
        <w:top w:val="none" w:sz="0" w:space="0" w:color="auto"/>
        <w:left w:val="none" w:sz="0" w:space="0" w:color="auto"/>
        <w:bottom w:val="none" w:sz="0" w:space="0" w:color="auto"/>
        <w:right w:val="none" w:sz="0" w:space="0" w:color="auto"/>
      </w:divBdr>
    </w:div>
    <w:div w:id="1748305289">
      <w:bodyDiv w:val="1"/>
      <w:marLeft w:val="0"/>
      <w:marRight w:val="0"/>
      <w:marTop w:val="0"/>
      <w:marBottom w:val="0"/>
      <w:divBdr>
        <w:top w:val="none" w:sz="0" w:space="0" w:color="auto"/>
        <w:left w:val="none" w:sz="0" w:space="0" w:color="auto"/>
        <w:bottom w:val="none" w:sz="0" w:space="0" w:color="auto"/>
        <w:right w:val="none" w:sz="0" w:space="0" w:color="auto"/>
      </w:divBdr>
    </w:div>
    <w:div w:id="1748646553">
      <w:bodyDiv w:val="1"/>
      <w:marLeft w:val="0"/>
      <w:marRight w:val="0"/>
      <w:marTop w:val="0"/>
      <w:marBottom w:val="0"/>
      <w:divBdr>
        <w:top w:val="none" w:sz="0" w:space="0" w:color="auto"/>
        <w:left w:val="none" w:sz="0" w:space="0" w:color="auto"/>
        <w:bottom w:val="none" w:sz="0" w:space="0" w:color="auto"/>
        <w:right w:val="none" w:sz="0" w:space="0" w:color="auto"/>
      </w:divBdr>
    </w:div>
    <w:div w:id="1748763920">
      <w:bodyDiv w:val="1"/>
      <w:marLeft w:val="0"/>
      <w:marRight w:val="0"/>
      <w:marTop w:val="0"/>
      <w:marBottom w:val="0"/>
      <w:divBdr>
        <w:top w:val="none" w:sz="0" w:space="0" w:color="auto"/>
        <w:left w:val="none" w:sz="0" w:space="0" w:color="auto"/>
        <w:bottom w:val="none" w:sz="0" w:space="0" w:color="auto"/>
        <w:right w:val="none" w:sz="0" w:space="0" w:color="auto"/>
      </w:divBdr>
    </w:div>
    <w:div w:id="1753355534">
      <w:bodyDiv w:val="1"/>
      <w:marLeft w:val="0"/>
      <w:marRight w:val="0"/>
      <w:marTop w:val="0"/>
      <w:marBottom w:val="0"/>
      <w:divBdr>
        <w:top w:val="none" w:sz="0" w:space="0" w:color="auto"/>
        <w:left w:val="none" w:sz="0" w:space="0" w:color="auto"/>
        <w:bottom w:val="none" w:sz="0" w:space="0" w:color="auto"/>
        <w:right w:val="none" w:sz="0" w:space="0" w:color="auto"/>
      </w:divBdr>
    </w:div>
    <w:div w:id="1755929228">
      <w:bodyDiv w:val="1"/>
      <w:marLeft w:val="0"/>
      <w:marRight w:val="0"/>
      <w:marTop w:val="0"/>
      <w:marBottom w:val="0"/>
      <w:divBdr>
        <w:top w:val="none" w:sz="0" w:space="0" w:color="auto"/>
        <w:left w:val="none" w:sz="0" w:space="0" w:color="auto"/>
        <w:bottom w:val="none" w:sz="0" w:space="0" w:color="auto"/>
        <w:right w:val="none" w:sz="0" w:space="0" w:color="auto"/>
      </w:divBdr>
    </w:div>
    <w:div w:id="1757707227">
      <w:bodyDiv w:val="1"/>
      <w:marLeft w:val="0"/>
      <w:marRight w:val="0"/>
      <w:marTop w:val="0"/>
      <w:marBottom w:val="0"/>
      <w:divBdr>
        <w:top w:val="none" w:sz="0" w:space="0" w:color="auto"/>
        <w:left w:val="none" w:sz="0" w:space="0" w:color="auto"/>
        <w:bottom w:val="none" w:sz="0" w:space="0" w:color="auto"/>
        <w:right w:val="none" w:sz="0" w:space="0" w:color="auto"/>
      </w:divBdr>
    </w:div>
    <w:div w:id="1757828253">
      <w:bodyDiv w:val="1"/>
      <w:marLeft w:val="0"/>
      <w:marRight w:val="0"/>
      <w:marTop w:val="0"/>
      <w:marBottom w:val="0"/>
      <w:divBdr>
        <w:top w:val="none" w:sz="0" w:space="0" w:color="auto"/>
        <w:left w:val="none" w:sz="0" w:space="0" w:color="auto"/>
        <w:bottom w:val="none" w:sz="0" w:space="0" w:color="auto"/>
        <w:right w:val="none" w:sz="0" w:space="0" w:color="auto"/>
      </w:divBdr>
    </w:div>
    <w:div w:id="1758137789">
      <w:bodyDiv w:val="1"/>
      <w:marLeft w:val="0"/>
      <w:marRight w:val="0"/>
      <w:marTop w:val="0"/>
      <w:marBottom w:val="0"/>
      <w:divBdr>
        <w:top w:val="none" w:sz="0" w:space="0" w:color="auto"/>
        <w:left w:val="none" w:sz="0" w:space="0" w:color="auto"/>
        <w:bottom w:val="none" w:sz="0" w:space="0" w:color="auto"/>
        <w:right w:val="none" w:sz="0" w:space="0" w:color="auto"/>
      </w:divBdr>
    </w:div>
    <w:div w:id="1758165898">
      <w:bodyDiv w:val="1"/>
      <w:marLeft w:val="0"/>
      <w:marRight w:val="0"/>
      <w:marTop w:val="0"/>
      <w:marBottom w:val="0"/>
      <w:divBdr>
        <w:top w:val="none" w:sz="0" w:space="0" w:color="auto"/>
        <w:left w:val="none" w:sz="0" w:space="0" w:color="auto"/>
        <w:bottom w:val="none" w:sz="0" w:space="0" w:color="auto"/>
        <w:right w:val="none" w:sz="0" w:space="0" w:color="auto"/>
      </w:divBdr>
    </w:div>
    <w:div w:id="1758209041">
      <w:bodyDiv w:val="1"/>
      <w:marLeft w:val="0"/>
      <w:marRight w:val="0"/>
      <w:marTop w:val="0"/>
      <w:marBottom w:val="0"/>
      <w:divBdr>
        <w:top w:val="none" w:sz="0" w:space="0" w:color="auto"/>
        <w:left w:val="none" w:sz="0" w:space="0" w:color="auto"/>
        <w:bottom w:val="none" w:sz="0" w:space="0" w:color="auto"/>
        <w:right w:val="none" w:sz="0" w:space="0" w:color="auto"/>
      </w:divBdr>
    </w:div>
    <w:div w:id="1758864402">
      <w:bodyDiv w:val="1"/>
      <w:marLeft w:val="0"/>
      <w:marRight w:val="0"/>
      <w:marTop w:val="0"/>
      <w:marBottom w:val="0"/>
      <w:divBdr>
        <w:top w:val="none" w:sz="0" w:space="0" w:color="auto"/>
        <w:left w:val="none" w:sz="0" w:space="0" w:color="auto"/>
        <w:bottom w:val="none" w:sz="0" w:space="0" w:color="auto"/>
        <w:right w:val="none" w:sz="0" w:space="0" w:color="auto"/>
      </w:divBdr>
    </w:div>
    <w:div w:id="1760567169">
      <w:bodyDiv w:val="1"/>
      <w:marLeft w:val="0"/>
      <w:marRight w:val="0"/>
      <w:marTop w:val="0"/>
      <w:marBottom w:val="0"/>
      <w:divBdr>
        <w:top w:val="none" w:sz="0" w:space="0" w:color="auto"/>
        <w:left w:val="none" w:sz="0" w:space="0" w:color="auto"/>
        <w:bottom w:val="none" w:sz="0" w:space="0" w:color="auto"/>
        <w:right w:val="none" w:sz="0" w:space="0" w:color="auto"/>
      </w:divBdr>
    </w:div>
    <w:div w:id="1760832250">
      <w:bodyDiv w:val="1"/>
      <w:marLeft w:val="0"/>
      <w:marRight w:val="0"/>
      <w:marTop w:val="0"/>
      <w:marBottom w:val="0"/>
      <w:divBdr>
        <w:top w:val="none" w:sz="0" w:space="0" w:color="auto"/>
        <w:left w:val="none" w:sz="0" w:space="0" w:color="auto"/>
        <w:bottom w:val="none" w:sz="0" w:space="0" w:color="auto"/>
        <w:right w:val="none" w:sz="0" w:space="0" w:color="auto"/>
      </w:divBdr>
    </w:div>
    <w:div w:id="1761482340">
      <w:bodyDiv w:val="1"/>
      <w:marLeft w:val="0"/>
      <w:marRight w:val="0"/>
      <w:marTop w:val="0"/>
      <w:marBottom w:val="0"/>
      <w:divBdr>
        <w:top w:val="none" w:sz="0" w:space="0" w:color="auto"/>
        <w:left w:val="none" w:sz="0" w:space="0" w:color="auto"/>
        <w:bottom w:val="none" w:sz="0" w:space="0" w:color="auto"/>
        <w:right w:val="none" w:sz="0" w:space="0" w:color="auto"/>
      </w:divBdr>
    </w:div>
    <w:div w:id="1762337592">
      <w:bodyDiv w:val="1"/>
      <w:marLeft w:val="0"/>
      <w:marRight w:val="0"/>
      <w:marTop w:val="0"/>
      <w:marBottom w:val="0"/>
      <w:divBdr>
        <w:top w:val="none" w:sz="0" w:space="0" w:color="auto"/>
        <w:left w:val="none" w:sz="0" w:space="0" w:color="auto"/>
        <w:bottom w:val="none" w:sz="0" w:space="0" w:color="auto"/>
        <w:right w:val="none" w:sz="0" w:space="0" w:color="auto"/>
      </w:divBdr>
    </w:div>
    <w:div w:id="1763182885">
      <w:bodyDiv w:val="1"/>
      <w:marLeft w:val="0"/>
      <w:marRight w:val="0"/>
      <w:marTop w:val="0"/>
      <w:marBottom w:val="0"/>
      <w:divBdr>
        <w:top w:val="none" w:sz="0" w:space="0" w:color="auto"/>
        <w:left w:val="none" w:sz="0" w:space="0" w:color="auto"/>
        <w:bottom w:val="none" w:sz="0" w:space="0" w:color="auto"/>
        <w:right w:val="none" w:sz="0" w:space="0" w:color="auto"/>
      </w:divBdr>
    </w:div>
    <w:div w:id="1763332187">
      <w:bodyDiv w:val="1"/>
      <w:marLeft w:val="0"/>
      <w:marRight w:val="0"/>
      <w:marTop w:val="0"/>
      <w:marBottom w:val="0"/>
      <w:divBdr>
        <w:top w:val="none" w:sz="0" w:space="0" w:color="auto"/>
        <w:left w:val="none" w:sz="0" w:space="0" w:color="auto"/>
        <w:bottom w:val="none" w:sz="0" w:space="0" w:color="auto"/>
        <w:right w:val="none" w:sz="0" w:space="0" w:color="auto"/>
      </w:divBdr>
    </w:div>
    <w:div w:id="1763381598">
      <w:bodyDiv w:val="1"/>
      <w:marLeft w:val="0"/>
      <w:marRight w:val="0"/>
      <w:marTop w:val="0"/>
      <w:marBottom w:val="0"/>
      <w:divBdr>
        <w:top w:val="none" w:sz="0" w:space="0" w:color="auto"/>
        <w:left w:val="none" w:sz="0" w:space="0" w:color="auto"/>
        <w:bottom w:val="none" w:sz="0" w:space="0" w:color="auto"/>
        <w:right w:val="none" w:sz="0" w:space="0" w:color="auto"/>
      </w:divBdr>
    </w:div>
    <w:div w:id="1764759058">
      <w:bodyDiv w:val="1"/>
      <w:marLeft w:val="0"/>
      <w:marRight w:val="0"/>
      <w:marTop w:val="0"/>
      <w:marBottom w:val="0"/>
      <w:divBdr>
        <w:top w:val="none" w:sz="0" w:space="0" w:color="auto"/>
        <w:left w:val="none" w:sz="0" w:space="0" w:color="auto"/>
        <w:bottom w:val="none" w:sz="0" w:space="0" w:color="auto"/>
        <w:right w:val="none" w:sz="0" w:space="0" w:color="auto"/>
      </w:divBdr>
    </w:div>
    <w:div w:id="1765031641">
      <w:bodyDiv w:val="1"/>
      <w:marLeft w:val="0"/>
      <w:marRight w:val="0"/>
      <w:marTop w:val="0"/>
      <w:marBottom w:val="0"/>
      <w:divBdr>
        <w:top w:val="none" w:sz="0" w:space="0" w:color="auto"/>
        <w:left w:val="none" w:sz="0" w:space="0" w:color="auto"/>
        <w:bottom w:val="none" w:sz="0" w:space="0" w:color="auto"/>
        <w:right w:val="none" w:sz="0" w:space="0" w:color="auto"/>
      </w:divBdr>
    </w:div>
    <w:div w:id="1766069319">
      <w:bodyDiv w:val="1"/>
      <w:marLeft w:val="0"/>
      <w:marRight w:val="0"/>
      <w:marTop w:val="0"/>
      <w:marBottom w:val="0"/>
      <w:divBdr>
        <w:top w:val="none" w:sz="0" w:space="0" w:color="auto"/>
        <w:left w:val="none" w:sz="0" w:space="0" w:color="auto"/>
        <w:bottom w:val="none" w:sz="0" w:space="0" w:color="auto"/>
        <w:right w:val="none" w:sz="0" w:space="0" w:color="auto"/>
      </w:divBdr>
    </w:div>
    <w:div w:id="1768189591">
      <w:bodyDiv w:val="1"/>
      <w:marLeft w:val="0"/>
      <w:marRight w:val="0"/>
      <w:marTop w:val="0"/>
      <w:marBottom w:val="0"/>
      <w:divBdr>
        <w:top w:val="none" w:sz="0" w:space="0" w:color="auto"/>
        <w:left w:val="none" w:sz="0" w:space="0" w:color="auto"/>
        <w:bottom w:val="none" w:sz="0" w:space="0" w:color="auto"/>
        <w:right w:val="none" w:sz="0" w:space="0" w:color="auto"/>
      </w:divBdr>
    </w:div>
    <w:div w:id="1769035492">
      <w:bodyDiv w:val="1"/>
      <w:marLeft w:val="0"/>
      <w:marRight w:val="0"/>
      <w:marTop w:val="0"/>
      <w:marBottom w:val="0"/>
      <w:divBdr>
        <w:top w:val="none" w:sz="0" w:space="0" w:color="auto"/>
        <w:left w:val="none" w:sz="0" w:space="0" w:color="auto"/>
        <w:bottom w:val="none" w:sz="0" w:space="0" w:color="auto"/>
        <w:right w:val="none" w:sz="0" w:space="0" w:color="auto"/>
      </w:divBdr>
    </w:div>
    <w:div w:id="1770199256">
      <w:bodyDiv w:val="1"/>
      <w:marLeft w:val="0"/>
      <w:marRight w:val="0"/>
      <w:marTop w:val="0"/>
      <w:marBottom w:val="0"/>
      <w:divBdr>
        <w:top w:val="none" w:sz="0" w:space="0" w:color="auto"/>
        <w:left w:val="none" w:sz="0" w:space="0" w:color="auto"/>
        <w:bottom w:val="none" w:sz="0" w:space="0" w:color="auto"/>
        <w:right w:val="none" w:sz="0" w:space="0" w:color="auto"/>
      </w:divBdr>
    </w:div>
    <w:div w:id="1770655380">
      <w:bodyDiv w:val="1"/>
      <w:marLeft w:val="0"/>
      <w:marRight w:val="0"/>
      <w:marTop w:val="0"/>
      <w:marBottom w:val="0"/>
      <w:divBdr>
        <w:top w:val="none" w:sz="0" w:space="0" w:color="auto"/>
        <w:left w:val="none" w:sz="0" w:space="0" w:color="auto"/>
        <w:bottom w:val="none" w:sz="0" w:space="0" w:color="auto"/>
        <w:right w:val="none" w:sz="0" w:space="0" w:color="auto"/>
      </w:divBdr>
    </w:div>
    <w:div w:id="1771512656">
      <w:bodyDiv w:val="1"/>
      <w:marLeft w:val="0"/>
      <w:marRight w:val="0"/>
      <w:marTop w:val="0"/>
      <w:marBottom w:val="0"/>
      <w:divBdr>
        <w:top w:val="none" w:sz="0" w:space="0" w:color="auto"/>
        <w:left w:val="none" w:sz="0" w:space="0" w:color="auto"/>
        <w:bottom w:val="none" w:sz="0" w:space="0" w:color="auto"/>
        <w:right w:val="none" w:sz="0" w:space="0" w:color="auto"/>
      </w:divBdr>
    </w:div>
    <w:div w:id="1771927982">
      <w:bodyDiv w:val="1"/>
      <w:marLeft w:val="0"/>
      <w:marRight w:val="0"/>
      <w:marTop w:val="0"/>
      <w:marBottom w:val="0"/>
      <w:divBdr>
        <w:top w:val="none" w:sz="0" w:space="0" w:color="auto"/>
        <w:left w:val="none" w:sz="0" w:space="0" w:color="auto"/>
        <w:bottom w:val="none" w:sz="0" w:space="0" w:color="auto"/>
        <w:right w:val="none" w:sz="0" w:space="0" w:color="auto"/>
      </w:divBdr>
    </w:div>
    <w:div w:id="1772583687">
      <w:bodyDiv w:val="1"/>
      <w:marLeft w:val="0"/>
      <w:marRight w:val="0"/>
      <w:marTop w:val="0"/>
      <w:marBottom w:val="0"/>
      <w:divBdr>
        <w:top w:val="none" w:sz="0" w:space="0" w:color="auto"/>
        <w:left w:val="none" w:sz="0" w:space="0" w:color="auto"/>
        <w:bottom w:val="none" w:sz="0" w:space="0" w:color="auto"/>
        <w:right w:val="none" w:sz="0" w:space="0" w:color="auto"/>
      </w:divBdr>
    </w:div>
    <w:div w:id="1773012340">
      <w:bodyDiv w:val="1"/>
      <w:marLeft w:val="0"/>
      <w:marRight w:val="0"/>
      <w:marTop w:val="0"/>
      <w:marBottom w:val="0"/>
      <w:divBdr>
        <w:top w:val="none" w:sz="0" w:space="0" w:color="auto"/>
        <w:left w:val="none" w:sz="0" w:space="0" w:color="auto"/>
        <w:bottom w:val="none" w:sz="0" w:space="0" w:color="auto"/>
        <w:right w:val="none" w:sz="0" w:space="0" w:color="auto"/>
      </w:divBdr>
    </w:div>
    <w:div w:id="1775131949">
      <w:bodyDiv w:val="1"/>
      <w:marLeft w:val="0"/>
      <w:marRight w:val="0"/>
      <w:marTop w:val="0"/>
      <w:marBottom w:val="0"/>
      <w:divBdr>
        <w:top w:val="none" w:sz="0" w:space="0" w:color="auto"/>
        <w:left w:val="none" w:sz="0" w:space="0" w:color="auto"/>
        <w:bottom w:val="none" w:sz="0" w:space="0" w:color="auto"/>
        <w:right w:val="none" w:sz="0" w:space="0" w:color="auto"/>
      </w:divBdr>
    </w:div>
    <w:div w:id="1776824517">
      <w:bodyDiv w:val="1"/>
      <w:marLeft w:val="0"/>
      <w:marRight w:val="0"/>
      <w:marTop w:val="0"/>
      <w:marBottom w:val="0"/>
      <w:divBdr>
        <w:top w:val="none" w:sz="0" w:space="0" w:color="auto"/>
        <w:left w:val="none" w:sz="0" w:space="0" w:color="auto"/>
        <w:bottom w:val="none" w:sz="0" w:space="0" w:color="auto"/>
        <w:right w:val="none" w:sz="0" w:space="0" w:color="auto"/>
      </w:divBdr>
    </w:div>
    <w:div w:id="1777364755">
      <w:bodyDiv w:val="1"/>
      <w:marLeft w:val="0"/>
      <w:marRight w:val="0"/>
      <w:marTop w:val="0"/>
      <w:marBottom w:val="0"/>
      <w:divBdr>
        <w:top w:val="none" w:sz="0" w:space="0" w:color="auto"/>
        <w:left w:val="none" w:sz="0" w:space="0" w:color="auto"/>
        <w:bottom w:val="none" w:sz="0" w:space="0" w:color="auto"/>
        <w:right w:val="none" w:sz="0" w:space="0" w:color="auto"/>
      </w:divBdr>
    </w:div>
    <w:div w:id="1778135041">
      <w:bodyDiv w:val="1"/>
      <w:marLeft w:val="0"/>
      <w:marRight w:val="0"/>
      <w:marTop w:val="0"/>
      <w:marBottom w:val="0"/>
      <w:divBdr>
        <w:top w:val="none" w:sz="0" w:space="0" w:color="auto"/>
        <w:left w:val="none" w:sz="0" w:space="0" w:color="auto"/>
        <w:bottom w:val="none" w:sz="0" w:space="0" w:color="auto"/>
        <w:right w:val="none" w:sz="0" w:space="0" w:color="auto"/>
      </w:divBdr>
    </w:div>
    <w:div w:id="1779327933">
      <w:bodyDiv w:val="1"/>
      <w:marLeft w:val="0"/>
      <w:marRight w:val="0"/>
      <w:marTop w:val="0"/>
      <w:marBottom w:val="0"/>
      <w:divBdr>
        <w:top w:val="none" w:sz="0" w:space="0" w:color="auto"/>
        <w:left w:val="none" w:sz="0" w:space="0" w:color="auto"/>
        <w:bottom w:val="none" w:sz="0" w:space="0" w:color="auto"/>
        <w:right w:val="none" w:sz="0" w:space="0" w:color="auto"/>
      </w:divBdr>
    </w:div>
    <w:div w:id="1779593504">
      <w:bodyDiv w:val="1"/>
      <w:marLeft w:val="0"/>
      <w:marRight w:val="0"/>
      <w:marTop w:val="0"/>
      <w:marBottom w:val="0"/>
      <w:divBdr>
        <w:top w:val="none" w:sz="0" w:space="0" w:color="auto"/>
        <w:left w:val="none" w:sz="0" w:space="0" w:color="auto"/>
        <w:bottom w:val="none" w:sz="0" w:space="0" w:color="auto"/>
        <w:right w:val="none" w:sz="0" w:space="0" w:color="auto"/>
      </w:divBdr>
    </w:div>
    <w:div w:id="1780681855">
      <w:bodyDiv w:val="1"/>
      <w:marLeft w:val="0"/>
      <w:marRight w:val="0"/>
      <w:marTop w:val="0"/>
      <w:marBottom w:val="0"/>
      <w:divBdr>
        <w:top w:val="none" w:sz="0" w:space="0" w:color="auto"/>
        <w:left w:val="none" w:sz="0" w:space="0" w:color="auto"/>
        <w:bottom w:val="none" w:sz="0" w:space="0" w:color="auto"/>
        <w:right w:val="none" w:sz="0" w:space="0" w:color="auto"/>
      </w:divBdr>
    </w:div>
    <w:div w:id="1781139787">
      <w:bodyDiv w:val="1"/>
      <w:marLeft w:val="0"/>
      <w:marRight w:val="0"/>
      <w:marTop w:val="0"/>
      <w:marBottom w:val="0"/>
      <w:divBdr>
        <w:top w:val="none" w:sz="0" w:space="0" w:color="auto"/>
        <w:left w:val="none" w:sz="0" w:space="0" w:color="auto"/>
        <w:bottom w:val="none" w:sz="0" w:space="0" w:color="auto"/>
        <w:right w:val="none" w:sz="0" w:space="0" w:color="auto"/>
      </w:divBdr>
    </w:div>
    <w:div w:id="1781413882">
      <w:bodyDiv w:val="1"/>
      <w:marLeft w:val="0"/>
      <w:marRight w:val="0"/>
      <w:marTop w:val="0"/>
      <w:marBottom w:val="0"/>
      <w:divBdr>
        <w:top w:val="none" w:sz="0" w:space="0" w:color="auto"/>
        <w:left w:val="none" w:sz="0" w:space="0" w:color="auto"/>
        <w:bottom w:val="none" w:sz="0" w:space="0" w:color="auto"/>
        <w:right w:val="none" w:sz="0" w:space="0" w:color="auto"/>
      </w:divBdr>
    </w:div>
    <w:div w:id="1786001146">
      <w:bodyDiv w:val="1"/>
      <w:marLeft w:val="0"/>
      <w:marRight w:val="0"/>
      <w:marTop w:val="0"/>
      <w:marBottom w:val="0"/>
      <w:divBdr>
        <w:top w:val="none" w:sz="0" w:space="0" w:color="auto"/>
        <w:left w:val="none" w:sz="0" w:space="0" w:color="auto"/>
        <w:bottom w:val="none" w:sz="0" w:space="0" w:color="auto"/>
        <w:right w:val="none" w:sz="0" w:space="0" w:color="auto"/>
      </w:divBdr>
    </w:div>
    <w:div w:id="1786147151">
      <w:bodyDiv w:val="1"/>
      <w:marLeft w:val="0"/>
      <w:marRight w:val="0"/>
      <w:marTop w:val="0"/>
      <w:marBottom w:val="0"/>
      <w:divBdr>
        <w:top w:val="none" w:sz="0" w:space="0" w:color="auto"/>
        <w:left w:val="none" w:sz="0" w:space="0" w:color="auto"/>
        <w:bottom w:val="none" w:sz="0" w:space="0" w:color="auto"/>
        <w:right w:val="none" w:sz="0" w:space="0" w:color="auto"/>
      </w:divBdr>
    </w:div>
    <w:div w:id="1786802034">
      <w:bodyDiv w:val="1"/>
      <w:marLeft w:val="0"/>
      <w:marRight w:val="0"/>
      <w:marTop w:val="0"/>
      <w:marBottom w:val="0"/>
      <w:divBdr>
        <w:top w:val="none" w:sz="0" w:space="0" w:color="auto"/>
        <w:left w:val="none" w:sz="0" w:space="0" w:color="auto"/>
        <w:bottom w:val="none" w:sz="0" w:space="0" w:color="auto"/>
        <w:right w:val="none" w:sz="0" w:space="0" w:color="auto"/>
      </w:divBdr>
    </w:div>
    <w:div w:id="1788155763">
      <w:bodyDiv w:val="1"/>
      <w:marLeft w:val="0"/>
      <w:marRight w:val="0"/>
      <w:marTop w:val="0"/>
      <w:marBottom w:val="0"/>
      <w:divBdr>
        <w:top w:val="none" w:sz="0" w:space="0" w:color="auto"/>
        <w:left w:val="none" w:sz="0" w:space="0" w:color="auto"/>
        <w:bottom w:val="none" w:sz="0" w:space="0" w:color="auto"/>
        <w:right w:val="none" w:sz="0" w:space="0" w:color="auto"/>
      </w:divBdr>
    </w:div>
    <w:div w:id="1788234853">
      <w:bodyDiv w:val="1"/>
      <w:marLeft w:val="0"/>
      <w:marRight w:val="0"/>
      <w:marTop w:val="0"/>
      <w:marBottom w:val="0"/>
      <w:divBdr>
        <w:top w:val="none" w:sz="0" w:space="0" w:color="auto"/>
        <w:left w:val="none" w:sz="0" w:space="0" w:color="auto"/>
        <w:bottom w:val="none" w:sz="0" w:space="0" w:color="auto"/>
        <w:right w:val="none" w:sz="0" w:space="0" w:color="auto"/>
      </w:divBdr>
    </w:div>
    <w:div w:id="1788625038">
      <w:bodyDiv w:val="1"/>
      <w:marLeft w:val="0"/>
      <w:marRight w:val="0"/>
      <w:marTop w:val="0"/>
      <w:marBottom w:val="0"/>
      <w:divBdr>
        <w:top w:val="none" w:sz="0" w:space="0" w:color="auto"/>
        <w:left w:val="none" w:sz="0" w:space="0" w:color="auto"/>
        <w:bottom w:val="none" w:sz="0" w:space="0" w:color="auto"/>
        <w:right w:val="none" w:sz="0" w:space="0" w:color="auto"/>
      </w:divBdr>
    </w:div>
    <w:div w:id="1789004058">
      <w:bodyDiv w:val="1"/>
      <w:marLeft w:val="0"/>
      <w:marRight w:val="0"/>
      <w:marTop w:val="0"/>
      <w:marBottom w:val="0"/>
      <w:divBdr>
        <w:top w:val="none" w:sz="0" w:space="0" w:color="auto"/>
        <w:left w:val="none" w:sz="0" w:space="0" w:color="auto"/>
        <w:bottom w:val="none" w:sz="0" w:space="0" w:color="auto"/>
        <w:right w:val="none" w:sz="0" w:space="0" w:color="auto"/>
      </w:divBdr>
    </w:div>
    <w:div w:id="1789812990">
      <w:bodyDiv w:val="1"/>
      <w:marLeft w:val="0"/>
      <w:marRight w:val="0"/>
      <w:marTop w:val="0"/>
      <w:marBottom w:val="0"/>
      <w:divBdr>
        <w:top w:val="none" w:sz="0" w:space="0" w:color="auto"/>
        <w:left w:val="none" w:sz="0" w:space="0" w:color="auto"/>
        <w:bottom w:val="none" w:sz="0" w:space="0" w:color="auto"/>
        <w:right w:val="none" w:sz="0" w:space="0" w:color="auto"/>
      </w:divBdr>
    </w:div>
    <w:div w:id="1790003669">
      <w:bodyDiv w:val="1"/>
      <w:marLeft w:val="0"/>
      <w:marRight w:val="0"/>
      <w:marTop w:val="0"/>
      <w:marBottom w:val="0"/>
      <w:divBdr>
        <w:top w:val="none" w:sz="0" w:space="0" w:color="auto"/>
        <w:left w:val="none" w:sz="0" w:space="0" w:color="auto"/>
        <w:bottom w:val="none" w:sz="0" w:space="0" w:color="auto"/>
        <w:right w:val="none" w:sz="0" w:space="0" w:color="auto"/>
      </w:divBdr>
    </w:div>
    <w:div w:id="1791241070">
      <w:bodyDiv w:val="1"/>
      <w:marLeft w:val="0"/>
      <w:marRight w:val="0"/>
      <w:marTop w:val="0"/>
      <w:marBottom w:val="0"/>
      <w:divBdr>
        <w:top w:val="none" w:sz="0" w:space="0" w:color="auto"/>
        <w:left w:val="none" w:sz="0" w:space="0" w:color="auto"/>
        <w:bottom w:val="none" w:sz="0" w:space="0" w:color="auto"/>
        <w:right w:val="none" w:sz="0" w:space="0" w:color="auto"/>
      </w:divBdr>
      <w:divsChild>
        <w:div w:id="572617793">
          <w:marLeft w:val="480"/>
          <w:marRight w:val="0"/>
          <w:marTop w:val="0"/>
          <w:marBottom w:val="0"/>
          <w:divBdr>
            <w:top w:val="none" w:sz="0" w:space="0" w:color="auto"/>
            <w:left w:val="none" w:sz="0" w:space="0" w:color="auto"/>
            <w:bottom w:val="none" w:sz="0" w:space="0" w:color="auto"/>
            <w:right w:val="none" w:sz="0" w:space="0" w:color="auto"/>
          </w:divBdr>
        </w:div>
        <w:div w:id="44916888">
          <w:marLeft w:val="480"/>
          <w:marRight w:val="0"/>
          <w:marTop w:val="0"/>
          <w:marBottom w:val="0"/>
          <w:divBdr>
            <w:top w:val="none" w:sz="0" w:space="0" w:color="auto"/>
            <w:left w:val="none" w:sz="0" w:space="0" w:color="auto"/>
            <w:bottom w:val="none" w:sz="0" w:space="0" w:color="auto"/>
            <w:right w:val="none" w:sz="0" w:space="0" w:color="auto"/>
          </w:divBdr>
        </w:div>
        <w:div w:id="1144422340">
          <w:marLeft w:val="480"/>
          <w:marRight w:val="0"/>
          <w:marTop w:val="0"/>
          <w:marBottom w:val="0"/>
          <w:divBdr>
            <w:top w:val="none" w:sz="0" w:space="0" w:color="auto"/>
            <w:left w:val="none" w:sz="0" w:space="0" w:color="auto"/>
            <w:bottom w:val="none" w:sz="0" w:space="0" w:color="auto"/>
            <w:right w:val="none" w:sz="0" w:space="0" w:color="auto"/>
          </w:divBdr>
        </w:div>
        <w:div w:id="734623821">
          <w:marLeft w:val="480"/>
          <w:marRight w:val="0"/>
          <w:marTop w:val="0"/>
          <w:marBottom w:val="0"/>
          <w:divBdr>
            <w:top w:val="none" w:sz="0" w:space="0" w:color="auto"/>
            <w:left w:val="none" w:sz="0" w:space="0" w:color="auto"/>
            <w:bottom w:val="none" w:sz="0" w:space="0" w:color="auto"/>
            <w:right w:val="none" w:sz="0" w:space="0" w:color="auto"/>
          </w:divBdr>
        </w:div>
        <w:div w:id="1027296316">
          <w:marLeft w:val="480"/>
          <w:marRight w:val="0"/>
          <w:marTop w:val="0"/>
          <w:marBottom w:val="0"/>
          <w:divBdr>
            <w:top w:val="none" w:sz="0" w:space="0" w:color="auto"/>
            <w:left w:val="none" w:sz="0" w:space="0" w:color="auto"/>
            <w:bottom w:val="none" w:sz="0" w:space="0" w:color="auto"/>
            <w:right w:val="none" w:sz="0" w:space="0" w:color="auto"/>
          </w:divBdr>
        </w:div>
        <w:div w:id="1251768587">
          <w:marLeft w:val="480"/>
          <w:marRight w:val="0"/>
          <w:marTop w:val="0"/>
          <w:marBottom w:val="0"/>
          <w:divBdr>
            <w:top w:val="none" w:sz="0" w:space="0" w:color="auto"/>
            <w:left w:val="none" w:sz="0" w:space="0" w:color="auto"/>
            <w:bottom w:val="none" w:sz="0" w:space="0" w:color="auto"/>
            <w:right w:val="none" w:sz="0" w:space="0" w:color="auto"/>
          </w:divBdr>
        </w:div>
        <w:div w:id="899486680">
          <w:marLeft w:val="480"/>
          <w:marRight w:val="0"/>
          <w:marTop w:val="0"/>
          <w:marBottom w:val="0"/>
          <w:divBdr>
            <w:top w:val="none" w:sz="0" w:space="0" w:color="auto"/>
            <w:left w:val="none" w:sz="0" w:space="0" w:color="auto"/>
            <w:bottom w:val="none" w:sz="0" w:space="0" w:color="auto"/>
            <w:right w:val="none" w:sz="0" w:space="0" w:color="auto"/>
          </w:divBdr>
        </w:div>
        <w:div w:id="1541893195">
          <w:marLeft w:val="480"/>
          <w:marRight w:val="0"/>
          <w:marTop w:val="0"/>
          <w:marBottom w:val="0"/>
          <w:divBdr>
            <w:top w:val="none" w:sz="0" w:space="0" w:color="auto"/>
            <w:left w:val="none" w:sz="0" w:space="0" w:color="auto"/>
            <w:bottom w:val="none" w:sz="0" w:space="0" w:color="auto"/>
            <w:right w:val="none" w:sz="0" w:space="0" w:color="auto"/>
          </w:divBdr>
        </w:div>
        <w:div w:id="810293199">
          <w:marLeft w:val="480"/>
          <w:marRight w:val="0"/>
          <w:marTop w:val="0"/>
          <w:marBottom w:val="0"/>
          <w:divBdr>
            <w:top w:val="none" w:sz="0" w:space="0" w:color="auto"/>
            <w:left w:val="none" w:sz="0" w:space="0" w:color="auto"/>
            <w:bottom w:val="none" w:sz="0" w:space="0" w:color="auto"/>
            <w:right w:val="none" w:sz="0" w:space="0" w:color="auto"/>
          </w:divBdr>
        </w:div>
        <w:div w:id="1554342347">
          <w:marLeft w:val="480"/>
          <w:marRight w:val="0"/>
          <w:marTop w:val="0"/>
          <w:marBottom w:val="0"/>
          <w:divBdr>
            <w:top w:val="none" w:sz="0" w:space="0" w:color="auto"/>
            <w:left w:val="none" w:sz="0" w:space="0" w:color="auto"/>
            <w:bottom w:val="none" w:sz="0" w:space="0" w:color="auto"/>
            <w:right w:val="none" w:sz="0" w:space="0" w:color="auto"/>
          </w:divBdr>
        </w:div>
        <w:div w:id="1417628369">
          <w:marLeft w:val="480"/>
          <w:marRight w:val="0"/>
          <w:marTop w:val="0"/>
          <w:marBottom w:val="0"/>
          <w:divBdr>
            <w:top w:val="none" w:sz="0" w:space="0" w:color="auto"/>
            <w:left w:val="none" w:sz="0" w:space="0" w:color="auto"/>
            <w:bottom w:val="none" w:sz="0" w:space="0" w:color="auto"/>
            <w:right w:val="none" w:sz="0" w:space="0" w:color="auto"/>
          </w:divBdr>
        </w:div>
        <w:div w:id="1488981337">
          <w:marLeft w:val="480"/>
          <w:marRight w:val="0"/>
          <w:marTop w:val="0"/>
          <w:marBottom w:val="0"/>
          <w:divBdr>
            <w:top w:val="none" w:sz="0" w:space="0" w:color="auto"/>
            <w:left w:val="none" w:sz="0" w:space="0" w:color="auto"/>
            <w:bottom w:val="none" w:sz="0" w:space="0" w:color="auto"/>
            <w:right w:val="none" w:sz="0" w:space="0" w:color="auto"/>
          </w:divBdr>
        </w:div>
        <w:div w:id="346517342">
          <w:marLeft w:val="480"/>
          <w:marRight w:val="0"/>
          <w:marTop w:val="0"/>
          <w:marBottom w:val="0"/>
          <w:divBdr>
            <w:top w:val="none" w:sz="0" w:space="0" w:color="auto"/>
            <w:left w:val="none" w:sz="0" w:space="0" w:color="auto"/>
            <w:bottom w:val="none" w:sz="0" w:space="0" w:color="auto"/>
            <w:right w:val="none" w:sz="0" w:space="0" w:color="auto"/>
          </w:divBdr>
        </w:div>
        <w:div w:id="241450620">
          <w:marLeft w:val="480"/>
          <w:marRight w:val="0"/>
          <w:marTop w:val="0"/>
          <w:marBottom w:val="0"/>
          <w:divBdr>
            <w:top w:val="none" w:sz="0" w:space="0" w:color="auto"/>
            <w:left w:val="none" w:sz="0" w:space="0" w:color="auto"/>
            <w:bottom w:val="none" w:sz="0" w:space="0" w:color="auto"/>
            <w:right w:val="none" w:sz="0" w:space="0" w:color="auto"/>
          </w:divBdr>
        </w:div>
        <w:div w:id="809205503">
          <w:marLeft w:val="480"/>
          <w:marRight w:val="0"/>
          <w:marTop w:val="0"/>
          <w:marBottom w:val="0"/>
          <w:divBdr>
            <w:top w:val="none" w:sz="0" w:space="0" w:color="auto"/>
            <w:left w:val="none" w:sz="0" w:space="0" w:color="auto"/>
            <w:bottom w:val="none" w:sz="0" w:space="0" w:color="auto"/>
            <w:right w:val="none" w:sz="0" w:space="0" w:color="auto"/>
          </w:divBdr>
        </w:div>
        <w:div w:id="654840123">
          <w:marLeft w:val="480"/>
          <w:marRight w:val="0"/>
          <w:marTop w:val="0"/>
          <w:marBottom w:val="0"/>
          <w:divBdr>
            <w:top w:val="none" w:sz="0" w:space="0" w:color="auto"/>
            <w:left w:val="none" w:sz="0" w:space="0" w:color="auto"/>
            <w:bottom w:val="none" w:sz="0" w:space="0" w:color="auto"/>
            <w:right w:val="none" w:sz="0" w:space="0" w:color="auto"/>
          </w:divBdr>
        </w:div>
        <w:div w:id="4552988">
          <w:marLeft w:val="480"/>
          <w:marRight w:val="0"/>
          <w:marTop w:val="0"/>
          <w:marBottom w:val="0"/>
          <w:divBdr>
            <w:top w:val="none" w:sz="0" w:space="0" w:color="auto"/>
            <w:left w:val="none" w:sz="0" w:space="0" w:color="auto"/>
            <w:bottom w:val="none" w:sz="0" w:space="0" w:color="auto"/>
            <w:right w:val="none" w:sz="0" w:space="0" w:color="auto"/>
          </w:divBdr>
        </w:div>
        <w:div w:id="1659184968">
          <w:marLeft w:val="480"/>
          <w:marRight w:val="0"/>
          <w:marTop w:val="0"/>
          <w:marBottom w:val="0"/>
          <w:divBdr>
            <w:top w:val="none" w:sz="0" w:space="0" w:color="auto"/>
            <w:left w:val="none" w:sz="0" w:space="0" w:color="auto"/>
            <w:bottom w:val="none" w:sz="0" w:space="0" w:color="auto"/>
            <w:right w:val="none" w:sz="0" w:space="0" w:color="auto"/>
          </w:divBdr>
        </w:div>
        <w:div w:id="164322408">
          <w:marLeft w:val="480"/>
          <w:marRight w:val="0"/>
          <w:marTop w:val="0"/>
          <w:marBottom w:val="0"/>
          <w:divBdr>
            <w:top w:val="none" w:sz="0" w:space="0" w:color="auto"/>
            <w:left w:val="none" w:sz="0" w:space="0" w:color="auto"/>
            <w:bottom w:val="none" w:sz="0" w:space="0" w:color="auto"/>
            <w:right w:val="none" w:sz="0" w:space="0" w:color="auto"/>
          </w:divBdr>
        </w:div>
        <w:div w:id="853685243">
          <w:marLeft w:val="480"/>
          <w:marRight w:val="0"/>
          <w:marTop w:val="0"/>
          <w:marBottom w:val="0"/>
          <w:divBdr>
            <w:top w:val="none" w:sz="0" w:space="0" w:color="auto"/>
            <w:left w:val="none" w:sz="0" w:space="0" w:color="auto"/>
            <w:bottom w:val="none" w:sz="0" w:space="0" w:color="auto"/>
            <w:right w:val="none" w:sz="0" w:space="0" w:color="auto"/>
          </w:divBdr>
        </w:div>
        <w:div w:id="1052651280">
          <w:marLeft w:val="480"/>
          <w:marRight w:val="0"/>
          <w:marTop w:val="0"/>
          <w:marBottom w:val="0"/>
          <w:divBdr>
            <w:top w:val="none" w:sz="0" w:space="0" w:color="auto"/>
            <w:left w:val="none" w:sz="0" w:space="0" w:color="auto"/>
            <w:bottom w:val="none" w:sz="0" w:space="0" w:color="auto"/>
            <w:right w:val="none" w:sz="0" w:space="0" w:color="auto"/>
          </w:divBdr>
        </w:div>
        <w:div w:id="506363333">
          <w:marLeft w:val="480"/>
          <w:marRight w:val="0"/>
          <w:marTop w:val="0"/>
          <w:marBottom w:val="0"/>
          <w:divBdr>
            <w:top w:val="none" w:sz="0" w:space="0" w:color="auto"/>
            <w:left w:val="none" w:sz="0" w:space="0" w:color="auto"/>
            <w:bottom w:val="none" w:sz="0" w:space="0" w:color="auto"/>
            <w:right w:val="none" w:sz="0" w:space="0" w:color="auto"/>
          </w:divBdr>
        </w:div>
        <w:div w:id="196162954">
          <w:marLeft w:val="480"/>
          <w:marRight w:val="0"/>
          <w:marTop w:val="0"/>
          <w:marBottom w:val="0"/>
          <w:divBdr>
            <w:top w:val="none" w:sz="0" w:space="0" w:color="auto"/>
            <w:left w:val="none" w:sz="0" w:space="0" w:color="auto"/>
            <w:bottom w:val="none" w:sz="0" w:space="0" w:color="auto"/>
            <w:right w:val="none" w:sz="0" w:space="0" w:color="auto"/>
          </w:divBdr>
        </w:div>
        <w:div w:id="30349250">
          <w:marLeft w:val="480"/>
          <w:marRight w:val="0"/>
          <w:marTop w:val="0"/>
          <w:marBottom w:val="0"/>
          <w:divBdr>
            <w:top w:val="none" w:sz="0" w:space="0" w:color="auto"/>
            <w:left w:val="none" w:sz="0" w:space="0" w:color="auto"/>
            <w:bottom w:val="none" w:sz="0" w:space="0" w:color="auto"/>
            <w:right w:val="none" w:sz="0" w:space="0" w:color="auto"/>
          </w:divBdr>
        </w:div>
        <w:div w:id="194074983">
          <w:marLeft w:val="480"/>
          <w:marRight w:val="0"/>
          <w:marTop w:val="0"/>
          <w:marBottom w:val="0"/>
          <w:divBdr>
            <w:top w:val="none" w:sz="0" w:space="0" w:color="auto"/>
            <w:left w:val="none" w:sz="0" w:space="0" w:color="auto"/>
            <w:bottom w:val="none" w:sz="0" w:space="0" w:color="auto"/>
            <w:right w:val="none" w:sz="0" w:space="0" w:color="auto"/>
          </w:divBdr>
        </w:div>
        <w:div w:id="1951083922">
          <w:marLeft w:val="480"/>
          <w:marRight w:val="0"/>
          <w:marTop w:val="0"/>
          <w:marBottom w:val="0"/>
          <w:divBdr>
            <w:top w:val="none" w:sz="0" w:space="0" w:color="auto"/>
            <w:left w:val="none" w:sz="0" w:space="0" w:color="auto"/>
            <w:bottom w:val="none" w:sz="0" w:space="0" w:color="auto"/>
            <w:right w:val="none" w:sz="0" w:space="0" w:color="auto"/>
          </w:divBdr>
        </w:div>
        <w:div w:id="1340623997">
          <w:marLeft w:val="480"/>
          <w:marRight w:val="0"/>
          <w:marTop w:val="0"/>
          <w:marBottom w:val="0"/>
          <w:divBdr>
            <w:top w:val="none" w:sz="0" w:space="0" w:color="auto"/>
            <w:left w:val="none" w:sz="0" w:space="0" w:color="auto"/>
            <w:bottom w:val="none" w:sz="0" w:space="0" w:color="auto"/>
            <w:right w:val="none" w:sz="0" w:space="0" w:color="auto"/>
          </w:divBdr>
        </w:div>
        <w:div w:id="1850871023">
          <w:marLeft w:val="480"/>
          <w:marRight w:val="0"/>
          <w:marTop w:val="0"/>
          <w:marBottom w:val="0"/>
          <w:divBdr>
            <w:top w:val="none" w:sz="0" w:space="0" w:color="auto"/>
            <w:left w:val="none" w:sz="0" w:space="0" w:color="auto"/>
            <w:bottom w:val="none" w:sz="0" w:space="0" w:color="auto"/>
            <w:right w:val="none" w:sz="0" w:space="0" w:color="auto"/>
          </w:divBdr>
        </w:div>
        <w:div w:id="667946756">
          <w:marLeft w:val="480"/>
          <w:marRight w:val="0"/>
          <w:marTop w:val="0"/>
          <w:marBottom w:val="0"/>
          <w:divBdr>
            <w:top w:val="none" w:sz="0" w:space="0" w:color="auto"/>
            <w:left w:val="none" w:sz="0" w:space="0" w:color="auto"/>
            <w:bottom w:val="none" w:sz="0" w:space="0" w:color="auto"/>
            <w:right w:val="none" w:sz="0" w:space="0" w:color="auto"/>
          </w:divBdr>
        </w:div>
        <w:div w:id="186262502">
          <w:marLeft w:val="480"/>
          <w:marRight w:val="0"/>
          <w:marTop w:val="0"/>
          <w:marBottom w:val="0"/>
          <w:divBdr>
            <w:top w:val="none" w:sz="0" w:space="0" w:color="auto"/>
            <w:left w:val="none" w:sz="0" w:space="0" w:color="auto"/>
            <w:bottom w:val="none" w:sz="0" w:space="0" w:color="auto"/>
            <w:right w:val="none" w:sz="0" w:space="0" w:color="auto"/>
          </w:divBdr>
        </w:div>
        <w:div w:id="872612309">
          <w:marLeft w:val="480"/>
          <w:marRight w:val="0"/>
          <w:marTop w:val="0"/>
          <w:marBottom w:val="0"/>
          <w:divBdr>
            <w:top w:val="none" w:sz="0" w:space="0" w:color="auto"/>
            <w:left w:val="none" w:sz="0" w:space="0" w:color="auto"/>
            <w:bottom w:val="none" w:sz="0" w:space="0" w:color="auto"/>
            <w:right w:val="none" w:sz="0" w:space="0" w:color="auto"/>
          </w:divBdr>
        </w:div>
        <w:div w:id="1480877805">
          <w:marLeft w:val="480"/>
          <w:marRight w:val="0"/>
          <w:marTop w:val="0"/>
          <w:marBottom w:val="0"/>
          <w:divBdr>
            <w:top w:val="none" w:sz="0" w:space="0" w:color="auto"/>
            <w:left w:val="none" w:sz="0" w:space="0" w:color="auto"/>
            <w:bottom w:val="none" w:sz="0" w:space="0" w:color="auto"/>
            <w:right w:val="none" w:sz="0" w:space="0" w:color="auto"/>
          </w:divBdr>
        </w:div>
        <w:div w:id="870142005">
          <w:marLeft w:val="480"/>
          <w:marRight w:val="0"/>
          <w:marTop w:val="0"/>
          <w:marBottom w:val="0"/>
          <w:divBdr>
            <w:top w:val="none" w:sz="0" w:space="0" w:color="auto"/>
            <w:left w:val="none" w:sz="0" w:space="0" w:color="auto"/>
            <w:bottom w:val="none" w:sz="0" w:space="0" w:color="auto"/>
            <w:right w:val="none" w:sz="0" w:space="0" w:color="auto"/>
          </w:divBdr>
        </w:div>
        <w:div w:id="821000020">
          <w:marLeft w:val="480"/>
          <w:marRight w:val="0"/>
          <w:marTop w:val="0"/>
          <w:marBottom w:val="0"/>
          <w:divBdr>
            <w:top w:val="none" w:sz="0" w:space="0" w:color="auto"/>
            <w:left w:val="none" w:sz="0" w:space="0" w:color="auto"/>
            <w:bottom w:val="none" w:sz="0" w:space="0" w:color="auto"/>
            <w:right w:val="none" w:sz="0" w:space="0" w:color="auto"/>
          </w:divBdr>
        </w:div>
        <w:div w:id="170413630">
          <w:marLeft w:val="480"/>
          <w:marRight w:val="0"/>
          <w:marTop w:val="0"/>
          <w:marBottom w:val="0"/>
          <w:divBdr>
            <w:top w:val="none" w:sz="0" w:space="0" w:color="auto"/>
            <w:left w:val="none" w:sz="0" w:space="0" w:color="auto"/>
            <w:bottom w:val="none" w:sz="0" w:space="0" w:color="auto"/>
            <w:right w:val="none" w:sz="0" w:space="0" w:color="auto"/>
          </w:divBdr>
        </w:div>
        <w:div w:id="1311204344">
          <w:marLeft w:val="480"/>
          <w:marRight w:val="0"/>
          <w:marTop w:val="0"/>
          <w:marBottom w:val="0"/>
          <w:divBdr>
            <w:top w:val="none" w:sz="0" w:space="0" w:color="auto"/>
            <w:left w:val="none" w:sz="0" w:space="0" w:color="auto"/>
            <w:bottom w:val="none" w:sz="0" w:space="0" w:color="auto"/>
            <w:right w:val="none" w:sz="0" w:space="0" w:color="auto"/>
          </w:divBdr>
        </w:div>
        <w:div w:id="1138112903">
          <w:marLeft w:val="480"/>
          <w:marRight w:val="0"/>
          <w:marTop w:val="0"/>
          <w:marBottom w:val="0"/>
          <w:divBdr>
            <w:top w:val="none" w:sz="0" w:space="0" w:color="auto"/>
            <w:left w:val="none" w:sz="0" w:space="0" w:color="auto"/>
            <w:bottom w:val="none" w:sz="0" w:space="0" w:color="auto"/>
            <w:right w:val="none" w:sz="0" w:space="0" w:color="auto"/>
          </w:divBdr>
        </w:div>
        <w:div w:id="241179287">
          <w:marLeft w:val="480"/>
          <w:marRight w:val="0"/>
          <w:marTop w:val="0"/>
          <w:marBottom w:val="0"/>
          <w:divBdr>
            <w:top w:val="none" w:sz="0" w:space="0" w:color="auto"/>
            <w:left w:val="none" w:sz="0" w:space="0" w:color="auto"/>
            <w:bottom w:val="none" w:sz="0" w:space="0" w:color="auto"/>
            <w:right w:val="none" w:sz="0" w:space="0" w:color="auto"/>
          </w:divBdr>
        </w:div>
        <w:div w:id="514004146">
          <w:marLeft w:val="480"/>
          <w:marRight w:val="0"/>
          <w:marTop w:val="0"/>
          <w:marBottom w:val="0"/>
          <w:divBdr>
            <w:top w:val="none" w:sz="0" w:space="0" w:color="auto"/>
            <w:left w:val="none" w:sz="0" w:space="0" w:color="auto"/>
            <w:bottom w:val="none" w:sz="0" w:space="0" w:color="auto"/>
            <w:right w:val="none" w:sz="0" w:space="0" w:color="auto"/>
          </w:divBdr>
        </w:div>
        <w:div w:id="2134521196">
          <w:marLeft w:val="480"/>
          <w:marRight w:val="0"/>
          <w:marTop w:val="0"/>
          <w:marBottom w:val="0"/>
          <w:divBdr>
            <w:top w:val="none" w:sz="0" w:space="0" w:color="auto"/>
            <w:left w:val="none" w:sz="0" w:space="0" w:color="auto"/>
            <w:bottom w:val="none" w:sz="0" w:space="0" w:color="auto"/>
            <w:right w:val="none" w:sz="0" w:space="0" w:color="auto"/>
          </w:divBdr>
        </w:div>
        <w:div w:id="242106260">
          <w:marLeft w:val="480"/>
          <w:marRight w:val="0"/>
          <w:marTop w:val="0"/>
          <w:marBottom w:val="0"/>
          <w:divBdr>
            <w:top w:val="none" w:sz="0" w:space="0" w:color="auto"/>
            <w:left w:val="none" w:sz="0" w:space="0" w:color="auto"/>
            <w:bottom w:val="none" w:sz="0" w:space="0" w:color="auto"/>
            <w:right w:val="none" w:sz="0" w:space="0" w:color="auto"/>
          </w:divBdr>
        </w:div>
        <w:div w:id="478572463">
          <w:marLeft w:val="480"/>
          <w:marRight w:val="0"/>
          <w:marTop w:val="0"/>
          <w:marBottom w:val="0"/>
          <w:divBdr>
            <w:top w:val="none" w:sz="0" w:space="0" w:color="auto"/>
            <w:left w:val="none" w:sz="0" w:space="0" w:color="auto"/>
            <w:bottom w:val="none" w:sz="0" w:space="0" w:color="auto"/>
            <w:right w:val="none" w:sz="0" w:space="0" w:color="auto"/>
          </w:divBdr>
        </w:div>
        <w:div w:id="656303763">
          <w:marLeft w:val="480"/>
          <w:marRight w:val="0"/>
          <w:marTop w:val="0"/>
          <w:marBottom w:val="0"/>
          <w:divBdr>
            <w:top w:val="none" w:sz="0" w:space="0" w:color="auto"/>
            <w:left w:val="none" w:sz="0" w:space="0" w:color="auto"/>
            <w:bottom w:val="none" w:sz="0" w:space="0" w:color="auto"/>
            <w:right w:val="none" w:sz="0" w:space="0" w:color="auto"/>
          </w:divBdr>
        </w:div>
        <w:div w:id="960693387">
          <w:marLeft w:val="480"/>
          <w:marRight w:val="0"/>
          <w:marTop w:val="0"/>
          <w:marBottom w:val="0"/>
          <w:divBdr>
            <w:top w:val="none" w:sz="0" w:space="0" w:color="auto"/>
            <w:left w:val="none" w:sz="0" w:space="0" w:color="auto"/>
            <w:bottom w:val="none" w:sz="0" w:space="0" w:color="auto"/>
            <w:right w:val="none" w:sz="0" w:space="0" w:color="auto"/>
          </w:divBdr>
        </w:div>
        <w:div w:id="1330255651">
          <w:marLeft w:val="480"/>
          <w:marRight w:val="0"/>
          <w:marTop w:val="0"/>
          <w:marBottom w:val="0"/>
          <w:divBdr>
            <w:top w:val="none" w:sz="0" w:space="0" w:color="auto"/>
            <w:left w:val="none" w:sz="0" w:space="0" w:color="auto"/>
            <w:bottom w:val="none" w:sz="0" w:space="0" w:color="auto"/>
            <w:right w:val="none" w:sz="0" w:space="0" w:color="auto"/>
          </w:divBdr>
        </w:div>
        <w:div w:id="879362964">
          <w:marLeft w:val="480"/>
          <w:marRight w:val="0"/>
          <w:marTop w:val="0"/>
          <w:marBottom w:val="0"/>
          <w:divBdr>
            <w:top w:val="none" w:sz="0" w:space="0" w:color="auto"/>
            <w:left w:val="none" w:sz="0" w:space="0" w:color="auto"/>
            <w:bottom w:val="none" w:sz="0" w:space="0" w:color="auto"/>
            <w:right w:val="none" w:sz="0" w:space="0" w:color="auto"/>
          </w:divBdr>
        </w:div>
        <w:div w:id="1476794055">
          <w:marLeft w:val="480"/>
          <w:marRight w:val="0"/>
          <w:marTop w:val="0"/>
          <w:marBottom w:val="0"/>
          <w:divBdr>
            <w:top w:val="none" w:sz="0" w:space="0" w:color="auto"/>
            <w:left w:val="none" w:sz="0" w:space="0" w:color="auto"/>
            <w:bottom w:val="none" w:sz="0" w:space="0" w:color="auto"/>
            <w:right w:val="none" w:sz="0" w:space="0" w:color="auto"/>
          </w:divBdr>
        </w:div>
        <w:div w:id="1652363367">
          <w:marLeft w:val="480"/>
          <w:marRight w:val="0"/>
          <w:marTop w:val="0"/>
          <w:marBottom w:val="0"/>
          <w:divBdr>
            <w:top w:val="none" w:sz="0" w:space="0" w:color="auto"/>
            <w:left w:val="none" w:sz="0" w:space="0" w:color="auto"/>
            <w:bottom w:val="none" w:sz="0" w:space="0" w:color="auto"/>
            <w:right w:val="none" w:sz="0" w:space="0" w:color="auto"/>
          </w:divBdr>
        </w:div>
        <w:div w:id="1441952729">
          <w:marLeft w:val="480"/>
          <w:marRight w:val="0"/>
          <w:marTop w:val="0"/>
          <w:marBottom w:val="0"/>
          <w:divBdr>
            <w:top w:val="none" w:sz="0" w:space="0" w:color="auto"/>
            <w:left w:val="none" w:sz="0" w:space="0" w:color="auto"/>
            <w:bottom w:val="none" w:sz="0" w:space="0" w:color="auto"/>
            <w:right w:val="none" w:sz="0" w:space="0" w:color="auto"/>
          </w:divBdr>
        </w:div>
        <w:div w:id="2116096569">
          <w:marLeft w:val="480"/>
          <w:marRight w:val="0"/>
          <w:marTop w:val="0"/>
          <w:marBottom w:val="0"/>
          <w:divBdr>
            <w:top w:val="none" w:sz="0" w:space="0" w:color="auto"/>
            <w:left w:val="none" w:sz="0" w:space="0" w:color="auto"/>
            <w:bottom w:val="none" w:sz="0" w:space="0" w:color="auto"/>
            <w:right w:val="none" w:sz="0" w:space="0" w:color="auto"/>
          </w:divBdr>
        </w:div>
        <w:div w:id="638457910">
          <w:marLeft w:val="480"/>
          <w:marRight w:val="0"/>
          <w:marTop w:val="0"/>
          <w:marBottom w:val="0"/>
          <w:divBdr>
            <w:top w:val="none" w:sz="0" w:space="0" w:color="auto"/>
            <w:left w:val="none" w:sz="0" w:space="0" w:color="auto"/>
            <w:bottom w:val="none" w:sz="0" w:space="0" w:color="auto"/>
            <w:right w:val="none" w:sz="0" w:space="0" w:color="auto"/>
          </w:divBdr>
        </w:div>
        <w:div w:id="1784423897">
          <w:marLeft w:val="480"/>
          <w:marRight w:val="0"/>
          <w:marTop w:val="0"/>
          <w:marBottom w:val="0"/>
          <w:divBdr>
            <w:top w:val="none" w:sz="0" w:space="0" w:color="auto"/>
            <w:left w:val="none" w:sz="0" w:space="0" w:color="auto"/>
            <w:bottom w:val="none" w:sz="0" w:space="0" w:color="auto"/>
            <w:right w:val="none" w:sz="0" w:space="0" w:color="auto"/>
          </w:divBdr>
        </w:div>
        <w:div w:id="196508151">
          <w:marLeft w:val="480"/>
          <w:marRight w:val="0"/>
          <w:marTop w:val="0"/>
          <w:marBottom w:val="0"/>
          <w:divBdr>
            <w:top w:val="none" w:sz="0" w:space="0" w:color="auto"/>
            <w:left w:val="none" w:sz="0" w:space="0" w:color="auto"/>
            <w:bottom w:val="none" w:sz="0" w:space="0" w:color="auto"/>
            <w:right w:val="none" w:sz="0" w:space="0" w:color="auto"/>
          </w:divBdr>
        </w:div>
        <w:div w:id="441269322">
          <w:marLeft w:val="480"/>
          <w:marRight w:val="0"/>
          <w:marTop w:val="0"/>
          <w:marBottom w:val="0"/>
          <w:divBdr>
            <w:top w:val="none" w:sz="0" w:space="0" w:color="auto"/>
            <w:left w:val="none" w:sz="0" w:space="0" w:color="auto"/>
            <w:bottom w:val="none" w:sz="0" w:space="0" w:color="auto"/>
            <w:right w:val="none" w:sz="0" w:space="0" w:color="auto"/>
          </w:divBdr>
        </w:div>
      </w:divsChild>
    </w:div>
    <w:div w:id="1791511334">
      <w:bodyDiv w:val="1"/>
      <w:marLeft w:val="0"/>
      <w:marRight w:val="0"/>
      <w:marTop w:val="0"/>
      <w:marBottom w:val="0"/>
      <w:divBdr>
        <w:top w:val="none" w:sz="0" w:space="0" w:color="auto"/>
        <w:left w:val="none" w:sz="0" w:space="0" w:color="auto"/>
        <w:bottom w:val="none" w:sz="0" w:space="0" w:color="auto"/>
        <w:right w:val="none" w:sz="0" w:space="0" w:color="auto"/>
      </w:divBdr>
    </w:div>
    <w:div w:id="1792047228">
      <w:bodyDiv w:val="1"/>
      <w:marLeft w:val="0"/>
      <w:marRight w:val="0"/>
      <w:marTop w:val="0"/>
      <w:marBottom w:val="0"/>
      <w:divBdr>
        <w:top w:val="none" w:sz="0" w:space="0" w:color="auto"/>
        <w:left w:val="none" w:sz="0" w:space="0" w:color="auto"/>
        <w:bottom w:val="none" w:sz="0" w:space="0" w:color="auto"/>
        <w:right w:val="none" w:sz="0" w:space="0" w:color="auto"/>
      </w:divBdr>
    </w:div>
    <w:div w:id="1792283665">
      <w:bodyDiv w:val="1"/>
      <w:marLeft w:val="0"/>
      <w:marRight w:val="0"/>
      <w:marTop w:val="0"/>
      <w:marBottom w:val="0"/>
      <w:divBdr>
        <w:top w:val="none" w:sz="0" w:space="0" w:color="auto"/>
        <w:left w:val="none" w:sz="0" w:space="0" w:color="auto"/>
        <w:bottom w:val="none" w:sz="0" w:space="0" w:color="auto"/>
        <w:right w:val="none" w:sz="0" w:space="0" w:color="auto"/>
      </w:divBdr>
    </w:div>
    <w:div w:id="1793405084">
      <w:bodyDiv w:val="1"/>
      <w:marLeft w:val="0"/>
      <w:marRight w:val="0"/>
      <w:marTop w:val="0"/>
      <w:marBottom w:val="0"/>
      <w:divBdr>
        <w:top w:val="none" w:sz="0" w:space="0" w:color="auto"/>
        <w:left w:val="none" w:sz="0" w:space="0" w:color="auto"/>
        <w:bottom w:val="none" w:sz="0" w:space="0" w:color="auto"/>
        <w:right w:val="none" w:sz="0" w:space="0" w:color="auto"/>
      </w:divBdr>
    </w:div>
    <w:div w:id="1794015090">
      <w:bodyDiv w:val="1"/>
      <w:marLeft w:val="0"/>
      <w:marRight w:val="0"/>
      <w:marTop w:val="0"/>
      <w:marBottom w:val="0"/>
      <w:divBdr>
        <w:top w:val="none" w:sz="0" w:space="0" w:color="auto"/>
        <w:left w:val="none" w:sz="0" w:space="0" w:color="auto"/>
        <w:bottom w:val="none" w:sz="0" w:space="0" w:color="auto"/>
        <w:right w:val="none" w:sz="0" w:space="0" w:color="auto"/>
      </w:divBdr>
    </w:div>
    <w:div w:id="1795513477">
      <w:bodyDiv w:val="1"/>
      <w:marLeft w:val="0"/>
      <w:marRight w:val="0"/>
      <w:marTop w:val="0"/>
      <w:marBottom w:val="0"/>
      <w:divBdr>
        <w:top w:val="none" w:sz="0" w:space="0" w:color="auto"/>
        <w:left w:val="none" w:sz="0" w:space="0" w:color="auto"/>
        <w:bottom w:val="none" w:sz="0" w:space="0" w:color="auto"/>
        <w:right w:val="none" w:sz="0" w:space="0" w:color="auto"/>
      </w:divBdr>
    </w:div>
    <w:div w:id="1796213018">
      <w:bodyDiv w:val="1"/>
      <w:marLeft w:val="0"/>
      <w:marRight w:val="0"/>
      <w:marTop w:val="0"/>
      <w:marBottom w:val="0"/>
      <w:divBdr>
        <w:top w:val="none" w:sz="0" w:space="0" w:color="auto"/>
        <w:left w:val="none" w:sz="0" w:space="0" w:color="auto"/>
        <w:bottom w:val="none" w:sz="0" w:space="0" w:color="auto"/>
        <w:right w:val="none" w:sz="0" w:space="0" w:color="auto"/>
      </w:divBdr>
    </w:div>
    <w:div w:id="1796606409">
      <w:bodyDiv w:val="1"/>
      <w:marLeft w:val="0"/>
      <w:marRight w:val="0"/>
      <w:marTop w:val="0"/>
      <w:marBottom w:val="0"/>
      <w:divBdr>
        <w:top w:val="none" w:sz="0" w:space="0" w:color="auto"/>
        <w:left w:val="none" w:sz="0" w:space="0" w:color="auto"/>
        <w:bottom w:val="none" w:sz="0" w:space="0" w:color="auto"/>
        <w:right w:val="none" w:sz="0" w:space="0" w:color="auto"/>
      </w:divBdr>
    </w:div>
    <w:div w:id="1797672316">
      <w:bodyDiv w:val="1"/>
      <w:marLeft w:val="0"/>
      <w:marRight w:val="0"/>
      <w:marTop w:val="0"/>
      <w:marBottom w:val="0"/>
      <w:divBdr>
        <w:top w:val="none" w:sz="0" w:space="0" w:color="auto"/>
        <w:left w:val="none" w:sz="0" w:space="0" w:color="auto"/>
        <w:bottom w:val="none" w:sz="0" w:space="0" w:color="auto"/>
        <w:right w:val="none" w:sz="0" w:space="0" w:color="auto"/>
      </w:divBdr>
    </w:div>
    <w:div w:id="1798402833">
      <w:bodyDiv w:val="1"/>
      <w:marLeft w:val="0"/>
      <w:marRight w:val="0"/>
      <w:marTop w:val="0"/>
      <w:marBottom w:val="0"/>
      <w:divBdr>
        <w:top w:val="none" w:sz="0" w:space="0" w:color="auto"/>
        <w:left w:val="none" w:sz="0" w:space="0" w:color="auto"/>
        <w:bottom w:val="none" w:sz="0" w:space="0" w:color="auto"/>
        <w:right w:val="none" w:sz="0" w:space="0" w:color="auto"/>
      </w:divBdr>
    </w:div>
    <w:div w:id="1800606404">
      <w:bodyDiv w:val="1"/>
      <w:marLeft w:val="0"/>
      <w:marRight w:val="0"/>
      <w:marTop w:val="0"/>
      <w:marBottom w:val="0"/>
      <w:divBdr>
        <w:top w:val="none" w:sz="0" w:space="0" w:color="auto"/>
        <w:left w:val="none" w:sz="0" w:space="0" w:color="auto"/>
        <w:bottom w:val="none" w:sz="0" w:space="0" w:color="auto"/>
        <w:right w:val="none" w:sz="0" w:space="0" w:color="auto"/>
      </w:divBdr>
    </w:div>
    <w:div w:id="1801068826">
      <w:bodyDiv w:val="1"/>
      <w:marLeft w:val="0"/>
      <w:marRight w:val="0"/>
      <w:marTop w:val="0"/>
      <w:marBottom w:val="0"/>
      <w:divBdr>
        <w:top w:val="none" w:sz="0" w:space="0" w:color="auto"/>
        <w:left w:val="none" w:sz="0" w:space="0" w:color="auto"/>
        <w:bottom w:val="none" w:sz="0" w:space="0" w:color="auto"/>
        <w:right w:val="none" w:sz="0" w:space="0" w:color="auto"/>
      </w:divBdr>
    </w:div>
    <w:div w:id="1801072442">
      <w:bodyDiv w:val="1"/>
      <w:marLeft w:val="0"/>
      <w:marRight w:val="0"/>
      <w:marTop w:val="0"/>
      <w:marBottom w:val="0"/>
      <w:divBdr>
        <w:top w:val="none" w:sz="0" w:space="0" w:color="auto"/>
        <w:left w:val="none" w:sz="0" w:space="0" w:color="auto"/>
        <w:bottom w:val="none" w:sz="0" w:space="0" w:color="auto"/>
        <w:right w:val="none" w:sz="0" w:space="0" w:color="auto"/>
      </w:divBdr>
    </w:div>
    <w:div w:id="1801335256">
      <w:bodyDiv w:val="1"/>
      <w:marLeft w:val="0"/>
      <w:marRight w:val="0"/>
      <w:marTop w:val="0"/>
      <w:marBottom w:val="0"/>
      <w:divBdr>
        <w:top w:val="none" w:sz="0" w:space="0" w:color="auto"/>
        <w:left w:val="none" w:sz="0" w:space="0" w:color="auto"/>
        <w:bottom w:val="none" w:sz="0" w:space="0" w:color="auto"/>
        <w:right w:val="none" w:sz="0" w:space="0" w:color="auto"/>
      </w:divBdr>
    </w:div>
    <w:div w:id="1802264177">
      <w:bodyDiv w:val="1"/>
      <w:marLeft w:val="0"/>
      <w:marRight w:val="0"/>
      <w:marTop w:val="0"/>
      <w:marBottom w:val="0"/>
      <w:divBdr>
        <w:top w:val="none" w:sz="0" w:space="0" w:color="auto"/>
        <w:left w:val="none" w:sz="0" w:space="0" w:color="auto"/>
        <w:bottom w:val="none" w:sz="0" w:space="0" w:color="auto"/>
        <w:right w:val="none" w:sz="0" w:space="0" w:color="auto"/>
      </w:divBdr>
    </w:div>
    <w:div w:id="1802728222">
      <w:bodyDiv w:val="1"/>
      <w:marLeft w:val="0"/>
      <w:marRight w:val="0"/>
      <w:marTop w:val="0"/>
      <w:marBottom w:val="0"/>
      <w:divBdr>
        <w:top w:val="none" w:sz="0" w:space="0" w:color="auto"/>
        <w:left w:val="none" w:sz="0" w:space="0" w:color="auto"/>
        <w:bottom w:val="none" w:sz="0" w:space="0" w:color="auto"/>
        <w:right w:val="none" w:sz="0" w:space="0" w:color="auto"/>
      </w:divBdr>
    </w:div>
    <w:div w:id="1802961446">
      <w:bodyDiv w:val="1"/>
      <w:marLeft w:val="0"/>
      <w:marRight w:val="0"/>
      <w:marTop w:val="0"/>
      <w:marBottom w:val="0"/>
      <w:divBdr>
        <w:top w:val="none" w:sz="0" w:space="0" w:color="auto"/>
        <w:left w:val="none" w:sz="0" w:space="0" w:color="auto"/>
        <w:bottom w:val="none" w:sz="0" w:space="0" w:color="auto"/>
        <w:right w:val="none" w:sz="0" w:space="0" w:color="auto"/>
      </w:divBdr>
    </w:div>
    <w:div w:id="1804469219">
      <w:bodyDiv w:val="1"/>
      <w:marLeft w:val="0"/>
      <w:marRight w:val="0"/>
      <w:marTop w:val="0"/>
      <w:marBottom w:val="0"/>
      <w:divBdr>
        <w:top w:val="none" w:sz="0" w:space="0" w:color="auto"/>
        <w:left w:val="none" w:sz="0" w:space="0" w:color="auto"/>
        <w:bottom w:val="none" w:sz="0" w:space="0" w:color="auto"/>
        <w:right w:val="none" w:sz="0" w:space="0" w:color="auto"/>
      </w:divBdr>
    </w:div>
    <w:div w:id="1804539327">
      <w:bodyDiv w:val="1"/>
      <w:marLeft w:val="0"/>
      <w:marRight w:val="0"/>
      <w:marTop w:val="0"/>
      <w:marBottom w:val="0"/>
      <w:divBdr>
        <w:top w:val="none" w:sz="0" w:space="0" w:color="auto"/>
        <w:left w:val="none" w:sz="0" w:space="0" w:color="auto"/>
        <w:bottom w:val="none" w:sz="0" w:space="0" w:color="auto"/>
        <w:right w:val="none" w:sz="0" w:space="0" w:color="auto"/>
      </w:divBdr>
      <w:divsChild>
        <w:div w:id="1873808358">
          <w:marLeft w:val="480"/>
          <w:marRight w:val="0"/>
          <w:marTop w:val="0"/>
          <w:marBottom w:val="0"/>
          <w:divBdr>
            <w:top w:val="none" w:sz="0" w:space="0" w:color="auto"/>
            <w:left w:val="none" w:sz="0" w:space="0" w:color="auto"/>
            <w:bottom w:val="none" w:sz="0" w:space="0" w:color="auto"/>
            <w:right w:val="none" w:sz="0" w:space="0" w:color="auto"/>
          </w:divBdr>
        </w:div>
        <w:div w:id="2147383485">
          <w:marLeft w:val="480"/>
          <w:marRight w:val="0"/>
          <w:marTop w:val="0"/>
          <w:marBottom w:val="0"/>
          <w:divBdr>
            <w:top w:val="none" w:sz="0" w:space="0" w:color="auto"/>
            <w:left w:val="none" w:sz="0" w:space="0" w:color="auto"/>
            <w:bottom w:val="none" w:sz="0" w:space="0" w:color="auto"/>
            <w:right w:val="none" w:sz="0" w:space="0" w:color="auto"/>
          </w:divBdr>
        </w:div>
        <w:div w:id="557516840">
          <w:marLeft w:val="480"/>
          <w:marRight w:val="0"/>
          <w:marTop w:val="0"/>
          <w:marBottom w:val="0"/>
          <w:divBdr>
            <w:top w:val="none" w:sz="0" w:space="0" w:color="auto"/>
            <w:left w:val="none" w:sz="0" w:space="0" w:color="auto"/>
            <w:bottom w:val="none" w:sz="0" w:space="0" w:color="auto"/>
            <w:right w:val="none" w:sz="0" w:space="0" w:color="auto"/>
          </w:divBdr>
        </w:div>
        <w:div w:id="2087805234">
          <w:marLeft w:val="480"/>
          <w:marRight w:val="0"/>
          <w:marTop w:val="0"/>
          <w:marBottom w:val="0"/>
          <w:divBdr>
            <w:top w:val="none" w:sz="0" w:space="0" w:color="auto"/>
            <w:left w:val="none" w:sz="0" w:space="0" w:color="auto"/>
            <w:bottom w:val="none" w:sz="0" w:space="0" w:color="auto"/>
            <w:right w:val="none" w:sz="0" w:space="0" w:color="auto"/>
          </w:divBdr>
        </w:div>
        <w:div w:id="1297906017">
          <w:marLeft w:val="480"/>
          <w:marRight w:val="0"/>
          <w:marTop w:val="0"/>
          <w:marBottom w:val="0"/>
          <w:divBdr>
            <w:top w:val="none" w:sz="0" w:space="0" w:color="auto"/>
            <w:left w:val="none" w:sz="0" w:space="0" w:color="auto"/>
            <w:bottom w:val="none" w:sz="0" w:space="0" w:color="auto"/>
            <w:right w:val="none" w:sz="0" w:space="0" w:color="auto"/>
          </w:divBdr>
        </w:div>
        <w:div w:id="1028334128">
          <w:marLeft w:val="480"/>
          <w:marRight w:val="0"/>
          <w:marTop w:val="0"/>
          <w:marBottom w:val="0"/>
          <w:divBdr>
            <w:top w:val="none" w:sz="0" w:space="0" w:color="auto"/>
            <w:left w:val="none" w:sz="0" w:space="0" w:color="auto"/>
            <w:bottom w:val="none" w:sz="0" w:space="0" w:color="auto"/>
            <w:right w:val="none" w:sz="0" w:space="0" w:color="auto"/>
          </w:divBdr>
        </w:div>
        <w:div w:id="732310922">
          <w:marLeft w:val="480"/>
          <w:marRight w:val="0"/>
          <w:marTop w:val="0"/>
          <w:marBottom w:val="0"/>
          <w:divBdr>
            <w:top w:val="none" w:sz="0" w:space="0" w:color="auto"/>
            <w:left w:val="none" w:sz="0" w:space="0" w:color="auto"/>
            <w:bottom w:val="none" w:sz="0" w:space="0" w:color="auto"/>
            <w:right w:val="none" w:sz="0" w:space="0" w:color="auto"/>
          </w:divBdr>
        </w:div>
        <w:div w:id="789082403">
          <w:marLeft w:val="480"/>
          <w:marRight w:val="0"/>
          <w:marTop w:val="0"/>
          <w:marBottom w:val="0"/>
          <w:divBdr>
            <w:top w:val="none" w:sz="0" w:space="0" w:color="auto"/>
            <w:left w:val="none" w:sz="0" w:space="0" w:color="auto"/>
            <w:bottom w:val="none" w:sz="0" w:space="0" w:color="auto"/>
            <w:right w:val="none" w:sz="0" w:space="0" w:color="auto"/>
          </w:divBdr>
        </w:div>
        <w:div w:id="2020961096">
          <w:marLeft w:val="480"/>
          <w:marRight w:val="0"/>
          <w:marTop w:val="0"/>
          <w:marBottom w:val="0"/>
          <w:divBdr>
            <w:top w:val="none" w:sz="0" w:space="0" w:color="auto"/>
            <w:left w:val="none" w:sz="0" w:space="0" w:color="auto"/>
            <w:bottom w:val="none" w:sz="0" w:space="0" w:color="auto"/>
            <w:right w:val="none" w:sz="0" w:space="0" w:color="auto"/>
          </w:divBdr>
        </w:div>
        <w:div w:id="1503623937">
          <w:marLeft w:val="480"/>
          <w:marRight w:val="0"/>
          <w:marTop w:val="0"/>
          <w:marBottom w:val="0"/>
          <w:divBdr>
            <w:top w:val="none" w:sz="0" w:space="0" w:color="auto"/>
            <w:left w:val="none" w:sz="0" w:space="0" w:color="auto"/>
            <w:bottom w:val="none" w:sz="0" w:space="0" w:color="auto"/>
            <w:right w:val="none" w:sz="0" w:space="0" w:color="auto"/>
          </w:divBdr>
        </w:div>
        <w:div w:id="204221647">
          <w:marLeft w:val="480"/>
          <w:marRight w:val="0"/>
          <w:marTop w:val="0"/>
          <w:marBottom w:val="0"/>
          <w:divBdr>
            <w:top w:val="none" w:sz="0" w:space="0" w:color="auto"/>
            <w:left w:val="none" w:sz="0" w:space="0" w:color="auto"/>
            <w:bottom w:val="none" w:sz="0" w:space="0" w:color="auto"/>
            <w:right w:val="none" w:sz="0" w:space="0" w:color="auto"/>
          </w:divBdr>
        </w:div>
        <w:div w:id="458646780">
          <w:marLeft w:val="480"/>
          <w:marRight w:val="0"/>
          <w:marTop w:val="0"/>
          <w:marBottom w:val="0"/>
          <w:divBdr>
            <w:top w:val="none" w:sz="0" w:space="0" w:color="auto"/>
            <w:left w:val="none" w:sz="0" w:space="0" w:color="auto"/>
            <w:bottom w:val="none" w:sz="0" w:space="0" w:color="auto"/>
            <w:right w:val="none" w:sz="0" w:space="0" w:color="auto"/>
          </w:divBdr>
        </w:div>
        <w:div w:id="1205942866">
          <w:marLeft w:val="480"/>
          <w:marRight w:val="0"/>
          <w:marTop w:val="0"/>
          <w:marBottom w:val="0"/>
          <w:divBdr>
            <w:top w:val="none" w:sz="0" w:space="0" w:color="auto"/>
            <w:left w:val="none" w:sz="0" w:space="0" w:color="auto"/>
            <w:bottom w:val="none" w:sz="0" w:space="0" w:color="auto"/>
            <w:right w:val="none" w:sz="0" w:space="0" w:color="auto"/>
          </w:divBdr>
        </w:div>
        <w:div w:id="1982029095">
          <w:marLeft w:val="480"/>
          <w:marRight w:val="0"/>
          <w:marTop w:val="0"/>
          <w:marBottom w:val="0"/>
          <w:divBdr>
            <w:top w:val="none" w:sz="0" w:space="0" w:color="auto"/>
            <w:left w:val="none" w:sz="0" w:space="0" w:color="auto"/>
            <w:bottom w:val="none" w:sz="0" w:space="0" w:color="auto"/>
            <w:right w:val="none" w:sz="0" w:space="0" w:color="auto"/>
          </w:divBdr>
        </w:div>
        <w:div w:id="1161434368">
          <w:marLeft w:val="480"/>
          <w:marRight w:val="0"/>
          <w:marTop w:val="0"/>
          <w:marBottom w:val="0"/>
          <w:divBdr>
            <w:top w:val="none" w:sz="0" w:space="0" w:color="auto"/>
            <w:left w:val="none" w:sz="0" w:space="0" w:color="auto"/>
            <w:bottom w:val="none" w:sz="0" w:space="0" w:color="auto"/>
            <w:right w:val="none" w:sz="0" w:space="0" w:color="auto"/>
          </w:divBdr>
        </w:div>
        <w:div w:id="494996496">
          <w:marLeft w:val="480"/>
          <w:marRight w:val="0"/>
          <w:marTop w:val="0"/>
          <w:marBottom w:val="0"/>
          <w:divBdr>
            <w:top w:val="none" w:sz="0" w:space="0" w:color="auto"/>
            <w:left w:val="none" w:sz="0" w:space="0" w:color="auto"/>
            <w:bottom w:val="none" w:sz="0" w:space="0" w:color="auto"/>
            <w:right w:val="none" w:sz="0" w:space="0" w:color="auto"/>
          </w:divBdr>
        </w:div>
        <w:div w:id="1580289177">
          <w:marLeft w:val="480"/>
          <w:marRight w:val="0"/>
          <w:marTop w:val="0"/>
          <w:marBottom w:val="0"/>
          <w:divBdr>
            <w:top w:val="none" w:sz="0" w:space="0" w:color="auto"/>
            <w:left w:val="none" w:sz="0" w:space="0" w:color="auto"/>
            <w:bottom w:val="none" w:sz="0" w:space="0" w:color="auto"/>
            <w:right w:val="none" w:sz="0" w:space="0" w:color="auto"/>
          </w:divBdr>
        </w:div>
        <w:div w:id="740979003">
          <w:marLeft w:val="480"/>
          <w:marRight w:val="0"/>
          <w:marTop w:val="0"/>
          <w:marBottom w:val="0"/>
          <w:divBdr>
            <w:top w:val="none" w:sz="0" w:space="0" w:color="auto"/>
            <w:left w:val="none" w:sz="0" w:space="0" w:color="auto"/>
            <w:bottom w:val="none" w:sz="0" w:space="0" w:color="auto"/>
            <w:right w:val="none" w:sz="0" w:space="0" w:color="auto"/>
          </w:divBdr>
        </w:div>
        <w:div w:id="456267219">
          <w:marLeft w:val="480"/>
          <w:marRight w:val="0"/>
          <w:marTop w:val="0"/>
          <w:marBottom w:val="0"/>
          <w:divBdr>
            <w:top w:val="none" w:sz="0" w:space="0" w:color="auto"/>
            <w:left w:val="none" w:sz="0" w:space="0" w:color="auto"/>
            <w:bottom w:val="none" w:sz="0" w:space="0" w:color="auto"/>
            <w:right w:val="none" w:sz="0" w:space="0" w:color="auto"/>
          </w:divBdr>
        </w:div>
        <w:div w:id="1264535969">
          <w:marLeft w:val="480"/>
          <w:marRight w:val="0"/>
          <w:marTop w:val="0"/>
          <w:marBottom w:val="0"/>
          <w:divBdr>
            <w:top w:val="none" w:sz="0" w:space="0" w:color="auto"/>
            <w:left w:val="none" w:sz="0" w:space="0" w:color="auto"/>
            <w:bottom w:val="none" w:sz="0" w:space="0" w:color="auto"/>
            <w:right w:val="none" w:sz="0" w:space="0" w:color="auto"/>
          </w:divBdr>
        </w:div>
        <w:div w:id="1225601331">
          <w:marLeft w:val="480"/>
          <w:marRight w:val="0"/>
          <w:marTop w:val="0"/>
          <w:marBottom w:val="0"/>
          <w:divBdr>
            <w:top w:val="none" w:sz="0" w:space="0" w:color="auto"/>
            <w:left w:val="none" w:sz="0" w:space="0" w:color="auto"/>
            <w:bottom w:val="none" w:sz="0" w:space="0" w:color="auto"/>
            <w:right w:val="none" w:sz="0" w:space="0" w:color="auto"/>
          </w:divBdr>
        </w:div>
        <w:div w:id="1988582764">
          <w:marLeft w:val="480"/>
          <w:marRight w:val="0"/>
          <w:marTop w:val="0"/>
          <w:marBottom w:val="0"/>
          <w:divBdr>
            <w:top w:val="none" w:sz="0" w:space="0" w:color="auto"/>
            <w:left w:val="none" w:sz="0" w:space="0" w:color="auto"/>
            <w:bottom w:val="none" w:sz="0" w:space="0" w:color="auto"/>
            <w:right w:val="none" w:sz="0" w:space="0" w:color="auto"/>
          </w:divBdr>
        </w:div>
        <w:div w:id="241185472">
          <w:marLeft w:val="480"/>
          <w:marRight w:val="0"/>
          <w:marTop w:val="0"/>
          <w:marBottom w:val="0"/>
          <w:divBdr>
            <w:top w:val="none" w:sz="0" w:space="0" w:color="auto"/>
            <w:left w:val="none" w:sz="0" w:space="0" w:color="auto"/>
            <w:bottom w:val="none" w:sz="0" w:space="0" w:color="auto"/>
            <w:right w:val="none" w:sz="0" w:space="0" w:color="auto"/>
          </w:divBdr>
        </w:div>
        <w:div w:id="375661629">
          <w:marLeft w:val="480"/>
          <w:marRight w:val="0"/>
          <w:marTop w:val="0"/>
          <w:marBottom w:val="0"/>
          <w:divBdr>
            <w:top w:val="none" w:sz="0" w:space="0" w:color="auto"/>
            <w:left w:val="none" w:sz="0" w:space="0" w:color="auto"/>
            <w:bottom w:val="none" w:sz="0" w:space="0" w:color="auto"/>
            <w:right w:val="none" w:sz="0" w:space="0" w:color="auto"/>
          </w:divBdr>
        </w:div>
        <w:div w:id="1502969418">
          <w:marLeft w:val="480"/>
          <w:marRight w:val="0"/>
          <w:marTop w:val="0"/>
          <w:marBottom w:val="0"/>
          <w:divBdr>
            <w:top w:val="none" w:sz="0" w:space="0" w:color="auto"/>
            <w:left w:val="none" w:sz="0" w:space="0" w:color="auto"/>
            <w:bottom w:val="none" w:sz="0" w:space="0" w:color="auto"/>
            <w:right w:val="none" w:sz="0" w:space="0" w:color="auto"/>
          </w:divBdr>
        </w:div>
        <w:div w:id="443888489">
          <w:marLeft w:val="480"/>
          <w:marRight w:val="0"/>
          <w:marTop w:val="0"/>
          <w:marBottom w:val="0"/>
          <w:divBdr>
            <w:top w:val="none" w:sz="0" w:space="0" w:color="auto"/>
            <w:left w:val="none" w:sz="0" w:space="0" w:color="auto"/>
            <w:bottom w:val="none" w:sz="0" w:space="0" w:color="auto"/>
            <w:right w:val="none" w:sz="0" w:space="0" w:color="auto"/>
          </w:divBdr>
        </w:div>
        <w:div w:id="1370102408">
          <w:marLeft w:val="480"/>
          <w:marRight w:val="0"/>
          <w:marTop w:val="0"/>
          <w:marBottom w:val="0"/>
          <w:divBdr>
            <w:top w:val="none" w:sz="0" w:space="0" w:color="auto"/>
            <w:left w:val="none" w:sz="0" w:space="0" w:color="auto"/>
            <w:bottom w:val="none" w:sz="0" w:space="0" w:color="auto"/>
            <w:right w:val="none" w:sz="0" w:space="0" w:color="auto"/>
          </w:divBdr>
        </w:div>
        <w:div w:id="1446803593">
          <w:marLeft w:val="480"/>
          <w:marRight w:val="0"/>
          <w:marTop w:val="0"/>
          <w:marBottom w:val="0"/>
          <w:divBdr>
            <w:top w:val="none" w:sz="0" w:space="0" w:color="auto"/>
            <w:left w:val="none" w:sz="0" w:space="0" w:color="auto"/>
            <w:bottom w:val="none" w:sz="0" w:space="0" w:color="auto"/>
            <w:right w:val="none" w:sz="0" w:space="0" w:color="auto"/>
          </w:divBdr>
        </w:div>
        <w:div w:id="1385255426">
          <w:marLeft w:val="480"/>
          <w:marRight w:val="0"/>
          <w:marTop w:val="0"/>
          <w:marBottom w:val="0"/>
          <w:divBdr>
            <w:top w:val="none" w:sz="0" w:space="0" w:color="auto"/>
            <w:left w:val="none" w:sz="0" w:space="0" w:color="auto"/>
            <w:bottom w:val="none" w:sz="0" w:space="0" w:color="auto"/>
            <w:right w:val="none" w:sz="0" w:space="0" w:color="auto"/>
          </w:divBdr>
        </w:div>
        <w:div w:id="1092555630">
          <w:marLeft w:val="480"/>
          <w:marRight w:val="0"/>
          <w:marTop w:val="0"/>
          <w:marBottom w:val="0"/>
          <w:divBdr>
            <w:top w:val="none" w:sz="0" w:space="0" w:color="auto"/>
            <w:left w:val="none" w:sz="0" w:space="0" w:color="auto"/>
            <w:bottom w:val="none" w:sz="0" w:space="0" w:color="auto"/>
            <w:right w:val="none" w:sz="0" w:space="0" w:color="auto"/>
          </w:divBdr>
        </w:div>
        <w:div w:id="1852453353">
          <w:marLeft w:val="480"/>
          <w:marRight w:val="0"/>
          <w:marTop w:val="0"/>
          <w:marBottom w:val="0"/>
          <w:divBdr>
            <w:top w:val="none" w:sz="0" w:space="0" w:color="auto"/>
            <w:left w:val="none" w:sz="0" w:space="0" w:color="auto"/>
            <w:bottom w:val="none" w:sz="0" w:space="0" w:color="auto"/>
            <w:right w:val="none" w:sz="0" w:space="0" w:color="auto"/>
          </w:divBdr>
        </w:div>
        <w:div w:id="1118333016">
          <w:marLeft w:val="480"/>
          <w:marRight w:val="0"/>
          <w:marTop w:val="0"/>
          <w:marBottom w:val="0"/>
          <w:divBdr>
            <w:top w:val="none" w:sz="0" w:space="0" w:color="auto"/>
            <w:left w:val="none" w:sz="0" w:space="0" w:color="auto"/>
            <w:bottom w:val="none" w:sz="0" w:space="0" w:color="auto"/>
            <w:right w:val="none" w:sz="0" w:space="0" w:color="auto"/>
          </w:divBdr>
        </w:div>
        <w:div w:id="530268298">
          <w:marLeft w:val="480"/>
          <w:marRight w:val="0"/>
          <w:marTop w:val="0"/>
          <w:marBottom w:val="0"/>
          <w:divBdr>
            <w:top w:val="none" w:sz="0" w:space="0" w:color="auto"/>
            <w:left w:val="none" w:sz="0" w:space="0" w:color="auto"/>
            <w:bottom w:val="none" w:sz="0" w:space="0" w:color="auto"/>
            <w:right w:val="none" w:sz="0" w:space="0" w:color="auto"/>
          </w:divBdr>
        </w:div>
        <w:div w:id="88619292">
          <w:marLeft w:val="480"/>
          <w:marRight w:val="0"/>
          <w:marTop w:val="0"/>
          <w:marBottom w:val="0"/>
          <w:divBdr>
            <w:top w:val="none" w:sz="0" w:space="0" w:color="auto"/>
            <w:left w:val="none" w:sz="0" w:space="0" w:color="auto"/>
            <w:bottom w:val="none" w:sz="0" w:space="0" w:color="auto"/>
            <w:right w:val="none" w:sz="0" w:space="0" w:color="auto"/>
          </w:divBdr>
        </w:div>
        <w:div w:id="2024892769">
          <w:marLeft w:val="480"/>
          <w:marRight w:val="0"/>
          <w:marTop w:val="0"/>
          <w:marBottom w:val="0"/>
          <w:divBdr>
            <w:top w:val="none" w:sz="0" w:space="0" w:color="auto"/>
            <w:left w:val="none" w:sz="0" w:space="0" w:color="auto"/>
            <w:bottom w:val="none" w:sz="0" w:space="0" w:color="auto"/>
            <w:right w:val="none" w:sz="0" w:space="0" w:color="auto"/>
          </w:divBdr>
        </w:div>
        <w:div w:id="1635401361">
          <w:marLeft w:val="480"/>
          <w:marRight w:val="0"/>
          <w:marTop w:val="0"/>
          <w:marBottom w:val="0"/>
          <w:divBdr>
            <w:top w:val="none" w:sz="0" w:space="0" w:color="auto"/>
            <w:left w:val="none" w:sz="0" w:space="0" w:color="auto"/>
            <w:bottom w:val="none" w:sz="0" w:space="0" w:color="auto"/>
            <w:right w:val="none" w:sz="0" w:space="0" w:color="auto"/>
          </w:divBdr>
        </w:div>
        <w:div w:id="1790735427">
          <w:marLeft w:val="480"/>
          <w:marRight w:val="0"/>
          <w:marTop w:val="0"/>
          <w:marBottom w:val="0"/>
          <w:divBdr>
            <w:top w:val="none" w:sz="0" w:space="0" w:color="auto"/>
            <w:left w:val="none" w:sz="0" w:space="0" w:color="auto"/>
            <w:bottom w:val="none" w:sz="0" w:space="0" w:color="auto"/>
            <w:right w:val="none" w:sz="0" w:space="0" w:color="auto"/>
          </w:divBdr>
        </w:div>
        <w:div w:id="1654722990">
          <w:marLeft w:val="480"/>
          <w:marRight w:val="0"/>
          <w:marTop w:val="0"/>
          <w:marBottom w:val="0"/>
          <w:divBdr>
            <w:top w:val="none" w:sz="0" w:space="0" w:color="auto"/>
            <w:left w:val="none" w:sz="0" w:space="0" w:color="auto"/>
            <w:bottom w:val="none" w:sz="0" w:space="0" w:color="auto"/>
            <w:right w:val="none" w:sz="0" w:space="0" w:color="auto"/>
          </w:divBdr>
        </w:div>
        <w:div w:id="1049497152">
          <w:marLeft w:val="480"/>
          <w:marRight w:val="0"/>
          <w:marTop w:val="0"/>
          <w:marBottom w:val="0"/>
          <w:divBdr>
            <w:top w:val="none" w:sz="0" w:space="0" w:color="auto"/>
            <w:left w:val="none" w:sz="0" w:space="0" w:color="auto"/>
            <w:bottom w:val="none" w:sz="0" w:space="0" w:color="auto"/>
            <w:right w:val="none" w:sz="0" w:space="0" w:color="auto"/>
          </w:divBdr>
        </w:div>
        <w:div w:id="817310202">
          <w:marLeft w:val="480"/>
          <w:marRight w:val="0"/>
          <w:marTop w:val="0"/>
          <w:marBottom w:val="0"/>
          <w:divBdr>
            <w:top w:val="none" w:sz="0" w:space="0" w:color="auto"/>
            <w:left w:val="none" w:sz="0" w:space="0" w:color="auto"/>
            <w:bottom w:val="none" w:sz="0" w:space="0" w:color="auto"/>
            <w:right w:val="none" w:sz="0" w:space="0" w:color="auto"/>
          </w:divBdr>
        </w:div>
        <w:div w:id="1851410176">
          <w:marLeft w:val="480"/>
          <w:marRight w:val="0"/>
          <w:marTop w:val="0"/>
          <w:marBottom w:val="0"/>
          <w:divBdr>
            <w:top w:val="none" w:sz="0" w:space="0" w:color="auto"/>
            <w:left w:val="none" w:sz="0" w:space="0" w:color="auto"/>
            <w:bottom w:val="none" w:sz="0" w:space="0" w:color="auto"/>
            <w:right w:val="none" w:sz="0" w:space="0" w:color="auto"/>
          </w:divBdr>
        </w:div>
        <w:div w:id="1749229872">
          <w:marLeft w:val="480"/>
          <w:marRight w:val="0"/>
          <w:marTop w:val="0"/>
          <w:marBottom w:val="0"/>
          <w:divBdr>
            <w:top w:val="none" w:sz="0" w:space="0" w:color="auto"/>
            <w:left w:val="none" w:sz="0" w:space="0" w:color="auto"/>
            <w:bottom w:val="none" w:sz="0" w:space="0" w:color="auto"/>
            <w:right w:val="none" w:sz="0" w:space="0" w:color="auto"/>
          </w:divBdr>
        </w:div>
        <w:div w:id="987788786">
          <w:marLeft w:val="480"/>
          <w:marRight w:val="0"/>
          <w:marTop w:val="0"/>
          <w:marBottom w:val="0"/>
          <w:divBdr>
            <w:top w:val="none" w:sz="0" w:space="0" w:color="auto"/>
            <w:left w:val="none" w:sz="0" w:space="0" w:color="auto"/>
            <w:bottom w:val="none" w:sz="0" w:space="0" w:color="auto"/>
            <w:right w:val="none" w:sz="0" w:space="0" w:color="auto"/>
          </w:divBdr>
        </w:div>
        <w:div w:id="1650791288">
          <w:marLeft w:val="480"/>
          <w:marRight w:val="0"/>
          <w:marTop w:val="0"/>
          <w:marBottom w:val="0"/>
          <w:divBdr>
            <w:top w:val="none" w:sz="0" w:space="0" w:color="auto"/>
            <w:left w:val="none" w:sz="0" w:space="0" w:color="auto"/>
            <w:bottom w:val="none" w:sz="0" w:space="0" w:color="auto"/>
            <w:right w:val="none" w:sz="0" w:space="0" w:color="auto"/>
          </w:divBdr>
        </w:div>
        <w:div w:id="29302654">
          <w:marLeft w:val="480"/>
          <w:marRight w:val="0"/>
          <w:marTop w:val="0"/>
          <w:marBottom w:val="0"/>
          <w:divBdr>
            <w:top w:val="none" w:sz="0" w:space="0" w:color="auto"/>
            <w:left w:val="none" w:sz="0" w:space="0" w:color="auto"/>
            <w:bottom w:val="none" w:sz="0" w:space="0" w:color="auto"/>
            <w:right w:val="none" w:sz="0" w:space="0" w:color="auto"/>
          </w:divBdr>
        </w:div>
        <w:div w:id="961615393">
          <w:marLeft w:val="480"/>
          <w:marRight w:val="0"/>
          <w:marTop w:val="0"/>
          <w:marBottom w:val="0"/>
          <w:divBdr>
            <w:top w:val="none" w:sz="0" w:space="0" w:color="auto"/>
            <w:left w:val="none" w:sz="0" w:space="0" w:color="auto"/>
            <w:bottom w:val="none" w:sz="0" w:space="0" w:color="auto"/>
            <w:right w:val="none" w:sz="0" w:space="0" w:color="auto"/>
          </w:divBdr>
        </w:div>
        <w:div w:id="1867324352">
          <w:marLeft w:val="480"/>
          <w:marRight w:val="0"/>
          <w:marTop w:val="0"/>
          <w:marBottom w:val="0"/>
          <w:divBdr>
            <w:top w:val="none" w:sz="0" w:space="0" w:color="auto"/>
            <w:left w:val="none" w:sz="0" w:space="0" w:color="auto"/>
            <w:bottom w:val="none" w:sz="0" w:space="0" w:color="auto"/>
            <w:right w:val="none" w:sz="0" w:space="0" w:color="auto"/>
          </w:divBdr>
        </w:div>
        <w:div w:id="672075260">
          <w:marLeft w:val="480"/>
          <w:marRight w:val="0"/>
          <w:marTop w:val="0"/>
          <w:marBottom w:val="0"/>
          <w:divBdr>
            <w:top w:val="none" w:sz="0" w:space="0" w:color="auto"/>
            <w:left w:val="none" w:sz="0" w:space="0" w:color="auto"/>
            <w:bottom w:val="none" w:sz="0" w:space="0" w:color="auto"/>
            <w:right w:val="none" w:sz="0" w:space="0" w:color="auto"/>
          </w:divBdr>
        </w:div>
        <w:div w:id="125121951">
          <w:marLeft w:val="480"/>
          <w:marRight w:val="0"/>
          <w:marTop w:val="0"/>
          <w:marBottom w:val="0"/>
          <w:divBdr>
            <w:top w:val="none" w:sz="0" w:space="0" w:color="auto"/>
            <w:left w:val="none" w:sz="0" w:space="0" w:color="auto"/>
            <w:bottom w:val="none" w:sz="0" w:space="0" w:color="auto"/>
            <w:right w:val="none" w:sz="0" w:space="0" w:color="auto"/>
          </w:divBdr>
        </w:div>
        <w:div w:id="710497848">
          <w:marLeft w:val="480"/>
          <w:marRight w:val="0"/>
          <w:marTop w:val="0"/>
          <w:marBottom w:val="0"/>
          <w:divBdr>
            <w:top w:val="none" w:sz="0" w:space="0" w:color="auto"/>
            <w:left w:val="none" w:sz="0" w:space="0" w:color="auto"/>
            <w:bottom w:val="none" w:sz="0" w:space="0" w:color="auto"/>
            <w:right w:val="none" w:sz="0" w:space="0" w:color="auto"/>
          </w:divBdr>
        </w:div>
        <w:div w:id="1167090836">
          <w:marLeft w:val="480"/>
          <w:marRight w:val="0"/>
          <w:marTop w:val="0"/>
          <w:marBottom w:val="0"/>
          <w:divBdr>
            <w:top w:val="none" w:sz="0" w:space="0" w:color="auto"/>
            <w:left w:val="none" w:sz="0" w:space="0" w:color="auto"/>
            <w:bottom w:val="none" w:sz="0" w:space="0" w:color="auto"/>
            <w:right w:val="none" w:sz="0" w:space="0" w:color="auto"/>
          </w:divBdr>
        </w:div>
        <w:div w:id="597561814">
          <w:marLeft w:val="480"/>
          <w:marRight w:val="0"/>
          <w:marTop w:val="0"/>
          <w:marBottom w:val="0"/>
          <w:divBdr>
            <w:top w:val="none" w:sz="0" w:space="0" w:color="auto"/>
            <w:left w:val="none" w:sz="0" w:space="0" w:color="auto"/>
            <w:bottom w:val="none" w:sz="0" w:space="0" w:color="auto"/>
            <w:right w:val="none" w:sz="0" w:space="0" w:color="auto"/>
          </w:divBdr>
        </w:div>
        <w:div w:id="1395621386">
          <w:marLeft w:val="480"/>
          <w:marRight w:val="0"/>
          <w:marTop w:val="0"/>
          <w:marBottom w:val="0"/>
          <w:divBdr>
            <w:top w:val="none" w:sz="0" w:space="0" w:color="auto"/>
            <w:left w:val="none" w:sz="0" w:space="0" w:color="auto"/>
            <w:bottom w:val="none" w:sz="0" w:space="0" w:color="auto"/>
            <w:right w:val="none" w:sz="0" w:space="0" w:color="auto"/>
          </w:divBdr>
        </w:div>
        <w:div w:id="1973554771">
          <w:marLeft w:val="480"/>
          <w:marRight w:val="0"/>
          <w:marTop w:val="0"/>
          <w:marBottom w:val="0"/>
          <w:divBdr>
            <w:top w:val="none" w:sz="0" w:space="0" w:color="auto"/>
            <w:left w:val="none" w:sz="0" w:space="0" w:color="auto"/>
            <w:bottom w:val="none" w:sz="0" w:space="0" w:color="auto"/>
            <w:right w:val="none" w:sz="0" w:space="0" w:color="auto"/>
          </w:divBdr>
        </w:div>
        <w:div w:id="329648891">
          <w:marLeft w:val="480"/>
          <w:marRight w:val="0"/>
          <w:marTop w:val="0"/>
          <w:marBottom w:val="0"/>
          <w:divBdr>
            <w:top w:val="none" w:sz="0" w:space="0" w:color="auto"/>
            <w:left w:val="none" w:sz="0" w:space="0" w:color="auto"/>
            <w:bottom w:val="none" w:sz="0" w:space="0" w:color="auto"/>
            <w:right w:val="none" w:sz="0" w:space="0" w:color="auto"/>
          </w:divBdr>
        </w:div>
        <w:div w:id="1184904152">
          <w:marLeft w:val="480"/>
          <w:marRight w:val="0"/>
          <w:marTop w:val="0"/>
          <w:marBottom w:val="0"/>
          <w:divBdr>
            <w:top w:val="none" w:sz="0" w:space="0" w:color="auto"/>
            <w:left w:val="none" w:sz="0" w:space="0" w:color="auto"/>
            <w:bottom w:val="none" w:sz="0" w:space="0" w:color="auto"/>
            <w:right w:val="none" w:sz="0" w:space="0" w:color="auto"/>
          </w:divBdr>
        </w:div>
        <w:div w:id="117922226">
          <w:marLeft w:val="480"/>
          <w:marRight w:val="0"/>
          <w:marTop w:val="0"/>
          <w:marBottom w:val="0"/>
          <w:divBdr>
            <w:top w:val="none" w:sz="0" w:space="0" w:color="auto"/>
            <w:left w:val="none" w:sz="0" w:space="0" w:color="auto"/>
            <w:bottom w:val="none" w:sz="0" w:space="0" w:color="auto"/>
            <w:right w:val="none" w:sz="0" w:space="0" w:color="auto"/>
          </w:divBdr>
        </w:div>
        <w:div w:id="704058425">
          <w:marLeft w:val="480"/>
          <w:marRight w:val="0"/>
          <w:marTop w:val="0"/>
          <w:marBottom w:val="0"/>
          <w:divBdr>
            <w:top w:val="none" w:sz="0" w:space="0" w:color="auto"/>
            <w:left w:val="none" w:sz="0" w:space="0" w:color="auto"/>
            <w:bottom w:val="none" w:sz="0" w:space="0" w:color="auto"/>
            <w:right w:val="none" w:sz="0" w:space="0" w:color="auto"/>
          </w:divBdr>
        </w:div>
      </w:divsChild>
    </w:div>
    <w:div w:id="1804541291">
      <w:bodyDiv w:val="1"/>
      <w:marLeft w:val="0"/>
      <w:marRight w:val="0"/>
      <w:marTop w:val="0"/>
      <w:marBottom w:val="0"/>
      <w:divBdr>
        <w:top w:val="none" w:sz="0" w:space="0" w:color="auto"/>
        <w:left w:val="none" w:sz="0" w:space="0" w:color="auto"/>
        <w:bottom w:val="none" w:sz="0" w:space="0" w:color="auto"/>
        <w:right w:val="none" w:sz="0" w:space="0" w:color="auto"/>
      </w:divBdr>
    </w:div>
    <w:div w:id="1809129115">
      <w:bodyDiv w:val="1"/>
      <w:marLeft w:val="0"/>
      <w:marRight w:val="0"/>
      <w:marTop w:val="0"/>
      <w:marBottom w:val="0"/>
      <w:divBdr>
        <w:top w:val="none" w:sz="0" w:space="0" w:color="auto"/>
        <w:left w:val="none" w:sz="0" w:space="0" w:color="auto"/>
        <w:bottom w:val="none" w:sz="0" w:space="0" w:color="auto"/>
        <w:right w:val="none" w:sz="0" w:space="0" w:color="auto"/>
      </w:divBdr>
    </w:div>
    <w:div w:id="1814374272">
      <w:bodyDiv w:val="1"/>
      <w:marLeft w:val="0"/>
      <w:marRight w:val="0"/>
      <w:marTop w:val="0"/>
      <w:marBottom w:val="0"/>
      <w:divBdr>
        <w:top w:val="none" w:sz="0" w:space="0" w:color="auto"/>
        <w:left w:val="none" w:sz="0" w:space="0" w:color="auto"/>
        <w:bottom w:val="none" w:sz="0" w:space="0" w:color="auto"/>
        <w:right w:val="none" w:sz="0" w:space="0" w:color="auto"/>
      </w:divBdr>
    </w:div>
    <w:div w:id="1814448297">
      <w:bodyDiv w:val="1"/>
      <w:marLeft w:val="0"/>
      <w:marRight w:val="0"/>
      <w:marTop w:val="0"/>
      <w:marBottom w:val="0"/>
      <w:divBdr>
        <w:top w:val="none" w:sz="0" w:space="0" w:color="auto"/>
        <w:left w:val="none" w:sz="0" w:space="0" w:color="auto"/>
        <w:bottom w:val="none" w:sz="0" w:space="0" w:color="auto"/>
        <w:right w:val="none" w:sz="0" w:space="0" w:color="auto"/>
      </w:divBdr>
    </w:div>
    <w:div w:id="1815295401">
      <w:bodyDiv w:val="1"/>
      <w:marLeft w:val="0"/>
      <w:marRight w:val="0"/>
      <w:marTop w:val="0"/>
      <w:marBottom w:val="0"/>
      <w:divBdr>
        <w:top w:val="none" w:sz="0" w:space="0" w:color="auto"/>
        <w:left w:val="none" w:sz="0" w:space="0" w:color="auto"/>
        <w:bottom w:val="none" w:sz="0" w:space="0" w:color="auto"/>
        <w:right w:val="none" w:sz="0" w:space="0" w:color="auto"/>
      </w:divBdr>
    </w:div>
    <w:div w:id="1816293655">
      <w:bodyDiv w:val="1"/>
      <w:marLeft w:val="0"/>
      <w:marRight w:val="0"/>
      <w:marTop w:val="0"/>
      <w:marBottom w:val="0"/>
      <w:divBdr>
        <w:top w:val="none" w:sz="0" w:space="0" w:color="auto"/>
        <w:left w:val="none" w:sz="0" w:space="0" w:color="auto"/>
        <w:bottom w:val="none" w:sz="0" w:space="0" w:color="auto"/>
        <w:right w:val="none" w:sz="0" w:space="0" w:color="auto"/>
      </w:divBdr>
    </w:div>
    <w:div w:id="1816989801">
      <w:bodyDiv w:val="1"/>
      <w:marLeft w:val="0"/>
      <w:marRight w:val="0"/>
      <w:marTop w:val="0"/>
      <w:marBottom w:val="0"/>
      <w:divBdr>
        <w:top w:val="none" w:sz="0" w:space="0" w:color="auto"/>
        <w:left w:val="none" w:sz="0" w:space="0" w:color="auto"/>
        <w:bottom w:val="none" w:sz="0" w:space="0" w:color="auto"/>
        <w:right w:val="none" w:sz="0" w:space="0" w:color="auto"/>
      </w:divBdr>
    </w:div>
    <w:div w:id="1818103556">
      <w:bodyDiv w:val="1"/>
      <w:marLeft w:val="0"/>
      <w:marRight w:val="0"/>
      <w:marTop w:val="0"/>
      <w:marBottom w:val="0"/>
      <w:divBdr>
        <w:top w:val="none" w:sz="0" w:space="0" w:color="auto"/>
        <w:left w:val="none" w:sz="0" w:space="0" w:color="auto"/>
        <w:bottom w:val="none" w:sz="0" w:space="0" w:color="auto"/>
        <w:right w:val="none" w:sz="0" w:space="0" w:color="auto"/>
      </w:divBdr>
    </w:div>
    <w:div w:id="1818186509">
      <w:bodyDiv w:val="1"/>
      <w:marLeft w:val="0"/>
      <w:marRight w:val="0"/>
      <w:marTop w:val="0"/>
      <w:marBottom w:val="0"/>
      <w:divBdr>
        <w:top w:val="none" w:sz="0" w:space="0" w:color="auto"/>
        <w:left w:val="none" w:sz="0" w:space="0" w:color="auto"/>
        <w:bottom w:val="none" w:sz="0" w:space="0" w:color="auto"/>
        <w:right w:val="none" w:sz="0" w:space="0" w:color="auto"/>
      </w:divBdr>
    </w:div>
    <w:div w:id="1821195516">
      <w:bodyDiv w:val="1"/>
      <w:marLeft w:val="0"/>
      <w:marRight w:val="0"/>
      <w:marTop w:val="0"/>
      <w:marBottom w:val="0"/>
      <w:divBdr>
        <w:top w:val="none" w:sz="0" w:space="0" w:color="auto"/>
        <w:left w:val="none" w:sz="0" w:space="0" w:color="auto"/>
        <w:bottom w:val="none" w:sz="0" w:space="0" w:color="auto"/>
        <w:right w:val="none" w:sz="0" w:space="0" w:color="auto"/>
      </w:divBdr>
      <w:divsChild>
        <w:div w:id="1115096881">
          <w:marLeft w:val="480"/>
          <w:marRight w:val="0"/>
          <w:marTop w:val="0"/>
          <w:marBottom w:val="0"/>
          <w:divBdr>
            <w:top w:val="none" w:sz="0" w:space="0" w:color="auto"/>
            <w:left w:val="none" w:sz="0" w:space="0" w:color="auto"/>
            <w:bottom w:val="none" w:sz="0" w:space="0" w:color="auto"/>
            <w:right w:val="none" w:sz="0" w:space="0" w:color="auto"/>
          </w:divBdr>
        </w:div>
        <w:div w:id="1818304725">
          <w:marLeft w:val="480"/>
          <w:marRight w:val="0"/>
          <w:marTop w:val="0"/>
          <w:marBottom w:val="0"/>
          <w:divBdr>
            <w:top w:val="none" w:sz="0" w:space="0" w:color="auto"/>
            <w:left w:val="none" w:sz="0" w:space="0" w:color="auto"/>
            <w:bottom w:val="none" w:sz="0" w:space="0" w:color="auto"/>
            <w:right w:val="none" w:sz="0" w:space="0" w:color="auto"/>
          </w:divBdr>
        </w:div>
        <w:div w:id="378362418">
          <w:marLeft w:val="480"/>
          <w:marRight w:val="0"/>
          <w:marTop w:val="0"/>
          <w:marBottom w:val="0"/>
          <w:divBdr>
            <w:top w:val="none" w:sz="0" w:space="0" w:color="auto"/>
            <w:left w:val="none" w:sz="0" w:space="0" w:color="auto"/>
            <w:bottom w:val="none" w:sz="0" w:space="0" w:color="auto"/>
            <w:right w:val="none" w:sz="0" w:space="0" w:color="auto"/>
          </w:divBdr>
        </w:div>
        <w:div w:id="1485581507">
          <w:marLeft w:val="480"/>
          <w:marRight w:val="0"/>
          <w:marTop w:val="0"/>
          <w:marBottom w:val="0"/>
          <w:divBdr>
            <w:top w:val="none" w:sz="0" w:space="0" w:color="auto"/>
            <w:left w:val="none" w:sz="0" w:space="0" w:color="auto"/>
            <w:bottom w:val="none" w:sz="0" w:space="0" w:color="auto"/>
            <w:right w:val="none" w:sz="0" w:space="0" w:color="auto"/>
          </w:divBdr>
        </w:div>
        <w:div w:id="1438671102">
          <w:marLeft w:val="480"/>
          <w:marRight w:val="0"/>
          <w:marTop w:val="0"/>
          <w:marBottom w:val="0"/>
          <w:divBdr>
            <w:top w:val="none" w:sz="0" w:space="0" w:color="auto"/>
            <w:left w:val="none" w:sz="0" w:space="0" w:color="auto"/>
            <w:bottom w:val="none" w:sz="0" w:space="0" w:color="auto"/>
            <w:right w:val="none" w:sz="0" w:space="0" w:color="auto"/>
          </w:divBdr>
        </w:div>
        <w:div w:id="651132594">
          <w:marLeft w:val="480"/>
          <w:marRight w:val="0"/>
          <w:marTop w:val="0"/>
          <w:marBottom w:val="0"/>
          <w:divBdr>
            <w:top w:val="none" w:sz="0" w:space="0" w:color="auto"/>
            <w:left w:val="none" w:sz="0" w:space="0" w:color="auto"/>
            <w:bottom w:val="none" w:sz="0" w:space="0" w:color="auto"/>
            <w:right w:val="none" w:sz="0" w:space="0" w:color="auto"/>
          </w:divBdr>
        </w:div>
        <w:div w:id="242884670">
          <w:marLeft w:val="480"/>
          <w:marRight w:val="0"/>
          <w:marTop w:val="0"/>
          <w:marBottom w:val="0"/>
          <w:divBdr>
            <w:top w:val="none" w:sz="0" w:space="0" w:color="auto"/>
            <w:left w:val="none" w:sz="0" w:space="0" w:color="auto"/>
            <w:bottom w:val="none" w:sz="0" w:space="0" w:color="auto"/>
            <w:right w:val="none" w:sz="0" w:space="0" w:color="auto"/>
          </w:divBdr>
        </w:div>
        <w:div w:id="1787457437">
          <w:marLeft w:val="480"/>
          <w:marRight w:val="0"/>
          <w:marTop w:val="0"/>
          <w:marBottom w:val="0"/>
          <w:divBdr>
            <w:top w:val="none" w:sz="0" w:space="0" w:color="auto"/>
            <w:left w:val="none" w:sz="0" w:space="0" w:color="auto"/>
            <w:bottom w:val="none" w:sz="0" w:space="0" w:color="auto"/>
            <w:right w:val="none" w:sz="0" w:space="0" w:color="auto"/>
          </w:divBdr>
        </w:div>
        <w:div w:id="275336601">
          <w:marLeft w:val="480"/>
          <w:marRight w:val="0"/>
          <w:marTop w:val="0"/>
          <w:marBottom w:val="0"/>
          <w:divBdr>
            <w:top w:val="none" w:sz="0" w:space="0" w:color="auto"/>
            <w:left w:val="none" w:sz="0" w:space="0" w:color="auto"/>
            <w:bottom w:val="none" w:sz="0" w:space="0" w:color="auto"/>
            <w:right w:val="none" w:sz="0" w:space="0" w:color="auto"/>
          </w:divBdr>
        </w:div>
        <w:div w:id="299502375">
          <w:marLeft w:val="480"/>
          <w:marRight w:val="0"/>
          <w:marTop w:val="0"/>
          <w:marBottom w:val="0"/>
          <w:divBdr>
            <w:top w:val="none" w:sz="0" w:space="0" w:color="auto"/>
            <w:left w:val="none" w:sz="0" w:space="0" w:color="auto"/>
            <w:bottom w:val="none" w:sz="0" w:space="0" w:color="auto"/>
            <w:right w:val="none" w:sz="0" w:space="0" w:color="auto"/>
          </w:divBdr>
        </w:div>
        <w:div w:id="1806659501">
          <w:marLeft w:val="480"/>
          <w:marRight w:val="0"/>
          <w:marTop w:val="0"/>
          <w:marBottom w:val="0"/>
          <w:divBdr>
            <w:top w:val="none" w:sz="0" w:space="0" w:color="auto"/>
            <w:left w:val="none" w:sz="0" w:space="0" w:color="auto"/>
            <w:bottom w:val="none" w:sz="0" w:space="0" w:color="auto"/>
            <w:right w:val="none" w:sz="0" w:space="0" w:color="auto"/>
          </w:divBdr>
        </w:div>
        <w:div w:id="1445349443">
          <w:marLeft w:val="480"/>
          <w:marRight w:val="0"/>
          <w:marTop w:val="0"/>
          <w:marBottom w:val="0"/>
          <w:divBdr>
            <w:top w:val="none" w:sz="0" w:space="0" w:color="auto"/>
            <w:left w:val="none" w:sz="0" w:space="0" w:color="auto"/>
            <w:bottom w:val="none" w:sz="0" w:space="0" w:color="auto"/>
            <w:right w:val="none" w:sz="0" w:space="0" w:color="auto"/>
          </w:divBdr>
        </w:div>
        <w:div w:id="1080059464">
          <w:marLeft w:val="480"/>
          <w:marRight w:val="0"/>
          <w:marTop w:val="0"/>
          <w:marBottom w:val="0"/>
          <w:divBdr>
            <w:top w:val="none" w:sz="0" w:space="0" w:color="auto"/>
            <w:left w:val="none" w:sz="0" w:space="0" w:color="auto"/>
            <w:bottom w:val="none" w:sz="0" w:space="0" w:color="auto"/>
            <w:right w:val="none" w:sz="0" w:space="0" w:color="auto"/>
          </w:divBdr>
        </w:div>
        <w:div w:id="1893273991">
          <w:marLeft w:val="480"/>
          <w:marRight w:val="0"/>
          <w:marTop w:val="0"/>
          <w:marBottom w:val="0"/>
          <w:divBdr>
            <w:top w:val="none" w:sz="0" w:space="0" w:color="auto"/>
            <w:left w:val="none" w:sz="0" w:space="0" w:color="auto"/>
            <w:bottom w:val="none" w:sz="0" w:space="0" w:color="auto"/>
            <w:right w:val="none" w:sz="0" w:space="0" w:color="auto"/>
          </w:divBdr>
        </w:div>
        <w:div w:id="74859931">
          <w:marLeft w:val="480"/>
          <w:marRight w:val="0"/>
          <w:marTop w:val="0"/>
          <w:marBottom w:val="0"/>
          <w:divBdr>
            <w:top w:val="none" w:sz="0" w:space="0" w:color="auto"/>
            <w:left w:val="none" w:sz="0" w:space="0" w:color="auto"/>
            <w:bottom w:val="none" w:sz="0" w:space="0" w:color="auto"/>
            <w:right w:val="none" w:sz="0" w:space="0" w:color="auto"/>
          </w:divBdr>
        </w:div>
        <w:div w:id="1504011645">
          <w:marLeft w:val="480"/>
          <w:marRight w:val="0"/>
          <w:marTop w:val="0"/>
          <w:marBottom w:val="0"/>
          <w:divBdr>
            <w:top w:val="none" w:sz="0" w:space="0" w:color="auto"/>
            <w:left w:val="none" w:sz="0" w:space="0" w:color="auto"/>
            <w:bottom w:val="none" w:sz="0" w:space="0" w:color="auto"/>
            <w:right w:val="none" w:sz="0" w:space="0" w:color="auto"/>
          </w:divBdr>
        </w:div>
        <w:div w:id="318770910">
          <w:marLeft w:val="480"/>
          <w:marRight w:val="0"/>
          <w:marTop w:val="0"/>
          <w:marBottom w:val="0"/>
          <w:divBdr>
            <w:top w:val="none" w:sz="0" w:space="0" w:color="auto"/>
            <w:left w:val="none" w:sz="0" w:space="0" w:color="auto"/>
            <w:bottom w:val="none" w:sz="0" w:space="0" w:color="auto"/>
            <w:right w:val="none" w:sz="0" w:space="0" w:color="auto"/>
          </w:divBdr>
        </w:div>
        <w:div w:id="1618175227">
          <w:marLeft w:val="480"/>
          <w:marRight w:val="0"/>
          <w:marTop w:val="0"/>
          <w:marBottom w:val="0"/>
          <w:divBdr>
            <w:top w:val="none" w:sz="0" w:space="0" w:color="auto"/>
            <w:left w:val="none" w:sz="0" w:space="0" w:color="auto"/>
            <w:bottom w:val="none" w:sz="0" w:space="0" w:color="auto"/>
            <w:right w:val="none" w:sz="0" w:space="0" w:color="auto"/>
          </w:divBdr>
        </w:div>
        <w:div w:id="656306385">
          <w:marLeft w:val="480"/>
          <w:marRight w:val="0"/>
          <w:marTop w:val="0"/>
          <w:marBottom w:val="0"/>
          <w:divBdr>
            <w:top w:val="none" w:sz="0" w:space="0" w:color="auto"/>
            <w:left w:val="none" w:sz="0" w:space="0" w:color="auto"/>
            <w:bottom w:val="none" w:sz="0" w:space="0" w:color="auto"/>
            <w:right w:val="none" w:sz="0" w:space="0" w:color="auto"/>
          </w:divBdr>
        </w:div>
        <w:div w:id="1026297927">
          <w:marLeft w:val="480"/>
          <w:marRight w:val="0"/>
          <w:marTop w:val="0"/>
          <w:marBottom w:val="0"/>
          <w:divBdr>
            <w:top w:val="none" w:sz="0" w:space="0" w:color="auto"/>
            <w:left w:val="none" w:sz="0" w:space="0" w:color="auto"/>
            <w:bottom w:val="none" w:sz="0" w:space="0" w:color="auto"/>
            <w:right w:val="none" w:sz="0" w:space="0" w:color="auto"/>
          </w:divBdr>
        </w:div>
        <w:div w:id="158540125">
          <w:marLeft w:val="480"/>
          <w:marRight w:val="0"/>
          <w:marTop w:val="0"/>
          <w:marBottom w:val="0"/>
          <w:divBdr>
            <w:top w:val="none" w:sz="0" w:space="0" w:color="auto"/>
            <w:left w:val="none" w:sz="0" w:space="0" w:color="auto"/>
            <w:bottom w:val="none" w:sz="0" w:space="0" w:color="auto"/>
            <w:right w:val="none" w:sz="0" w:space="0" w:color="auto"/>
          </w:divBdr>
        </w:div>
        <w:div w:id="1853107578">
          <w:marLeft w:val="480"/>
          <w:marRight w:val="0"/>
          <w:marTop w:val="0"/>
          <w:marBottom w:val="0"/>
          <w:divBdr>
            <w:top w:val="none" w:sz="0" w:space="0" w:color="auto"/>
            <w:left w:val="none" w:sz="0" w:space="0" w:color="auto"/>
            <w:bottom w:val="none" w:sz="0" w:space="0" w:color="auto"/>
            <w:right w:val="none" w:sz="0" w:space="0" w:color="auto"/>
          </w:divBdr>
        </w:div>
        <w:div w:id="776755189">
          <w:marLeft w:val="480"/>
          <w:marRight w:val="0"/>
          <w:marTop w:val="0"/>
          <w:marBottom w:val="0"/>
          <w:divBdr>
            <w:top w:val="none" w:sz="0" w:space="0" w:color="auto"/>
            <w:left w:val="none" w:sz="0" w:space="0" w:color="auto"/>
            <w:bottom w:val="none" w:sz="0" w:space="0" w:color="auto"/>
            <w:right w:val="none" w:sz="0" w:space="0" w:color="auto"/>
          </w:divBdr>
        </w:div>
        <w:div w:id="27033064">
          <w:marLeft w:val="480"/>
          <w:marRight w:val="0"/>
          <w:marTop w:val="0"/>
          <w:marBottom w:val="0"/>
          <w:divBdr>
            <w:top w:val="none" w:sz="0" w:space="0" w:color="auto"/>
            <w:left w:val="none" w:sz="0" w:space="0" w:color="auto"/>
            <w:bottom w:val="none" w:sz="0" w:space="0" w:color="auto"/>
            <w:right w:val="none" w:sz="0" w:space="0" w:color="auto"/>
          </w:divBdr>
        </w:div>
        <w:div w:id="1376008721">
          <w:marLeft w:val="480"/>
          <w:marRight w:val="0"/>
          <w:marTop w:val="0"/>
          <w:marBottom w:val="0"/>
          <w:divBdr>
            <w:top w:val="none" w:sz="0" w:space="0" w:color="auto"/>
            <w:left w:val="none" w:sz="0" w:space="0" w:color="auto"/>
            <w:bottom w:val="none" w:sz="0" w:space="0" w:color="auto"/>
            <w:right w:val="none" w:sz="0" w:space="0" w:color="auto"/>
          </w:divBdr>
        </w:div>
        <w:div w:id="629363940">
          <w:marLeft w:val="480"/>
          <w:marRight w:val="0"/>
          <w:marTop w:val="0"/>
          <w:marBottom w:val="0"/>
          <w:divBdr>
            <w:top w:val="none" w:sz="0" w:space="0" w:color="auto"/>
            <w:left w:val="none" w:sz="0" w:space="0" w:color="auto"/>
            <w:bottom w:val="none" w:sz="0" w:space="0" w:color="auto"/>
            <w:right w:val="none" w:sz="0" w:space="0" w:color="auto"/>
          </w:divBdr>
        </w:div>
        <w:div w:id="1284727433">
          <w:marLeft w:val="480"/>
          <w:marRight w:val="0"/>
          <w:marTop w:val="0"/>
          <w:marBottom w:val="0"/>
          <w:divBdr>
            <w:top w:val="none" w:sz="0" w:space="0" w:color="auto"/>
            <w:left w:val="none" w:sz="0" w:space="0" w:color="auto"/>
            <w:bottom w:val="none" w:sz="0" w:space="0" w:color="auto"/>
            <w:right w:val="none" w:sz="0" w:space="0" w:color="auto"/>
          </w:divBdr>
        </w:div>
        <w:div w:id="973870333">
          <w:marLeft w:val="480"/>
          <w:marRight w:val="0"/>
          <w:marTop w:val="0"/>
          <w:marBottom w:val="0"/>
          <w:divBdr>
            <w:top w:val="none" w:sz="0" w:space="0" w:color="auto"/>
            <w:left w:val="none" w:sz="0" w:space="0" w:color="auto"/>
            <w:bottom w:val="none" w:sz="0" w:space="0" w:color="auto"/>
            <w:right w:val="none" w:sz="0" w:space="0" w:color="auto"/>
          </w:divBdr>
        </w:div>
        <w:div w:id="872573349">
          <w:marLeft w:val="480"/>
          <w:marRight w:val="0"/>
          <w:marTop w:val="0"/>
          <w:marBottom w:val="0"/>
          <w:divBdr>
            <w:top w:val="none" w:sz="0" w:space="0" w:color="auto"/>
            <w:left w:val="none" w:sz="0" w:space="0" w:color="auto"/>
            <w:bottom w:val="none" w:sz="0" w:space="0" w:color="auto"/>
            <w:right w:val="none" w:sz="0" w:space="0" w:color="auto"/>
          </w:divBdr>
        </w:div>
        <w:div w:id="1971355268">
          <w:marLeft w:val="480"/>
          <w:marRight w:val="0"/>
          <w:marTop w:val="0"/>
          <w:marBottom w:val="0"/>
          <w:divBdr>
            <w:top w:val="none" w:sz="0" w:space="0" w:color="auto"/>
            <w:left w:val="none" w:sz="0" w:space="0" w:color="auto"/>
            <w:bottom w:val="none" w:sz="0" w:space="0" w:color="auto"/>
            <w:right w:val="none" w:sz="0" w:space="0" w:color="auto"/>
          </w:divBdr>
        </w:div>
        <w:div w:id="877468127">
          <w:marLeft w:val="480"/>
          <w:marRight w:val="0"/>
          <w:marTop w:val="0"/>
          <w:marBottom w:val="0"/>
          <w:divBdr>
            <w:top w:val="none" w:sz="0" w:space="0" w:color="auto"/>
            <w:left w:val="none" w:sz="0" w:space="0" w:color="auto"/>
            <w:bottom w:val="none" w:sz="0" w:space="0" w:color="auto"/>
            <w:right w:val="none" w:sz="0" w:space="0" w:color="auto"/>
          </w:divBdr>
        </w:div>
        <w:div w:id="471214597">
          <w:marLeft w:val="480"/>
          <w:marRight w:val="0"/>
          <w:marTop w:val="0"/>
          <w:marBottom w:val="0"/>
          <w:divBdr>
            <w:top w:val="none" w:sz="0" w:space="0" w:color="auto"/>
            <w:left w:val="none" w:sz="0" w:space="0" w:color="auto"/>
            <w:bottom w:val="none" w:sz="0" w:space="0" w:color="auto"/>
            <w:right w:val="none" w:sz="0" w:space="0" w:color="auto"/>
          </w:divBdr>
        </w:div>
        <w:div w:id="640888745">
          <w:marLeft w:val="480"/>
          <w:marRight w:val="0"/>
          <w:marTop w:val="0"/>
          <w:marBottom w:val="0"/>
          <w:divBdr>
            <w:top w:val="none" w:sz="0" w:space="0" w:color="auto"/>
            <w:left w:val="none" w:sz="0" w:space="0" w:color="auto"/>
            <w:bottom w:val="none" w:sz="0" w:space="0" w:color="auto"/>
            <w:right w:val="none" w:sz="0" w:space="0" w:color="auto"/>
          </w:divBdr>
        </w:div>
        <w:div w:id="218366453">
          <w:marLeft w:val="480"/>
          <w:marRight w:val="0"/>
          <w:marTop w:val="0"/>
          <w:marBottom w:val="0"/>
          <w:divBdr>
            <w:top w:val="none" w:sz="0" w:space="0" w:color="auto"/>
            <w:left w:val="none" w:sz="0" w:space="0" w:color="auto"/>
            <w:bottom w:val="none" w:sz="0" w:space="0" w:color="auto"/>
            <w:right w:val="none" w:sz="0" w:space="0" w:color="auto"/>
          </w:divBdr>
        </w:div>
        <w:div w:id="576785548">
          <w:marLeft w:val="480"/>
          <w:marRight w:val="0"/>
          <w:marTop w:val="0"/>
          <w:marBottom w:val="0"/>
          <w:divBdr>
            <w:top w:val="none" w:sz="0" w:space="0" w:color="auto"/>
            <w:left w:val="none" w:sz="0" w:space="0" w:color="auto"/>
            <w:bottom w:val="none" w:sz="0" w:space="0" w:color="auto"/>
            <w:right w:val="none" w:sz="0" w:space="0" w:color="auto"/>
          </w:divBdr>
        </w:div>
        <w:div w:id="1879658647">
          <w:marLeft w:val="480"/>
          <w:marRight w:val="0"/>
          <w:marTop w:val="0"/>
          <w:marBottom w:val="0"/>
          <w:divBdr>
            <w:top w:val="none" w:sz="0" w:space="0" w:color="auto"/>
            <w:left w:val="none" w:sz="0" w:space="0" w:color="auto"/>
            <w:bottom w:val="none" w:sz="0" w:space="0" w:color="auto"/>
            <w:right w:val="none" w:sz="0" w:space="0" w:color="auto"/>
          </w:divBdr>
        </w:div>
        <w:div w:id="1658875082">
          <w:marLeft w:val="480"/>
          <w:marRight w:val="0"/>
          <w:marTop w:val="0"/>
          <w:marBottom w:val="0"/>
          <w:divBdr>
            <w:top w:val="none" w:sz="0" w:space="0" w:color="auto"/>
            <w:left w:val="none" w:sz="0" w:space="0" w:color="auto"/>
            <w:bottom w:val="none" w:sz="0" w:space="0" w:color="auto"/>
            <w:right w:val="none" w:sz="0" w:space="0" w:color="auto"/>
          </w:divBdr>
        </w:div>
        <w:div w:id="499128067">
          <w:marLeft w:val="480"/>
          <w:marRight w:val="0"/>
          <w:marTop w:val="0"/>
          <w:marBottom w:val="0"/>
          <w:divBdr>
            <w:top w:val="none" w:sz="0" w:space="0" w:color="auto"/>
            <w:left w:val="none" w:sz="0" w:space="0" w:color="auto"/>
            <w:bottom w:val="none" w:sz="0" w:space="0" w:color="auto"/>
            <w:right w:val="none" w:sz="0" w:space="0" w:color="auto"/>
          </w:divBdr>
        </w:div>
        <w:div w:id="1550721115">
          <w:marLeft w:val="480"/>
          <w:marRight w:val="0"/>
          <w:marTop w:val="0"/>
          <w:marBottom w:val="0"/>
          <w:divBdr>
            <w:top w:val="none" w:sz="0" w:space="0" w:color="auto"/>
            <w:left w:val="none" w:sz="0" w:space="0" w:color="auto"/>
            <w:bottom w:val="none" w:sz="0" w:space="0" w:color="auto"/>
            <w:right w:val="none" w:sz="0" w:space="0" w:color="auto"/>
          </w:divBdr>
        </w:div>
        <w:div w:id="1293436846">
          <w:marLeft w:val="480"/>
          <w:marRight w:val="0"/>
          <w:marTop w:val="0"/>
          <w:marBottom w:val="0"/>
          <w:divBdr>
            <w:top w:val="none" w:sz="0" w:space="0" w:color="auto"/>
            <w:left w:val="none" w:sz="0" w:space="0" w:color="auto"/>
            <w:bottom w:val="none" w:sz="0" w:space="0" w:color="auto"/>
            <w:right w:val="none" w:sz="0" w:space="0" w:color="auto"/>
          </w:divBdr>
        </w:div>
        <w:div w:id="184751141">
          <w:marLeft w:val="480"/>
          <w:marRight w:val="0"/>
          <w:marTop w:val="0"/>
          <w:marBottom w:val="0"/>
          <w:divBdr>
            <w:top w:val="none" w:sz="0" w:space="0" w:color="auto"/>
            <w:left w:val="none" w:sz="0" w:space="0" w:color="auto"/>
            <w:bottom w:val="none" w:sz="0" w:space="0" w:color="auto"/>
            <w:right w:val="none" w:sz="0" w:space="0" w:color="auto"/>
          </w:divBdr>
        </w:div>
        <w:div w:id="1625766141">
          <w:marLeft w:val="480"/>
          <w:marRight w:val="0"/>
          <w:marTop w:val="0"/>
          <w:marBottom w:val="0"/>
          <w:divBdr>
            <w:top w:val="none" w:sz="0" w:space="0" w:color="auto"/>
            <w:left w:val="none" w:sz="0" w:space="0" w:color="auto"/>
            <w:bottom w:val="none" w:sz="0" w:space="0" w:color="auto"/>
            <w:right w:val="none" w:sz="0" w:space="0" w:color="auto"/>
          </w:divBdr>
        </w:div>
        <w:div w:id="1312297104">
          <w:marLeft w:val="480"/>
          <w:marRight w:val="0"/>
          <w:marTop w:val="0"/>
          <w:marBottom w:val="0"/>
          <w:divBdr>
            <w:top w:val="none" w:sz="0" w:space="0" w:color="auto"/>
            <w:left w:val="none" w:sz="0" w:space="0" w:color="auto"/>
            <w:bottom w:val="none" w:sz="0" w:space="0" w:color="auto"/>
            <w:right w:val="none" w:sz="0" w:space="0" w:color="auto"/>
          </w:divBdr>
        </w:div>
        <w:div w:id="1964383916">
          <w:marLeft w:val="480"/>
          <w:marRight w:val="0"/>
          <w:marTop w:val="0"/>
          <w:marBottom w:val="0"/>
          <w:divBdr>
            <w:top w:val="none" w:sz="0" w:space="0" w:color="auto"/>
            <w:left w:val="none" w:sz="0" w:space="0" w:color="auto"/>
            <w:bottom w:val="none" w:sz="0" w:space="0" w:color="auto"/>
            <w:right w:val="none" w:sz="0" w:space="0" w:color="auto"/>
          </w:divBdr>
        </w:div>
        <w:div w:id="1118908399">
          <w:marLeft w:val="480"/>
          <w:marRight w:val="0"/>
          <w:marTop w:val="0"/>
          <w:marBottom w:val="0"/>
          <w:divBdr>
            <w:top w:val="none" w:sz="0" w:space="0" w:color="auto"/>
            <w:left w:val="none" w:sz="0" w:space="0" w:color="auto"/>
            <w:bottom w:val="none" w:sz="0" w:space="0" w:color="auto"/>
            <w:right w:val="none" w:sz="0" w:space="0" w:color="auto"/>
          </w:divBdr>
        </w:div>
        <w:div w:id="91173324">
          <w:marLeft w:val="480"/>
          <w:marRight w:val="0"/>
          <w:marTop w:val="0"/>
          <w:marBottom w:val="0"/>
          <w:divBdr>
            <w:top w:val="none" w:sz="0" w:space="0" w:color="auto"/>
            <w:left w:val="none" w:sz="0" w:space="0" w:color="auto"/>
            <w:bottom w:val="none" w:sz="0" w:space="0" w:color="auto"/>
            <w:right w:val="none" w:sz="0" w:space="0" w:color="auto"/>
          </w:divBdr>
        </w:div>
        <w:div w:id="2096439957">
          <w:marLeft w:val="480"/>
          <w:marRight w:val="0"/>
          <w:marTop w:val="0"/>
          <w:marBottom w:val="0"/>
          <w:divBdr>
            <w:top w:val="none" w:sz="0" w:space="0" w:color="auto"/>
            <w:left w:val="none" w:sz="0" w:space="0" w:color="auto"/>
            <w:bottom w:val="none" w:sz="0" w:space="0" w:color="auto"/>
            <w:right w:val="none" w:sz="0" w:space="0" w:color="auto"/>
          </w:divBdr>
        </w:div>
        <w:div w:id="884830032">
          <w:marLeft w:val="480"/>
          <w:marRight w:val="0"/>
          <w:marTop w:val="0"/>
          <w:marBottom w:val="0"/>
          <w:divBdr>
            <w:top w:val="none" w:sz="0" w:space="0" w:color="auto"/>
            <w:left w:val="none" w:sz="0" w:space="0" w:color="auto"/>
            <w:bottom w:val="none" w:sz="0" w:space="0" w:color="auto"/>
            <w:right w:val="none" w:sz="0" w:space="0" w:color="auto"/>
          </w:divBdr>
        </w:div>
        <w:div w:id="1742021383">
          <w:marLeft w:val="480"/>
          <w:marRight w:val="0"/>
          <w:marTop w:val="0"/>
          <w:marBottom w:val="0"/>
          <w:divBdr>
            <w:top w:val="none" w:sz="0" w:space="0" w:color="auto"/>
            <w:left w:val="none" w:sz="0" w:space="0" w:color="auto"/>
            <w:bottom w:val="none" w:sz="0" w:space="0" w:color="auto"/>
            <w:right w:val="none" w:sz="0" w:space="0" w:color="auto"/>
          </w:divBdr>
        </w:div>
        <w:div w:id="1244491261">
          <w:marLeft w:val="480"/>
          <w:marRight w:val="0"/>
          <w:marTop w:val="0"/>
          <w:marBottom w:val="0"/>
          <w:divBdr>
            <w:top w:val="none" w:sz="0" w:space="0" w:color="auto"/>
            <w:left w:val="none" w:sz="0" w:space="0" w:color="auto"/>
            <w:bottom w:val="none" w:sz="0" w:space="0" w:color="auto"/>
            <w:right w:val="none" w:sz="0" w:space="0" w:color="auto"/>
          </w:divBdr>
        </w:div>
        <w:div w:id="817499461">
          <w:marLeft w:val="480"/>
          <w:marRight w:val="0"/>
          <w:marTop w:val="0"/>
          <w:marBottom w:val="0"/>
          <w:divBdr>
            <w:top w:val="none" w:sz="0" w:space="0" w:color="auto"/>
            <w:left w:val="none" w:sz="0" w:space="0" w:color="auto"/>
            <w:bottom w:val="none" w:sz="0" w:space="0" w:color="auto"/>
            <w:right w:val="none" w:sz="0" w:space="0" w:color="auto"/>
          </w:divBdr>
        </w:div>
        <w:div w:id="400373474">
          <w:marLeft w:val="480"/>
          <w:marRight w:val="0"/>
          <w:marTop w:val="0"/>
          <w:marBottom w:val="0"/>
          <w:divBdr>
            <w:top w:val="none" w:sz="0" w:space="0" w:color="auto"/>
            <w:left w:val="none" w:sz="0" w:space="0" w:color="auto"/>
            <w:bottom w:val="none" w:sz="0" w:space="0" w:color="auto"/>
            <w:right w:val="none" w:sz="0" w:space="0" w:color="auto"/>
          </w:divBdr>
        </w:div>
        <w:div w:id="462114892">
          <w:marLeft w:val="480"/>
          <w:marRight w:val="0"/>
          <w:marTop w:val="0"/>
          <w:marBottom w:val="0"/>
          <w:divBdr>
            <w:top w:val="none" w:sz="0" w:space="0" w:color="auto"/>
            <w:left w:val="none" w:sz="0" w:space="0" w:color="auto"/>
            <w:bottom w:val="none" w:sz="0" w:space="0" w:color="auto"/>
            <w:right w:val="none" w:sz="0" w:space="0" w:color="auto"/>
          </w:divBdr>
        </w:div>
        <w:div w:id="355664626">
          <w:marLeft w:val="480"/>
          <w:marRight w:val="0"/>
          <w:marTop w:val="0"/>
          <w:marBottom w:val="0"/>
          <w:divBdr>
            <w:top w:val="none" w:sz="0" w:space="0" w:color="auto"/>
            <w:left w:val="none" w:sz="0" w:space="0" w:color="auto"/>
            <w:bottom w:val="none" w:sz="0" w:space="0" w:color="auto"/>
            <w:right w:val="none" w:sz="0" w:space="0" w:color="auto"/>
          </w:divBdr>
        </w:div>
        <w:div w:id="338701840">
          <w:marLeft w:val="480"/>
          <w:marRight w:val="0"/>
          <w:marTop w:val="0"/>
          <w:marBottom w:val="0"/>
          <w:divBdr>
            <w:top w:val="none" w:sz="0" w:space="0" w:color="auto"/>
            <w:left w:val="none" w:sz="0" w:space="0" w:color="auto"/>
            <w:bottom w:val="none" w:sz="0" w:space="0" w:color="auto"/>
            <w:right w:val="none" w:sz="0" w:space="0" w:color="auto"/>
          </w:divBdr>
        </w:div>
        <w:div w:id="952325720">
          <w:marLeft w:val="480"/>
          <w:marRight w:val="0"/>
          <w:marTop w:val="0"/>
          <w:marBottom w:val="0"/>
          <w:divBdr>
            <w:top w:val="none" w:sz="0" w:space="0" w:color="auto"/>
            <w:left w:val="none" w:sz="0" w:space="0" w:color="auto"/>
            <w:bottom w:val="none" w:sz="0" w:space="0" w:color="auto"/>
            <w:right w:val="none" w:sz="0" w:space="0" w:color="auto"/>
          </w:divBdr>
        </w:div>
        <w:div w:id="228031293">
          <w:marLeft w:val="480"/>
          <w:marRight w:val="0"/>
          <w:marTop w:val="0"/>
          <w:marBottom w:val="0"/>
          <w:divBdr>
            <w:top w:val="none" w:sz="0" w:space="0" w:color="auto"/>
            <w:left w:val="none" w:sz="0" w:space="0" w:color="auto"/>
            <w:bottom w:val="none" w:sz="0" w:space="0" w:color="auto"/>
            <w:right w:val="none" w:sz="0" w:space="0" w:color="auto"/>
          </w:divBdr>
        </w:div>
        <w:div w:id="289364099">
          <w:marLeft w:val="480"/>
          <w:marRight w:val="0"/>
          <w:marTop w:val="0"/>
          <w:marBottom w:val="0"/>
          <w:divBdr>
            <w:top w:val="none" w:sz="0" w:space="0" w:color="auto"/>
            <w:left w:val="none" w:sz="0" w:space="0" w:color="auto"/>
            <w:bottom w:val="none" w:sz="0" w:space="0" w:color="auto"/>
            <w:right w:val="none" w:sz="0" w:space="0" w:color="auto"/>
          </w:divBdr>
        </w:div>
        <w:div w:id="1198853400">
          <w:marLeft w:val="480"/>
          <w:marRight w:val="0"/>
          <w:marTop w:val="0"/>
          <w:marBottom w:val="0"/>
          <w:divBdr>
            <w:top w:val="none" w:sz="0" w:space="0" w:color="auto"/>
            <w:left w:val="none" w:sz="0" w:space="0" w:color="auto"/>
            <w:bottom w:val="none" w:sz="0" w:space="0" w:color="auto"/>
            <w:right w:val="none" w:sz="0" w:space="0" w:color="auto"/>
          </w:divBdr>
        </w:div>
      </w:divsChild>
    </w:div>
    <w:div w:id="1824200126">
      <w:bodyDiv w:val="1"/>
      <w:marLeft w:val="0"/>
      <w:marRight w:val="0"/>
      <w:marTop w:val="0"/>
      <w:marBottom w:val="0"/>
      <w:divBdr>
        <w:top w:val="none" w:sz="0" w:space="0" w:color="auto"/>
        <w:left w:val="none" w:sz="0" w:space="0" w:color="auto"/>
        <w:bottom w:val="none" w:sz="0" w:space="0" w:color="auto"/>
        <w:right w:val="none" w:sz="0" w:space="0" w:color="auto"/>
      </w:divBdr>
    </w:div>
    <w:div w:id="1824465940">
      <w:bodyDiv w:val="1"/>
      <w:marLeft w:val="0"/>
      <w:marRight w:val="0"/>
      <w:marTop w:val="0"/>
      <w:marBottom w:val="0"/>
      <w:divBdr>
        <w:top w:val="none" w:sz="0" w:space="0" w:color="auto"/>
        <w:left w:val="none" w:sz="0" w:space="0" w:color="auto"/>
        <w:bottom w:val="none" w:sz="0" w:space="0" w:color="auto"/>
        <w:right w:val="none" w:sz="0" w:space="0" w:color="auto"/>
      </w:divBdr>
      <w:divsChild>
        <w:div w:id="1676029035">
          <w:marLeft w:val="480"/>
          <w:marRight w:val="0"/>
          <w:marTop w:val="0"/>
          <w:marBottom w:val="0"/>
          <w:divBdr>
            <w:top w:val="none" w:sz="0" w:space="0" w:color="auto"/>
            <w:left w:val="none" w:sz="0" w:space="0" w:color="auto"/>
            <w:bottom w:val="none" w:sz="0" w:space="0" w:color="auto"/>
            <w:right w:val="none" w:sz="0" w:space="0" w:color="auto"/>
          </w:divBdr>
        </w:div>
        <w:div w:id="135267658">
          <w:marLeft w:val="480"/>
          <w:marRight w:val="0"/>
          <w:marTop w:val="0"/>
          <w:marBottom w:val="0"/>
          <w:divBdr>
            <w:top w:val="none" w:sz="0" w:space="0" w:color="auto"/>
            <w:left w:val="none" w:sz="0" w:space="0" w:color="auto"/>
            <w:bottom w:val="none" w:sz="0" w:space="0" w:color="auto"/>
            <w:right w:val="none" w:sz="0" w:space="0" w:color="auto"/>
          </w:divBdr>
        </w:div>
        <w:div w:id="25642401">
          <w:marLeft w:val="480"/>
          <w:marRight w:val="0"/>
          <w:marTop w:val="0"/>
          <w:marBottom w:val="0"/>
          <w:divBdr>
            <w:top w:val="none" w:sz="0" w:space="0" w:color="auto"/>
            <w:left w:val="none" w:sz="0" w:space="0" w:color="auto"/>
            <w:bottom w:val="none" w:sz="0" w:space="0" w:color="auto"/>
            <w:right w:val="none" w:sz="0" w:space="0" w:color="auto"/>
          </w:divBdr>
        </w:div>
        <w:div w:id="1372417219">
          <w:marLeft w:val="480"/>
          <w:marRight w:val="0"/>
          <w:marTop w:val="0"/>
          <w:marBottom w:val="0"/>
          <w:divBdr>
            <w:top w:val="none" w:sz="0" w:space="0" w:color="auto"/>
            <w:left w:val="none" w:sz="0" w:space="0" w:color="auto"/>
            <w:bottom w:val="none" w:sz="0" w:space="0" w:color="auto"/>
            <w:right w:val="none" w:sz="0" w:space="0" w:color="auto"/>
          </w:divBdr>
        </w:div>
        <w:div w:id="589393471">
          <w:marLeft w:val="480"/>
          <w:marRight w:val="0"/>
          <w:marTop w:val="0"/>
          <w:marBottom w:val="0"/>
          <w:divBdr>
            <w:top w:val="none" w:sz="0" w:space="0" w:color="auto"/>
            <w:left w:val="none" w:sz="0" w:space="0" w:color="auto"/>
            <w:bottom w:val="none" w:sz="0" w:space="0" w:color="auto"/>
            <w:right w:val="none" w:sz="0" w:space="0" w:color="auto"/>
          </w:divBdr>
        </w:div>
        <w:div w:id="72431444">
          <w:marLeft w:val="480"/>
          <w:marRight w:val="0"/>
          <w:marTop w:val="0"/>
          <w:marBottom w:val="0"/>
          <w:divBdr>
            <w:top w:val="none" w:sz="0" w:space="0" w:color="auto"/>
            <w:left w:val="none" w:sz="0" w:space="0" w:color="auto"/>
            <w:bottom w:val="none" w:sz="0" w:space="0" w:color="auto"/>
            <w:right w:val="none" w:sz="0" w:space="0" w:color="auto"/>
          </w:divBdr>
        </w:div>
        <w:div w:id="676270455">
          <w:marLeft w:val="480"/>
          <w:marRight w:val="0"/>
          <w:marTop w:val="0"/>
          <w:marBottom w:val="0"/>
          <w:divBdr>
            <w:top w:val="none" w:sz="0" w:space="0" w:color="auto"/>
            <w:left w:val="none" w:sz="0" w:space="0" w:color="auto"/>
            <w:bottom w:val="none" w:sz="0" w:space="0" w:color="auto"/>
            <w:right w:val="none" w:sz="0" w:space="0" w:color="auto"/>
          </w:divBdr>
        </w:div>
        <w:div w:id="494994887">
          <w:marLeft w:val="480"/>
          <w:marRight w:val="0"/>
          <w:marTop w:val="0"/>
          <w:marBottom w:val="0"/>
          <w:divBdr>
            <w:top w:val="none" w:sz="0" w:space="0" w:color="auto"/>
            <w:left w:val="none" w:sz="0" w:space="0" w:color="auto"/>
            <w:bottom w:val="none" w:sz="0" w:space="0" w:color="auto"/>
            <w:right w:val="none" w:sz="0" w:space="0" w:color="auto"/>
          </w:divBdr>
        </w:div>
        <w:div w:id="741830880">
          <w:marLeft w:val="480"/>
          <w:marRight w:val="0"/>
          <w:marTop w:val="0"/>
          <w:marBottom w:val="0"/>
          <w:divBdr>
            <w:top w:val="none" w:sz="0" w:space="0" w:color="auto"/>
            <w:left w:val="none" w:sz="0" w:space="0" w:color="auto"/>
            <w:bottom w:val="none" w:sz="0" w:space="0" w:color="auto"/>
            <w:right w:val="none" w:sz="0" w:space="0" w:color="auto"/>
          </w:divBdr>
        </w:div>
        <w:div w:id="1762599429">
          <w:marLeft w:val="480"/>
          <w:marRight w:val="0"/>
          <w:marTop w:val="0"/>
          <w:marBottom w:val="0"/>
          <w:divBdr>
            <w:top w:val="none" w:sz="0" w:space="0" w:color="auto"/>
            <w:left w:val="none" w:sz="0" w:space="0" w:color="auto"/>
            <w:bottom w:val="none" w:sz="0" w:space="0" w:color="auto"/>
            <w:right w:val="none" w:sz="0" w:space="0" w:color="auto"/>
          </w:divBdr>
        </w:div>
        <w:div w:id="607591591">
          <w:marLeft w:val="480"/>
          <w:marRight w:val="0"/>
          <w:marTop w:val="0"/>
          <w:marBottom w:val="0"/>
          <w:divBdr>
            <w:top w:val="none" w:sz="0" w:space="0" w:color="auto"/>
            <w:left w:val="none" w:sz="0" w:space="0" w:color="auto"/>
            <w:bottom w:val="none" w:sz="0" w:space="0" w:color="auto"/>
            <w:right w:val="none" w:sz="0" w:space="0" w:color="auto"/>
          </w:divBdr>
        </w:div>
        <w:div w:id="990717627">
          <w:marLeft w:val="480"/>
          <w:marRight w:val="0"/>
          <w:marTop w:val="0"/>
          <w:marBottom w:val="0"/>
          <w:divBdr>
            <w:top w:val="none" w:sz="0" w:space="0" w:color="auto"/>
            <w:left w:val="none" w:sz="0" w:space="0" w:color="auto"/>
            <w:bottom w:val="none" w:sz="0" w:space="0" w:color="auto"/>
            <w:right w:val="none" w:sz="0" w:space="0" w:color="auto"/>
          </w:divBdr>
        </w:div>
        <w:div w:id="1946767540">
          <w:marLeft w:val="480"/>
          <w:marRight w:val="0"/>
          <w:marTop w:val="0"/>
          <w:marBottom w:val="0"/>
          <w:divBdr>
            <w:top w:val="none" w:sz="0" w:space="0" w:color="auto"/>
            <w:left w:val="none" w:sz="0" w:space="0" w:color="auto"/>
            <w:bottom w:val="none" w:sz="0" w:space="0" w:color="auto"/>
            <w:right w:val="none" w:sz="0" w:space="0" w:color="auto"/>
          </w:divBdr>
        </w:div>
        <w:div w:id="604457372">
          <w:marLeft w:val="480"/>
          <w:marRight w:val="0"/>
          <w:marTop w:val="0"/>
          <w:marBottom w:val="0"/>
          <w:divBdr>
            <w:top w:val="none" w:sz="0" w:space="0" w:color="auto"/>
            <w:left w:val="none" w:sz="0" w:space="0" w:color="auto"/>
            <w:bottom w:val="none" w:sz="0" w:space="0" w:color="auto"/>
            <w:right w:val="none" w:sz="0" w:space="0" w:color="auto"/>
          </w:divBdr>
        </w:div>
        <w:div w:id="132986207">
          <w:marLeft w:val="480"/>
          <w:marRight w:val="0"/>
          <w:marTop w:val="0"/>
          <w:marBottom w:val="0"/>
          <w:divBdr>
            <w:top w:val="none" w:sz="0" w:space="0" w:color="auto"/>
            <w:left w:val="none" w:sz="0" w:space="0" w:color="auto"/>
            <w:bottom w:val="none" w:sz="0" w:space="0" w:color="auto"/>
            <w:right w:val="none" w:sz="0" w:space="0" w:color="auto"/>
          </w:divBdr>
        </w:div>
        <w:div w:id="651834197">
          <w:marLeft w:val="480"/>
          <w:marRight w:val="0"/>
          <w:marTop w:val="0"/>
          <w:marBottom w:val="0"/>
          <w:divBdr>
            <w:top w:val="none" w:sz="0" w:space="0" w:color="auto"/>
            <w:left w:val="none" w:sz="0" w:space="0" w:color="auto"/>
            <w:bottom w:val="none" w:sz="0" w:space="0" w:color="auto"/>
            <w:right w:val="none" w:sz="0" w:space="0" w:color="auto"/>
          </w:divBdr>
        </w:div>
        <w:div w:id="1768573609">
          <w:marLeft w:val="480"/>
          <w:marRight w:val="0"/>
          <w:marTop w:val="0"/>
          <w:marBottom w:val="0"/>
          <w:divBdr>
            <w:top w:val="none" w:sz="0" w:space="0" w:color="auto"/>
            <w:left w:val="none" w:sz="0" w:space="0" w:color="auto"/>
            <w:bottom w:val="none" w:sz="0" w:space="0" w:color="auto"/>
            <w:right w:val="none" w:sz="0" w:space="0" w:color="auto"/>
          </w:divBdr>
        </w:div>
        <w:div w:id="1180509167">
          <w:marLeft w:val="480"/>
          <w:marRight w:val="0"/>
          <w:marTop w:val="0"/>
          <w:marBottom w:val="0"/>
          <w:divBdr>
            <w:top w:val="none" w:sz="0" w:space="0" w:color="auto"/>
            <w:left w:val="none" w:sz="0" w:space="0" w:color="auto"/>
            <w:bottom w:val="none" w:sz="0" w:space="0" w:color="auto"/>
            <w:right w:val="none" w:sz="0" w:space="0" w:color="auto"/>
          </w:divBdr>
        </w:div>
        <w:div w:id="403458151">
          <w:marLeft w:val="480"/>
          <w:marRight w:val="0"/>
          <w:marTop w:val="0"/>
          <w:marBottom w:val="0"/>
          <w:divBdr>
            <w:top w:val="none" w:sz="0" w:space="0" w:color="auto"/>
            <w:left w:val="none" w:sz="0" w:space="0" w:color="auto"/>
            <w:bottom w:val="none" w:sz="0" w:space="0" w:color="auto"/>
            <w:right w:val="none" w:sz="0" w:space="0" w:color="auto"/>
          </w:divBdr>
        </w:div>
        <w:div w:id="993146925">
          <w:marLeft w:val="480"/>
          <w:marRight w:val="0"/>
          <w:marTop w:val="0"/>
          <w:marBottom w:val="0"/>
          <w:divBdr>
            <w:top w:val="none" w:sz="0" w:space="0" w:color="auto"/>
            <w:left w:val="none" w:sz="0" w:space="0" w:color="auto"/>
            <w:bottom w:val="none" w:sz="0" w:space="0" w:color="auto"/>
            <w:right w:val="none" w:sz="0" w:space="0" w:color="auto"/>
          </w:divBdr>
        </w:div>
        <w:div w:id="1042092631">
          <w:marLeft w:val="480"/>
          <w:marRight w:val="0"/>
          <w:marTop w:val="0"/>
          <w:marBottom w:val="0"/>
          <w:divBdr>
            <w:top w:val="none" w:sz="0" w:space="0" w:color="auto"/>
            <w:left w:val="none" w:sz="0" w:space="0" w:color="auto"/>
            <w:bottom w:val="none" w:sz="0" w:space="0" w:color="auto"/>
            <w:right w:val="none" w:sz="0" w:space="0" w:color="auto"/>
          </w:divBdr>
        </w:div>
        <w:div w:id="708342645">
          <w:marLeft w:val="480"/>
          <w:marRight w:val="0"/>
          <w:marTop w:val="0"/>
          <w:marBottom w:val="0"/>
          <w:divBdr>
            <w:top w:val="none" w:sz="0" w:space="0" w:color="auto"/>
            <w:left w:val="none" w:sz="0" w:space="0" w:color="auto"/>
            <w:bottom w:val="none" w:sz="0" w:space="0" w:color="auto"/>
            <w:right w:val="none" w:sz="0" w:space="0" w:color="auto"/>
          </w:divBdr>
        </w:div>
        <w:div w:id="2007203446">
          <w:marLeft w:val="480"/>
          <w:marRight w:val="0"/>
          <w:marTop w:val="0"/>
          <w:marBottom w:val="0"/>
          <w:divBdr>
            <w:top w:val="none" w:sz="0" w:space="0" w:color="auto"/>
            <w:left w:val="none" w:sz="0" w:space="0" w:color="auto"/>
            <w:bottom w:val="none" w:sz="0" w:space="0" w:color="auto"/>
            <w:right w:val="none" w:sz="0" w:space="0" w:color="auto"/>
          </w:divBdr>
        </w:div>
        <w:div w:id="647780225">
          <w:marLeft w:val="480"/>
          <w:marRight w:val="0"/>
          <w:marTop w:val="0"/>
          <w:marBottom w:val="0"/>
          <w:divBdr>
            <w:top w:val="none" w:sz="0" w:space="0" w:color="auto"/>
            <w:left w:val="none" w:sz="0" w:space="0" w:color="auto"/>
            <w:bottom w:val="none" w:sz="0" w:space="0" w:color="auto"/>
            <w:right w:val="none" w:sz="0" w:space="0" w:color="auto"/>
          </w:divBdr>
        </w:div>
        <w:div w:id="2128694348">
          <w:marLeft w:val="480"/>
          <w:marRight w:val="0"/>
          <w:marTop w:val="0"/>
          <w:marBottom w:val="0"/>
          <w:divBdr>
            <w:top w:val="none" w:sz="0" w:space="0" w:color="auto"/>
            <w:left w:val="none" w:sz="0" w:space="0" w:color="auto"/>
            <w:bottom w:val="none" w:sz="0" w:space="0" w:color="auto"/>
            <w:right w:val="none" w:sz="0" w:space="0" w:color="auto"/>
          </w:divBdr>
        </w:div>
        <w:div w:id="583759068">
          <w:marLeft w:val="480"/>
          <w:marRight w:val="0"/>
          <w:marTop w:val="0"/>
          <w:marBottom w:val="0"/>
          <w:divBdr>
            <w:top w:val="none" w:sz="0" w:space="0" w:color="auto"/>
            <w:left w:val="none" w:sz="0" w:space="0" w:color="auto"/>
            <w:bottom w:val="none" w:sz="0" w:space="0" w:color="auto"/>
            <w:right w:val="none" w:sz="0" w:space="0" w:color="auto"/>
          </w:divBdr>
        </w:div>
        <w:div w:id="882332917">
          <w:marLeft w:val="480"/>
          <w:marRight w:val="0"/>
          <w:marTop w:val="0"/>
          <w:marBottom w:val="0"/>
          <w:divBdr>
            <w:top w:val="none" w:sz="0" w:space="0" w:color="auto"/>
            <w:left w:val="none" w:sz="0" w:space="0" w:color="auto"/>
            <w:bottom w:val="none" w:sz="0" w:space="0" w:color="auto"/>
            <w:right w:val="none" w:sz="0" w:space="0" w:color="auto"/>
          </w:divBdr>
        </w:div>
        <w:div w:id="1819220609">
          <w:marLeft w:val="480"/>
          <w:marRight w:val="0"/>
          <w:marTop w:val="0"/>
          <w:marBottom w:val="0"/>
          <w:divBdr>
            <w:top w:val="none" w:sz="0" w:space="0" w:color="auto"/>
            <w:left w:val="none" w:sz="0" w:space="0" w:color="auto"/>
            <w:bottom w:val="none" w:sz="0" w:space="0" w:color="auto"/>
            <w:right w:val="none" w:sz="0" w:space="0" w:color="auto"/>
          </w:divBdr>
        </w:div>
        <w:div w:id="1333948568">
          <w:marLeft w:val="480"/>
          <w:marRight w:val="0"/>
          <w:marTop w:val="0"/>
          <w:marBottom w:val="0"/>
          <w:divBdr>
            <w:top w:val="none" w:sz="0" w:space="0" w:color="auto"/>
            <w:left w:val="none" w:sz="0" w:space="0" w:color="auto"/>
            <w:bottom w:val="none" w:sz="0" w:space="0" w:color="auto"/>
            <w:right w:val="none" w:sz="0" w:space="0" w:color="auto"/>
          </w:divBdr>
        </w:div>
        <w:div w:id="296180996">
          <w:marLeft w:val="480"/>
          <w:marRight w:val="0"/>
          <w:marTop w:val="0"/>
          <w:marBottom w:val="0"/>
          <w:divBdr>
            <w:top w:val="none" w:sz="0" w:space="0" w:color="auto"/>
            <w:left w:val="none" w:sz="0" w:space="0" w:color="auto"/>
            <w:bottom w:val="none" w:sz="0" w:space="0" w:color="auto"/>
            <w:right w:val="none" w:sz="0" w:space="0" w:color="auto"/>
          </w:divBdr>
        </w:div>
        <w:div w:id="393895197">
          <w:marLeft w:val="480"/>
          <w:marRight w:val="0"/>
          <w:marTop w:val="0"/>
          <w:marBottom w:val="0"/>
          <w:divBdr>
            <w:top w:val="none" w:sz="0" w:space="0" w:color="auto"/>
            <w:left w:val="none" w:sz="0" w:space="0" w:color="auto"/>
            <w:bottom w:val="none" w:sz="0" w:space="0" w:color="auto"/>
            <w:right w:val="none" w:sz="0" w:space="0" w:color="auto"/>
          </w:divBdr>
        </w:div>
        <w:div w:id="1152792636">
          <w:marLeft w:val="480"/>
          <w:marRight w:val="0"/>
          <w:marTop w:val="0"/>
          <w:marBottom w:val="0"/>
          <w:divBdr>
            <w:top w:val="none" w:sz="0" w:space="0" w:color="auto"/>
            <w:left w:val="none" w:sz="0" w:space="0" w:color="auto"/>
            <w:bottom w:val="none" w:sz="0" w:space="0" w:color="auto"/>
            <w:right w:val="none" w:sz="0" w:space="0" w:color="auto"/>
          </w:divBdr>
        </w:div>
        <w:div w:id="1790203120">
          <w:marLeft w:val="480"/>
          <w:marRight w:val="0"/>
          <w:marTop w:val="0"/>
          <w:marBottom w:val="0"/>
          <w:divBdr>
            <w:top w:val="none" w:sz="0" w:space="0" w:color="auto"/>
            <w:left w:val="none" w:sz="0" w:space="0" w:color="auto"/>
            <w:bottom w:val="none" w:sz="0" w:space="0" w:color="auto"/>
            <w:right w:val="none" w:sz="0" w:space="0" w:color="auto"/>
          </w:divBdr>
        </w:div>
        <w:div w:id="641270993">
          <w:marLeft w:val="480"/>
          <w:marRight w:val="0"/>
          <w:marTop w:val="0"/>
          <w:marBottom w:val="0"/>
          <w:divBdr>
            <w:top w:val="none" w:sz="0" w:space="0" w:color="auto"/>
            <w:left w:val="none" w:sz="0" w:space="0" w:color="auto"/>
            <w:bottom w:val="none" w:sz="0" w:space="0" w:color="auto"/>
            <w:right w:val="none" w:sz="0" w:space="0" w:color="auto"/>
          </w:divBdr>
        </w:div>
        <w:div w:id="1271468494">
          <w:marLeft w:val="480"/>
          <w:marRight w:val="0"/>
          <w:marTop w:val="0"/>
          <w:marBottom w:val="0"/>
          <w:divBdr>
            <w:top w:val="none" w:sz="0" w:space="0" w:color="auto"/>
            <w:left w:val="none" w:sz="0" w:space="0" w:color="auto"/>
            <w:bottom w:val="none" w:sz="0" w:space="0" w:color="auto"/>
            <w:right w:val="none" w:sz="0" w:space="0" w:color="auto"/>
          </w:divBdr>
        </w:div>
        <w:div w:id="105196723">
          <w:marLeft w:val="480"/>
          <w:marRight w:val="0"/>
          <w:marTop w:val="0"/>
          <w:marBottom w:val="0"/>
          <w:divBdr>
            <w:top w:val="none" w:sz="0" w:space="0" w:color="auto"/>
            <w:left w:val="none" w:sz="0" w:space="0" w:color="auto"/>
            <w:bottom w:val="none" w:sz="0" w:space="0" w:color="auto"/>
            <w:right w:val="none" w:sz="0" w:space="0" w:color="auto"/>
          </w:divBdr>
        </w:div>
        <w:div w:id="1768499887">
          <w:marLeft w:val="480"/>
          <w:marRight w:val="0"/>
          <w:marTop w:val="0"/>
          <w:marBottom w:val="0"/>
          <w:divBdr>
            <w:top w:val="none" w:sz="0" w:space="0" w:color="auto"/>
            <w:left w:val="none" w:sz="0" w:space="0" w:color="auto"/>
            <w:bottom w:val="none" w:sz="0" w:space="0" w:color="auto"/>
            <w:right w:val="none" w:sz="0" w:space="0" w:color="auto"/>
          </w:divBdr>
        </w:div>
        <w:div w:id="567153965">
          <w:marLeft w:val="480"/>
          <w:marRight w:val="0"/>
          <w:marTop w:val="0"/>
          <w:marBottom w:val="0"/>
          <w:divBdr>
            <w:top w:val="none" w:sz="0" w:space="0" w:color="auto"/>
            <w:left w:val="none" w:sz="0" w:space="0" w:color="auto"/>
            <w:bottom w:val="none" w:sz="0" w:space="0" w:color="auto"/>
            <w:right w:val="none" w:sz="0" w:space="0" w:color="auto"/>
          </w:divBdr>
        </w:div>
        <w:div w:id="1941832486">
          <w:marLeft w:val="480"/>
          <w:marRight w:val="0"/>
          <w:marTop w:val="0"/>
          <w:marBottom w:val="0"/>
          <w:divBdr>
            <w:top w:val="none" w:sz="0" w:space="0" w:color="auto"/>
            <w:left w:val="none" w:sz="0" w:space="0" w:color="auto"/>
            <w:bottom w:val="none" w:sz="0" w:space="0" w:color="auto"/>
            <w:right w:val="none" w:sz="0" w:space="0" w:color="auto"/>
          </w:divBdr>
        </w:div>
        <w:div w:id="1051684789">
          <w:marLeft w:val="480"/>
          <w:marRight w:val="0"/>
          <w:marTop w:val="0"/>
          <w:marBottom w:val="0"/>
          <w:divBdr>
            <w:top w:val="none" w:sz="0" w:space="0" w:color="auto"/>
            <w:left w:val="none" w:sz="0" w:space="0" w:color="auto"/>
            <w:bottom w:val="none" w:sz="0" w:space="0" w:color="auto"/>
            <w:right w:val="none" w:sz="0" w:space="0" w:color="auto"/>
          </w:divBdr>
        </w:div>
        <w:div w:id="222452420">
          <w:marLeft w:val="480"/>
          <w:marRight w:val="0"/>
          <w:marTop w:val="0"/>
          <w:marBottom w:val="0"/>
          <w:divBdr>
            <w:top w:val="none" w:sz="0" w:space="0" w:color="auto"/>
            <w:left w:val="none" w:sz="0" w:space="0" w:color="auto"/>
            <w:bottom w:val="none" w:sz="0" w:space="0" w:color="auto"/>
            <w:right w:val="none" w:sz="0" w:space="0" w:color="auto"/>
          </w:divBdr>
        </w:div>
        <w:div w:id="623344993">
          <w:marLeft w:val="480"/>
          <w:marRight w:val="0"/>
          <w:marTop w:val="0"/>
          <w:marBottom w:val="0"/>
          <w:divBdr>
            <w:top w:val="none" w:sz="0" w:space="0" w:color="auto"/>
            <w:left w:val="none" w:sz="0" w:space="0" w:color="auto"/>
            <w:bottom w:val="none" w:sz="0" w:space="0" w:color="auto"/>
            <w:right w:val="none" w:sz="0" w:space="0" w:color="auto"/>
          </w:divBdr>
        </w:div>
        <w:div w:id="844201472">
          <w:marLeft w:val="480"/>
          <w:marRight w:val="0"/>
          <w:marTop w:val="0"/>
          <w:marBottom w:val="0"/>
          <w:divBdr>
            <w:top w:val="none" w:sz="0" w:space="0" w:color="auto"/>
            <w:left w:val="none" w:sz="0" w:space="0" w:color="auto"/>
            <w:bottom w:val="none" w:sz="0" w:space="0" w:color="auto"/>
            <w:right w:val="none" w:sz="0" w:space="0" w:color="auto"/>
          </w:divBdr>
        </w:div>
        <w:div w:id="1827625838">
          <w:marLeft w:val="480"/>
          <w:marRight w:val="0"/>
          <w:marTop w:val="0"/>
          <w:marBottom w:val="0"/>
          <w:divBdr>
            <w:top w:val="none" w:sz="0" w:space="0" w:color="auto"/>
            <w:left w:val="none" w:sz="0" w:space="0" w:color="auto"/>
            <w:bottom w:val="none" w:sz="0" w:space="0" w:color="auto"/>
            <w:right w:val="none" w:sz="0" w:space="0" w:color="auto"/>
          </w:divBdr>
        </w:div>
        <w:div w:id="599877022">
          <w:marLeft w:val="480"/>
          <w:marRight w:val="0"/>
          <w:marTop w:val="0"/>
          <w:marBottom w:val="0"/>
          <w:divBdr>
            <w:top w:val="none" w:sz="0" w:space="0" w:color="auto"/>
            <w:left w:val="none" w:sz="0" w:space="0" w:color="auto"/>
            <w:bottom w:val="none" w:sz="0" w:space="0" w:color="auto"/>
            <w:right w:val="none" w:sz="0" w:space="0" w:color="auto"/>
          </w:divBdr>
        </w:div>
        <w:div w:id="2013795806">
          <w:marLeft w:val="480"/>
          <w:marRight w:val="0"/>
          <w:marTop w:val="0"/>
          <w:marBottom w:val="0"/>
          <w:divBdr>
            <w:top w:val="none" w:sz="0" w:space="0" w:color="auto"/>
            <w:left w:val="none" w:sz="0" w:space="0" w:color="auto"/>
            <w:bottom w:val="none" w:sz="0" w:space="0" w:color="auto"/>
            <w:right w:val="none" w:sz="0" w:space="0" w:color="auto"/>
          </w:divBdr>
        </w:div>
        <w:div w:id="1672414120">
          <w:marLeft w:val="480"/>
          <w:marRight w:val="0"/>
          <w:marTop w:val="0"/>
          <w:marBottom w:val="0"/>
          <w:divBdr>
            <w:top w:val="none" w:sz="0" w:space="0" w:color="auto"/>
            <w:left w:val="none" w:sz="0" w:space="0" w:color="auto"/>
            <w:bottom w:val="none" w:sz="0" w:space="0" w:color="auto"/>
            <w:right w:val="none" w:sz="0" w:space="0" w:color="auto"/>
          </w:divBdr>
        </w:div>
        <w:div w:id="1456944359">
          <w:marLeft w:val="480"/>
          <w:marRight w:val="0"/>
          <w:marTop w:val="0"/>
          <w:marBottom w:val="0"/>
          <w:divBdr>
            <w:top w:val="none" w:sz="0" w:space="0" w:color="auto"/>
            <w:left w:val="none" w:sz="0" w:space="0" w:color="auto"/>
            <w:bottom w:val="none" w:sz="0" w:space="0" w:color="auto"/>
            <w:right w:val="none" w:sz="0" w:space="0" w:color="auto"/>
          </w:divBdr>
        </w:div>
        <w:div w:id="231627924">
          <w:marLeft w:val="480"/>
          <w:marRight w:val="0"/>
          <w:marTop w:val="0"/>
          <w:marBottom w:val="0"/>
          <w:divBdr>
            <w:top w:val="none" w:sz="0" w:space="0" w:color="auto"/>
            <w:left w:val="none" w:sz="0" w:space="0" w:color="auto"/>
            <w:bottom w:val="none" w:sz="0" w:space="0" w:color="auto"/>
            <w:right w:val="none" w:sz="0" w:space="0" w:color="auto"/>
          </w:divBdr>
        </w:div>
        <w:div w:id="1240601472">
          <w:marLeft w:val="480"/>
          <w:marRight w:val="0"/>
          <w:marTop w:val="0"/>
          <w:marBottom w:val="0"/>
          <w:divBdr>
            <w:top w:val="none" w:sz="0" w:space="0" w:color="auto"/>
            <w:left w:val="none" w:sz="0" w:space="0" w:color="auto"/>
            <w:bottom w:val="none" w:sz="0" w:space="0" w:color="auto"/>
            <w:right w:val="none" w:sz="0" w:space="0" w:color="auto"/>
          </w:divBdr>
        </w:div>
        <w:div w:id="695815900">
          <w:marLeft w:val="480"/>
          <w:marRight w:val="0"/>
          <w:marTop w:val="0"/>
          <w:marBottom w:val="0"/>
          <w:divBdr>
            <w:top w:val="none" w:sz="0" w:space="0" w:color="auto"/>
            <w:left w:val="none" w:sz="0" w:space="0" w:color="auto"/>
            <w:bottom w:val="none" w:sz="0" w:space="0" w:color="auto"/>
            <w:right w:val="none" w:sz="0" w:space="0" w:color="auto"/>
          </w:divBdr>
        </w:div>
      </w:divsChild>
    </w:div>
    <w:div w:id="1825465151">
      <w:bodyDiv w:val="1"/>
      <w:marLeft w:val="0"/>
      <w:marRight w:val="0"/>
      <w:marTop w:val="0"/>
      <w:marBottom w:val="0"/>
      <w:divBdr>
        <w:top w:val="none" w:sz="0" w:space="0" w:color="auto"/>
        <w:left w:val="none" w:sz="0" w:space="0" w:color="auto"/>
        <w:bottom w:val="none" w:sz="0" w:space="0" w:color="auto"/>
        <w:right w:val="none" w:sz="0" w:space="0" w:color="auto"/>
      </w:divBdr>
    </w:div>
    <w:div w:id="1825900387">
      <w:bodyDiv w:val="1"/>
      <w:marLeft w:val="0"/>
      <w:marRight w:val="0"/>
      <w:marTop w:val="0"/>
      <w:marBottom w:val="0"/>
      <w:divBdr>
        <w:top w:val="none" w:sz="0" w:space="0" w:color="auto"/>
        <w:left w:val="none" w:sz="0" w:space="0" w:color="auto"/>
        <w:bottom w:val="none" w:sz="0" w:space="0" w:color="auto"/>
        <w:right w:val="none" w:sz="0" w:space="0" w:color="auto"/>
      </w:divBdr>
    </w:div>
    <w:div w:id="1827042951">
      <w:bodyDiv w:val="1"/>
      <w:marLeft w:val="0"/>
      <w:marRight w:val="0"/>
      <w:marTop w:val="0"/>
      <w:marBottom w:val="0"/>
      <w:divBdr>
        <w:top w:val="none" w:sz="0" w:space="0" w:color="auto"/>
        <w:left w:val="none" w:sz="0" w:space="0" w:color="auto"/>
        <w:bottom w:val="none" w:sz="0" w:space="0" w:color="auto"/>
        <w:right w:val="none" w:sz="0" w:space="0" w:color="auto"/>
      </w:divBdr>
    </w:div>
    <w:div w:id="1828130898">
      <w:bodyDiv w:val="1"/>
      <w:marLeft w:val="0"/>
      <w:marRight w:val="0"/>
      <w:marTop w:val="0"/>
      <w:marBottom w:val="0"/>
      <w:divBdr>
        <w:top w:val="none" w:sz="0" w:space="0" w:color="auto"/>
        <w:left w:val="none" w:sz="0" w:space="0" w:color="auto"/>
        <w:bottom w:val="none" w:sz="0" w:space="0" w:color="auto"/>
        <w:right w:val="none" w:sz="0" w:space="0" w:color="auto"/>
      </w:divBdr>
    </w:div>
    <w:div w:id="1829662344">
      <w:bodyDiv w:val="1"/>
      <w:marLeft w:val="0"/>
      <w:marRight w:val="0"/>
      <w:marTop w:val="0"/>
      <w:marBottom w:val="0"/>
      <w:divBdr>
        <w:top w:val="none" w:sz="0" w:space="0" w:color="auto"/>
        <w:left w:val="none" w:sz="0" w:space="0" w:color="auto"/>
        <w:bottom w:val="none" w:sz="0" w:space="0" w:color="auto"/>
        <w:right w:val="none" w:sz="0" w:space="0" w:color="auto"/>
      </w:divBdr>
    </w:div>
    <w:div w:id="1830560658">
      <w:bodyDiv w:val="1"/>
      <w:marLeft w:val="0"/>
      <w:marRight w:val="0"/>
      <w:marTop w:val="0"/>
      <w:marBottom w:val="0"/>
      <w:divBdr>
        <w:top w:val="none" w:sz="0" w:space="0" w:color="auto"/>
        <w:left w:val="none" w:sz="0" w:space="0" w:color="auto"/>
        <w:bottom w:val="none" w:sz="0" w:space="0" w:color="auto"/>
        <w:right w:val="none" w:sz="0" w:space="0" w:color="auto"/>
      </w:divBdr>
    </w:div>
    <w:div w:id="1831366944">
      <w:bodyDiv w:val="1"/>
      <w:marLeft w:val="0"/>
      <w:marRight w:val="0"/>
      <w:marTop w:val="0"/>
      <w:marBottom w:val="0"/>
      <w:divBdr>
        <w:top w:val="none" w:sz="0" w:space="0" w:color="auto"/>
        <w:left w:val="none" w:sz="0" w:space="0" w:color="auto"/>
        <w:bottom w:val="none" w:sz="0" w:space="0" w:color="auto"/>
        <w:right w:val="none" w:sz="0" w:space="0" w:color="auto"/>
      </w:divBdr>
    </w:div>
    <w:div w:id="1831480419">
      <w:bodyDiv w:val="1"/>
      <w:marLeft w:val="0"/>
      <w:marRight w:val="0"/>
      <w:marTop w:val="0"/>
      <w:marBottom w:val="0"/>
      <w:divBdr>
        <w:top w:val="none" w:sz="0" w:space="0" w:color="auto"/>
        <w:left w:val="none" w:sz="0" w:space="0" w:color="auto"/>
        <w:bottom w:val="none" w:sz="0" w:space="0" w:color="auto"/>
        <w:right w:val="none" w:sz="0" w:space="0" w:color="auto"/>
      </w:divBdr>
    </w:div>
    <w:div w:id="1833057688">
      <w:bodyDiv w:val="1"/>
      <w:marLeft w:val="0"/>
      <w:marRight w:val="0"/>
      <w:marTop w:val="0"/>
      <w:marBottom w:val="0"/>
      <w:divBdr>
        <w:top w:val="none" w:sz="0" w:space="0" w:color="auto"/>
        <w:left w:val="none" w:sz="0" w:space="0" w:color="auto"/>
        <w:bottom w:val="none" w:sz="0" w:space="0" w:color="auto"/>
        <w:right w:val="none" w:sz="0" w:space="0" w:color="auto"/>
      </w:divBdr>
    </w:div>
    <w:div w:id="1836604158">
      <w:bodyDiv w:val="1"/>
      <w:marLeft w:val="0"/>
      <w:marRight w:val="0"/>
      <w:marTop w:val="0"/>
      <w:marBottom w:val="0"/>
      <w:divBdr>
        <w:top w:val="none" w:sz="0" w:space="0" w:color="auto"/>
        <w:left w:val="none" w:sz="0" w:space="0" w:color="auto"/>
        <w:bottom w:val="none" w:sz="0" w:space="0" w:color="auto"/>
        <w:right w:val="none" w:sz="0" w:space="0" w:color="auto"/>
      </w:divBdr>
    </w:div>
    <w:div w:id="1838032805">
      <w:bodyDiv w:val="1"/>
      <w:marLeft w:val="0"/>
      <w:marRight w:val="0"/>
      <w:marTop w:val="0"/>
      <w:marBottom w:val="0"/>
      <w:divBdr>
        <w:top w:val="none" w:sz="0" w:space="0" w:color="auto"/>
        <w:left w:val="none" w:sz="0" w:space="0" w:color="auto"/>
        <w:bottom w:val="none" w:sz="0" w:space="0" w:color="auto"/>
        <w:right w:val="none" w:sz="0" w:space="0" w:color="auto"/>
      </w:divBdr>
    </w:div>
    <w:div w:id="1838301735">
      <w:bodyDiv w:val="1"/>
      <w:marLeft w:val="0"/>
      <w:marRight w:val="0"/>
      <w:marTop w:val="0"/>
      <w:marBottom w:val="0"/>
      <w:divBdr>
        <w:top w:val="none" w:sz="0" w:space="0" w:color="auto"/>
        <w:left w:val="none" w:sz="0" w:space="0" w:color="auto"/>
        <w:bottom w:val="none" w:sz="0" w:space="0" w:color="auto"/>
        <w:right w:val="none" w:sz="0" w:space="0" w:color="auto"/>
      </w:divBdr>
    </w:div>
    <w:div w:id="1840002836">
      <w:bodyDiv w:val="1"/>
      <w:marLeft w:val="0"/>
      <w:marRight w:val="0"/>
      <w:marTop w:val="0"/>
      <w:marBottom w:val="0"/>
      <w:divBdr>
        <w:top w:val="none" w:sz="0" w:space="0" w:color="auto"/>
        <w:left w:val="none" w:sz="0" w:space="0" w:color="auto"/>
        <w:bottom w:val="none" w:sz="0" w:space="0" w:color="auto"/>
        <w:right w:val="none" w:sz="0" w:space="0" w:color="auto"/>
      </w:divBdr>
    </w:div>
    <w:div w:id="1840195706">
      <w:bodyDiv w:val="1"/>
      <w:marLeft w:val="0"/>
      <w:marRight w:val="0"/>
      <w:marTop w:val="0"/>
      <w:marBottom w:val="0"/>
      <w:divBdr>
        <w:top w:val="none" w:sz="0" w:space="0" w:color="auto"/>
        <w:left w:val="none" w:sz="0" w:space="0" w:color="auto"/>
        <w:bottom w:val="none" w:sz="0" w:space="0" w:color="auto"/>
        <w:right w:val="none" w:sz="0" w:space="0" w:color="auto"/>
      </w:divBdr>
    </w:div>
    <w:div w:id="1840999937">
      <w:bodyDiv w:val="1"/>
      <w:marLeft w:val="0"/>
      <w:marRight w:val="0"/>
      <w:marTop w:val="0"/>
      <w:marBottom w:val="0"/>
      <w:divBdr>
        <w:top w:val="none" w:sz="0" w:space="0" w:color="auto"/>
        <w:left w:val="none" w:sz="0" w:space="0" w:color="auto"/>
        <w:bottom w:val="none" w:sz="0" w:space="0" w:color="auto"/>
        <w:right w:val="none" w:sz="0" w:space="0" w:color="auto"/>
      </w:divBdr>
    </w:div>
    <w:div w:id="1842237482">
      <w:bodyDiv w:val="1"/>
      <w:marLeft w:val="0"/>
      <w:marRight w:val="0"/>
      <w:marTop w:val="0"/>
      <w:marBottom w:val="0"/>
      <w:divBdr>
        <w:top w:val="none" w:sz="0" w:space="0" w:color="auto"/>
        <w:left w:val="none" w:sz="0" w:space="0" w:color="auto"/>
        <w:bottom w:val="none" w:sz="0" w:space="0" w:color="auto"/>
        <w:right w:val="none" w:sz="0" w:space="0" w:color="auto"/>
      </w:divBdr>
    </w:div>
    <w:div w:id="1845972035">
      <w:bodyDiv w:val="1"/>
      <w:marLeft w:val="0"/>
      <w:marRight w:val="0"/>
      <w:marTop w:val="0"/>
      <w:marBottom w:val="0"/>
      <w:divBdr>
        <w:top w:val="none" w:sz="0" w:space="0" w:color="auto"/>
        <w:left w:val="none" w:sz="0" w:space="0" w:color="auto"/>
        <w:bottom w:val="none" w:sz="0" w:space="0" w:color="auto"/>
        <w:right w:val="none" w:sz="0" w:space="0" w:color="auto"/>
      </w:divBdr>
    </w:div>
    <w:div w:id="1847163789">
      <w:bodyDiv w:val="1"/>
      <w:marLeft w:val="0"/>
      <w:marRight w:val="0"/>
      <w:marTop w:val="0"/>
      <w:marBottom w:val="0"/>
      <w:divBdr>
        <w:top w:val="none" w:sz="0" w:space="0" w:color="auto"/>
        <w:left w:val="none" w:sz="0" w:space="0" w:color="auto"/>
        <w:bottom w:val="none" w:sz="0" w:space="0" w:color="auto"/>
        <w:right w:val="none" w:sz="0" w:space="0" w:color="auto"/>
      </w:divBdr>
    </w:div>
    <w:div w:id="1850101332">
      <w:bodyDiv w:val="1"/>
      <w:marLeft w:val="0"/>
      <w:marRight w:val="0"/>
      <w:marTop w:val="0"/>
      <w:marBottom w:val="0"/>
      <w:divBdr>
        <w:top w:val="none" w:sz="0" w:space="0" w:color="auto"/>
        <w:left w:val="none" w:sz="0" w:space="0" w:color="auto"/>
        <w:bottom w:val="none" w:sz="0" w:space="0" w:color="auto"/>
        <w:right w:val="none" w:sz="0" w:space="0" w:color="auto"/>
      </w:divBdr>
    </w:div>
    <w:div w:id="1850172087">
      <w:bodyDiv w:val="1"/>
      <w:marLeft w:val="0"/>
      <w:marRight w:val="0"/>
      <w:marTop w:val="0"/>
      <w:marBottom w:val="0"/>
      <w:divBdr>
        <w:top w:val="none" w:sz="0" w:space="0" w:color="auto"/>
        <w:left w:val="none" w:sz="0" w:space="0" w:color="auto"/>
        <w:bottom w:val="none" w:sz="0" w:space="0" w:color="auto"/>
        <w:right w:val="none" w:sz="0" w:space="0" w:color="auto"/>
      </w:divBdr>
    </w:div>
    <w:div w:id="1851330506">
      <w:bodyDiv w:val="1"/>
      <w:marLeft w:val="0"/>
      <w:marRight w:val="0"/>
      <w:marTop w:val="0"/>
      <w:marBottom w:val="0"/>
      <w:divBdr>
        <w:top w:val="none" w:sz="0" w:space="0" w:color="auto"/>
        <w:left w:val="none" w:sz="0" w:space="0" w:color="auto"/>
        <w:bottom w:val="none" w:sz="0" w:space="0" w:color="auto"/>
        <w:right w:val="none" w:sz="0" w:space="0" w:color="auto"/>
      </w:divBdr>
    </w:div>
    <w:div w:id="1851411182">
      <w:bodyDiv w:val="1"/>
      <w:marLeft w:val="0"/>
      <w:marRight w:val="0"/>
      <w:marTop w:val="0"/>
      <w:marBottom w:val="0"/>
      <w:divBdr>
        <w:top w:val="none" w:sz="0" w:space="0" w:color="auto"/>
        <w:left w:val="none" w:sz="0" w:space="0" w:color="auto"/>
        <w:bottom w:val="none" w:sz="0" w:space="0" w:color="auto"/>
        <w:right w:val="none" w:sz="0" w:space="0" w:color="auto"/>
      </w:divBdr>
    </w:div>
    <w:div w:id="1854371915">
      <w:bodyDiv w:val="1"/>
      <w:marLeft w:val="0"/>
      <w:marRight w:val="0"/>
      <w:marTop w:val="0"/>
      <w:marBottom w:val="0"/>
      <w:divBdr>
        <w:top w:val="none" w:sz="0" w:space="0" w:color="auto"/>
        <w:left w:val="none" w:sz="0" w:space="0" w:color="auto"/>
        <w:bottom w:val="none" w:sz="0" w:space="0" w:color="auto"/>
        <w:right w:val="none" w:sz="0" w:space="0" w:color="auto"/>
      </w:divBdr>
    </w:div>
    <w:div w:id="1856652936">
      <w:bodyDiv w:val="1"/>
      <w:marLeft w:val="0"/>
      <w:marRight w:val="0"/>
      <w:marTop w:val="0"/>
      <w:marBottom w:val="0"/>
      <w:divBdr>
        <w:top w:val="none" w:sz="0" w:space="0" w:color="auto"/>
        <w:left w:val="none" w:sz="0" w:space="0" w:color="auto"/>
        <w:bottom w:val="none" w:sz="0" w:space="0" w:color="auto"/>
        <w:right w:val="none" w:sz="0" w:space="0" w:color="auto"/>
      </w:divBdr>
    </w:div>
    <w:div w:id="1857032792">
      <w:bodyDiv w:val="1"/>
      <w:marLeft w:val="0"/>
      <w:marRight w:val="0"/>
      <w:marTop w:val="0"/>
      <w:marBottom w:val="0"/>
      <w:divBdr>
        <w:top w:val="none" w:sz="0" w:space="0" w:color="auto"/>
        <w:left w:val="none" w:sz="0" w:space="0" w:color="auto"/>
        <w:bottom w:val="none" w:sz="0" w:space="0" w:color="auto"/>
        <w:right w:val="none" w:sz="0" w:space="0" w:color="auto"/>
      </w:divBdr>
    </w:div>
    <w:div w:id="1857887066">
      <w:bodyDiv w:val="1"/>
      <w:marLeft w:val="0"/>
      <w:marRight w:val="0"/>
      <w:marTop w:val="0"/>
      <w:marBottom w:val="0"/>
      <w:divBdr>
        <w:top w:val="none" w:sz="0" w:space="0" w:color="auto"/>
        <w:left w:val="none" w:sz="0" w:space="0" w:color="auto"/>
        <w:bottom w:val="none" w:sz="0" w:space="0" w:color="auto"/>
        <w:right w:val="none" w:sz="0" w:space="0" w:color="auto"/>
      </w:divBdr>
    </w:div>
    <w:div w:id="1858274423">
      <w:bodyDiv w:val="1"/>
      <w:marLeft w:val="0"/>
      <w:marRight w:val="0"/>
      <w:marTop w:val="0"/>
      <w:marBottom w:val="0"/>
      <w:divBdr>
        <w:top w:val="none" w:sz="0" w:space="0" w:color="auto"/>
        <w:left w:val="none" w:sz="0" w:space="0" w:color="auto"/>
        <w:bottom w:val="none" w:sz="0" w:space="0" w:color="auto"/>
        <w:right w:val="none" w:sz="0" w:space="0" w:color="auto"/>
      </w:divBdr>
    </w:div>
    <w:div w:id="1858690244">
      <w:bodyDiv w:val="1"/>
      <w:marLeft w:val="0"/>
      <w:marRight w:val="0"/>
      <w:marTop w:val="0"/>
      <w:marBottom w:val="0"/>
      <w:divBdr>
        <w:top w:val="none" w:sz="0" w:space="0" w:color="auto"/>
        <w:left w:val="none" w:sz="0" w:space="0" w:color="auto"/>
        <w:bottom w:val="none" w:sz="0" w:space="0" w:color="auto"/>
        <w:right w:val="none" w:sz="0" w:space="0" w:color="auto"/>
      </w:divBdr>
    </w:div>
    <w:div w:id="1859193233">
      <w:bodyDiv w:val="1"/>
      <w:marLeft w:val="0"/>
      <w:marRight w:val="0"/>
      <w:marTop w:val="0"/>
      <w:marBottom w:val="0"/>
      <w:divBdr>
        <w:top w:val="none" w:sz="0" w:space="0" w:color="auto"/>
        <w:left w:val="none" w:sz="0" w:space="0" w:color="auto"/>
        <w:bottom w:val="none" w:sz="0" w:space="0" w:color="auto"/>
        <w:right w:val="none" w:sz="0" w:space="0" w:color="auto"/>
      </w:divBdr>
    </w:div>
    <w:div w:id="1862890923">
      <w:bodyDiv w:val="1"/>
      <w:marLeft w:val="0"/>
      <w:marRight w:val="0"/>
      <w:marTop w:val="0"/>
      <w:marBottom w:val="0"/>
      <w:divBdr>
        <w:top w:val="none" w:sz="0" w:space="0" w:color="auto"/>
        <w:left w:val="none" w:sz="0" w:space="0" w:color="auto"/>
        <w:bottom w:val="none" w:sz="0" w:space="0" w:color="auto"/>
        <w:right w:val="none" w:sz="0" w:space="0" w:color="auto"/>
      </w:divBdr>
    </w:div>
    <w:div w:id="1863125826">
      <w:bodyDiv w:val="1"/>
      <w:marLeft w:val="0"/>
      <w:marRight w:val="0"/>
      <w:marTop w:val="0"/>
      <w:marBottom w:val="0"/>
      <w:divBdr>
        <w:top w:val="none" w:sz="0" w:space="0" w:color="auto"/>
        <w:left w:val="none" w:sz="0" w:space="0" w:color="auto"/>
        <w:bottom w:val="none" w:sz="0" w:space="0" w:color="auto"/>
        <w:right w:val="none" w:sz="0" w:space="0" w:color="auto"/>
      </w:divBdr>
    </w:div>
    <w:div w:id="1863127937">
      <w:bodyDiv w:val="1"/>
      <w:marLeft w:val="0"/>
      <w:marRight w:val="0"/>
      <w:marTop w:val="0"/>
      <w:marBottom w:val="0"/>
      <w:divBdr>
        <w:top w:val="none" w:sz="0" w:space="0" w:color="auto"/>
        <w:left w:val="none" w:sz="0" w:space="0" w:color="auto"/>
        <w:bottom w:val="none" w:sz="0" w:space="0" w:color="auto"/>
        <w:right w:val="none" w:sz="0" w:space="0" w:color="auto"/>
      </w:divBdr>
    </w:div>
    <w:div w:id="1864660124">
      <w:bodyDiv w:val="1"/>
      <w:marLeft w:val="0"/>
      <w:marRight w:val="0"/>
      <w:marTop w:val="0"/>
      <w:marBottom w:val="0"/>
      <w:divBdr>
        <w:top w:val="none" w:sz="0" w:space="0" w:color="auto"/>
        <w:left w:val="none" w:sz="0" w:space="0" w:color="auto"/>
        <w:bottom w:val="none" w:sz="0" w:space="0" w:color="auto"/>
        <w:right w:val="none" w:sz="0" w:space="0" w:color="auto"/>
      </w:divBdr>
    </w:div>
    <w:div w:id="1864972191">
      <w:bodyDiv w:val="1"/>
      <w:marLeft w:val="0"/>
      <w:marRight w:val="0"/>
      <w:marTop w:val="0"/>
      <w:marBottom w:val="0"/>
      <w:divBdr>
        <w:top w:val="none" w:sz="0" w:space="0" w:color="auto"/>
        <w:left w:val="none" w:sz="0" w:space="0" w:color="auto"/>
        <w:bottom w:val="none" w:sz="0" w:space="0" w:color="auto"/>
        <w:right w:val="none" w:sz="0" w:space="0" w:color="auto"/>
      </w:divBdr>
    </w:div>
    <w:div w:id="1865315689">
      <w:bodyDiv w:val="1"/>
      <w:marLeft w:val="0"/>
      <w:marRight w:val="0"/>
      <w:marTop w:val="0"/>
      <w:marBottom w:val="0"/>
      <w:divBdr>
        <w:top w:val="none" w:sz="0" w:space="0" w:color="auto"/>
        <w:left w:val="none" w:sz="0" w:space="0" w:color="auto"/>
        <w:bottom w:val="none" w:sz="0" w:space="0" w:color="auto"/>
        <w:right w:val="none" w:sz="0" w:space="0" w:color="auto"/>
      </w:divBdr>
    </w:div>
    <w:div w:id="1866748692">
      <w:bodyDiv w:val="1"/>
      <w:marLeft w:val="0"/>
      <w:marRight w:val="0"/>
      <w:marTop w:val="0"/>
      <w:marBottom w:val="0"/>
      <w:divBdr>
        <w:top w:val="none" w:sz="0" w:space="0" w:color="auto"/>
        <w:left w:val="none" w:sz="0" w:space="0" w:color="auto"/>
        <w:bottom w:val="none" w:sz="0" w:space="0" w:color="auto"/>
        <w:right w:val="none" w:sz="0" w:space="0" w:color="auto"/>
      </w:divBdr>
    </w:div>
    <w:div w:id="1867479918">
      <w:bodyDiv w:val="1"/>
      <w:marLeft w:val="0"/>
      <w:marRight w:val="0"/>
      <w:marTop w:val="0"/>
      <w:marBottom w:val="0"/>
      <w:divBdr>
        <w:top w:val="none" w:sz="0" w:space="0" w:color="auto"/>
        <w:left w:val="none" w:sz="0" w:space="0" w:color="auto"/>
        <w:bottom w:val="none" w:sz="0" w:space="0" w:color="auto"/>
        <w:right w:val="none" w:sz="0" w:space="0" w:color="auto"/>
      </w:divBdr>
    </w:div>
    <w:div w:id="1868248107">
      <w:bodyDiv w:val="1"/>
      <w:marLeft w:val="0"/>
      <w:marRight w:val="0"/>
      <w:marTop w:val="0"/>
      <w:marBottom w:val="0"/>
      <w:divBdr>
        <w:top w:val="none" w:sz="0" w:space="0" w:color="auto"/>
        <w:left w:val="none" w:sz="0" w:space="0" w:color="auto"/>
        <w:bottom w:val="none" w:sz="0" w:space="0" w:color="auto"/>
        <w:right w:val="none" w:sz="0" w:space="0" w:color="auto"/>
      </w:divBdr>
    </w:div>
    <w:div w:id="1868785466">
      <w:bodyDiv w:val="1"/>
      <w:marLeft w:val="0"/>
      <w:marRight w:val="0"/>
      <w:marTop w:val="0"/>
      <w:marBottom w:val="0"/>
      <w:divBdr>
        <w:top w:val="none" w:sz="0" w:space="0" w:color="auto"/>
        <w:left w:val="none" w:sz="0" w:space="0" w:color="auto"/>
        <w:bottom w:val="none" w:sz="0" w:space="0" w:color="auto"/>
        <w:right w:val="none" w:sz="0" w:space="0" w:color="auto"/>
      </w:divBdr>
    </w:div>
    <w:div w:id="1868832897">
      <w:bodyDiv w:val="1"/>
      <w:marLeft w:val="0"/>
      <w:marRight w:val="0"/>
      <w:marTop w:val="0"/>
      <w:marBottom w:val="0"/>
      <w:divBdr>
        <w:top w:val="none" w:sz="0" w:space="0" w:color="auto"/>
        <w:left w:val="none" w:sz="0" w:space="0" w:color="auto"/>
        <w:bottom w:val="none" w:sz="0" w:space="0" w:color="auto"/>
        <w:right w:val="none" w:sz="0" w:space="0" w:color="auto"/>
      </w:divBdr>
    </w:div>
    <w:div w:id="1870101954">
      <w:bodyDiv w:val="1"/>
      <w:marLeft w:val="0"/>
      <w:marRight w:val="0"/>
      <w:marTop w:val="0"/>
      <w:marBottom w:val="0"/>
      <w:divBdr>
        <w:top w:val="none" w:sz="0" w:space="0" w:color="auto"/>
        <w:left w:val="none" w:sz="0" w:space="0" w:color="auto"/>
        <w:bottom w:val="none" w:sz="0" w:space="0" w:color="auto"/>
        <w:right w:val="none" w:sz="0" w:space="0" w:color="auto"/>
      </w:divBdr>
    </w:div>
    <w:div w:id="1870873994">
      <w:bodyDiv w:val="1"/>
      <w:marLeft w:val="0"/>
      <w:marRight w:val="0"/>
      <w:marTop w:val="0"/>
      <w:marBottom w:val="0"/>
      <w:divBdr>
        <w:top w:val="none" w:sz="0" w:space="0" w:color="auto"/>
        <w:left w:val="none" w:sz="0" w:space="0" w:color="auto"/>
        <w:bottom w:val="none" w:sz="0" w:space="0" w:color="auto"/>
        <w:right w:val="none" w:sz="0" w:space="0" w:color="auto"/>
      </w:divBdr>
    </w:div>
    <w:div w:id="1872259105">
      <w:bodyDiv w:val="1"/>
      <w:marLeft w:val="0"/>
      <w:marRight w:val="0"/>
      <w:marTop w:val="0"/>
      <w:marBottom w:val="0"/>
      <w:divBdr>
        <w:top w:val="none" w:sz="0" w:space="0" w:color="auto"/>
        <w:left w:val="none" w:sz="0" w:space="0" w:color="auto"/>
        <w:bottom w:val="none" w:sz="0" w:space="0" w:color="auto"/>
        <w:right w:val="none" w:sz="0" w:space="0" w:color="auto"/>
      </w:divBdr>
    </w:div>
    <w:div w:id="1873037202">
      <w:bodyDiv w:val="1"/>
      <w:marLeft w:val="0"/>
      <w:marRight w:val="0"/>
      <w:marTop w:val="0"/>
      <w:marBottom w:val="0"/>
      <w:divBdr>
        <w:top w:val="none" w:sz="0" w:space="0" w:color="auto"/>
        <w:left w:val="none" w:sz="0" w:space="0" w:color="auto"/>
        <w:bottom w:val="none" w:sz="0" w:space="0" w:color="auto"/>
        <w:right w:val="none" w:sz="0" w:space="0" w:color="auto"/>
      </w:divBdr>
    </w:div>
    <w:div w:id="1873610946">
      <w:bodyDiv w:val="1"/>
      <w:marLeft w:val="0"/>
      <w:marRight w:val="0"/>
      <w:marTop w:val="0"/>
      <w:marBottom w:val="0"/>
      <w:divBdr>
        <w:top w:val="none" w:sz="0" w:space="0" w:color="auto"/>
        <w:left w:val="none" w:sz="0" w:space="0" w:color="auto"/>
        <w:bottom w:val="none" w:sz="0" w:space="0" w:color="auto"/>
        <w:right w:val="none" w:sz="0" w:space="0" w:color="auto"/>
      </w:divBdr>
    </w:div>
    <w:div w:id="1876504419">
      <w:bodyDiv w:val="1"/>
      <w:marLeft w:val="0"/>
      <w:marRight w:val="0"/>
      <w:marTop w:val="0"/>
      <w:marBottom w:val="0"/>
      <w:divBdr>
        <w:top w:val="none" w:sz="0" w:space="0" w:color="auto"/>
        <w:left w:val="none" w:sz="0" w:space="0" w:color="auto"/>
        <w:bottom w:val="none" w:sz="0" w:space="0" w:color="auto"/>
        <w:right w:val="none" w:sz="0" w:space="0" w:color="auto"/>
      </w:divBdr>
    </w:div>
    <w:div w:id="1877501441">
      <w:bodyDiv w:val="1"/>
      <w:marLeft w:val="0"/>
      <w:marRight w:val="0"/>
      <w:marTop w:val="0"/>
      <w:marBottom w:val="0"/>
      <w:divBdr>
        <w:top w:val="none" w:sz="0" w:space="0" w:color="auto"/>
        <w:left w:val="none" w:sz="0" w:space="0" w:color="auto"/>
        <w:bottom w:val="none" w:sz="0" w:space="0" w:color="auto"/>
        <w:right w:val="none" w:sz="0" w:space="0" w:color="auto"/>
      </w:divBdr>
    </w:div>
    <w:div w:id="1877960409">
      <w:bodyDiv w:val="1"/>
      <w:marLeft w:val="0"/>
      <w:marRight w:val="0"/>
      <w:marTop w:val="0"/>
      <w:marBottom w:val="0"/>
      <w:divBdr>
        <w:top w:val="none" w:sz="0" w:space="0" w:color="auto"/>
        <w:left w:val="none" w:sz="0" w:space="0" w:color="auto"/>
        <w:bottom w:val="none" w:sz="0" w:space="0" w:color="auto"/>
        <w:right w:val="none" w:sz="0" w:space="0" w:color="auto"/>
      </w:divBdr>
    </w:div>
    <w:div w:id="1877963931">
      <w:bodyDiv w:val="1"/>
      <w:marLeft w:val="0"/>
      <w:marRight w:val="0"/>
      <w:marTop w:val="0"/>
      <w:marBottom w:val="0"/>
      <w:divBdr>
        <w:top w:val="none" w:sz="0" w:space="0" w:color="auto"/>
        <w:left w:val="none" w:sz="0" w:space="0" w:color="auto"/>
        <w:bottom w:val="none" w:sz="0" w:space="0" w:color="auto"/>
        <w:right w:val="none" w:sz="0" w:space="0" w:color="auto"/>
      </w:divBdr>
    </w:div>
    <w:div w:id="1878543733">
      <w:bodyDiv w:val="1"/>
      <w:marLeft w:val="0"/>
      <w:marRight w:val="0"/>
      <w:marTop w:val="0"/>
      <w:marBottom w:val="0"/>
      <w:divBdr>
        <w:top w:val="none" w:sz="0" w:space="0" w:color="auto"/>
        <w:left w:val="none" w:sz="0" w:space="0" w:color="auto"/>
        <w:bottom w:val="none" w:sz="0" w:space="0" w:color="auto"/>
        <w:right w:val="none" w:sz="0" w:space="0" w:color="auto"/>
      </w:divBdr>
      <w:divsChild>
        <w:div w:id="2047219799">
          <w:marLeft w:val="480"/>
          <w:marRight w:val="0"/>
          <w:marTop w:val="0"/>
          <w:marBottom w:val="0"/>
          <w:divBdr>
            <w:top w:val="none" w:sz="0" w:space="0" w:color="auto"/>
            <w:left w:val="none" w:sz="0" w:space="0" w:color="auto"/>
            <w:bottom w:val="none" w:sz="0" w:space="0" w:color="auto"/>
            <w:right w:val="none" w:sz="0" w:space="0" w:color="auto"/>
          </w:divBdr>
        </w:div>
        <w:div w:id="1167817992">
          <w:marLeft w:val="480"/>
          <w:marRight w:val="0"/>
          <w:marTop w:val="0"/>
          <w:marBottom w:val="0"/>
          <w:divBdr>
            <w:top w:val="none" w:sz="0" w:space="0" w:color="auto"/>
            <w:left w:val="none" w:sz="0" w:space="0" w:color="auto"/>
            <w:bottom w:val="none" w:sz="0" w:space="0" w:color="auto"/>
            <w:right w:val="none" w:sz="0" w:space="0" w:color="auto"/>
          </w:divBdr>
        </w:div>
        <w:div w:id="1205875424">
          <w:marLeft w:val="480"/>
          <w:marRight w:val="0"/>
          <w:marTop w:val="0"/>
          <w:marBottom w:val="0"/>
          <w:divBdr>
            <w:top w:val="none" w:sz="0" w:space="0" w:color="auto"/>
            <w:left w:val="none" w:sz="0" w:space="0" w:color="auto"/>
            <w:bottom w:val="none" w:sz="0" w:space="0" w:color="auto"/>
            <w:right w:val="none" w:sz="0" w:space="0" w:color="auto"/>
          </w:divBdr>
        </w:div>
        <w:div w:id="1548224495">
          <w:marLeft w:val="480"/>
          <w:marRight w:val="0"/>
          <w:marTop w:val="0"/>
          <w:marBottom w:val="0"/>
          <w:divBdr>
            <w:top w:val="none" w:sz="0" w:space="0" w:color="auto"/>
            <w:left w:val="none" w:sz="0" w:space="0" w:color="auto"/>
            <w:bottom w:val="none" w:sz="0" w:space="0" w:color="auto"/>
            <w:right w:val="none" w:sz="0" w:space="0" w:color="auto"/>
          </w:divBdr>
        </w:div>
        <w:div w:id="1678189205">
          <w:marLeft w:val="480"/>
          <w:marRight w:val="0"/>
          <w:marTop w:val="0"/>
          <w:marBottom w:val="0"/>
          <w:divBdr>
            <w:top w:val="none" w:sz="0" w:space="0" w:color="auto"/>
            <w:left w:val="none" w:sz="0" w:space="0" w:color="auto"/>
            <w:bottom w:val="none" w:sz="0" w:space="0" w:color="auto"/>
            <w:right w:val="none" w:sz="0" w:space="0" w:color="auto"/>
          </w:divBdr>
        </w:div>
        <w:div w:id="1331442019">
          <w:marLeft w:val="480"/>
          <w:marRight w:val="0"/>
          <w:marTop w:val="0"/>
          <w:marBottom w:val="0"/>
          <w:divBdr>
            <w:top w:val="none" w:sz="0" w:space="0" w:color="auto"/>
            <w:left w:val="none" w:sz="0" w:space="0" w:color="auto"/>
            <w:bottom w:val="none" w:sz="0" w:space="0" w:color="auto"/>
            <w:right w:val="none" w:sz="0" w:space="0" w:color="auto"/>
          </w:divBdr>
        </w:div>
        <w:div w:id="1070955953">
          <w:marLeft w:val="480"/>
          <w:marRight w:val="0"/>
          <w:marTop w:val="0"/>
          <w:marBottom w:val="0"/>
          <w:divBdr>
            <w:top w:val="none" w:sz="0" w:space="0" w:color="auto"/>
            <w:left w:val="none" w:sz="0" w:space="0" w:color="auto"/>
            <w:bottom w:val="none" w:sz="0" w:space="0" w:color="auto"/>
            <w:right w:val="none" w:sz="0" w:space="0" w:color="auto"/>
          </w:divBdr>
        </w:div>
        <w:div w:id="166217387">
          <w:marLeft w:val="480"/>
          <w:marRight w:val="0"/>
          <w:marTop w:val="0"/>
          <w:marBottom w:val="0"/>
          <w:divBdr>
            <w:top w:val="none" w:sz="0" w:space="0" w:color="auto"/>
            <w:left w:val="none" w:sz="0" w:space="0" w:color="auto"/>
            <w:bottom w:val="none" w:sz="0" w:space="0" w:color="auto"/>
            <w:right w:val="none" w:sz="0" w:space="0" w:color="auto"/>
          </w:divBdr>
        </w:div>
        <w:div w:id="984892953">
          <w:marLeft w:val="480"/>
          <w:marRight w:val="0"/>
          <w:marTop w:val="0"/>
          <w:marBottom w:val="0"/>
          <w:divBdr>
            <w:top w:val="none" w:sz="0" w:space="0" w:color="auto"/>
            <w:left w:val="none" w:sz="0" w:space="0" w:color="auto"/>
            <w:bottom w:val="none" w:sz="0" w:space="0" w:color="auto"/>
            <w:right w:val="none" w:sz="0" w:space="0" w:color="auto"/>
          </w:divBdr>
        </w:div>
        <w:div w:id="1240140268">
          <w:marLeft w:val="480"/>
          <w:marRight w:val="0"/>
          <w:marTop w:val="0"/>
          <w:marBottom w:val="0"/>
          <w:divBdr>
            <w:top w:val="none" w:sz="0" w:space="0" w:color="auto"/>
            <w:left w:val="none" w:sz="0" w:space="0" w:color="auto"/>
            <w:bottom w:val="none" w:sz="0" w:space="0" w:color="auto"/>
            <w:right w:val="none" w:sz="0" w:space="0" w:color="auto"/>
          </w:divBdr>
        </w:div>
        <w:div w:id="673609754">
          <w:marLeft w:val="480"/>
          <w:marRight w:val="0"/>
          <w:marTop w:val="0"/>
          <w:marBottom w:val="0"/>
          <w:divBdr>
            <w:top w:val="none" w:sz="0" w:space="0" w:color="auto"/>
            <w:left w:val="none" w:sz="0" w:space="0" w:color="auto"/>
            <w:bottom w:val="none" w:sz="0" w:space="0" w:color="auto"/>
            <w:right w:val="none" w:sz="0" w:space="0" w:color="auto"/>
          </w:divBdr>
        </w:div>
        <w:div w:id="372464810">
          <w:marLeft w:val="480"/>
          <w:marRight w:val="0"/>
          <w:marTop w:val="0"/>
          <w:marBottom w:val="0"/>
          <w:divBdr>
            <w:top w:val="none" w:sz="0" w:space="0" w:color="auto"/>
            <w:left w:val="none" w:sz="0" w:space="0" w:color="auto"/>
            <w:bottom w:val="none" w:sz="0" w:space="0" w:color="auto"/>
            <w:right w:val="none" w:sz="0" w:space="0" w:color="auto"/>
          </w:divBdr>
        </w:div>
        <w:div w:id="318926428">
          <w:marLeft w:val="480"/>
          <w:marRight w:val="0"/>
          <w:marTop w:val="0"/>
          <w:marBottom w:val="0"/>
          <w:divBdr>
            <w:top w:val="none" w:sz="0" w:space="0" w:color="auto"/>
            <w:left w:val="none" w:sz="0" w:space="0" w:color="auto"/>
            <w:bottom w:val="none" w:sz="0" w:space="0" w:color="auto"/>
            <w:right w:val="none" w:sz="0" w:space="0" w:color="auto"/>
          </w:divBdr>
        </w:div>
        <w:div w:id="1456561909">
          <w:marLeft w:val="480"/>
          <w:marRight w:val="0"/>
          <w:marTop w:val="0"/>
          <w:marBottom w:val="0"/>
          <w:divBdr>
            <w:top w:val="none" w:sz="0" w:space="0" w:color="auto"/>
            <w:left w:val="none" w:sz="0" w:space="0" w:color="auto"/>
            <w:bottom w:val="none" w:sz="0" w:space="0" w:color="auto"/>
            <w:right w:val="none" w:sz="0" w:space="0" w:color="auto"/>
          </w:divBdr>
        </w:div>
        <w:div w:id="304819812">
          <w:marLeft w:val="480"/>
          <w:marRight w:val="0"/>
          <w:marTop w:val="0"/>
          <w:marBottom w:val="0"/>
          <w:divBdr>
            <w:top w:val="none" w:sz="0" w:space="0" w:color="auto"/>
            <w:left w:val="none" w:sz="0" w:space="0" w:color="auto"/>
            <w:bottom w:val="none" w:sz="0" w:space="0" w:color="auto"/>
            <w:right w:val="none" w:sz="0" w:space="0" w:color="auto"/>
          </w:divBdr>
        </w:div>
        <w:div w:id="1228689391">
          <w:marLeft w:val="480"/>
          <w:marRight w:val="0"/>
          <w:marTop w:val="0"/>
          <w:marBottom w:val="0"/>
          <w:divBdr>
            <w:top w:val="none" w:sz="0" w:space="0" w:color="auto"/>
            <w:left w:val="none" w:sz="0" w:space="0" w:color="auto"/>
            <w:bottom w:val="none" w:sz="0" w:space="0" w:color="auto"/>
            <w:right w:val="none" w:sz="0" w:space="0" w:color="auto"/>
          </w:divBdr>
        </w:div>
        <w:div w:id="527984639">
          <w:marLeft w:val="480"/>
          <w:marRight w:val="0"/>
          <w:marTop w:val="0"/>
          <w:marBottom w:val="0"/>
          <w:divBdr>
            <w:top w:val="none" w:sz="0" w:space="0" w:color="auto"/>
            <w:left w:val="none" w:sz="0" w:space="0" w:color="auto"/>
            <w:bottom w:val="none" w:sz="0" w:space="0" w:color="auto"/>
            <w:right w:val="none" w:sz="0" w:space="0" w:color="auto"/>
          </w:divBdr>
        </w:div>
        <w:div w:id="1494877826">
          <w:marLeft w:val="480"/>
          <w:marRight w:val="0"/>
          <w:marTop w:val="0"/>
          <w:marBottom w:val="0"/>
          <w:divBdr>
            <w:top w:val="none" w:sz="0" w:space="0" w:color="auto"/>
            <w:left w:val="none" w:sz="0" w:space="0" w:color="auto"/>
            <w:bottom w:val="none" w:sz="0" w:space="0" w:color="auto"/>
            <w:right w:val="none" w:sz="0" w:space="0" w:color="auto"/>
          </w:divBdr>
        </w:div>
        <w:div w:id="754784225">
          <w:marLeft w:val="480"/>
          <w:marRight w:val="0"/>
          <w:marTop w:val="0"/>
          <w:marBottom w:val="0"/>
          <w:divBdr>
            <w:top w:val="none" w:sz="0" w:space="0" w:color="auto"/>
            <w:left w:val="none" w:sz="0" w:space="0" w:color="auto"/>
            <w:bottom w:val="none" w:sz="0" w:space="0" w:color="auto"/>
            <w:right w:val="none" w:sz="0" w:space="0" w:color="auto"/>
          </w:divBdr>
        </w:div>
        <w:div w:id="504902368">
          <w:marLeft w:val="480"/>
          <w:marRight w:val="0"/>
          <w:marTop w:val="0"/>
          <w:marBottom w:val="0"/>
          <w:divBdr>
            <w:top w:val="none" w:sz="0" w:space="0" w:color="auto"/>
            <w:left w:val="none" w:sz="0" w:space="0" w:color="auto"/>
            <w:bottom w:val="none" w:sz="0" w:space="0" w:color="auto"/>
            <w:right w:val="none" w:sz="0" w:space="0" w:color="auto"/>
          </w:divBdr>
        </w:div>
        <w:div w:id="1390422098">
          <w:marLeft w:val="480"/>
          <w:marRight w:val="0"/>
          <w:marTop w:val="0"/>
          <w:marBottom w:val="0"/>
          <w:divBdr>
            <w:top w:val="none" w:sz="0" w:space="0" w:color="auto"/>
            <w:left w:val="none" w:sz="0" w:space="0" w:color="auto"/>
            <w:bottom w:val="none" w:sz="0" w:space="0" w:color="auto"/>
            <w:right w:val="none" w:sz="0" w:space="0" w:color="auto"/>
          </w:divBdr>
        </w:div>
        <w:div w:id="1454589882">
          <w:marLeft w:val="480"/>
          <w:marRight w:val="0"/>
          <w:marTop w:val="0"/>
          <w:marBottom w:val="0"/>
          <w:divBdr>
            <w:top w:val="none" w:sz="0" w:space="0" w:color="auto"/>
            <w:left w:val="none" w:sz="0" w:space="0" w:color="auto"/>
            <w:bottom w:val="none" w:sz="0" w:space="0" w:color="auto"/>
            <w:right w:val="none" w:sz="0" w:space="0" w:color="auto"/>
          </w:divBdr>
        </w:div>
        <w:div w:id="1287346116">
          <w:marLeft w:val="480"/>
          <w:marRight w:val="0"/>
          <w:marTop w:val="0"/>
          <w:marBottom w:val="0"/>
          <w:divBdr>
            <w:top w:val="none" w:sz="0" w:space="0" w:color="auto"/>
            <w:left w:val="none" w:sz="0" w:space="0" w:color="auto"/>
            <w:bottom w:val="none" w:sz="0" w:space="0" w:color="auto"/>
            <w:right w:val="none" w:sz="0" w:space="0" w:color="auto"/>
          </w:divBdr>
        </w:div>
        <w:div w:id="177352240">
          <w:marLeft w:val="480"/>
          <w:marRight w:val="0"/>
          <w:marTop w:val="0"/>
          <w:marBottom w:val="0"/>
          <w:divBdr>
            <w:top w:val="none" w:sz="0" w:space="0" w:color="auto"/>
            <w:left w:val="none" w:sz="0" w:space="0" w:color="auto"/>
            <w:bottom w:val="none" w:sz="0" w:space="0" w:color="auto"/>
            <w:right w:val="none" w:sz="0" w:space="0" w:color="auto"/>
          </w:divBdr>
        </w:div>
        <w:div w:id="2099595788">
          <w:marLeft w:val="480"/>
          <w:marRight w:val="0"/>
          <w:marTop w:val="0"/>
          <w:marBottom w:val="0"/>
          <w:divBdr>
            <w:top w:val="none" w:sz="0" w:space="0" w:color="auto"/>
            <w:left w:val="none" w:sz="0" w:space="0" w:color="auto"/>
            <w:bottom w:val="none" w:sz="0" w:space="0" w:color="auto"/>
            <w:right w:val="none" w:sz="0" w:space="0" w:color="auto"/>
          </w:divBdr>
        </w:div>
        <w:div w:id="1402168752">
          <w:marLeft w:val="480"/>
          <w:marRight w:val="0"/>
          <w:marTop w:val="0"/>
          <w:marBottom w:val="0"/>
          <w:divBdr>
            <w:top w:val="none" w:sz="0" w:space="0" w:color="auto"/>
            <w:left w:val="none" w:sz="0" w:space="0" w:color="auto"/>
            <w:bottom w:val="none" w:sz="0" w:space="0" w:color="auto"/>
            <w:right w:val="none" w:sz="0" w:space="0" w:color="auto"/>
          </w:divBdr>
        </w:div>
        <w:div w:id="771969942">
          <w:marLeft w:val="480"/>
          <w:marRight w:val="0"/>
          <w:marTop w:val="0"/>
          <w:marBottom w:val="0"/>
          <w:divBdr>
            <w:top w:val="none" w:sz="0" w:space="0" w:color="auto"/>
            <w:left w:val="none" w:sz="0" w:space="0" w:color="auto"/>
            <w:bottom w:val="none" w:sz="0" w:space="0" w:color="auto"/>
            <w:right w:val="none" w:sz="0" w:space="0" w:color="auto"/>
          </w:divBdr>
        </w:div>
        <w:div w:id="1242452321">
          <w:marLeft w:val="480"/>
          <w:marRight w:val="0"/>
          <w:marTop w:val="0"/>
          <w:marBottom w:val="0"/>
          <w:divBdr>
            <w:top w:val="none" w:sz="0" w:space="0" w:color="auto"/>
            <w:left w:val="none" w:sz="0" w:space="0" w:color="auto"/>
            <w:bottom w:val="none" w:sz="0" w:space="0" w:color="auto"/>
            <w:right w:val="none" w:sz="0" w:space="0" w:color="auto"/>
          </w:divBdr>
        </w:div>
        <w:div w:id="276959137">
          <w:marLeft w:val="480"/>
          <w:marRight w:val="0"/>
          <w:marTop w:val="0"/>
          <w:marBottom w:val="0"/>
          <w:divBdr>
            <w:top w:val="none" w:sz="0" w:space="0" w:color="auto"/>
            <w:left w:val="none" w:sz="0" w:space="0" w:color="auto"/>
            <w:bottom w:val="none" w:sz="0" w:space="0" w:color="auto"/>
            <w:right w:val="none" w:sz="0" w:space="0" w:color="auto"/>
          </w:divBdr>
        </w:div>
        <w:div w:id="749545414">
          <w:marLeft w:val="480"/>
          <w:marRight w:val="0"/>
          <w:marTop w:val="0"/>
          <w:marBottom w:val="0"/>
          <w:divBdr>
            <w:top w:val="none" w:sz="0" w:space="0" w:color="auto"/>
            <w:left w:val="none" w:sz="0" w:space="0" w:color="auto"/>
            <w:bottom w:val="none" w:sz="0" w:space="0" w:color="auto"/>
            <w:right w:val="none" w:sz="0" w:space="0" w:color="auto"/>
          </w:divBdr>
        </w:div>
        <w:div w:id="1943490162">
          <w:marLeft w:val="480"/>
          <w:marRight w:val="0"/>
          <w:marTop w:val="0"/>
          <w:marBottom w:val="0"/>
          <w:divBdr>
            <w:top w:val="none" w:sz="0" w:space="0" w:color="auto"/>
            <w:left w:val="none" w:sz="0" w:space="0" w:color="auto"/>
            <w:bottom w:val="none" w:sz="0" w:space="0" w:color="auto"/>
            <w:right w:val="none" w:sz="0" w:space="0" w:color="auto"/>
          </w:divBdr>
        </w:div>
        <w:div w:id="228536612">
          <w:marLeft w:val="480"/>
          <w:marRight w:val="0"/>
          <w:marTop w:val="0"/>
          <w:marBottom w:val="0"/>
          <w:divBdr>
            <w:top w:val="none" w:sz="0" w:space="0" w:color="auto"/>
            <w:left w:val="none" w:sz="0" w:space="0" w:color="auto"/>
            <w:bottom w:val="none" w:sz="0" w:space="0" w:color="auto"/>
            <w:right w:val="none" w:sz="0" w:space="0" w:color="auto"/>
          </w:divBdr>
        </w:div>
        <w:div w:id="1403215849">
          <w:marLeft w:val="480"/>
          <w:marRight w:val="0"/>
          <w:marTop w:val="0"/>
          <w:marBottom w:val="0"/>
          <w:divBdr>
            <w:top w:val="none" w:sz="0" w:space="0" w:color="auto"/>
            <w:left w:val="none" w:sz="0" w:space="0" w:color="auto"/>
            <w:bottom w:val="none" w:sz="0" w:space="0" w:color="auto"/>
            <w:right w:val="none" w:sz="0" w:space="0" w:color="auto"/>
          </w:divBdr>
        </w:div>
        <w:div w:id="574514855">
          <w:marLeft w:val="480"/>
          <w:marRight w:val="0"/>
          <w:marTop w:val="0"/>
          <w:marBottom w:val="0"/>
          <w:divBdr>
            <w:top w:val="none" w:sz="0" w:space="0" w:color="auto"/>
            <w:left w:val="none" w:sz="0" w:space="0" w:color="auto"/>
            <w:bottom w:val="none" w:sz="0" w:space="0" w:color="auto"/>
            <w:right w:val="none" w:sz="0" w:space="0" w:color="auto"/>
          </w:divBdr>
        </w:div>
        <w:div w:id="1022784948">
          <w:marLeft w:val="480"/>
          <w:marRight w:val="0"/>
          <w:marTop w:val="0"/>
          <w:marBottom w:val="0"/>
          <w:divBdr>
            <w:top w:val="none" w:sz="0" w:space="0" w:color="auto"/>
            <w:left w:val="none" w:sz="0" w:space="0" w:color="auto"/>
            <w:bottom w:val="none" w:sz="0" w:space="0" w:color="auto"/>
            <w:right w:val="none" w:sz="0" w:space="0" w:color="auto"/>
          </w:divBdr>
        </w:div>
        <w:div w:id="695231435">
          <w:marLeft w:val="480"/>
          <w:marRight w:val="0"/>
          <w:marTop w:val="0"/>
          <w:marBottom w:val="0"/>
          <w:divBdr>
            <w:top w:val="none" w:sz="0" w:space="0" w:color="auto"/>
            <w:left w:val="none" w:sz="0" w:space="0" w:color="auto"/>
            <w:bottom w:val="none" w:sz="0" w:space="0" w:color="auto"/>
            <w:right w:val="none" w:sz="0" w:space="0" w:color="auto"/>
          </w:divBdr>
        </w:div>
        <w:div w:id="2127119889">
          <w:marLeft w:val="480"/>
          <w:marRight w:val="0"/>
          <w:marTop w:val="0"/>
          <w:marBottom w:val="0"/>
          <w:divBdr>
            <w:top w:val="none" w:sz="0" w:space="0" w:color="auto"/>
            <w:left w:val="none" w:sz="0" w:space="0" w:color="auto"/>
            <w:bottom w:val="none" w:sz="0" w:space="0" w:color="auto"/>
            <w:right w:val="none" w:sz="0" w:space="0" w:color="auto"/>
          </w:divBdr>
        </w:div>
        <w:div w:id="299387198">
          <w:marLeft w:val="480"/>
          <w:marRight w:val="0"/>
          <w:marTop w:val="0"/>
          <w:marBottom w:val="0"/>
          <w:divBdr>
            <w:top w:val="none" w:sz="0" w:space="0" w:color="auto"/>
            <w:left w:val="none" w:sz="0" w:space="0" w:color="auto"/>
            <w:bottom w:val="none" w:sz="0" w:space="0" w:color="auto"/>
            <w:right w:val="none" w:sz="0" w:space="0" w:color="auto"/>
          </w:divBdr>
        </w:div>
        <w:div w:id="2117827298">
          <w:marLeft w:val="480"/>
          <w:marRight w:val="0"/>
          <w:marTop w:val="0"/>
          <w:marBottom w:val="0"/>
          <w:divBdr>
            <w:top w:val="none" w:sz="0" w:space="0" w:color="auto"/>
            <w:left w:val="none" w:sz="0" w:space="0" w:color="auto"/>
            <w:bottom w:val="none" w:sz="0" w:space="0" w:color="auto"/>
            <w:right w:val="none" w:sz="0" w:space="0" w:color="auto"/>
          </w:divBdr>
        </w:div>
        <w:div w:id="1850950128">
          <w:marLeft w:val="480"/>
          <w:marRight w:val="0"/>
          <w:marTop w:val="0"/>
          <w:marBottom w:val="0"/>
          <w:divBdr>
            <w:top w:val="none" w:sz="0" w:space="0" w:color="auto"/>
            <w:left w:val="none" w:sz="0" w:space="0" w:color="auto"/>
            <w:bottom w:val="none" w:sz="0" w:space="0" w:color="auto"/>
            <w:right w:val="none" w:sz="0" w:space="0" w:color="auto"/>
          </w:divBdr>
        </w:div>
        <w:div w:id="688801549">
          <w:marLeft w:val="480"/>
          <w:marRight w:val="0"/>
          <w:marTop w:val="0"/>
          <w:marBottom w:val="0"/>
          <w:divBdr>
            <w:top w:val="none" w:sz="0" w:space="0" w:color="auto"/>
            <w:left w:val="none" w:sz="0" w:space="0" w:color="auto"/>
            <w:bottom w:val="none" w:sz="0" w:space="0" w:color="auto"/>
            <w:right w:val="none" w:sz="0" w:space="0" w:color="auto"/>
          </w:divBdr>
        </w:div>
        <w:div w:id="1359162018">
          <w:marLeft w:val="480"/>
          <w:marRight w:val="0"/>
          <w:marTop w:val="0"/>
          <w:marBottom w:val="0"/>
          <w:divBdr>
            <w:top w:val="none" w:sz="0" w:space="0" w:color="auto"/>
            <w:left w:val="none" w:sz="0" w:space="0" w:color="auto"/>
            <w:bottom w:val="none" w:sz="0" w:space="0" w:color="auto"/>
            <w:right w:val="none" w:sz="0" w:space="0" w:color="auto"/>
          </w:divBdr>
        </w:div>
        <w:div w:id="460000892">
          <w:marLeft w:val="480"/>
          <w:marRight w:val="0"/>
          <w:marTop w:val="0"/>
          <w:marBottom w:val="0"/>
          <w:divBdr>
            <w:top w:val="none" w:sz="0" w:space="0" w:color="auto"/>
            <w:left w:val="none" w:sz="0" w:space="0" w:color="auto"/>
            <w:bottom w:val="none" w:sz="0" w:space="0" w:color="auto"/>
            <w:right w:val="none" w:sz="0" w:space="0" w:color="auto"/>
          </w:divBdr>
        </w:div>
        <w:div w:id="1005279078">
          <w:marLeft w:val="480"/>
          <w:marRight w:val="0"/>
          <w:marTop w:val="0"/>
          <w:marBottom w:val="0"/>
          <w:divBdr>
            <w:top w:val="none" w:sz="0" w:space="0" w:color="auto"/>
            <w:left w:val="none" w:sz="0" w:space="0" w:color="auto"/>
            <w:bottom w:val="none" w:sz="0" w:space="0" w:color="auto"/>
            <w:right w:val="none" w:sz="0" w:space="0" w:color="auto"/>
          </w:divBdr>
        </w:div>
        <w:div w:id="2015258069">
          <w:marLeft w:val="480"/>
          <w:marRight w:val="0"/>
          <w:marTop w:val="0"/>
          <w:marBottom w:val="0"/>
          <w:divBdr>
            <w:top w:val="none" w:sz="0" w:space="0" w:color="auto"/>
            <w:left w:val="none" w:sz="0" w:space="0" w:color="auto"/>
            <w:bottom w:val="none" w:sz="0" w:space="0" w:color="auto"/>
            <w:right w:val="none" w:sz="0" w:space="0" w:color="auto"/>
          </w:divBdr>
        </w:div>
        <w:div w:id="984092847">
          <w:marLeft w:val="480"/>
          <w:marRight w:val="0"/>
          <w:marTop w:val="0"/>
          <w:marBottom w:val="0"/>
          <w:divBdr>
            <w:top w:val="none" w:sz="0" w:space="0" w:color="auto"/>
            <w:left w:val="none" w:sz="0" w:space="0" w:color="auto"/>
            <w:bottom w:val="none" w:sz="0" w:space="0" w:color="auto"/>
            <w:right w:val="none" w:sz="0" w:space="0" w:color="auto"/>
          </w:divBdr>
        </w:div>
        <w:div w:id="604268363">
          <w:marLeft w:val="480"/>
          <w:marRight w:val="0"/>
          <w:marTop w:val="0"/>
          <w:marBottom w:val="0"/>
          <w:divBdr>
            <w:top w:val="none" w:sz="0" w:space="0" w:color="auto"/>
            <w:left w:val="none" w:sz="0" w:space="0" w:color="auto"/>
            <w:bottom w:val="none" w:sz="0" w:space="0" w:color="auto"/>
            <w:right w:val="none" w:sz="0" w:space="0" w:color="auto"/>
          </w:divBdr>
        </w:div>
        <w:div w:id="1600673647">
          <w:marLeft w:val="480"/>
          <w:marRight w:val="0"/>
          <w:marTop w:val="0"/>
          <w:marBottom w:val="0"/>
          <w:divBdr>
            <w:top w:val="none" w:sz="0" w:space="0" w:color="auto"/>
            <w:left w:val="none" w:sz="0" w:space="0" w:color="auto"/>
            <w:bottom w:val="none" w:sz="0" w:space="0" w:color="auto"/>
            <w:right w:val="none" w:sz="0" w:space="0" w:color="auto"/>
          </w:divBdr>
        </w:div>
        <w:div w:id="1321035815">
          <w:marLeft w:val="480"/>
          <w:marRight w:val="0"/>
          <w:marTop w:val="0"/>
          <w:marBottom w:val="0"/>
          <w:divBdr>
            <w:top w:val="none" w:sz="0" w:space="0" w:color="auto"/>
            <w:left w:val="none" w:sz="0" w:space="0" w:color="auto"/>
            <w:bottom w:val="none" w:sz="0" w:space="0" w:color="auto"/>
            <w:right w:val="none" w:sz="0" w:space="0" w:color="auto"/>
          </w:divBdr>
        </w:div>
        <w:div w:id="1478567597">
          <w:marLeft w:val="480"/>
          <w:marRight w:val="0"/>
          <w:marTop w:val="0"/>
          <w:marBottom w:val="0"/>
          <w:divBdr>
            <w:top w:val="none" w:sz="0" w:space="0" w:color="auto"/>
            <w:left w:val="none" w:sz="0" w:space="0" w:color="auto"/>
            <w:bottom w:val="none" w:sz="0" w:space="0" w:color="auto"/>
            <w:right w:val="none" w:sz="0" w:space="0" w:color="auto"/>
          </w:divBdr>
        </w:div>
        <w:div w:id="1124617444">
          <w:marLeft w:val="480"/>
          <w:marRight w:val="0"/>
          <w:marTop w:val="0"/>
          <w:marBottom w:val="0"/>
          <w:divBdr>
            <w:top w:val="none" w:sz="0" w:space="0" w:color="auto"/>
            <w:left w:val="none" w:sz="0" w:space="0" w:color="auto"/>
            <w:bottom w:val="none" w:sz="0" w:space="0" w:color="auto"/>
            <w:right w:val="none" w:sz="0" w:space="0" w:color="auto"/>
          </w:divBdr>
        </w:div>
        <w:div w:id="1399864351">
          <w:marLeft w:val="480"/>
          <w:marRight w:val="0"/>
          <w:marTop w:val="0"/>
          <w:marBottom w:val="0"/>
          <w:divBdr>
            <w:top w:val="none" w:sz="0" w:space="0" w:color="auto"/>
            <w:left w:val="none" w:sz="0" w:space="0" w:color="auto"/>
            <w:bottom w:val="none" w:sz="0" w:space="0" w:color="auto"/>
            <w:right w:val="none" w:sz="0" w:space="0" w:color="auto"/>
          </w:divBdr>
        </w:div>
        <w:div w:id="461266906">
          <w:marLeft w:val="480"/>
          <w:marRight w:val="0"/>
          <w:marTop w:val="0"/>
          <w:marBottom w:val="0"/>
          <w:divBdr>
            <w:top w:val="none" w:sz="0" w:space="0" w:color="auto"/>
            <w:left w:val="none" w:sz="0" w:space="0" w:color="auto"/>
            <w:bottom w:val="none" w:sz="0" w:space="0" w:color="auto"/>
            <w:right w:val="none" w:sz="0" w:space="0" w:color="auto"/>
          </w:divBdr>
        </w:div>
        <w:div w:id="1385836102">
          <w:marLeft w:val="480"/>
          <w:marRight w:val="0"/>
          <w:marTop w:val="0"/>
          <w:marBottom w:val="0"/>
          <w:divBdr>
            <w:top w:val="none" w:sz="0" w:space="0" w:color="auto"/>
            <w:left w:val="none" w:sz="0" w:space="0" w:color="auto"/>
            <w:bottom w:val="none" w:sz="0" w:space="0" w:color="auto"/>
            <w:right w:val="none" w:sz="0" w:space="0" w:color="auto"/>
          </w:divBdr>
        </w:div>
        <w:div w:id="1289045844">
          <w:marLeft w:val="480"/>
          <w:marRight w:val="0"/>
          <w:marTop w:val="0"/>
          <w:marBottom w:val="0"/>
          <w:divBdr>
            <w:top w:val="none" w:sz="0" w:space="0" w:color="auto"/>
            <w:left w:val="none" w:sz="0" w:space="0" w:color="auto"/>
            <w:bottom w:val="none" w:sz="0" w:space="0" w:color="auto"/>
            <w:right w:val="none" w:sz="0" w:space="0" w:color="auto"/>
          </w:divBdr>
        </w:div>
        <w:div w:id="1814908395">
          <w:marLeft w:val="480"/>
          <w:marRight w:val="0"/>
          <w:marTop w:val="0"/>
          <w:marBottom w:val="0"/>
          <w:divBdr>
            <w:top w:val="none" w:sz="0" w:space="0" w:color="auto"/>
            <w:left w:val="none" w:sz="0" w:space="0" w:color="auto"/>
            <w:bottom w:val="none" w:sz="0" w:space="0" w:color="auto"/>
            <w:right w:val="none" w:sz="0" w:space="0" w:color="auto"/>
          </w:divBdr>
        </w:div>
        <w:div w:id="1488206601">
          <w:marLeft w:val="480"/>
          <w:marRight w:val="0"/>
          <w:marTop w:val="0"/>
          <w:marBottom w:val="0"/>
          <w:divBdr>
            <w:top w:val="none" w:sz="0" w:space="0" w:color="auto"/>
            <w:left w:val="none" w:sz="0" w:space="0" w:color="auto"/>
            <w:bottom w:val="none" w:sz="0" w:space="0" w:color="auto"/>
            <w:right w:val="none" w:sz="0" w:space="0" w:color="auto"/>
          </w:divBdr>
        </w:div>
        <w:div w:id="1429807516">
          <w:marLeft w:val="480"/>
          <w:marRight w:val="0"/>
          <w:marTop w:val="0"/>
          <w:marBottom w:val="0"/>
          <w:divBdr>
            <w:top w:val="none" w:sz="0" w:space="0" w:color="auto"/>
            <w:left w:val="none" w:sz="0" w:space="0" w:color="auto"/>
            <w:bottom w:val="none" w:sz="0" w:space="0" w:color="auto"/>
            <w:right w:val="none" w:sz="0" w:space="0" w:color="auto"/>
          </w:divBdr>
        </w:div>
      </w:divsChild>
    </w:div>
    <w:div w:id="1879925024">
      <w:bodyDiv w:val="1"/>
      <w:marLeft w:val="0"/>
      <w:marRight w:val="0"/>
      <w:marTop w:val="0"/>
      <w:marBottom w:val="0"/>
      <w:divBdr>
        <w:top w:val="none" w:sz="0" w:space="0" w:color="auto"/>
        <w:left w:val="none" w:sz="0" w:space="0" w:color="auto"/>
        <w:bottom w:val="none" w:sz="0" w:space="0" w:color="auto"/>
        <w:right w:val="none" w:sz="0" w:space="0" w:color="auto"/>
      </w:divBdr>
    </w:div>
    <w:div w:id="1882010466">
      <w:bodyDiv w:val="1"/>
      <w:marLeft w:val="0"/>
      <w:marRight w:val="0"/>
      <w:marTop w:val="0"/>
      <w:marBottom w:val="0"/>
      <w:divBdr>
        <w:top w:val="none" w:sz="0" w:space="0" w:color="auto"/>
        <w:left w:val="none" w:sz="0" w:space="0" w:color="auto"/>
        <w:bottom w:val="none" w:sz="0" w:space="0" w:color="auto"/>
        <w:right w:val="none" w:sz="0" w:space="0" w:color="auto"/>
      </w:divBdr>
    </w:div>
    <w:div w:id="1882209536">
      <w:bodyDiv w:val="1"/>
      <w:marLeft w:val="0"/>
      <w:marRight w:val="0"/>
      <w:marTop w:val="0"/>
      <w:marBottom w:val="0"/>
      <w:divBdr>
        <w:top w:val="none" w:sz="0" w:space="0" w:color="auto"/>
        <w:left w:val="none" w:sz="0" w:space="0" w:color="auto"/>
        <w:bottom w:val="none" w:sz="0" w:space="0" w:color="auto"/>
        <w:right w:val="none" w:sz="0" w:space="0" w:color="auto"/>
      </w:divBdr>
    </w:div>
    <w:div w:id="1882354467">
      <w:bodyDiv w:val="1"/>
      <w:marLeft w:val="0"/>
      <w:marRight w:val="0"/>
      <w:marTop w:val="0"/>
      <w:marBottom w:val="0"/>
      <w:divBdr>
        <w:top w:val="none" w:sz="0" w:space="0" w:color="auto"/>
        <w:left w:val="none" w:sz="0" w:space="0" w:color="auto"/>
        <w:bottom w:val="none" w:sz="0" w:space="0" w:color="auto"/>
        <w:right w:val="none" w:sz="0" w:space="0" w:color="auto"/>
      </w:divBdr>
    </w:div>
    <w:div w:id="1882478746">
      <w:bodyDiv w:val="1"/>
      <w:marLeft w:val="0"/>
      <w:marRight w:val="0"/>
      <w:marTop w:val="0"/>
      <w:marBottom w:val="0"/>
      <w:divBdr>
        <w:top w:val="none" w:sz="0" w:space="0" w:color="auto"/>
        <w:left w:val="none" w:sz="0" w:space="0" w:color="auto"/>
        <w:bottom w:val="none" w:sz="0" w:space="0" w:color="auto"/>
        <w:right w:val="none" w:sz="0" w:space="0" w:color="auto"/>
      </w:divBdr>
    </w:div>
    <w:div w:id="1882596474">
      <w:bodyDiv w:val="1"/>
      <w:marLeft w:val="0"/>
      <w:marRight w:val="0"/>
      <w:marTop w:val="0"/>
      <w:marBottom w:val="0"/>
      <w:divBdr>
        <w:top w:val="none" w:sz="0" w:space="0" w:color="auto"/>
        <w:left w:val="none" w:sz="0" w:space="0" w:color="auto"/>
        <w:bottom w:val="none" w:sz="0" w:space="0" w:color="auto"/>
        <w:right w:val="none" w:sz="0" w:space="0" w:color="auto"/>
      </w:divBdr>
    </w:div>
    <w:div w:id="1883713423">
      <w:bodyDiv w:val="1"/>
      <w:marLeft w:val="0"/>
      <w:marRight w:val="0"/>
      <w:marTop w:val="0"/>
      <w:marBottom w:val="0"/>
      <w:divBdr>
        <w:top w:val="none" w:sz="0" w:space="0" w:color="auto"/>
        <w:left w:val="none" w:sz="0" w:space="0" w:color="auto"/>
        <w:bottom w:val="none" w:sz="0" w:space="0" w:color="auto"/>
        <w:right w:val="none" w:sz="0" w:space="0" w:color="auto"/>
      </w:divBdr>
    </w:div>
    <w:div w:id="1884248451">
      <w:bodyDiv w:val="1"/>
      <w:marLeft w:val="0"/>
      <w:marRight w:val="0"/>
      <w:marTop w:val="0"/>
      <w:marBottom w:val="0"/>
      <w:divBdr>
        <w:top w:val="none" w:sz="0" w:space="0" w:color="auto"/>
        <w:left w:val="none" w:sz="0" w:space="0" w:color="auto"/>
        <w:bottom w:val="none" w:sz="0" w:space="0" w:color="auto"/>
        <w:right w:val="none" w:sz="0" w:space="0" w:color="auto"/>
      </w:divBdr>
    </w:div>
    <w:div w:id="1884634027">
      <w:bodyDiv w:val="1"/>
      <w:marLeft w:val="0"/>
      <w:marRight w:val="0"/>
      <w:marTop w:val="0"/>
      <w:marBottom w:val="0"/>
      <w:divBdr>
        <w:top w:val="none" w:sz="0" w:space="0" w:color="auto"/>
        <w:left w:val="none" w:sz="0" w:space="0" w:color="auto"/>
        <w:bottom w:val="none" w:sz="0" w:space="0" w:color="auto"/>
        <w:right w:val="none" w:sz="0" w:space="0" w:color="auto"/>
      </w:divBdr>
    </w:div>
    <w:div w:id="1884755802">
      <w:bodyDiv w:val="1"/>
      <w:marLeft w:val="0"/>
      <w:marRight w:val="0"/>
      <w:marTop w:val="0"/>
      <w:marBottom w:val="0"/>
      <w:divBdr>
        <w:top w:val="none" w:sz="0" w:space="0" w:color="auto"/>
        <w:left w:val="none" w:sz="0" w:space="0" w:color="auto"/>
        <w:bottom w:val="none" w:sz="0" w:space="0" w:color="auto"/>
        <w:right w:val="none" w:sz="0" w:space="0" w:color="auto"/>
      </w:divBdr>
    </w:div>
    <w:div w:id="1885408086">
      <w:bodyDiv w:val="1"/>
      <w:marLeft w:val="0"/>
      <w:marRight w:val="0"/>
      <w:marTop w:val="0"/>
      <w:marBottom w:val="0"/>
      <w:divBdr>
        <w:top w:val="none" w:sz="0" w:space="0" w:color="auto"/>
        <w:left w:val="none" w:sz="0" w:space="0" w:color="auto"/>
        <w:bottom w:val="none" w:sz="0" w:space="0" w:color="auto"/>
        <w:right w:val="none" w:sz="0" w:space="0" w:color="auto"/>
      </w:divBdr>
    </w:div>
    <w:div w:id="1886601077">
      <w:bodyDiv w:val="1"/>
      <w:marLeft w:val="0"/>
      <w:marRight w:val="0"/>
      <w:marTop w:val="0"/>
      <w:marBottom w:val="0"/>
      <w:divBdr>
        <w:top w:val="none" w:sz="0" w:space="0" w:color="auto"/>
        <w:left w:val="none" w:sz="0" w:space="0" w:color="auto"/>
        <w:bottom w:val="none" w:sz="0" w:space="0" w:color="auto"/>
        <w:right w:val="none" w:sz="0" w:space="0" w:color="auto"/>
      </w:divBdr>
    </w:div>
    <w:div w:id="1887258016">
      <w:bodyDiv w:val="1"/>
      <w:marLeft w:val="0"/>
      <w:marRight w:val="0"/>
      <w:marTop w:val="0"/>
      <w:marBottom w:val="0"/>
      <w:divBdr>
        <w:top w:val="none" w:sz="0" w:space="0" w:color="auto"/>
        <w:left w:val="none" w:sz="0" w:space="0" w:color="auto"/>
        <w:bottom w:val="none" w:sz="0" w:space="0" w:color="auto"/>
        <w:right w:val="none" w:sz="0" w:space="0" w:color="auto"/>
      </w:divBdr>
    </w:div>
    <w:div w:id="1888298880">
      <w:bodyDiv w:val="1"/>
      <w:marLeft w:val="0"/>
      <w:marRight w:val="0"/>
      <w:marTop w:val="0"/>
      <w:marBottom w:val="0"/>
      <w:divBdr>
        <w:top w:val="none" w:sz="0" w:space="0" w:color="auto"/>
        <w:left w:val="none" w:sz="0" w:space="0" w:color="auto"/>
        <w:bottom w:val="none" w:sz="0" w:space="0" w:color="auto"/>
        <w:right w:val="none" w:sz="0" w:space="0" w:color="auto"/>
      </w:divBdr>
    </w:div>
    <w:div w:id="1888906333">
      <w:bodyDiv w:val="1"/>
      <w:marLeft w:val="0"/>
      <w:marRight w:val="0"/>
      <w:marTop w:val="0"/>
      <w:marBottom w:val="0"/>
      <w:divBdr>
        <w:top w:val="none" w:sz="0" w:space="0" w:color="auto"/>
        <w:left w:val="none" w:sz="0" w:space="0" w:color="auto"/>
        <w:bottom w:val="none" w:sz="0" w:space="0" w:color="auto"/>
        <w:right w:val="none" w:sz="0" w:space="0" w:color="auto"/>
      </w:divBdr>
    </w:div>
    <w:div w:id="1889339979">
      <w:bodyDiv w:val="1"/>
      <w:marLeft w:val="0"/>
      <w:marRight w:val="0"/>
      <w:marTop w:val="0"/>
      <w:marBottom w:val="0"/>
      <w:divBdr>
        <w:top w:val="none" w:sz="0" w:space="0" w:color="auto"/>
        <w:left w:val="none" w:sz="0" w:space="0" w:color="auto"/>
        <w:bottom w:val="none" w:sz="0" w:space="0" w:color="auto"/>
        <w:right w:val="none" w:sz="0" w:space="0" w:color="auto"/>
      </w:divBdr>
    </w:div>
    <w:div w:id="1890530082">
      <w:bodyDiv w:val="1"/>
      <w:marLeft w:val="0"/>
      <w:marRight w:val="0"/>
      <w:marTop w:val="0"/>
      <w:marBottom w:val="0"/>
      <w:divBdr>
        <w:top w:val="none" w:sz="0" w:space="0" w:color="auto"/>
        <w:left w:val="none" w:sz="0" w:space="0" w:color="auto"/>
        <w:bottom w:val="none" w:sz="0" w:space="0" w:color="auto"/>
        <w:right w:val="none" w:sz="0" w:space="0" w:color="auto"/>
      </w:divBdr>
    </w:div>
    <w:div w:id="1893466697">
      <w:bodyDiv w:val="1"/>
      <w:marLeft w:val="0"/>
      <w:marRight w:val="0"/>
      <w:marTop w:val="0"/>
      <w:marBottom w:val="0"/>
      <w:divBdr>
        <w:top w:val="none" w:sz="0" w:space="0" w:color="auto"/>
        <w:left w:val="none" w:sz="0" w:space="0" w:color="auto"/>
        <w:bottom w:val="none" w:sz="0" w:space="0" w:color="auto"/>
        <w:right w:val="none" w:sz="0" w:space="0" w:color="auto"/>
      </w:divBdr>
    </w:div>
    <w:div w:id="1895576886">
      <w:bodyDiv w:val="1"/>
      <w:marLeft w:val="0"/>
      <w:marRight w:val="0"/>
      <w:marTop w:val="0"/>
      <w:marBottom w:val="0"/>
      <w:divBdr>
        <w:top w:val="none" w:sz="0" w:space="0" w:color="auto"/>
        <w:left w:val="none" w:sz="0" w:space="0" w:color="auto"/>
        <w:bottom w:val="none" w:sz="0" w:space="0" w:color="auto"/>
        <w:right w:val="none" w:sz="0" w:space="0" w:color="auto"/>
      </w:divBdr>
    </w:div>
    <w:div w:id="1895849707">
      <w:bodyDiv w:val="1"/>
      <w:marLeft w:val="0"/>
      <w:marRight w:val="0"/>
      <w:marTop w:val="0"/>
      <w:marBottom w:val="0"/>
      <w:divBdr>
        <w:top w:val="none" w:sz="0" w:space="0" w:color="auto"/>
        <w:left w:val="none" w:sz="0" w:space="0" w:color="auto"/>
        <w:bottom w:val="none" w:sz="0" w:space="0" w:color="auto"/>
        <w:right w:val="none" w:sz="0" w:space="0" w:color="auto"/>
      </w:divBdr>
    </w:div>
    <w:div w:id="1896355074">
      <w:bodyDiv w:val="1"/>
      <w:marLeft w:val="0"/>
      <w:marRight w:val="0"/>
      <w:marTop w:val="0"/>
      <w:marBottom w:val="0"/>
      <w:divBdr>
        <w:top w:val="none" w:sz="0" w:space="0" w:color="auto"/>
        <w:left w:val="none" w:sz="0" w:space="0" w:color="auto"/>
        <w:bottom w:val="none" w:sz="0" w:space="0" w:color="auto"/>
        <w:right w:val="none" w:sz="0" w:space="0" w:color="auto"/>
      </w:divBdr>
    </w:div>
    <w:div w:id="1897736536">
      <w:bodyDiv w:val="1"/>
      <w:marLeft w:val="0"/>
      <w:marRight w:val="0"/>
      <w:marTop w:val="0"/>
      <w:marBottom w:val="0"/>
      <w:divBdr>
        <w:top w:val="none" w:sz="0" w:space="0" w:color="auto"/>
        <w:left w:val="none" w:sz="0" w:space="0" w:color="auto"/>
        <w:bottom w:val="none" w:sz="0" w:space="0" w:color="auto"/>
        <w:right w:val="none" w:sz="0" w:space="0" w:color="auto"/>
      </w:divBdr>
    </w:div>
    <w:div w:id="1898204216">
      <w:bodyDiv w:val="1"/>
      <w:marLeft w:val="0"/>
      <w:marRight w:val="0"/>
      <w:marTop w:val="0"/>
      <w:marBottom w:val="0"/>
      <w:divBdr>
        <w:top w:val="none" w:sz="0" w:space="0" w:color="auto"/>
        <w:left w:val="none" w:sz="0" w:space="0" w:color="auto"/>
        <w:bottom w:val="none" w:sz="0" w:space="0" w:color="auto"/>
        <w:right w:val="none" w:sz="0" w:space="0" w:color="auto"/>
      </w:divBdr>
    </w:div>
    <w:div w:id="1899634924">
      <w:bodyDiv w:val="1"/>
      <w:marLeft w:val="0"/>
      <w:marRight w:val="0"/>
      <w:marTop w:val="0"/>
      <w:marBottom w:val="0"/>
      <w:divBdr>
        <w:top w:val="none" w:sz="0" w:space="0" w:color="auto"/>
        <w:left w:val="none" w:sz="0" w:space="0" w:color="auto"/>
        <w:bottom w:val="none" w:sz="0" w:space="0" w:color="auto"/>
        <w:right w:val="none" w:sz="0" w:space="0" w:color="auto"/>
      </w:divBdr>
    </w:div>
    <w:div w:id="1900552791">
      <w:bodyDiv w:val="1"/>
      <w:marLeft w:val="0"/>
      <w:marRight w:val="0"/>
      <w:marTop w:val="0"/>
      <w:marBottom w:val="0"/>
      <w:divBdr>
        <w:top w:val="none" w:sz="0" w:space="0" w:color="auto"/>
        <w:left w:val="none" w:sz="0" w:space="0" w:color="auto"/>
        <w:bottom w:val="none" w:sz="0" w:space="0" w:color="auto"/>
        <w:right w:val="none" w:sz="0" w:space="0" w:color="auto"/>
      </w:divBdr>
    </w:div>
    <w:div w:id="1900699955">
      <w:bodyDiv w:val="1"/>
      <w:marLeft w:val="0"/>
      <w:marRight w:val="0"/>
      <w:marTop w:val="0"/>
      <w:marBottom w:val="0"/>
      <w:divBdr>
        <w:top w:val="none" w:sz="0" w:space="0" w:color="auto"/>
        <w:left w:val="none" w:sz="0" w:space="0" w:color="auto"/>
        <w:bottom w:val="none" w:sz="0" w:space="0" w:color="auto"/>
        <w:right w:val="none" w:sz="0" w:space="0" w:color="auto"/>
      </w:divBdr>
    </w:div>
    <w:div w:id="1900893376">
      <w:bodyDiv w:val="1"/>
      <w:marLeft w:val="0"/>
      <w:marRight w:val="0"/>
      <w:marTop w:val="0"/>
      <w:marBottom w:val="0"/>
      <w:divBdr>
        <w:top w:val="none" w:sz="0" w:space="0" w:color="auto"/>
        <w:left w:val="none" w:sz="0" w:space="0" w:color="auto"/>
        <w:bottom w:val="none" w:sz="0" w:space="0" w:color="auto"/>
        <w:right w:val="none" w:sz="0" w:space="0" w:color="auto"/>
      </w:divBdr>
    </w:div>
    <w:div w:id="1901405662">
      <w:bodyDiv w:val="1"/>
      <w:marLeft w:val="0"/>
      <w:marRight w:val="0"/>
      <w:marTop w:val="0"/>
      <w:marBottom w:val="0"/>
      <w:divBdr>
        <w:top w:val="none" w:sz="0" w:space="0" w:color="auto"/>
        <w:left w:val="none" w:sz="0" w:space="0" w:color="auto"/>
        <w:bottom w:val="none" w:sz="0" w:space="0" w:color="auto"/>
        <w:right w:val="none" w:sz="0" w:space="0" w:color="auto"/>
      </w:divBdr>
    </w:div>
    <w:div w:id="1901817443">
      <w:bodyDiv w:val="1"/>
      <w:marLeft w:val="0"/>
      <w:marRight w:val="0"/>
      <w:marTop w:val="0"/>
      <w:marBottom w:val="0"/>
      <w:divBdr>
        <w:top w:val="none" w:sz="0" w:space="0" w:color="auto"/>
        <w:left w:val="none" w:sz="0" w:space="0" w:color="auto"/>
        <w:bottom w:val="none" w:sz="0" w:space="0" w:color="auto"/>
        <w:right w:val="none" w:sz="0" w:space="0" w:color="auto"/>
      </w:divBdr>
    </w:div>
    <w:div w:id="1903710107">
      <w:bodyDiv w:val="1"/>
      <w:marLeft w:val="0"/>
      <w:marRight w:val="0"/>
      <w:marTop w:val="0"/>
      <w:marBottom w:val="0"/>
      <w:divBdr>
        <w:top w:val="none" w:sz="0" w:space="0" w:color="auto"/>
        <w:left w:val="none" w:sz="0" w:space="0" w:color="auto"/>
        <w:bottom w:val="none" w:sz="0" w:space="0" w:color="auto"/>
        <w:right w:val="none" w:sz="0" w:space="0" w:color="auto"/>
      </w:divBdr>
    </w:div>
    <w:div w:id="1903758485">
      <w:bodyDiv w:val="1"/>
      <w:marLeft w:val="0"/>
      <w:marRight w:val="0"/>
      <w:marTop w:val="0"/>
      <w:marBottom w:val="0"/>
      <w:divBdr>
        <w:top w:val="none" w:sz="0" w:space="0" w:color="auto"/>
        <w:left w:val="none" w:sz="0" w:space="0" w:color="auto"/>
        <w:bottom w:val="none" w:sz="0" w:space="0" w:color="auto"/>
        <w:right w:val="none" w:sz="0" w:space="0" w:color="auto"/>
      </w:divBdr>
    </w:div>
    <w:div w:id="1904676098">
      <w:bodyDiv w:val="1"/>
      <w:marLeft w:val="0"/>
      <w:marRight w:val="0"/>
      <w:marTop w:val="0"/>
      <w:marBottom w:val="0"/>
      <w:divBdr>
        <w:top w:val="none" w:sz="0" w:space="0" w:color="auto"/>
        <w:left w:val="none" w:sz="0" w:space="0" w:color="auto"/>
        <w:bottom w:val="none" w:sz="0" w:space="0" w:color="auto"/>
        <w:right w:val="none" w:sz="0" w:space="0" w:color="auto"/>
      </w:divBdr>
    </w:div>
    <w:div w:id="1904901860">
      <w:bodyDiv w:val="1"/>
      <w:marLeft w:val="0"/>
      <w:marRight w:val="0"/>
      <w:marTop w:val="0"/>
      <w:marBottom w:val="0"/>
      <w:divBdr>
        <w:top w:val="none" w:sz="0" w:space="0" w:color="auto"/>
        <w:left w:val="none" w:sz="0" w:space="0" w:color="auto"/>
        <w:bottom w:val="none" w:sz="0" w:space="0" w:color="auto"/>
        <w:right w:val="none" w:sz="0" w:space="0" w:color="auto"/>
      </w:divBdr>
    </w:div>
    <w:div w:id="1905411632">
      <w:bodyDiv w:val="1"/>
      <w:marLeft w:val="0"/>
      <w:marRight w:val="0"/>
      <w:marTop w:val="0"/>
      <w:marBottom w:val="0"/>
      <w:divBdr>
        <w:top w:val="none" w:sz="0" w:space="0" w:color="auto"/>
        <w:left w:val="none" w:sz="0" w:space="0" w:color="auto"/>
        <w:bottom w:val="none" w:sz="0" w:space="0" w:color="auto"/>
        <w:right w:val="none" w:sz="0" w:space="0" w:color="auto"/>
      </w:divBdr>
    </w:div>
    <w:div w:id="1905876151">
      <w:bodyDiv w:val="1"/>
      <w:marLeft w:val="0"/>
      <w:marRight w:val="0"/>
      <w:marTop w:val="0"/>
      <w:marBottom w:val="0"/>
      <w:divBdr>
        <w:top w:val="none" w:sz="0" w:space="0" w:color="auto"/>
        <w:left w:val="none" w:sz="0" w:space="0" w:color="auto"/>
        <w:bottom w:val="none" w:sz="0" w:space="0" w:color="auto"/>
        <w:right w:val="none" w:sz="0" w:space="0" w:color="auto"/>
      </w:divBdr>
    </w:div>
    <w:div w:id="1907375666">
      <w:bodyDiv w:val="1"/>
      <w:marLeft w:val="0"/>
      <w:marRight w:val="0"/>
      <w:marTop w:val="0"/>
      <w:marBottom w:val="0"/>
      <w:divBdr>
        <w:top w:val="none" w:sz="0" w:space="0" w:color="auto"/>
        <w:left w:val="none" w:sz="0" w:space="0" w:color="auto"/>
        <w:bottom w:val="none" w:sz="0" w:space="0" w:color="auto"/>
        <w:right w:val="none" w:sz="0" w:space="0" w:color="auto"/>
      </w:divBdr>
    </w:div>
    <w:div w:id="1907909977">
      <w:bodyDiv w:val="1"/>
      <w:marLeft w:val="0"/>
      <w:marRight w:val="0"/>
      <w:marTop w:val="0"/>
      <w:marBottom w:val="0"/>
      <w:divBdr>
        <w:top w:val="none" w:sz="0" w:space="0" w:color="auto"/>
        <w:left w:val="none" w:sz="0" w:space="0" w:color="auto"/>
        <w:bottom w:val="none" w:sz="0" w:space="0" w:color="auto"/>
        <w:right w:val="none" w:sz="0" w:space="0" w:color="auto"/>
      </w:divBdr>
    </w:div>
    <w:div w:id="1907956836">
      <w:bodyDiv w:val="1"/>
      <w:marLeft w:val="0"/>
      <w:marRight w:val="0"/>
      <w:marTop w:val="0"/>
      <w:marBottom w:val="0"/>
      <w:divBdr>
        <w:top w:val="none" w:sz="0" w:space="0" w:color="auto"/>
        <w:left w:val="none" w:sz="0" w:space="0" w:color="auto"/>
        <w:bottom w:val="none" w:sz="0" w:space="0" w:color="auto"/>
        <w:right w:val="none" w:sz="0" w:space="0" w:color="auto"/>
      </w:divBdr>
    </w:div>
    <w:div w:id="1908227521">
      <w:bodyDiv w:val="1"/>
      <w:marLeft w:val="0"/>
      <w:marRight w:val="0"/>
      <w:marTop w:val="0"/>
      <w:marBottom w:val="0"/>
      <w:divBdr>
        <w:top w:val="none" w:sz="0" w:space="0" w:color="auto"/>
        <w:left w:val="none" w:sz="0" w:space="0" w:color="auto"/>
        <w:bottom w:val="none" w:sz="0" w:space="0" w:color="auto"/>
        <w:right w:val="none" w:sz="0" w:space="0" w:color="auto"/>
      </w:divBdr>
    </w:div>
    <w:div w:id="1908606801">
      <w:bodyDiv w:val="1"/>
      <w:marLeft w:val="0"/>
      <w:marRight w:val="0"/>
      <w:marTop w:val="0"/>
      <w:marBottom w:val="0"/>
      <w:divBdr>
        <w:top w:val="none" w:sz="0" w:space="0" w:color="auto"/>
        <w:left w:val="none" w:sz="0" w:space="0" w:color="auto"/>
        <w:bottom w:val="none" w:sz="0" w:space="0" w:color="auto"/>
        <w:right w:val="none" w:sz="0" w:space="0" w:color="auto"/>
      </w:divBdr>
    </w:div>
    <w:div w:id="1908687815">
      <w:bodyDiv w:val="1"/>
      <w:marLeft w:val="0"/>
      <w:marRight w:val="0"/>
      <w:marTop w:val="0"/>
      <w:marBottom w:val="0"/>
      <w:divBdr>
        <w:top w:val="none" w:sz="0" w:space="0" w:color="auto"/>
        <w:left w:val="none" w:sz="0" w:space="0" w:color="auto"/>
        <w:bottom w:val="none" w:sz="0" w:space="0" w:color="auto"/>
        <w:right w:val="none" w:sz="0" w:space="0" w:color="auto"/>
      </w:divBdr>
    </w:div>
    <w:div w:id="1909656807">
      <w:bodyDiv w:val="1"/>
      <w:marLeft w:val="0"/>
      <w:marRight w:val="0"/>
      <w:marTop w:val="0"/>
      <w:marBottom w:val="0"/>
      <w:divBdr>
        <w:top w:val="none" w:sz="0" w:space="0" w:color="auto"/>
        <w:left w:val="none" w:sz="0" w:space="0" w:color="auto"/>
        <w:bottom w:val="none" w:sz="0" w:space="0" w:color="auto"/>
        <w:right w:val="none" w:sz="0" w:space="0" w:color="auto"/>
      </w:divBdr>
    </w:div>
    <w:div w:id="1910312114">
      <w:bodyDiv w:val="1"/>
      <w:marLeft w:val="0"/>
      <w:marRight w:val="0"/>
      <w:marTop w:val="0"/>
      <w:marBottom w:val="0"/>
      <w:divBdr>
        <w:top w:val="none" w:sz="0" w:space="0" w:color="auto"/>
        <w:left w:val="none" w:sz="0" w:space="0" w:color="auto"/>
        <w:bottom w:val="none" w:sz="0" w:space="0" w:color="auto"/>
        <w:right w:val="none" w:sz="0" w:space="0" w:color="auto"/>
      </w:divBdr>
    </w:div>
    <w:div w:id="1911576887">
      <w:bodyDiv w:val="1"/>
      <w:marLeft w:val="0"/>
      <w:marRight w:val="0"/>
      <w:marTop w:val="0"/>
      <w:marBottom w:val="0"/>
      <w:divBdr>
        <w:top w:val="none" w:sz="0" w:space="0" w:color="auto"/>
        <w:left w:val="none" w:sz="0" w:space="0" w:color="auto"/>
        <w:bottom w:val="none" w:sz="0" w:space="0" w:color="auto"/>
        <w:right w:val="none" w:sz="0" w:space="0" w:color="auto"/>
      </w:divBdr>
    </w:div>
    <w:div w:id="1912737417">
      <w:bodyDiv w:val="1"/>
      <w:marLeft w:val="0"/>
      <w:marRight w:val="0"/>
      <w:marTop w:val="0"/>
      <w:marBottom w:val="0"/>
      <w:divBdr>
        <w:top w:val="none" w:sz="0" w:space="0" w:color="auto"/>
        <w:left w:val="none" w:sz="0" w:space="0" w:color="auto"/>
        <w:bottom w:val="none" w:sz="0" w:space="0" w:color="auto"/>
        <w:right w:val="none" w:sz="0" w:space="0" w:color="auto"/>
      </w:divBdr>
    </w:div>
    <w:div w:id="1914048502">
      <w:bodyDiv w:val="1"/>
      <w:marLeft w:val="0"/>
      <w:marRight w:val="0"/>
      <w:marTop w:val="0"/>
      <w:marBottom w:val="0"/>
      <w:divBdr>
        <w:top w:val="none" w:sz="0" w:space="0" w:color="auto"/>
        <w:left w:val="none" w:sz="0" w:space="0" w:color="auto"/>
        <w:bottom w:val="none" w:sz="0" w:space="0" w:color="auto"/>
        <w:right w:val="none" w:sz="0" w:space="0" w:color="auto"/>
      </w:divBdr>
    </w:div>
    <w:div w:id="1918124663">
      <w:bodyDiv w:val="1"/>
      <w:marLeft w:val="0"/>
      <w:marRight w:val="0"/>
      <w:marTop w:val="0"/>
      <w:marBottom w:val="0"/>
      <w:divBdr>
        <w:top w:val="none" w:sz="0" w:space="0" w:color="auto"/>
        <w:left w:val="none" w:sz="0" w:space="0" w:color="auto"/>
        <w:bottom w:val="none" w:sz="0" w:space="0" w:color="auto"/>
        <w:right w:val="none" w:sz="0" w:space="0" w:color="auto"/>
      </w:divBdr>
    </w:div>
    <w:div w:id="1919434814">
      <w:bodyDiv w:val="1"/>
      <w:marLeft w:val="0"/>
      <w:marRight w:val="0"/>
      <w:marTop w:val="0"/>
      <w:marBottom w:val="0"/>
      <w:divBdr>
        <w:top w:val="none" w:sz="0" w:space="0" w:color="auto"/>
        <w:left w:val="none" w:sz="0" w:space="0" w:color="auto"/>
        <w:bottom w:val="none" w:sz="0" w:space="0" w:color="auto"/>
        <w:right w:val="none" w:sz="0" w:space="0" w:color="auto"/>
      </w:divBdr>
    </w:div>
    <w:div w:id="1922330313">
      <w:bodyDiv w:val="1"/>
      <w:marLeft w:val="0"/>
      <w:marRight w:val="0"/>
      <w:marTop w:val="0"/>
      <w:marBottom w:val="0"/>
      <w:divBdr>
        <w:top w:val="none" w:sz="0" w:space="0" w:color="auto"/>
        <w:left w:val="none" w:sz="0" w:space="0" w:color="auto"/>
        <w:bottom w:val="none" w:sz="0" w:space="0" w:color="auto"/>
        <w:right w:val="none" w:sz="0" w:space="0" w:color="auto"/>
      </w:divBdr>
    </w:div>
    <w:div w:id="1922713369">
      <w:bodyDiv w:val="1"/>
      <w:marLeft w:val="0"/>
      <w:marRight w:val="0"/>
      <w:marTop w:val="0"/>
      <w:marBottom w:val="0"/>
      <w:divBdr>
        <w:top w:val="none" w:sz="0" w:space="0" w:color="auto"/>
        <w:left w:val="none" w:sz="0" w:space="0" w:color="auto"/>
        <w:bottom w:val="none" w:sz="0" w:space="0" w:color="auto"/>
        <w:right w:val="none" w:sz="0" w:space="0" w:color="auto"/>
      </w:divBdr>
    </w:div>
    <w:div w:id="1924870376">
      <w:bodyDiv w:val="1"/>
      <w:marLeft w:val="0"/>
      <w:marRight w:val="0"/>
      <w:marTop w:val="0"/>
      <w:marBottom w:val="0"/>
      <w:divBdr>
        <w:top w:val="none" w:sz="0" w:space="0" w:color="auto"/>
        <w:left w:val="none" w:sz="0" w:space="0" w:color="auto"/>
        <w:bottom w:val="none" w:sz="0" w:space="0" w:color="auto"/>
        <w:right w:val="none" w:sz="0" w:space="0" w:color="auto"/>
      </w:divBdr>
    </w:div>
    <w:div w:id="1926526326">
      <w:bodyDiv w:val="1"/>
      <w:marLeft w:val="0"/>
      <w:marRight w:val="0"/>
      <w:marTop w:val="0"/>
      <w:marBottom w:val="0"/>
      <w:divBdr>
        <w:top w:val="none" w:sz="0" w:space="0" w:color="auto"/>
        <w:left w:val="none" w:sz="0" w:space="0" w:color="auto"/>
        <w:bottom w:val="none" w:sz="0" w:space="0" w:color="auto"/>
        <w:right w:val="none" w:sz="0" w:space="0" w:color="auto"/>
      </w:divBdr>
    </w:div>
    <w:div w:id="1927614288">
      <w:bodyDiv w:val="1"/>
      <w:marLeft w:val="0"/>
      <w:marRight w:val="0"/>
      <w:marTop w:val="0"/>
      <w:marBottom w:val="0"/>
      <w:divBdr>
        <w:top w:val="none" w:sz="0" w:space="0" w:color="auto"/>
        <w:left w:val="none" w:sz="0" w:space="0" w:color="auto"/>
        <w:bottom w:val="none" w:sz="0" w:space="0" w:color="auto"/>
        <w:right w:val="none" w:sz="0" w:space="0" w:color="auto"/>
      </w:divBdr>
    </w:div>
    <w:div w:id="1933052814">
      <w:bodyDiv w:val="1"/>
      <w:marLeft w:val="0"/>
      <w:marRight w:val="0"/>
      <w:marTop w:val="0"/>
      <w:marBottom w:val="0"/>
      <w:divBdr>
        <w:top w:val="none" w:sz="0" w:space="0" w:color="auto"/>
        <w:left w:val="none" w:sz="0" w:space="0" w:color="auto"/>
        <w:bottom w:val="none" w:sz="0" w:space="0" w:color="auto"/>
        <w:right w:val="none" w:sz="0" w:space="0" w:color="auto"/>
      </w:divBdr>
    </w:div>
    <w:div w:id="1933277214">
      <w:bodyDiv w:val="1"/>
      <w:marLeft w:val="0"/>
      <w:marRight w:val="0"/>
      <w:marTop w:val="0"/>
      <w:marBottom w:val="0"/>
      <w:divBdr>
        <w:top w:val="none" w:sz="0" w:space="0" w:color="auto"/>
        <w:left w:val="none" w:sz="0" w:space="0" w:color="auto"/>
        <w:bottom w:val="none" w:sz="0" w:space="0" w:color="auto"/>
        <w:right w:val="none" w:sz="0" w:space="0" w:color="auto"/>
      </w:divBdr>
      <w:divsChild>
        <w:div w:id="519507973">
          <w:marLeft w:val="480"/>
          <w:marRight w:val="0"/>
          <w:marTop w:val="0"/>
          <w:marBottom w:val="0"/>
          <w:divBdr>
            <w:top w:val="none" w:sz="0" w:space="0" w:color="auto"/>
            <w:left w:val="none" w:sz="0" w:space="0" w:color="auto"/>
            <w:bottom w:val="none" w:sz="0" w:space="0" w:color="auto"/>
            <w:right w:val="none" w:sz="0" w:space="0" w:color="auto"/>
          </w:divBdr>
          <w:divsChild>
            <w:div w:id="393941495">
              <w:marLeft w:val="0"/>
              <w:marRight w:val="0"/>
              <w:marTop w:val="0"/>
              <w:marBottom w:val="0"/>
              <w:divBdr>
                <w:top w:val="none" w:sz="0" w:space="0" w:color="auto"/>
                <w:left w:val="none" w:sz="0" w:space="0" w:color="auto"/>
                <w:bottom w:val="none" w:sz="0" w:space="0" w:color="auto"/>
                <w:right w:val="none" w:sz="0" w:space="0" w:color="auto"/>
              </w:divBdr>
              <w:divsChild>
                <w:div w:id="1494419430">
                  <w:marLeft w:val="480"/>
                  <w:marRight w:val="0"/>
                  <w:marTop w:val="0"/>
                  <w:marBottom w:val="0"/>
                  <w:divBdr>
                    <w:top w:val="none" w:sz="0" w:space="0" w:color="auto"/>
                    <w:left w:val="none" w:sz="0" w:space="0" w:color="auto"/>
                    <w:bottom w:val="none" w:sz="0" w:space="0" w:color="auto"/>
                    <w:right w:val="none" w:sz="0" w:space="0" w:color="auto"/>
                  </w:divBdr>
                </w:div>
                <w:div w:id="311253822">
                  <w:marLeft w:val="480"/>
                  <w:marRight w:val="0"/>
                  <w:marTop w:val="0"/>
                  <w:marBottom w:val="0"/>
                  <w:divBdr>
                    <w:top w:val="none" w:sz="0" w:space="0" w:color="auto"/>
                    <w:left w:val="none" w:sz="0" w:space="0" w:color="auto"/>
                    <w:bottom w:val="none" w:sz="0" w:space="0" w:color="auto"/>
                    <w:right w:val="none" w:sz="0" w:space="0" w:color="auto"/>
                  </w:divBdr>
                </w:div>
                <w:div w:id="121193515">
                  <w:marLeft w:val="480"/>
                  <w:marRight w:val="0"/>
                  <w:marTop w:val="0"/>
                  <w:marBottom w:val="0"/>
                  <w:divBdr>
                    <w:top w:val="none" w:sz="0" w:space="0" w:color="auto"/>
                    <w:left w:val="none" w:sz="0" w:space="0" w:color="auto"/>
                    <w:bottom w:val="none" w:sz="0" w:space="0" w:color="auto"/>
                    <w:right w:val="none" w:sz="0" w:space="0" w:color="auto"/>
                  </w:divBdr>
                </w:div>
                <w:div w:id="980694873">
                  <w:marLeft w:val="480"/>
                  <w:marRight w:val="0"/>
                  <w:marTop w:val="0"/>
                  <w:marBottom w:val="0"/>
                  <w:divBdr>
                    <w:top w:val="none" w:sz="0" w:space="0" w:color="auto"/>
                    <w:left w:val="none" w:sz="0" w:space="0" w:color="auto"/>
                    <w:bottom w:val="none" w:sz="0" w:space="0" w:color="auto"/>
                    <w:right w:val="none" w:sz="0" w:space="0" w:color="auto"/>
                  </w:divBdr>
                </w:div>
                <w:div w:id="2037610658">
                  <w:marLeft w:val="480"/>
                  <w:marRight w:val="0"/>
                  <w:marTop w:val="0"/>
                  <w:marBottom w:val="0"/>
                  <w:divBdr>
                    <w:top w:val="none" w:sz="0" w:space="0" w:color="auto"/>
                    <w:left w:val="none" w:sz="0" w:space="0" w:color="auto"/>
                    <w:bottom w:val="none" w:sz="0" w:space="0" w:color="auto"/>
                    <w:right w:val="none" w:sz="0" w:space="0" w:color="auto"/>
                  </w:divBdr>
                </w:div>
                <w:div w:id="311328358">
                  <w:marLeft w:val="480"/>
                  <w:marRight w:val="0"/>
                  <w:marTop w:val="0"/>
                  <w:marBottom w:val="0"/>
                  <w:divBdr>
                    <w:top w:val="none" w:sz="0" w:space="0" w:color="auto"/>
                    <w:left w:val="none" w:sz="0" w:space="0" w:color="auto"/>
                    <w:bottom w:val="none" w:sz="0" w:space="0" w:color="auto"/>
                    <w:right w:val="none" w:sz="0" w:space="0" w:color="auto"/>
                  </w:divBdr>
                </w:div>
                <w:div w:id="743454497">
                  <w:marLeft w:val="480"/>
                  <w:marRight w:val="0"/>
                  <w:marTop w:val="0"/>
                  <w:marBottom w:val="0"/>
                  <w:divBdr>
                    <w:top w:val="none" w:sz="0" w:space="0" w:color="auto"/>
                    <w:left w:val="none" w:sz="0" w:space="0" w:color="auto"/>
                    <w:bottom w:val="none" w:sz="0" w:space="0" w:color="auto"/>
                    <w:right w:val="none" w:sz="0" w:space="0" w:color="auto"/>
                  </w:divBdr>
                </w:div>
                <w:div w:id="119230926">
                  <w:marLeft w:val="480"/>
                  <w:marRight w:val="0"/>
                  <w:marTop w:val="0"/>
                  <w:marBottom w:val="0"/>
                  <w:divBdr>
                    <w:top w:val="none" w:sz="0" w:space="0" w:color="auto"/>
                    <w:left w:val="none" w:sz="0" w:space="0" w:color="auto"/>
                    <w:bottom w:val="none" w:sz="0" w:space="0" w:color="auto"/>
                    <w:right w:val="none" w:sz="0" w:space="0" w:color="auto"/>
                  </w:divBdr>
                </w:div>
                <w:div w:id="1927809011">
                  <w:marLeft w:val="480"/>
                  <w:marRight w:val="0"/>
                  <w:marTop w:val="0"/>
                  <w:marBottom w:val="0"/>
                  <w:divBdr>
                    <w:top w:val="none" w:sz="0" w:space="0" w:color="auto"/>
                    <w:left w:val="none" w:sz="0" w:space="0" w:color="auto"/>
                    <w:bottom w:val="none" w:sz="0" w:space="0" w:color="auto"/>
                    <w:right w:val="none" w:sz="0" w:space="0" w:color="auto"/>
                  </w:divBdr>
                </w:div>
                <w:div w:id="1959992532">
                  <w:marLeft w:val="480"/>
                  <w:marRight w:val="0"/>
                  <w:marTop w:val="0"/>
                  <w:marBottom w:val="0"/>
                  <w:divBdr>
                    <w:top w:val="none" w:sz="0" w:space="0" w:color="auto"/>
                    <w:left w:val="none" w:sz="0" w:space="0" w:color="auto"/>
                    <w:bottom w:val="none" w:sz="0" w:space="0" w:color="auto"/>
                    <w:right w:val="none" w:sz="0" w:space="0" w:color="auto"/>
                  </w:divBdr>
                </w:div>
                <w:div w:id="2031904985">
                  <w:marLeft w:val="480"/>
                  <w:marRight w:val="0"/>
                  <w:marTop w:val="0"/>
                  <w:marBottom w:val="0"/>
                  <w:divBdr>
                    <w:top w:val="none" w:sz="0" w:space="0" w:color="auto"/>
                    <w:left w:val="none" w:sz="0" w:space="0" w:color="auto"/>
                    <w:bottom w:val="none" w:sz="0" w:space="0" w:color="auto"/>
                    <w:right w:val="none" w:sz="0" w:space="0" w:color="auto"/>
                  </w:divBdr>
                </w:div>
                <w:div w:id="1048885">
                  <w:marLeft w:val="480"/>
                  <w:marRight w:val="0"/>
                  <w:marTop w:val="0"/>
                  <w:marBottom w:val="0"/>
                  <w:divBdr>
                    <w:top w:val="none" w:sz="0" w:space="0" w:color="auto"/>
                    <w:left w:val="none" w:sz="0" w:space="0" w:color="auto"/>
                    <w:bottom w:val="none" w:sz="0" w:space="0" w:color="auto"/>
                    <w:right w:val="none" w:sz="0" w:space="0" w:color="auto"/>
                  </w:divBdr>
                </w:div>
                <w:div w:id="1564869550">
                  <w:marLeft w:val="480"/>
                  <w:marRight w:val="0"/>
                  <w:marTop w:val="0"/>
                  <w:marBottom w:val="0"/>
                  <w:divBdr>
                    <w:top w:val="none" w:sz="0" w:space="0" w:color="auto"/>
                    <w:left w:val="none" w:sz="0" w:space="0" w:color="auto"/>
                    <w:bottom w:val="none" w:sz="0" w:space="0" w:color="auto"/>
                    <w:right w:val="none" w:sz="0" w:space="0" w:color="auto"/>
                  </w:divBdr>
                </w:div>
                <w:div w:id="1125389477">
                  <w:marLeft w:val="480"/>
                  <w:marRight w:val="0"/>
                  <w:marTop w:val="0"/>
                  <w:marBottom w:val="0"/>
                  <w:divBdr>
                    <w:top w:val="none" w:sz="0" w:space="0" w:color="auto"/>
                    <w:left w:val="none" w:sz="0" w:space="0" w:color="auto"/>
                    <w:bottom w:val="none" w:sz="0" w:space="0" w:color="auto"/>
                    <w:right w:val="none" w:sz="0" w:space="0" w:color="auto"/>
                  </w:divBdr>
                </w:div>
                <w:div w:id="325863372">
                  <w:marLeft w:val="480"/>
                  <w:marRight w:val="0"/>
                  <w:marTop w:val="0"/>
                  <w:marBottom w:val="0"/>
                  <w:divBdr>
                    <w:top w:val="none" w:sz="0" w:space="0" w:color="auto"/>
                    <w:left w:val="none" w:sz="0" w:space="0" w:color="auto"/>
                    <w:bottom w:val="none" w:sz="0" w:space="0" w:color="auto"/>
                    <w:right w:val="none" w:sz="0" w:space="0" w:color="auto"/>
                  </w:divBdr>
                </w:div>
                <w:div w:id="1770932774">
                  <w:marLeft w:val="480"/>
                  <w:marRight w:val="0"/>
                  <w:marTop w:val="0"/>
                  <w:marBottom w:val="0"/>
                  <w:divBdr>
                    <w:top w:val="none" w:sz="0" w:space="0" w:color="auto"/>
                    <w:left w:val="none" w:sz="0" w:space="0" w:color="auto"/>
                    <w:bottom w:val="none" w:sz="0" w:space="0" w:color="auto"/>
                    <w:right w:val="none" w:sz="0" w:space="0" w:color="auto"/>
                  </w:divBdr>
                </w:div>
                <w:div w:id="539558292">
                  <w:marLeft w:val="480"/>
                  <w:marRight w:val="0"/>
                  <w:marTop w:val="0"/>
                  <w:marBottom w:val="0"/>
                  <w:divBdr>
                    <w:top w:val="none" w:sz="0" w:space="0" w:color="auto"/>
                    <w:left w:val="none" w:sz="0" w:space="0" w:color="auto"/>
                    <w:bottom w:val="none" w:sz="0" w:space="0" w:color="auto"/>
                    <w:right w:val="none" w:sz="0" w:space="0" w:color="auto"/>
                  </w:divBdr>
                </w:div>
                <w:div w:id="341051142">
                  <w:marLeft w:val="480"/>
                  <w:marRight w:val="0"/>
                  <w:marTop w:val="0"/>
                  <w:marBottom w:val="0"/>
                  <w:divBdr>
                    <w:top w:val="none" w:sz="0" w:space="0" w:color="auto"/>
                    <w:left w:val="none" w:sz="0" w:space="0" w:color="auto"/>
                    <w:bottom w:val="none" w:sz="0" w:space="0" w:color="auto"/>
                    <w:right w:val="none" w:sz="0" w:space="0" w:color="auto"/>
                  </w:divBdr>
                </w:div>
                <w:div w:id="1778910126">
                  <w:marLeft w:val="480"/>
                  <w:marRight w:val="0"/>
                  <w:marTop w:val="0"/>
                  <w:marBottom w:val="0"/>
                  <w:divBdr>
                    <w:top w:val="none" w:sz="0" w:space="0" w:color="auto"/>
                    <w:left w:val="none" w:sz="0" w:space="0" w:color="auto"/>
                    <w:bottom w:val="none" w:sz="0" w:space="0" w:color="auto"/>
                    <w:right w:val="none" w:sz="0" w:space="0" w:color="auto"/>
                  </w:divBdr>
                </w:div>
                <w:div w:id="799884738">
                  <w:marLeft w:val="480"/>
                  <w:marRight w:val="0"/>
                  <w:marTop w:val="0"/>
                  <w:marBottom w:val="0"/>
                  <w:divBdr>
                    <w:top w:val="none" w:sz="0" w:space="0" w:color="auto"/>
                    <w:left w:val="none" w:sz="0" w:space="0" w:color="auto"/>
                    <w:bottom w:val="none" w:sz="0" w:space="0" w:color="auto"/>
                    <w:right w:val="none" w:sz="0" w:space="0" w:color="auto"/>
                  </w:divBdr>
                </w:div>
                <w:div w:id="1312638596">
                  <w:marLeft w:val="480"/>
                  <w:marRight w:val="0"/>
                  <w:marTop w:val="0"/>
                  <w:marBottom w:val="0"/>
                  <w:divBdr>
                    <w:top w:val="none" w:sz="0" w:space="0" w:color="auto"/>
                    <w:left w:val="none" w:sz="0" w:space="0" w:color="auto"/>
                    <w:bottom w:val="none" w:sz="0" w:space="0" w:color="auto"/>
                    <w:right w:val="none" w:sz="0" w:space="0" w:color="auto"/>
                  </w:divBdr>
                </w:div>
                <w:div w:id="1401782139">
                  <w:marLeft w:val="480"/>
                  <w:marRight w:val="0"/>
                  <w:marTop w:val="0"/>
                  <w:marBottom w:val="0"/>
                  <w:divBdr>
                    <w:top w:val="none" w:sz="0" w:space="0" w:color="auto"/>
                    <w:left w:val="none" w:sz="0" w:space="0" w:color="auto"/>
                    <w:bottom w:val="none" w:sz="0" w:space="0" w:color="auto"/>
                    <w:right w:val="none" w:sz="0" w:space="0" w:color="auto"/>
                  </w:divBdr>
                </w:div>
                <w:div w:id="988482862">
                  <w:marLeft w:val="480"/>
                  <w:marRight w:val="0"/>
                  <w:marTop w:val="0"/>
                  <w:marBottom w:val="0"/>
                  <w:divBdr>
                    <w:top w:val="none" w:sz="0" w:space="0" w:color="auto"/>
                    <w:left w:val="none" w:sz="0" w:space="0" w:color="auto"/>
                    <w:bottom w:val="none" w:sz="0" w:space="0" w:color="auto"/>
                    <w:right w:val="none" w:sz="0" w:space="0" w:color="auto"/>
                  </w:divBdr>
                </w:div>
                <w:div w:id="833687735">
                  <w:marLeft w:val="480"/>
                  <w:marRight w:val="0"/>
                  <w:marTop w:val="0"/>
                  <w:marBottom w:val="0"/>
                  <w:divBdr>
                    <w:top w:val="none" w:sz="0" w:space="0" w:color="auto"/>
                    <w:left w:val="none" w:sz="0" w:space="0" w:color="auto"/>
                    <w:bottom w:val="none" w:sz="0" w:space="0" w:color="auto"/>
                    <w:right w:val="none" w:sz="0" w:space="0" w:color="auto"/>
                  </w:divBdr>
                </w:div>
                <w:div w:id="1303346334">
                  <w:marLeft w:val="480"/>
                  <w:marRight w:val="0"/>
                  <w:marTop w:val="0"/>
                  <w:marBottom w:val="0"/>
                  <w:divBdr>
                    <w:top w:val="none" w:sz="0" w:space="0" w:color="auto"/>
                    <w:left w:val="none" w:sz="0" w:space="0" w:color="auto"/>
                    <w:bottom w:val="none" w:sz="0" w:space="0" w:color="auto"/>
                    <w:right w:val="none" w:sz="0" w:space="0" w:color="auto"/>
                  </w:divBdr>
                </w:div>
                <w:div w:id="1486165334">
                  <w:marLeft w:val="480"/>
                  <w:marRight w:val="0"/>
                  <w:marTop w:val="0"/>
                  <w:marBottom w:val="0"/>
                  <w:divBdr>
                    <w:top w:val="none" w:sz="0" w:space="0" w:color="auto"/>
                    <w:left w:val="none" w:sz="0" w:space="0" w:color="auto"/>
                    <w:bottom w:val="none" w:sz="0" w:space="0" w:color="auto"/>
                    <w:right w:val="none" w:sz="0" w:space="0" w:color="auto"/>
                  </w:divBdr>
                </w:div>
                <w:div w:id="241069589">
                  <w:marLeft w:val="480"/>
                  <w:marRight w:val="0"/>
                  <w:marTop w:val="0"/>
                  <w:marBottom w:val="0"/>
                  <w:divBdr>
                    <w:top w:val="none" w:sz="0" w:space="0" w:color="auto"/>
                    <w:left w:val="none" w:sz="0" w:space="0" w:color="auto"/>
                    <w:bottom w:val="none" w:sz="0" w:space="0" w:color="auto"/>
                    <w:right w:val="none" w:sz="0" w:space="0" w:color="auto"/>
                  </w:divBdr>
                </w:div>
                <w:div w:id="1062875401">
                  <w:marLeft w:val="480"/>
                  <w:marRight w:val="0"/>
                  <w:marTop w:val="0"/>
                  <w:marBottom w:val="0"/>
                  <w:divBdr>
                    <w:top w:val="none" w:sz="0" w:space="0" w:color="auto"/>
                    <w:left w:val="none" w:sz="0" w:space="0" w:color="auto"/>
                    <w:bottom w:val="none" w:sz="0" w:space="0" w:color="auto"/>
                    <w:right w:val="none" w:sz="0" w:space="0" w:color="auto"/>
                  </w:divBdr>
                </w:div>
                <w:div w:id="990207376">
                  <w:marLeft w:val="480"/>
                  <w:marRight w:val="0"/>
                  <w:marTop w:val="0"/>
                  <w:marBottom w:val="0"/>
                  <w:divBdr>
                    <w:top w:val="none" w:sz="0" w:space="0" w:color="auto"/>
                    <w:left w:val="none" w:sz="0" w:space="0" w:color="auto"/>
                    <w:bottom w:val="none" w:sz="0" w:space="0" w:color="auto"/>
                    <w:right w:val="none" w:sz="0" w:space="0" w:color="auto"/>
                  </w:divBdr>
                </w:div>
                <w:div w:id="1943492467">
                  <w:marLeft w:val="480"/>
                  <w:marRight w:val="0"/>
                  <w:marTop w:val="0"/>
                  <w:marBottom w:val="0"/>
                  <w:divBdr>
                    <w:top w:val="none" w:sz="0" w:space="0" w:color="auto"/>
                    <w:left w:val="none" w:sz="0" w:space="0" w:color="auto"/>
                    <w:bottom w:val="none" w:sz="0" w:space="0" w:color="auto"/>
                    <w:right w:val="none" w:sz="0" w:space="0" w:color="auto"/>
                  </w:divBdr>
                </w:div>
                <w:div w:id="40786819">
                  <w:marLeft w:val="480"/>
                  <w:marRight w:val="0"/>
                  <w:marTop w:val="0"/>
                  <w:marBottom w:val="0"/>
                  <w:divBdr>
                    <w:top w:val="none" w:sz="0" w:space="0" w:color="auto"/>
                    <w:left w:val="none" w:sz="0" w:space="0" w:color="auto"/>
                    <w:bottom w:val="none" w:sz="0" w:space="0" w:color="auto"/>
                    <w:right w:val="none" w:sz="0" w:space="0" w:color="auto"/>
                  </w:divBdr>
                </w:div>
                <w:div w:id="1372222271">
                  <w:marLeft w:val="480"/>
                  <w:marRight w:val="0"/>
                  <w:marTop w:val="0"/>
                  <w:marBottom w:val="0"/>
                  <w:divBdr>
                    <w:top w:val="none" w:sz="0" w:space="0" w:color="auto"/>
                    <w:left w:val="none" w:sz="0" w:space="0" w:color="auto"/>
                    <w:bottom w:val="none" w:sz="0" w:space="0" w:color="auto"/>
                    <w:right w:val="none" w:sz="0" w:space="0" w:color="auto"/>
                  </w:divBdr>
                </w:div>
                <w:div w:id="1735622012">
                  <w:marLeft w:val="480"/>
                  <w:marRight w:val="0"/>
                  <w:marTop w:val="0"/>
                  <w:marBottom w:val="0"/>
                  <w:divBdr>
                    <w:top w:val="none" w:sz="0" w:space="0" w:color="auto"/>
                    <w:left w:val="none" w:sz="0" w:space="0" w:color="auto"/>
                    <w:bottom w:val="none" w:sz="0" w:space="0" w:color="auto"/>
                    <w:right w:val="none" w:sz="0" w:space="0" w:color="auto"/>
                  </w:divBdr>
                </w:div>
                <w:div w:id="970014304">
                  <w:marLeft w:val="480"/>
                  <w:marRight w:val="0"/>
                  <w:marTop w:val="0"/>
                  <w:marBottom w:val="0"/>
                  <w:divBdr>
                    <w:top w:val="none" w:sz="0" w:space="0" w:color="auto"/>
                    <w:left w:val="none" w:sz="0" w:space="0" w:color="auto"/>
                    <w:bottom w:val="none" w:sz="0" w:space="0" w:color="auto"/>
                    <w:right w:val="none" w:sz="0" w:space="0" w:color="auto"/>
                  </w:divBdr>
                </w:div>
                <w:div w:id="81336106">
                  <w:marLeft w:val="480"/>
                  <w:marRight w:val="0"/>
                  <w:marTop w:val="0"/>
                  <w:marBottom w:val="0"/>
                  <w:divBdr>
                    <w:top w:val="none" w:sz="0" w:space="0" w:color="auto"/>
                    <w:left w:val="none" w:sz="0" w:space="0" w:color="auto"/>
                    <w:bottom w:val="none" w:sz="0" w:space="0" w:color="auto"/>
                    <w:right w:val="none" w:sz="0" w:space="0" w:color="auto"/>
                  </w:divBdr>
                </w:div>
                <w:div w:id="616520294">
                  <w:marLeft w:val="480"/>
                  <w:marRight w:val="0"/>
                  <w:marTop w:val="0"/>
                  <w:marBottom w:val="0"/>
                  <w:divBdr>
                    <w:top w:val="none" w:sz="0" w:space="0" w:color="auto"/>
                    <w:left w:val="none" w:sz="0" w:space="0" w:color="auto"/>
                    <w:bottom w:val="none" w:sz="0" w:space="0" w:color="auto"/>
                    <w:right w:val="none" w:sz="0" w:space="0" w:color="auto"/>
                  </w:divBdr>
                </w:div>
                <w:div w:id="645937463">
                  <w:marLeft w:val="480"/>
                  <w:marRight w:val="0"/>
                  <w:marTop w:val="0"/>
                  <w:marBottom w:val="0"/>
                  <w:divBdr>
                    <w:top w:val="none" w:sz="0" w:space="0" w:color="auto"/>
                    <w:left w:val="none" w:sz="0" w:space="0" w:color="auto"/>
                    <w:bottom w:val="none" w:sz="0" w:space="0" w:color="auto"/>
                    <w:right w:val="none" w:sz="0" w:space="0" w:color="auto"/>
                  </w:divBdr>
                </w:div>
                <w:div w:id="55857378">
                  <w:marLeft w:val="480"/>
                  <w:marRight w:val="0"/>
                  <w:marTop w:val="0"/>
                  <w:marBottom w:val="0"/>
                  <w:divBdr>
                    <w:top w:val="none" w:sz="0" w:space="0" w:color="auto"/>
                    <w:left w:val="none" w:sz="0" w:space="0" w:color="auto"/>
                    <w:bottom w:val="none" w:sz="0" w:space="0" w:color="auto"/>
                    <w:right w:val="none" w:sz="0" w:space="0" w:color="auto"/>
                  </w:divBdr>
                </w:div>
                <w:div w:id="51124975">
                  <w:marLeft w:val="480"/>
                  <w:marRight w:val="0"/>
                  <w:marTop w:val="0"/>
                  <w:marBottom w:val="0"/>
                  <w:divBdr>
                    <w:top w:val="none" w:sz="0" w:space="0" w:color="auto"/>
                    <w:left w:val="none" w:sz="0" w:space="0" w:color="auto"/>
                    <w:bottom w:val="none" w:sz="0" w:space="0" w:color="auto"/>
                    <w:right w:val="none" w:sz="0" w:space="0" w:color="auto"/>
                  </w:divBdr>
                </w:div>
                <w:div w:id="1108499347">
                  <w:marLeft w:val="480"/>
                  <w:marRight w:val="0"/>
                  <w:marTop w:val="0"/>
                  <w:marBottom w:val="0"/>
                  <w:divBdr>
                    <w:top w:val="none" w:sz="0" w:space="0" w:color="auto"/>
                    <w:left w:val="none" w:sz="0" w:space="0" w:color="auto"/>
                    <w:bottom w:val="none" w:sz="0" w:space="0" w:color="auto"/>
                    <w:right w:val="none" w:sz="0" w:space="0" w:color="auto"/>
                  </w:divBdr>
                </w:div>
                <w:div w:id="1111704185">
                  <w:marLeft w:val="480"/>
                  <w:marRight w:val="0"/>
                  <w:marTop w:val="0"/>
                  <w:marBottom w:val="0"/>
                  <w:divBdr>
                    <w:top w:val="none" w:sz="0" w:space="0" w:color="auto"/>
                    <w:left w:val="none" w:sz="0" w:space="0" w:color="auto"/>
                    <w:bottom w:val="none" w:sz="0" w:space="0" w:color="auto"/>
                    <w:right w:val="none" w:sz="0" w:space="0" w:color="auto"/>
                  </w:divBdr>
                </w:div>
                <w:div w:id="891766948">
                  <w:marLeft w:val="480"/>
                  <w:marRight w:val="0"/>
                  <w:marTop w:val="0"/>
                  <w:marBottom w:val="0"/>
                  <w:divBdr>
                    <w:top w:val="none" w:sz="0" w:space="0" w:color="auto"/>
                    <w:left w:val="none" w:sz="0" w:space="0" w:color="auto"/>
                    <w:bottom w:val="none" w:sz="0" w:space="0" w:color="auto"/>
                    <w:right w:val="none" w:sz="0" w:space="0" w:color="auto"/>
                  </w:divBdr>
                </w:div>
                <w:div w:id="1560675972">
                  <w:marLeft w:val="480"/>
                  <w:marRight w:val="0"/>
                  <w:marTop w:val="0"/>
                  <w:marBottom w:val="0"/>
                  <w:divBdr>
                    <w:top w:val="none" w:sz="0" w:space="0" w:color="auto"/>
                    <w:left w:val="none" w:sz="0" w:space="0" w:color="auto"/>
                    <w:bottom w:val="none" w:sz="0" w:space="0" w:color="auto"/>
                    <w:right w:val="none" w:sz="0" w:space="0" w:color="auto"/>
                  </w:divBdr>
                </w:div>
                <w:div w:id="170292238">
                  <w:marLeft w:val="480"/>
                  <w:marRight w:val="0"/>
                  <w:marTop w:val="0"/>
                  <w:marBottom w:val="0"/>
                  <w:divBdr>
                    <w:top w:val="none" w:sz="0" w:space="0" w:color="auto"/>
                    <w:left w:val="none" w:sz="0" w:space="0" w:color="auto"/>
                    <w:bottom w:val="none" w:sz="0" w:space="0" w:color="auto"/>
                    <w:right w:val="none" w:sz="0" w:space="0" w:color="auto"/>
                  </w:divBdr>
                </w:div>
                <w:div w:id="1881283662">
                  <w:marLeft w:val="480"/>
                  <w:marRight w:val="0"/>
                  <w:marTop w:val="0"/>
                  <w:marBottom w:val="0"/>
                  <w:divBdr>
                    <w:top w:val="none" w:sz="0" w:space="0" w:color="auto"/>
                    <w:left w:val="none" w:sz="0" w:space="0" w:color="auto"/>
                    <w:bottom w:val="none" w:sz="0" w:space="0" w:color="auto"/>
                    <w:right w:val="none" w:sz="0" w:space="0" w:color="auto"/>
                  </w:divBdr>
                </w:div>
                <w:div w:id="2092046536">
                  <w:marLeft w:val="480"/>
                  <w:marRight w:val="0"/>
                  <w:marTop w:val="0"/>
                  <w:marBottom w:val="0"/>
                  <w:divBdr>
                    <w:top w:val="none" w:sz="0" w:space="0" w:color="auto"/>
                    <w:left w:val="none" w:sz="0" w:space="0" w:color="auto"/>
                    <w:bottom w:val="none" w:sz="0" w:space="0" w:color="auto"/>
                    <w:right w:val="none" w:sz="0" w:space="0" w:color="auto"/>
                  </w:divBdr>
                </w:div>
                <w:div w:id="869798726">
                  <w:marLeft w:val="480"/>
                  <w:marRight w:val="0"/>
                  <w:marTop w:val="0"/>
                  <w:marBottom w:val="0"/>
                  <w:divBdr>
                    <w:top w:val="none" w:sz="0" w:space="0" w:color="auto"/>
                    <w:left w:val="none" w:sz="0" w:space="0" w:color="auto"/>
                    <w:bottom w:val="none" w:sz="0" w:space="0" w:color="auto"/>
                    <w:right w:val="none" w:sz="0" w:space="0" w:color="auto"/>
                  </w:divBdr>
                </w:div>
                <w:div w:id="2057898826">
                  <w:marLeft w:val="480"/>
                  <w:marRight w:val="0"/>
                  <w:marTop w:val="0"/>
                  <w:marBottom w:val="0"/>
                  <w:divBdr>
                    <w:top w:val="none" w:sz="0" w:space="0" w:color="auto"/>
                    <w:left w:val="none" w:sz="0" w:space="0" w:color="auto"/>
                    <w:bottom w:val="none" w:sz="0" w:space="0" w:color="auto"/>
                    <w:right w:val="none" w:sz="0" w:space="0" w:color="auto"/>
                  </w:divBdr>
                </w:div>
                <w:div w:id="739718390">
                  <w:marLeft w:val="480"/>
                  <w:marRight w:val="0"/>
                  <w:marTop w:val="0"/>
                  <w:marBottom w:val="0"/>
                  <w:divBdr>
                    <w:top w:val="none" w:sz="0" w:space="0" w:color="auto"/>
                    <w:left w:val="none" w:sz="0" w:space="0" w:color="auto"/>
                    <w:bottom w:val="none" w:sz="0" w:space="0" w:color="auto"/>
                    <w:right w:val="none" w:sz="0" w:space="0" w:color="auto"/>
                  </w:divBdr>
                </w:div>
                <w:div w:id="1799834803">
                  <w:marLeft w:val="480"/>
                  <w:marRight w:val="0"/>
                  <w:marTop w:val="0"/>
                  <w:marBottom w:val="0"/>
                  <w:divBdr>
                    <w:top w:val="none" w:sz="0" w:space="0" w:color="auto"/>
                    <w:left w:val="none" w:sz="0" w:space="0" w:color="auto"/>
                    <w:bottom w:val="none" w:sz="0" w:space="0" w:color="auto"/>
                    <w:right w:val="none" w:sz="0" w:space="0" w:color="auto"/>
                  </w:divBdr>
                </w:div>
                <w:div w:id="213204813">
                  <w:marLeft w:val="480"/>
                  <w:marRight w:val="0"/>
                  <w:marTop w:val="0"/>
                  <w:marBottom w:val="0"/>
                  <w:divBdr>
                    <w:top w:val="none" w:sz="0" w:space="0" w:color="auto"/>
                    <w:left w:val="none" w:sz="0" w:space="0" w:color="auto"/>
                    <w:bottom w:val="none" w:sz="0" w:space="0" w:color="auto"/>
                    <w:right w:val="none" w:sz="0" w:space="0" w:color="auto"/>
                  </w:divBdr>
                </w:div>
                <w:div w:id="260797942">
                  <w:marLeft w:val="480"/>
                  <w:marRight w:val="0"/>
                  <w:marTop w:val="0"/>
                  <w:marBottom w:val="0"/>
                  <w:divBdr>
                    <w:top w:val="none" w:sz="0" w:space="0" w:color="auto"/>
                    <w:left w:val="none" w:sz="0" w:space="0" w:color="auto"/>
                    <w:bottom w:val="none" w:sz="0" w:space="0" w:color="auto"/>
                    <w:right w:val="none" w:sz="0" w:space="0" w:color="auto"/>
                  </w:divBdr>
                </w:div>
                <w:div w:id="2003779713">
                  <w:marLeft w:val="480"/>
                  <w:marRight w:val="0"/>
                  <w:marTop w:val="0"/>
                  <w:marBottom w:val="0"/>
                  <w:divBdr>
                    <w:top w:val="none" w:sz="0" w:space="0" w:color="auto"/>
                    <w:left w:val="none" w:sz="0" w:space="0" w:color="auto"/>
                    <w:bottom w:val="none" w:sz="0" w:space="0" w:color="auto"/>
                    <w:right w:val="none" w:sz="0" w:space="0" w:color="auto"/>
                  </w:divBdr>
                </w:div>
                <w:div w:id="593825422">
                  <w:marLeft w:val="480"/>
                  <w:marRight w:val="0"/>
                  <w:marTop w:val="0"/>
                  <w:marBottom w:val="0"/>
                  <w:divBdr>
                    <w:top w:val="none" w:sz="0" w:space="0" w:color="auto"/>
                    <w:left w:val="none" w:sz="0" w:space="0" w:color="auto"/>
                    <w:bottom w:val="none" w:sz="0" w:space="0" w:color="auto"/>
                    <w:right w:val="none" w:sz="0" w:space="0" w:color="auto"/>
                  </w:divBdr>
                </w:div>
                <w:div w:id="1873616528">
                  <w:marLeft w:val="480"/>
                  <w:marRight w:val="0"/>
                  <w:marTop w:val="0"/>
                  <w:marBottom w:val="0"/>
                  <w:divBdr>
                    <w:top w:val="none" w:sz="0" w:space="0" w:color="auto"/>
                    <w:left w:val="none" w:sz="0" w:space="0" w:color="auto"/>
                    <w:bottom w:val="none" w:sz="0" w:space="0" w:color="auto"/>
                    <w:right w:val="none" w:sz="0" w:space="0" w:color="auto"/>
                  </w:divBdr>
                </w:div>
                <w:div w:id="2024429196">
                  <w:marLeft w:val="480"/>
                  <w:marRight w:val="0"/>
                  <w:marTop w:val="0"/>
                  <w:marBottom w:val="0"/>
                  <w:divBdr>
                    <w:top w:val="none" w:sz="0" w:space="0" w:color="auto"/>
                    <w:left w:val="none" w:sz="0" w:space="0" w:color="auto"/>
                    <w:bottom w:val="none" w:sz="0" w:space="0" w:color="auto"/>
                    <w:right w:val="none" w:sz="0" w:space="0" w:color="auto"/>
                  </w:divBdr>
                </w:div>
                <w:div w:id="1808425501">
                  <w:marLeft w:val="480"/>
                  <w:marRight w:val="0"/>
                  <w:marTop w:val="0"/>
                  <w:marBottom w:val="0"/>
                  <w:divBdr>
                    <w:top w:val="none" w:sz="0" w:space="0" w:color="auto"/>
                    <w:left w:val="none" w:sz="0" w:space="0" w:color="auto"/>
                    <w:bottom w:val="none" w:sz="0" w:space="0" w:color="auto"/>
                    <w:right w:val="none" w:sz="0" w:space="0" w:color="auto"/>
                  </w:divBdr>
                </w:div>
                <w:div w:id="577516593">
                  <w:marLeft w:val="480"/>
                  <w:marRight w:val="0"/>
                  <w:marTop w:val="0"/>
                  <w:marBottom w:val="0"/>
                  <w:divBdr>
                    <w:top w:val="none" w:sz="0" w:space="0" w:color="auto"/>
                    <w:left w:val="none" w:sz="0" w:space="0" w:color="auto"/>
                    <w:bottom w:val="none" w:sz="0" w:space="0" w:color="auto"/>
                    <w:right w:val="none" w:sz="0" w:space="0" w:color="auto"/>
                  </w:divBdr>
                </w:div>
                <w:div w:id="1095591587">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541405156">
          <w:marLeft w:val="480"/>
          <w:marRight w:val="0"/>
          <w:marTop w:val="0"/>
          <w:marBottom w:val="0"/>
          <w:divBdr>
            <w:top w:val="none" w:sz="0" w:space="0" w:color="auto"/>
            <w:left w:val="none" w:sz="0" w:space="0" w:color="auto"/>
            <w:bottom w:val="none" w:sz="0" w:space="0" w:color="auto"/>
            <w:right w:val="none" w:sz="0" w:space="0" w:color="auto"/>
          </w:divBdr>
        </w:div>
        <w:div w:id="1104112843">
          <w:marLeft w:val="480"/>
          <w:marRight w:val="0"/>
          <w:marTop w:val="0"/>
          <w:marBottom w:val="0"/>
          <w:divBdr>
            <w:top w:val="none" w:sz="0" w:space="0" w:color="auto"/>
            <w:left w:val="none" w:sz="0" w:space="0" w:color="auto"/>
            <w:bottom w:val="none" w:sz="0" w:space="0" w:color="auto"/>
            <w:right w:val="none" w:sz="0" w:space="0" w:color="auto"/>
          </w:divBdr>
        </w:div>
        <w:div w:id="1411587035">
          <w:marLeft w:val="480"/>
          <w:marRight w:val="0"/>
          <w:marTop w:val="0"/>
          <w:marBottom w:val="0"/>
          <w:divBdr>
            <w:top w:val="none" w:sz="0" w:space="0" w:color="auto"/>
            <w:left w:val="none" w:sz="0" w:space="0" w:color="auto"/>
            <w:bottom w:val="none" w:sz="0" w:space="0" w:color="auto"/>
            <w:right w:val="none" w:sz="0" w:space="0" w:color="auto"/>
          </w:divBdr>
        </w:div>
        <w:div w:id="1081414030">
          <w:marLeft w:val="480"/>
          <w:marRight w:val="0"/>
          <w:marTop w:val="0"/>
          <w:marBottom w:val="0"/>
          <w:divBdr>
            <w:top w:val="none" w:sz="0" w:space="0" w:color="auto"/>
            <w:left w:val="none" w:sz="0" w:space="0" w:color="auto"/>
            <w:bottom w:val="none" w:sz="0" w:space="0" w:color="auto"/>
            <w:right w:val="none" w:sz="0" w:space="0" w:color="auto"/>
          </w:divBdr>
        </w:div>
        <w:div w:id="74547163">
          <w:marLeft w:val="480"/>
          <w:marRight w:val="0"/>
          <w:marTop w:val="0"/>
          <w:marBottom w:val="0"/>
          <w:divBdr>
            <w:top w:val="none" w:sz="0" w:space="0" w:color="auto"/>
            <w:left w:val="none" w:sz="0" w:space="0" w:color="auto"/>
            <w:bottom w:val="none" w:sz="0" w:space="0" w:color="auto"/>
            <w:right w:val="none" w:sz="0" w:space="0" w:color="auto"/>
          </w:divBdr>
        </w:div>
        <w:div w:id="333649849">
          <w:marLeft w:val="480"/>
          <w:marRight w:val="0"/>
          <w:marTop w:val="0"/>
          <w:marBottom w:val="0"/>
          <w:divBdr>
            <w:top w:val="none" w:sz="0" w:space="0" w:color="auto"/>
            <w:left w:val="none" w:sz="0" w:space="0" w:color="auto"/>
            <w:bottom w:val="none" w:sz="0" w:space="0" w:color="auto"/>
            <w:right w:val="none" w:sz="0" w:space="0" w:color="auto"/>
          </w:divBdr>
        </w:div>
        <w:div w:id="470680896">
          <w:marLeft w:val="480"/>
          <w:marRight w:val="0"/>
          <w:marTop w:val="0"/>
          <w:marBottom w:val="0"/>
          <w:divBdr>
            <w:top w:val="none" w:sz="0" w:space="0" w:color="auto"/>
            <w:left w:val="none" w:sz="0" w:space="0" w:color="auto"/>
            <w:bottom w:val="none" w:sz="0" w:space="0" w:color="auto"/>
            <w:right w:val="none" w:sz="0" w:space="0" w:color="auto"/>
          </w:divBdr>
        </w:div>
        <w:div w:id="1598631251">
          <w:marLeft w:val="480"/>
          <w:marRight w:val="0"/>
          <w:marTop w:val="0"/>
          <w:marBottom w:val="0"/>
          <w:divBdr>
            <w:top w:val="none" w:sz="0" w:space="0" w:color="auto"/>
            <w:left w:val="none" w:sz="0" w:space="0" w:color="auto"/>
            <w:bottom w:val="none" w:sz="0" w:space="0" w:color="auto"/>
            <w:right w:val="none" w:sz="0" w:space="0" w:color="auto"/>
          </w:divBdr>
        </w:div>
        <w:div w:id="1540166066">
          <w:marLeft w:val="480"/>
          <w:marRight w:val="0"/>
          <w:marTop w:val="0"/>
          <w:marBottom w:val="0"/>
          <w:divBdr>
            <w:top w:val="none" w:sz="0" w:space="0" w:color="auto"/>
            <w:left w:val="none" w:sz="0" w:space="0" w:color="auto"/>
            <w:bottom w:val="none" w:sz="0" w:space="0" w:color="auto"/>
            <w:right w:val="none" w:sz="0" w:space="0" w:color="auto"/>
          </w:divBdr>
        </w:div>
        <w:div w:id="1785273005">
          <w:marLeft w:val="480"/>
          <w:marRight w:val="0"/>
          <w:marTop w:val="0"/>
          <w:marBottom w:val="0"/>
          <w:divBdr>
            <w:top w:val="none" w:sz="0" w:space="0" w:color="auto"/>
            <w:left w:val="none" w:sz="0" w:space="0" w:color="auto"/>
            <w:bottom w:val="none" w:sz="0" w:space="0" w:color="auto"/>
            <w:right w:val="none" w:sz="0" w:space="0" w:color="auto"/>
          </w:divBdr>
        </w:div>
        <w:div w:id="1541480272">
          <w:marLeft w:val="480"/>
          <w:marRight w:val="0"/>
          <w:marTop w:val="0"/>
          <w:marBottom w:val="0"/>
          <w:divBdr>
            <w:top w:val="none" w:sz="0" w:space="0" w:color="auto"/>
            <w:left w:val="none" w:sz="0" w:space="0" w:color="auto"/>
            <w:bottom w:val="none" w:sz="0" w:space="0" w:color="auto"/>
            <w:right w:val="none" w:sz="0" w:space="0" w:color="auto"/>
          </w:divBdr>
        </w:div>
        <w:div w:id="1685547839">
          <w:marLeft w:val="480"/>
          <w:marRight w:val="0"/>
          <w:marTop w:val="0"/>
          <w:marBottom w:val="0"/>
          <w:divBdr>
            <w:top w:val="none" w:sz="0" w:space="0" w:color="auto"/>
            <w:left w:val="none" w:sz="0" w:space="0" w:color="auto"/>
            <w:bottom w:val="none" w:sz="0" w:space="0" w:color="auto"/>
            <w:right w:val="none" w:sz="0" w:space="0" w:color="auto"/>
          </w:divBdr>
        </w:div>
        <w:div w:id="98378056">
          <w:marLeft w:val="480"/>
          <w:marRight w:val="0"/>
          <w:marTop w:val="0"/>
          <w:marBottom w:val="0"/>
          <w:divBdr>
            <w:top w:val="none" w:sz="0" w:space="0" w:color="auto"/>
            <w:left w:val="none" w:sz="0" w:space="0" w:color="auto"/>
            <w:bottom w:val="none" w:sz="0" w:space="0" w:color="auto"/>
            <w:right w:val="none" w:sz="0" w:space="0" w:color="auto"/>
          </w:divBdr>
        </w:div>
        <w:div w:id="1596396323">
          <w:marLeft w:val="480"/>
          <w:marRight w:val="0"/>
          <w:marTop w:val="0"/>
          <w:marBottom w:val="0"/>
          <w:divBdr>
            <w:top w:val="none" w:sz="0" w:space="0" w:color="auto"/>
            <w:left w:val="none" w:sz="0" w:space="0" w:color="auto"/>
            <w:bottom w:val="none" w:sz="0" w:space="0" w:color="auto"/>
            <w:right w:val="none" w:sz="0" w:space="0" w:color="auto"/>
          </w:divBdr>
        </w:div>
        <w:div w:id="549343549">
          <w:marLeft w:val="480"/>
          <w:marRight w:val="0"/>
          <w:marTop w:val="0"/>
          <w:marBottom w:val="0"/>
          <w:divBdr>
            <w:top w:val="none" w:sz="0" w:space="0" w:color="auto"/>
            <w:left w:val="none" w:sz="0" w:space="0" w:color="auto"/>
            <w:bottom w:val="none" w:sz="0" w:space="0" w:color="auto"/>
            <w:right w:val="none" w:sz="0" w:space="0" w:color="auto"/>
          </w:divBdr>
        </w:div>
        <w:div w:id="667944431">
          <w:marLeft w:val="480"/>
          <w:marRight w:val="0"/>
          <w:marTop w:val="0"/>
          <w:marBottom w:val="0"/>
          <w:divBdr>
            <w:top w:val="none" w:sz="0" w:space="0" w:color="auto"/>
            <w:left w:val="none" w:sz="0" w:space="0" w:color="auto"/>
            <w:bottom w:val="none" w:sz="0" w:space="0" w:color="auto"/>
            <w:right w:val="none" w:sz="0" w:space="0" w:color="auto"/>
          </w:divBdr>
        </w:div>
        <w:div w:id="888958058">
          <w:marLeft w:val="480"/>
          <w:marRight w:val="0"/>
          <w:marTop w:val="0"/>
          <w:marBottom w:val="0"/>
          <w:divBdr>
            <w:top w:val="none" w:sz="0" w:space="0" w:color="auto"/>
            <w:left w:val="none" w:sz="0" w:space="0" w:color="auto"/>
            <w:bottom w:val="none" w:sz="0" w:space="0" w:color="auto"/>
            <w:right w:val="none" w:sz="0" w:space="0" w:color="auto"/>
          </w:divBdr>
        </w:div>
        <w:div w:id="1362707304">
          <w:marLeft w:val="480"/>
          <w:marRight w:val="0"/>
          <w:marTop w:val="0"/>
          <w:marBottom w:val="0"/>
          <w:divBdr>
            <w:top w:val="none" w:sz="0" w:space="0" w:color="auto"/>
            <w:left w:val="none" w:sz="0" w:space="0" w:color="auto"/>
            <w:bottom w:val="none" w:sz="0" w:space="0" w:color="auto"/>
            <w:right w:val="none" w:sz="0" w:space="0" w:color="auto"/>
          </w:divBdr>
        </w:div>
        <w:div w:id="433936423">
          <w:marLeft w:val="480"/>
          <w:marRight w:val="0"/>
          <w:marTop w:val="0"/>
          <w:marBottom w:val="0"/>
          <w:divBdr>
            <w:top w:val="none" w:sz="0" w:space="0" w:color="auto"/>
            <w:left w:val="none" w:sz="0" w:space="0" w:color="auto"/>
            <w:bottom w:val="none" w:sz="0" w:space="0" w:color="auto"/>
            <w:right w:val="none" w:sz="0" w:space="0" w:color="auto"/>
          </w:divBdr>
        </w:div>
        <w:div w:id="38601082">
          <w:marLeft w:val="480"/>
          <w:marRight w:val="0"/>
          <w:marTop w:val="0"/>
          <w:marBottom w:val="0"/>
          <w:divBdr>
            <w:top w:val="none" w:sz="0" w:space="0" w:color="auto"/>
            <w:left w:val="none" w:sz="0" w:space="0" w:color="auto"/>
            <w:bottom w:val="none" w:sz="0" w:space="0" w:color="auto"/>
            <w:right w:val="none" w:sz="0" w:space="0" w:color="auto"/>
          </w:divBdr>
        </w:div>
        <w:div w:id="778449603">
          <w:marLeft w:val="480"/>
          <w:marRight w:val="0"/>
          <w:marTop w:val="0"/>
          <w:marBottom w:val="0"/>
          <w:divBdr>
            <w:top w:val="none" w:sz="0" w:space="0" w:color="auto"/>
            <w:left w:val="none" w:sz="0" w:space="0" w:color="auto"/>
            <w:bottom w:val="none" w:sz="0" w:space="0" w:color="auto"/>
            <w:right w:val="none" w:sz="0" w:space="0" w:color="auto"/>
          </w:divBdr>
        </w:div>
        <w:div w:id="2126732465">
          <w:marLeft w:val="480"/>
          <w:marRight w:val="0"/>
          <w:marTop w:val="0"/>
          <w:marBottom w:val="0"/>
          <w:divBdr>
            <w:top w:val="none" w:sz="0" w:space="0" w:color="auto"/>
            <w:left w:val="none" w:sz="0" w:space="0" w:color="auto"/>
            <w:bottom w:val="none" w:sz="0" w:space="0" w:color="auto"/>
            <w:right w:val="none" w:sz="0" w:space="0" w:color="auto"/>
          </w:divBdr>
        </w:div>
        <w:div w:id="319233761">
          <w:marLeft w:val="480"/>
          <w:marRight w:val="0"/>
          <w:marTop w:val="0"/>
          <w:marBottom w:val="0"/>
          <w:divBdr>
            <w:top w:val="none" w:sz="0" w:space="0" w:color="auto"/>
            <w:left w:val="none" w:sz="0" w:space="0" w:color="auto"/>
            <w:bottom w:val="none" w:sz="0" w:space="0" w:color="auto"/>
            <w:right w:val="none" w:sz="0" w:space="0" w:color="auto"/>
          </w:divBdr>
        </w:div>
        <w:div w:id="958561643">
          <w:marLeft w:val="480"/>
          <w:marRight w:val="0"/>
          <w:marTop w:val="0"/>
          <w:marBottom w:val="0"/>
          <w:divBdr>
            <w:top w:val="none" w:sz="0" w:space="0" w:color="auto"/>
            <w:left w:val="none" w:sz="0" w:space="0" w:color="auto"/>
            <w:bottom w:val="none" w:sz="0" w:space="0" w:color="auto"/>
            <w:right w:val="none" w:sz="0" w:space="0" w:color="auto"/>
          </w:divBdr>
        </w:div>
        <w:div w:id="557673208">
          <w:marLeft w:val="480"/>
          <w:marRight w:val="0"/>
          <w:marTop w:val="0"/>
          <w:marBottom w:val="0"/>
          <w:divBdr>
            <w:top w:val="none" w:sz="0" w:space="0" w:color="auto"/>
            <w:left w:val="none" w:sz="0" w:space="0" w:color="auto"/>
            <w:bottom w:val="none" w:sz="0" w:space="0" w:color="auto"/>
            <w:right w:val="none" w:sz="0" w:space="0" w:color="auto"/>
          </w:divBdr>
        </w:div>
        <w:div w:id="1262956106">
          <w:marLeft w:val="480"/>
          <w:marRight w:val="0"/>
          <w:marTop w:val="0"/>
          <w:marBottom w:val="0"/>
          <w:divBdr>
            <w:top w:val="none" w:sz="0" w:space="0" w:color="auto"/>
            <w:left w:val="none" w:sz="0" w:space="0" w:color="auto"/>
            <w:bottom w:val="none" w:sz="0" w:space="0" w:color="auto"/>
            <w:right w:val="none" w:sz="0" w:space="0" w:color="auto"/>
          </w:divBdr>
        </w:div>
        <w:div w:id="1715231839">
          <w:marLeft w:val="480"/>
          <w:marRight w:val="0"/>
          <w:marTop w:val="0"/>
          <w:marBottom w:val="0"/>
          <w:divBdr>
            <w:top w:val="none" w:sz="0" w:space="0" w:color="auto"/>
            <w:left w:val="none" w:sz="0" w:space="0" w:color="auto"/>
            <w:bottom w:val="none" w:sz="0" w:space="0" w:color="auto"/>
            <w:right w:val="none" w:sz="0" w:space="0" w:color="auto"/>
          </w:divBdr>
        </w:div>
        <w:div w:id="1222134096">
          <w:marLeft w:val="480"/>
          <w:marRight w:val="0"/>
          <w:marTop w:val="0"/>
          <w:marBottom w:val="0"/>
          <w:divBdr>
            <w:top w:val="none" w:sz="0" w:space="0" w:color="auto"/>
            <w:left w:val="none" w:sz="0" w:space="0" w:color="auto"/>
            <w:bottom w:val="none" w:sz="0" w:space="0" w:color="auto"/>
            <w:right w:val="none" w:sz="0" w:space="0" w:color="auto"/>
          </w:divBdr>
        </w:div>
        <w:div w:id="586155176">
          <w:marLeft w:val="480"/>
          <w:marRight w:val="0"/>
          <w:marTop w:val="0"/>
          <w:marBottom w:val="0"/>
          <w:divBdr>
            <w:top w:val="none" w:sz="0" w:space="0" w:color="auto"/>
            <w:left w:val="none" w:sz="0" w:space="0" w:color="auto"/>
            <w:bottom w:val="none" w:sz="0" w:space="0" w:color="auto"/>
            <w:right w:val="none" w:sz="0" w:space="0" w:color="auto"/>
          </w:divBdr>
        </w:div>
        <w:div w:id="802233221">
          <w:marLeft w:val="480"/>
          <w:marRight w:val="0"/>
          <w:marTop w:val="0"/>
          <w:marBottom w:val="0"/>
          <w:divBdr>
            <w:top w:val="none" w:sz="0" w:space="0" w:color="auto"/>
            <w:left w:val="none" w:sz="0" w:space="0" w:color="auto"/>
            <w:bottom w:val="none" w:sz="0" w:space="0" w:color="auto"/>
            <w:right w:val="none" w:sz="0" w:space="0" w:color="auto"/>
          </w:divBdr>
        </w:div>
        <w:div w:id="1079641547">
          <w:marLeft w:val="480"/>
          <w:marRight w:val="0"/>
          <w:marTop w:val="0"/>
          <w:marBottom w:val="0"/>
          <w:divBdr>
            <w:top w:val="none" w:sz="0" w:space="0" w:color="auto"/>
            <w:left w:val="none" w:sz="0" w:space="0" w:color="auto"/>
            <w:bottom w:val="none" w:sz="0" w:space="0" w:color="auto"/>
            <w:right w:val="none" w:sz="0" w:space="0" w:color="auto"/>
          </w:divBdr>
        </w:div>
        <w:div w:id="884374322">
          <w:marLeft w:val="480"/>
          <w:marRight w:val="0"/>
          <w:marTop w:val="0"/>
          <w:marBottom w:val="0"/>
          <w:divBdr>
            <w:top w:val="none" w:sz="0" w:space="0" w:color="auto"/>
            <w:left w:val="none" w:sz="0" w:space="0" w:color="auto"/>
            <w:bottom w:val="none" w:sz="0" w:space="0" w:color="auto"/>
            <w:right w:val="none" w:sz="0" w:space="0" w:color="auto"/>
          </w:divBdr>
        </w:div>
        <w:div w:id="1820926328">
          <w:marLeft w:val="480"/>
          <w:marRight w:val="0"/>
          <w:marTop w:val="0"/>
          <w:marBottom w:val="0"/>
          <w:divBdr>
            <w:top w:val="none" w:sz="0" w:space="0" w:color="auto"/>
            <w:left w:val="none" w:sz="0" w:space="0" w:color="auto"/>
            <w:bottom w:val="none" w:sz="0" w:space="0" w:color="auto"/>
            <w:right w:val="none" w:sz="0" w:space="0" w:color="auto"/>
          </w:divBdr>
        </w:div>
        <w:div w:id="288048356">
          <w:marLeft w:val="480"/>
          <w:marRight w:val="0"/>
          <w:marTop w:val="0"/>
          <w:marBottom w:val="0"/>
          <w:divBdr>
            <w:top w:val="none" w:sz="0" w:space="0" w:color="auto"/>
            <w:left w:val="none" w:sz="0" w:space="0" w:color="auto"/>
            <w:bottom w:val="none" w:sz="0" w:space="0" w:color="auto"/>
            <w:right w:val="none" w:sz="0" w:space="0" w:color="auto"/>
          </w:divBdr>
        </w:div>
        <w:div w:id="147748189">
          <w:marLeft w:val="480"/>
          <w:marRight w:val="0"/>
          <w:marTop w:val="0"/>
          <w:marBottom w:val="0"/>
          <w:divBdr>
            <w:top w:val="none" w:sz="0" w:space="0" w:color="auto"/>
            <w:left w:val="none" w:sz="0" w:space="0" w:color="auto"/>
            <w:bottom w:val="none" w:sz="0" w:space="0" w:color="auto"/>
            <w:right w:val="none" w:sz="0" w:space="0" w:color="auto"/>
          </w:divBdr>
        </w:div>
        <w:div w:id="493642244">
          <w:marLeft w:val="480"/>
          <w:marRight w:val="0"/>
          <w:marTop w:val="0"/>
          <w:marBottom w:val="0"/>
          <w:divBdr>
            <w:top w:val="none" w:sz="0" w:space="0" w:color="auto"/>
            <w:left w:val="none" w:sz="0" w:space="0" w:color="auto"/>
            <w:bottom w:val="none" w:sz="0" w:space="0" w:color="auto"/>
            <w:right w:val="none" w:sz="0" w:space="0" w:color="auto"/>
          </w:divBdr>
        </w:div>
        <w:div w:id="1329595890">
          <w:marLeft w:val="480"/>
          <w:marRight w:val="0"/>
          <w:marTop w:val="0"/>
          <w:marBottom w:val="0"/>
          <w:divBdr>
            <w:top w:val="none" w:sz="0" w:space="0" w:color="auto"/>
            <w:left w:val="none" w:sz="0" w:space="0" w:color="auto"/>
            <w:bottom w:val="none" w:sz="0" w:space="0" w:color="auto"/>
            <w:right w:val="none" w:sz="0" w:space="0" w:color="auto"/>
          </w:divBdr>
        </w:div>
        <w:div w:id="228155142">
          <w:marLeft w:val="480"/>
          <w:marRight w:val="0"/>
          <w:marTop w:val="0"/>
          <w:marBottom w:val="0"/>
          <w:divBdr>
            <w:top w:val="none" w:sz="0" w:space="0" w:color="auto"/>
            <w:left w:val="none" w:sz="0" w:space="0" w:color="auto"/>
            <w:bottom w:val="none" w:sz="0" w:space="0" w:color="auto"/>
            <w:right w:val="none" w:sz="0" w:space="0" w:color="auto"/>
          </w:divBdr>
        </w:div>
        <w:div w:id="53166408">
          <w:marLeft w:val="480"/>
          <w:marRight w:val="0"/>
          <w:marTop w:val="0"/>
          <w:marBottom w:val="0"/>
          <w:divBdr>
            <w:top w:val="none" w:sz="0" w:space="0" w:color="auto"/>
            <w:left w:val="none" w:sz="0" w:space="0" w:color="auto"/>
            <w:bottom w:val="none" w:sz="0" w:space="0" w:color="auto"/>
            <w:right w:val="none" w:sz="0" w:space="0" w:color="auto"/>
          </w:divBdr>
        </w:div>
        <w:div w:id="2104951004">
          <w:marLeft w:val="480"/>
          <w:marRight w:val="0"/>
          <w:marTop w:val="0"/>
          <w:marBottom w:val="0"/>
          <w:divBdr>
            <w:top w:val="none" w:sz="0" w:space="0" w:color="auto"/>
            <w:left w:val="none" w:sz="0" w:space="0" w:color="auto"/>
            <w:bottom w:val="none" w:sz="0" w:space="0" w:color="auto"/>
            <w:right w:val="none" w:sz="0" w:space="0" w:color="auto"/>
          </w:divBdr>
        </w:div>
        <w:div w:id="1922248555">
          <w:marLeft w:val="480"/>
          <w:marRight w:val="0"/>
          <w:marTop w:val="0"/>
          <w:marBottom w:val="0"/>
          <w:divBdr>
            <w:top w:val="none" w:sz="0" w:space="0" w:color="auto"/>
            <w:left w:val="none" w:sz="0" w:space="0" w:color="auto"/>
            <w:bottom w:val="none" w:sz="0" w:space="0" w:color="auto"/>
            <w:right w:val="none" w:sz="0" w:space="0" w:color="auto"/>
          </w:divBdr>
        </w:div>
        <w:div w:id="885987123">
          <w:marLeft w:val="480"/>
          <w:marRight w:val="0"/>
          <w:marTop w:val="0"/>
          <w:marBottom w:val="0"/>
          <w:divBdr>
            <w:top w:val="none" w:sz="0" w:space="0" w:color="auto"/>
            <w:left w:val="none" w:sz="0" w:space="0" w:color="auto"/>
            <w:bottom w:val="none" w:sz="0" w:space="0" w:color="auto"/>
            <w:right w:val="none" w:sz="0" w:space="0" w:color="auto"/>
          </w:divBdr>
        </w:div>
        <w:div w:id="139463155">
          <w:marLeft w:val="480"/>
          <w:marRight w:val="0"/>
          <w:marTop w:val="0"/>
          <w:marBottom w:val="0"/>
          <w:divBdr>
            <w:top w:val="none" w:sz="0" w:space="0" w:color="auto"/>
            <w:left w:val="none" w:sz="0" w:space="0" w:color="auto"/>
            <w:bottom w:val="none" w:sz="0" w:space="0" w:color="auto"/>
            <w:right w:val="none" w:sz="0" w:space="0" w:color="auto"/>
          </w:divBdr>
        </w:div>
        <w:div w:id="1037504279">
          <w:marLeft w:val="480"/>
          <w:marRight w:val="0"/>
          <w:marTop w:val="0"/>
          <w:marBottom w:val="0"/>
          <w:divBdr>
            <w:top w:val="none" w:sz="0" w:space="0" w:color="auto"/>
            <w:left w:val="none" w:sz="0" w:space="0" w:color="auto"/>
            <w:bottom w:val="none" w:sz="0" w:space="0" w:color="auto"/>
            <w:right w:val="none" w:sz="0" w:space="0" w:color="auto"/>
          </w:divBdr>
        </w:div>
        <w:div w:id="1683238869">
          <w:marLeft w:val="480"/>
          <w:marRight w:val="0"/>
          <w:marTop w:val="0"/>
          <w:marBottom w:val="0"/>
          <w:divBdr>
            <w:top w:val="none" w:sz="0" w:space="0" w:color="auto"/>
            <w:left w:val="none" w:sz="0" w:space="0" w:color="auto"/>
            <w:bottom w:val="none" w:sz="0" w:space="0" w:color="auto"/>
            <w:right w:val="none" w:sz="0" w:space="0" w:color="auto"/>
          </w:divBdr>
        </w:div>
        <w:div w:id="50615350">
          <w:marLeft w:val="480"/>
          <w:marRight w:val="0"/>
          <w:marTop w:val="0"/>
          <w:marBottom w:val="0"/>
          <w:divBdr>
            <w:top w:val="none" w:sz="0" w:space="0" w:color="auto"/>
            <w:left w:val="none" w:sz="0" w:space="0" w:color="auto"/>
            <w:bottom w:val="none" w:sz="0" w:space="0" w:color="auto"/>
            <w:right w:val="none" w:sz="0" w:space="0" w:color="auto"/>
          </w:divBdr>
        </w:div>
        <w:div w:id="905725675">
          <w:marLeft w:val="480"/>
          <w:marRight w:val="0"/>
          <w:marTop w:val="0"/>
          <w:marBottom w:val="0"/>
          <w:divBdr>
            <w:top w:val="none" w:sz="0" w:space="0" w:color="auto"/>
            <w:left w:val="none" w:sz="0" w:space="0" w:color="auto"/>
            <w:bottom w:val="none" w:sz="0" w:space="0" w:color="auto"/>
            <w:right w:val="none" w:sz="0" w:space="0" w:color="auto"/>
          </w:divBdr>
        </w:div>
        <w:div w:id="908885827">
          <w:marLeft w:val="480"/>
          <w:marRight w:val="0"/>
          <w:marTop w:val="0"/>
          <w:marBottom w:val="0"/>
          <w:divBdr>
            <w:top w:val="none" w:sz="0" w:space="0" w:color="auto"/>
            <w:left w:val="none" w:sz="0" w:space="0" w:color="auto"/>
            <w:bottom w:val="none" w:sz="0" w:space="0" w:color="auto"/>
            <w:right w:val="none" w:sz="0" w:space="0" w:color="auto"/>
          </w:divBdr>
        </w:div>
        <w:div w:id="1323771794">
          <w:marLeft w:val="480"/>
          <w:marRight w:val="0"/>
          <w:marTop w:val="0"/>
          <w:marBottom w:val="0"/>
          <w:divBdr>
            <w:top w:val="none" w:sz="0" w:space="0" w:color="auto"/>
            <w:left w:val="none" w:sz="0" w:space="0" w:color="auto"/>
            <w:bottom w:val="none" w:sz="0" w:space="0" w:color="auto"/>
            <w:right w:val="none" w:sz="0" w:space="0" w:color="auto"/>
          </w:divBdr>
        </w:div>
        <w:div w:id="428545034">
          <w:marLeft w:val="480"/>
          <w:marRight w:val="0"/>
          <w:marTop w:val="0"/>
          <w:marBottom w:val="0"/>
          <w:divBdr>
            <w:top w:val="none" w:sz="0" w:space="0" w:color="auto"/>
            <w:left w:val="none" w:sz="0" w:space="0" w:color="auto"/>
            <w:bottom w:val="none" w:sz="0" w:space="0" w:color="auto"/>
            <w:right w:val="none" w:sz="0" w:space="0" w:color="auto"/>
          </w:divBdr>
        </w:div>
        <w:div w:id="1455053835">
          <w:marLeft w:val="480"/>
          <w:marRight w:val="0"/>
          <w:marTop w:val="0"/>
          <w:marBottom w:val="0"/>
          <w:divBdr>
            <w:top w:val="none" w:sz="0" w:space="0" w:color="auto"/>
            <w:left w:val="none" w:sz="0" w:space="0" w:color="auto"/>
            <w:bottom w:val="none" w:sz="0" w:space="0" w:color="auto"/>
            <w:right w:val="none" w:sz="0" w:space="0" w:color="auto"/>
          </w:divBdr>
        </w:div>
        <w:div w:id="592708701">
          <w:marLeft w:val="480"/>
          <w:marRight w:val="0"/>
          <w:marTop w:val="0"/>
          <w:marBottom w:val="0"/>
          <w:divBdr>
            <w:top w:val="none" w:sz="0" w:space="0" w:color="auto"/>
            <w:left w:val="none" w:sz="0" w:space="0" w:color="auto"/>
            <w:bottom w:val="none" w:sz="0" w:space="0" w:color="auto"/>
            <w:right w:val="none" w:sz="0" w:space="0" w:color="auto"/>
          </w:divBdr>
        </w:div>
        <w:div w:id="1654023989">
          <w:marLeft w:val="480"/>
          <w:marRight w:val="0"/>
          <w:marTop w:val="0"/>
          <w:marBottom w:val="0"/>
          <w:divBdr>
            <w:top w:val="none" w:sz="0" w:space="0" w:color="auto"/>
            <w:left w:val="none" w:sz="0" w:space="0" w:color="auto"/>
            <w:bottom w:val="none" w:sz="0" w:space="0" w:color="auto"/>
            <w:right w:val="none" w:sz="0" w:space="0" w:color="auto"/>
          </w:divBdr>
        </w:div>
        <w:div w:id="1925341132">
          <w:marLeft w:val="480"/>
          <w:marRight w:val="0"/>
          <w:marTop w:val="0"/>
          <w:marBottom w:val="0"/>
          <w:divBdr>
            <w:top w:val="none" w:sz="0" w:space="0" w:color="auto"/>
            <w:left w:val="none" w:sz="0" w:space="0" w:color="auto"/>
            <w:bottom w:val="none" w:sz="0" w:space="0" w:color="auto"/>
            <w:right w:val="none" w:sz="0" w:space="0" w:color="auto"/>
          </w:divBdr>
        </w:div>
        <w:div w:id="1158618300">
          <w:marLeft w:val="480"/>
          <w:marRight w:val="0"/>
          <w:marTop w:val="0"/>
          <w:marBottom w:val="0"/>
          <w:divBdr>
            <w:top w:val="none" w:sz="0" w:space="0" w:color="auto"/>
            <w:left w:val="none" w:sz="0" w:space="0" w:color="auto"/>
            <w:bottom w:val="none" w:sz="0" w:space="0" w:color="auto"/>
            <w:right w:val="none" w:sz="0" w:space="0" w:color="auto"/>
          </w:divBdr>
        </w:div>
        <w:div w:id="1982033442">
          <w:marLeft w:val="480"/>
          <w:marRight w:val="0"/>
          <w:marTop w:val="0"/>
          <w:marBottom w:val="0"/>
          <w:divBdr>
            <w:top w:val="none" w:sz="0" w:space="0" w:color="auto"/>
            <w:left w:val="none" w:sz="0" w:space="0" w:color="auto"/>
            <w:bottom w:val="none" w:sz="0" w:space="0" w:color="auto"/>
            <w:right w:val="none" w:sz="0" w:space="0" w:color="auto"/>
          </w:divBdr>
        </w:div>
        <w:div w:id="891618934">
          <w:marLeft w:val="480"/>
          <w:marRight w:val="0"/>
          <w:marTop w:val="0"/>
          <w:marBottom w:val="0"/>
          <w:divBdr>
            <w:top w:val="none" w:sz="0" w:space="0" w:color="auto"/>
            <w:left w:val="none" w:sz="0" w:space="0" w:color="auto"/>
            <w:bottom w:val="none" w:sz="0" w:space="0" w:color="auto"/>
            <w:right w:val="none" w:sz="0" w:space="0" w:color="auto"/>
          </w:divBdr>
        </w:div>
      </w:divsChild>
    </w:div>
    <w:div w:id="1934431747">
      <w:bodyDiv w:val="1"/>
      <w:marLeft w:val="0"/>
      <w:marRight w:val="0"/>
      <w:marTop w:val="0"/>
      <w:marBottom w:val="0"/>
      <w:divBdr>
        <w:top w:val="none" w:sz="0" w:space="0" w:color="auto"/>
        <w:left w:val="none" w:sz="0" w:space="0" w:color="auto"/>
        <w:bottom w:val="none" w:sz="0" w:space="0" w:color="auto"/>
        <w:right w:val="none" w:sz="0" w:space="0" w:color="auto"/>
      </w:divBdr>
    </w:div>
    <w:div w:id="1935359282">
      <w:bodyDiv w:val="1"/>
      <w:marLeft w:val="0"/>
      <w:marRight w:val="0"/>
      <w:marTop w:val="0"/>
      <w:marBottom w:val="0"/>
      <w:divBdr>
        <w:top w:val="none" w:sz="0" w:space="0" w:color="auto"/>
        <w:left w:val="none" w:sz="0" w:space="0" w:color="auto"/>
        <w:bottom w:val="none" w:sz="0" w:space="0" w:color="auto"/>
        <w:right w:val="none" w:sz="0" w:space="0" w:color="auto"/>
      </w:divBdr>
    </w:div>
    <w:div w:id="1937055542">
      <w:bodyDiv w:val="1"/>
      <w:marLeft w:val="0"/>
      <w:marRight w:val="0"/>
      <w:marTop w:val="0"/>
      <w:marBottom w:val="0"/>
      <w:divBdr>
        <w:top w:val="none" w:sz="0" w:space="0" w:color="auto"/>
        <w:left w:val="none" w:sz="0" w:space="0" w:color="auto"/>
        <w:bottom w:val="none" w:sz="0" w:space="0" w:color="auto"/>
        <w:right w:val="none" w:sz="0" w:space="0" w:color="auto"/>
      </w:divBdr>
    </w:div>
    <w:div w:id="1937715833">
      <w:bodyDiv w:val="1"/>
      <w:marLeft w:val="0"/>
      <w:marRight w:val="0"/>
      <w:marTop w:val="0"/>
      <w:marBottom w:val="0"/>
      <w:divBdr>
        <w:top w:val="none" w:sz="0" w:space="0" w:color="auto"/>
        <w:left w:val="none" w:sz="0" w:space="0" w:color="auto"/>
        <w:bottom w:val="none" w:sz="0" w:space="0" w:color="auto"/>
        <w:right w:val="none" w:sz="0" w:space="0" w:color="auto"/>
      </w:divBdr>
    </w:div>
    <w:div w:id="1938711823">
      <w:bodyDiv w:val="1"/>
      <w:marLeft w:val="0"/>
      <w:marRight w:val="0"/>
      <w:marTop w:val="0"/>
      <w:marBottom w:val="0"/>
      <w:divBdr>
        <w:top w:val="none" w:sz="0" w:space="0" w:color="auto"/>
        <w:left w:val="none" w:sz="0" w:space="0" w:color="auto"/>
        <w:bottom w:val="none" w:sz="0" w:space="0" w:color="auto"/>
        <w:right w:val="none" w:sz="0" w:space="0" w:color="auto"/>
      </w:divBdr>
    </w:div>
    <w:div w:id="1939173125">
      <w:bodyDiv w:val="1"/>
      <w:marLeft w:val="0"/>
      <w:marRight w:val="0"/>
      <w:marTop w:val="0"/>
      <w:marBottom w:val="0"/>
      <w:divBdr>
        <w:top w:val="none" w:sz="0" w:space="0" w:color="auto"/>
        <w:left w:val="none" w:sz="0" w:space="0" w:color="auto"/>
        <w:bottom w:val="none" w:sz="0" w:space="0" w:color="auto"/>
        <w:right w:val="none" w:sz="0" w:space="0" w:color="auto"/>
      </w:divBdr>
    </w:div>
    <w:div w:id="1940411947">
      <w:bodyDiv w:val="1"/>
      <w:marLeft w:val="0"/>
      <w:marRight w:val="0"/>
      <w:marTop w:val="0"/>
      <w:marBottom w:val="0"/>
      <w:divBdr>
        <w:top w:val="none" w:sz="0" w:space="0" w:color="auto"/>
        <w:left w:val="none" w:sz="0" w:space="0" w:color="auto"/>
        <w:bottom w:val="none" w:sz="0" w:space="0" w:color="auto"/>
        <w:right w:val="none" w:sz="0" w:space="0" w:color="auto"/>
      </w:divBdr>
    </w:div>
    <w:div w:id="1942452233">
      <w:bodyDiv w:val="1"/>
      <w:marLeft w:val="0"/>
      <w:marRight w:val="0"/>
      <w:marTop w:val="0"/>
      <w:marBottom w:val="0"/>
      <w:divBdr>
        <w:top w:val="none" w:sz="0" w:space="0" w:color="auto"/>
        <w:left w:val="none" w:sz="0" w:space="0" w:color="auto"/>
        <w:bottom w:val="none" w:sz="0" w:space="0" w:color="auto"/>
        <w:right w:val="none" w:sz="0" w:space="0" w:color="auto"/>
      </w:divBdr>
    </w:div>
    <w:div w:id="1943683153">
      <w:bodyDiv w:val="1"/>
      <w:marLeft w:val="0"/>
      <w:marRight w:val="0"/>
      <w:marTop w:val="0"/>
      <w:marBottom w:val="0"/>
      <w:divBdr>
        <w:top w:val="none" w:sz="0" w:space="0" w:color="auto"/>
        <w:left w:val="none" w:sz="0" w:space="0" w:color="auto"/>
        <w:bottom w:val="none" w:sz="0" w:space="0" w:color="auto"/>
        <w:right w:val="none" w:sz="0" w:space="0" w:color="auto"/>
      </w:divBdr>
    </w:div>
    <w:div w:id="1943756678">
      <w:bodyDiv w:val="1"/>
      <w:marLeft w:val="0"/>
      <w:marRight w:val="0"/>
      <w:marTop w:val="0"/>
      <w:marBottom w:val="0"/>
      <w:divBdr>
        <w:top w:val="none" w:sz="0" w:space="0" w:color="auto"/>
        <w:left w:val="none" w:sz="0" w:space="0" w:color="auto"/>
        <w:bottom w:val="none" w:sz="0" w:space="0" w:color="auto"/>
        <w:right w:val="none" w:sz="0" w:space="0" w:color="auto"/>
      </w:divBdr>
    </w:div>
    <w:div w:id="1943873934">
      <w:bodyDiv w:val="1"/>
      <w:marLeft w:val="0"/>
      <w:marRight w:val="0"/>
      <w:marTop w:val="0"/>
      <w:marBottom w:val="0"/>
      <w:divBdr>
        <w:top w:val="none" w:sz="0" w:space="0" w:color="auto"/>
        <w:left w:val="none" w:sz="0" w:space="0" w:color="auto"/>
        <w:bottom w:val="none" w:sz="0" w:space="0" w:color="auto"/>
        <w:right w:val="none" w:sz="0" w:space="0" w:color="auto"/>
      </w:divBdr>
    </w:div>
    <w:div w:id="1944722758">
      <w:bodyDiv w:val="1"/>
      <w:marLeft w:val="0"/>
      <w:marRight w:val="0"/>
      <w:marTop w:val="0"/>
      <w:marBottom w:val="0"/>
      <w:divBdr>
        <w:top w:val="none" w:sz="0" w:space="0" w:color="auto"/>
        <w:left w:val="none" w:sz="0" w:space="0" w:color="auto"/>
        <w:bottom w:val="none" w:sz="0" w:space="0" w:color="auto"/>
        <w:right w:val="none" w:sz="0" w:space="0" w:color="auto"/>
      </w:divBdr>
    </w:div>
    <w:div w:id="1945844702">
      <w:bodyDiv w:val="1"/>
      <w:marLeft w:val="0"/>
      <w:marRight w:val="0"/>
      <w:marTop w:val="0"/>
      <w:marBottom w:val="0"/>
      <w:divBdr>
        <w:top w:val="none" w:sz="0" w:space="0" w:color="auto"/>
        <w:left w:val="none" w:sz="0" w:space="0" w:color="auto"/>
        <w:bottom w:val="none" w:sz="0" w:space="0" w:color="auto"/>
        <w:right w:val="none" w:sz="0" w:space="0" w:color="auto"/>
      </w:divBdr>
    </w:div>
    <w:div w:id="1946378568">
      <w:bodyDiv w:val="1"/>
      <w:marLeft w:val="0"/>
      <w:marRight w:val="0"/>
      <w:marTop w:val="0"/>
      <w:marBottom w:val="0"/>
      <w:divBdr>
        <w:top w:val="none" w:sz="0" w:space="0" w:color="auto"/>
        <w:left w:val="none" w:sz="0" w:space="0" w:color="auto"/>
        <w:bottom w:val="none" w:sz="0" w:space="0" w:color="auto"/>
        <w:right w:val="none" w:sz="0" w:space="0" w:color="auto"/>
      </w:divBdr>
    </w:div>
    <w:div w:id="1947030723">
      <w:bodyDiv w:val="1"/>
      <w:marLeft w:val="0"/>
      <w:marRight w:val="0"/>
      <w:marTop w:val="0"/>
      <w:marBottom w:val="0"/>
      <w:divBdr>
        <w:top w:val="none" w:sz="0" w:space="0" w:color="auto"/>
        <w:left w:val="none" w:sz="0" w:space="0" w:color="auto"/>
        <w:bottom w:val="none" w:sz="0" w:space="0" w:color="auto"/>
        <w:right w:val="none" w:sz="0" w:space="0" w:color="auto"/>
      </w:divBdr>
    </w:div>
    <w:div w:id="1947039952">
      <w:bodyDiv w:val="1"/>
      <w:marLeft w:val="0"/>
      <w:marRight w:val="0"/>
      <w:marTop w:val="0"/>
      <w:marBottom w:val="0"/>
      <w:divBdr>
        <w:top w:val="none" w:sz="0" w:space="0" w:color="auto"/>
        <w:left w:val="none" w:sz="0" w:space="0" w:color="auto"/>
        <w:bottom w:val="none" w:sz="0" w:space="0" w:color="auto"/>
        <w:right w:val="none" w:sz="0" w:space="0" w:color="auto"/>
      </w:divBdr>
    </w:div>
    <w:div w:id="1948390108">
      <w:bodyDiv w:val="1"/>
      <w:marLeft w:val="0"/>
      <w:marRight w:val="0"/>
      <w:marTop w:val="0"/>
      <w:marBottom w:val="0"/>
      <w:divBdr>
        <w:top w:val="none" w:sz="0" w:space="0" w:color="auto"/>
        <w:left w:val="none" w:sz="0" w:space="0" w:color="auto"/>
        <w:bottom w:val="none" w:sz="0" w:space="0" w:color="auto"/>
        <w:right w:val="none" w:sz="0" w:space="0" w:color="auto"/>
      </w:divBdr>
    </w:div>
    <w:div w:id="1949728549">
      <w:bodyDiv w:val="1"/>
      <w:marLeft w:val="0"/>
      <w:marRight w:val="0"/>
      <w:marTop w:val="0"/>
      <w:marBottom w:val="0"/>
      <w:divBdr>
        <w:top w:val="none" w:sz="0" w:space="0" w:color="auto"/>
        <w:left w:val="none" w:sz="0" w:space="0" w:color="auto"/>
        <w:bottom w:val="none" w:sz="0" w:space="0" w:color="auto"/>
        <w:right w:val="none" w:sz="0" w:space="0" w:color="auto"/>
      </w:divBdr>
    </w:div>
    <w:div w:id="1950426548">
      <w:bodyDiv w:val="1"/>
      <w:marLeft w:val="0"/>
      <w:marRight w:val="0"/>
      <w:marTop w:val="0"/>
      <w:marBottom w:val="0"/>
      <w:divBdr>
        <w:top w:val="none" w:sz="0" w:space="0" w:color="auto"/>
        <w:left w:val="none" w:sz="0" w:space="0" w:color="auto"/>
        <w:bottom w:val="none" w:sz="0" w:space="0" w:color="auto"/>
        <w:right w:val="none" w:sz="0" w:space="0" w:color="auto"/>
      </w:divBdr>
    </w:div>
    <w:div w:id="1953709159">
      <w:bodyDiv w:val="1"/>
      <w:marLeft w:val="0"/>
      <w:marRight w:val="0"/>
      <w:marTop w:val="0"/>
      <w:marBottom w:val="0"/>
      <w:divBdr>
        <w:top w:val="none" w:sz="0" w:space="0" w:color="auto"/>
        <w:left w:val="none" w:sz="0" w:space="0" w:color="auto"/>
        <w:bottom w:val="none" w:sz="0" w:space="0" w:color="auto"/>
        <w:right w:val="none" w:sz="0" w:space="0" w:color="auto"/>
      </w:divBdr>
    </w:div>
    <w:div w:id="1955094980">
      <w:bodyDiv w:val="1"/>
      <w:marLeft w:val="0"/>
      <w:marRight w:val="0"/>
      <w:marTop w:val="0"/>
      <w:marBottom w:val="0"/>
      <w:divBdr>
        <w:top w:val="none" w:sz="0" w:space="0" w:color="auto"/>
        <w:left w:val="none" w:sz="0" w:space="0" w:color="auto"/>
        <w:bottom w:val="none" w:sz="0" w:space="0" w:color="auto"/>
        <w:right w:val="none" w:sz="0" w:space="0" w:color="auto"/>
      </w:divBdr>
    </w:div>
    <w:div w:id="1955359966">
      <w:bodyDiv w:val="1"/>
      <w:marLeft w:val="0"/>
      <w:marRight w:val="0"/>
      <w:marTop w:val="0"/>
      <w:marBottom w:val="0"/>
      <w:divBdr>
        <w:top w:val="none" w:sz="0" w:space="0" w:color="auto"/>
        <w:left w:val="none" w:sz="0" w:space="0" w:color="auto"/>
        <w:bottom w:val="none" w:sz="0" w:space="0" w:color="auto"/>
        <w:right w:val="none" w:sz="0" w:space="0" w:color="auto"/>
      </w:divBdr>
    </w:div>
    <w:div w:id="1956254255">
      <w:bodyDiv w:val="1"/>
      <w:marLeft w:val="0"/>
      <w:marRight w:val="0"/>
      <w:marTop w:val="0"/>
      <w:marBottom w:val="0"/>
      <w:divBdr>
        <w:top w:val="none" w:sz="0" w:space="0" w:color="auto"/>
        <w:left w:val="none" w:sz="0" w:space="0" w:color="auto"/>
        <w:bottom w:val="none" w:sz="0" w:space="0" w:color="auto"/>
        <w:right w:val="none" w:sz="0" w:space="0" w:color="auto"/>
      </w:divBdr>
    </w:div>
    <w:div w:id="1956709919">
      <w:bodyDiv w:val="1"/>
      <w:marLeft w:val="0"/>
      <w:marRight w:val="0"/>
      <w:marTop w:val="0"/>
      <w:marBottom w:val="0"/>
      <w:divBdr>
        <w:top w:val="none" w:sz="0" w:space="0" w:color="auto"/>
        <w:left w:val="none" w:sz="0" w:space="0" w:color="auto"/>
        <w:bottom w:val="none" w:sz="0" w:space="0" w:color="auto"/>
        <w:right w:val="none" w:sz="0" w:space="0" w:color="auto"/>
      </w:divBdr>
    </w:div>
    <w:div w:id="1956859976">
      <w:bodyDiv w:val="1"/>
      <w:marLeft w:val="0"/>
      <w:marRight w:val="0"/>
      <w:marTop w:val="0"/>
      <w:marBottom w:val="0"/>
      <w:divBdr>
        <w:top w:val="none" w:sz="0" w:space="0" w:color="auto"/>
        <w:left w:val="none" w:sz="0" w:space="0" w:color="auto"/>
        <w:bottom w:val="none" w:sz="0" w:space="0" w:color="auto"/>
        <w:right w:val="none" w:sz="0" w:space="0" w:color="auto"/>
      </w:divBdr>
    </w:div>
    <w:div w:id="1957327725">
      <w:bodyDiv w:val="1"/>
      <w:marLeft w:val="0"/>
      <w:marRight w:val="0"/>
      <w:marTop w:val="0"/>
      <w:marBottom w:val="0"/>
      <w:divBdr>
        <w:top w:val="none" w:sz="0" w:space="0" w:color="auto"/>
        <w:left w:val="none" w:sz="0" w:space="0" w:color="auto"/>
        <w:bottom w:val="none" w:sz="0" w:space="0" w:color="auto"/>
        <w:right w:val="none" w:sz="0" w:space="0" w:color="auto"/>
      </w:divBdr>
    </w:div>
    <w:div w:id="1958412322">
      <w:bodyDiv w:val="1"/>
      <w:marLeft w:val="0"/>
      <w:marRight w:val="0"/>
      <w:marTop w:val="0"/>
      <w:marBottom w:val="0"/>
      <w:divBdr>
        <w:top w:val="none" w:sz="0" w:space="0" w:color="auto"/>
        <w:left w:val="none" w:sz="0" w:space="0" w:color="auto"/>
        <w:bottom w:val="none" w:sz="0" w:space="0" w:color="auto"/>
        <w:right w:val="none" w:sz="0" w:space="0" w:color="auto"/>
      </w:divBdr>
    </w:div>
    <w:div w:id="1959219896">
      <w:bodyDiv w:val="1"/>
      <w:marLeft w:val="0"/>
      <w:marRight w:val="0"/>
      <w:marTop w:val="0"/>
      <w:marBottom w:val="0"/>
      <w:divBdr>
        <w:top w:val="none" w:sz="0" w:space="0" w:color="auto"/>
        <w:left w:val="none" w:sz="0" w:space="0" w:color="auto"/>
        <w:bottom w:val="none" w:sz="0" w:space="0" w:color="auto"/>
        <w:right w:val="none" w:sz="0" w:space="0" w:color="auto"/>
      </w:divBdr>
    </w:div>
    <w:div w:id="1959681200">
      <w:bodyDiv w:val="1"/>
      <w:marLeft w:val="0"/>
      <w:marRight w:val="0"/>
      <w:marTop w:val="0"/>
      <w:marBottom w:val="0"/>
      <w:divBdr>
        <w:top w:val="none" w:sz="0" w:space="0" w:color="auto"/>
        <w:left w:val="none" w:sz="0" w:space="0" w:color="auto"/>
        <w:bottom w:val="none" w:sz="0" w:space="0" w:color="auto"/>
        <w:right w:val="none" w:sz="0" w:space="0" w:color="auto"/>
      </w:divBdr>
    </w:div>
    <w:div w:id="1961066131">
      <w:bodyDiv w:val="1"/>
      <w:marLeft w:val="0"/>
      <w:marRight w:val="0"/>
      <w:marTop w:val="0"/>
      <w:marBottom w:val="0"/>
      <w:divBdr>
        <w:top w:val="none" w:sz="0" w:space="0" w:color="auto"/>
        <w:left w:val="none" w:sz="0" w:space="0" w:color="auto"/>
        <w:bottom w:val="none" w:sz="0" w:space="0" w:color="auto"/>
        <w:right w:val="none" w:sz="0" w:space="0" w:color="auto"/>
      </w:divBdr>
    </w:div>
    <w:div w:id="1961453674">
      <w:bodyDiv w:val="1"/>
      <w:marLeft w:val="0"/>
      <w:marRight w:val="0"/>
      <w:marTop w:val="0"/>
      <w:marBottom w:val="0"/>
      <w:divBdr>
        <w:top w:val="none" w:sz="0" w:space="0" w:color="auto"/>
        <w:left w:val="none" w:sz="0" w:space="0" w:color="auto"/>
        <w:bottom w:val="none" w:sz="0" w:space="0" w:color="auto"/>
        <w:right w:val="none" w:sz="0" w:space="0" w:color="auto"/>
      </w:divBdr>
    </w:div>
    <w:div w:id="1962105735">
      <w:bodyDiv w:val="1"/>
      <w:marLeft w:val="0"/>
      <w:marRight w:val="0"/>
      <w:marTop w:val="0"/>
      <w:marBottom w:val="0"/>
      <w:divBdr>
        <w:top w:val="none" w:sz="0" w:space="0" w:color="auto"/>
        <w:left w:val="none" w:sz="0" w:space="0" w:color="auto"/>
        <w:bottom w:val="none" w:sz="0" w:space="0" w:color="auto"/>
        <w:right w:val="none" w:sz="0" w:space="0" w:color="auto"/>
      </w:divBdr>
    </w:div>
    <w:div w:id="1963225923">
      <w:bodyDiv w:val="1"/>
      <w:marLeft w:val="0"/>
      <w:marRight w:val="0"/>
      <w:marTop w:val="0"/>
      <w:marBottom w:val="0"/>
      <w:divBdr>
        <w:top w:val="none" w:sz="0" w:space="0" w:color="auto"/>
        <w:left w:val="none" w:sz="0" w:space="0" w:color="auto"/>
        <w:bottom w:val="none" w:sz="0" w:space="0" w:color="auto"/>
        <w:right w:val="none" w:sz="0" w:space="0" w:color="auto"/>
      </w:divBdr>
    </w:div>
    <w:div w:id="1963463258">
      <w:bodyDiv w:val="1"/>
      <w:marLeft w:val="0"/>
      <w:marRight w:val="0"/>
      <w:marTop w:val="0"/>
      <w:marBottom w:val="0"/>
      <w:divBdr>
        <w:top w:val="none" w:sz="0" w:space="0" w:color="auto"/>
        <w:left w:val="none" w:sz="0" w:space="0" w:color="auto"/>
        <w:bottom w:val="none" w:sz="0" w:space="0" w:color="auto"/>
        <w:right w:val="none" w:sz="0" w:space="0" w:color="auto"/>
      </w:divBdr>
      <w:divsChild>
        <w:div w:id="1335694046">
          <w:marLeft w:val="480"/>
          <w:marRight w:val="0"/>
          <w:marTop w:val="0"/>
          <w:marBottom w:val="0"/>
          <w:divBdr>
            <w:top w:val="none" w:sz="0" w:space="0" w:color="auto"/>
            <w:left w:val="none" w:sz="0" w:space="0" w:color="auto"/>
            <w:bottom w:val="none" w:sz="0" w:space="0" w:color="auto"/>
            <w:right w:val="none" w:sz="0" w:space="0" w:color="auto"/>
          </w:divBdr>
        </w:div>
        <w:div w:id="1230270267">
          <w:marLeft w:val="480"/>
          <w:marRight w:val="0"/>
          <w:marTop w:val="0"/>
          <w:marBottom w:val="0"/>
          <w:divBdr>
            <w:top w:val="none" w:sz="0" w:space="0" w:color="auto"/>
            <w:left w:val="none" w:sz="0" w:space="0" w:color="auto"/>
            <w:bottom w:val="none" w:sz="0" w:space="0" w:color="auto"/>
            <w:right w:val="none" w:sz="0" w:space="0" w:color="auto"/>
          </w:divBdr>
        </w:div>
        <w:div w:id="1655839656">
          <w:marLeft w:val="480"/>
          <w:marRight w:val="0"/>
          <w:marTop w:val="0"/>
          <w:marBottom w:val="0"/>
          <w:divBdr>
            <w:top w:val="none" w:sz="0" w:space="0" w:color="auto"/>
            <w:left w:val="none" w:sz="0" w:space="0" w:color="auto"/>
            <w:bottom w:val="none" w:sz="0" w:space="0" w:color="auto"/>
            <w:right w:val="none" w:sz="0" w:space="0" w:color="auto"/>
          </w:divBdr>
        </w:div>
        <w:div w:id="476457571">
          <w:marLeft w:val="480"/>
          <w:marRight w:val="0"/>
          <w:marTop w:val="0"/>
          <w:marBottom w:val="0"/>
          <w:divBdr>
            <w:top w:val="none" w:sz="0" w:space="0" w:color="auto"/>
            <w:left w:val="none" w:sz="0" w:space="0" w:color="auto"/>
            <w:bottom w:val="none" w:sz="0" w:space="0" w:color="auto"/>
            <w:right w:val="none" w:sz="0" w:space="0" w:color="auto"/>
          </w:divBdr>
        </w:div>
        <w:div w:id="840315873">
          <w:marLeft w:val="480"/>
          <w:marRight w:val="0"/>
          <w:marTop w:val="0"/>
          <w:marBottom w:val="0"/>
          <w:divBdr>
            <w:top w:val="none" w:sz="0" w:space="0" w:color="auto"/>
            <w:left w:val="none" w:sz="0" w:space="0" w:color="auto"/>
            <w:bottom w:val="none" w:sz="0" w:space="0" w:color="auto"/>
            <w:right w:val="none" w:sz="0" w:space="0" w:color="auto"/>
          </w:divBdr>
        </w:div>
        <w:div w:id="1639842828">
          <w:marLeft w:val="480"/>
          <w:marRight w:val="0"/>
          <w:marTop w:val="0"/>
          <w:marBottom w:val="0"/>
          <w:divBdr>
            <w:top w:val="none" w:sz="0" w:space="0" w:color="auto"/>
            <w:left w:val="none" w:sz="0" w:space="0" w:color="auto"/>
            <w:bottom w:val="none" w:sz="0" w:space="0" w:color="auto"/>
            <w:right w:val="none" w:sz="0" w:space="0" w:color="auto"/>
          </w:divBdr>
        </w:div>
        <w:div w:id="1094781407">
          <w:marLeft w:val="480"/>
          <w:marRight w:val="0"/>
          <w:marTop w:val="0"/>
          <w:marBottom w:val="0"/>
          <w:divBdr>
            <w:top w:val="none" w:sz="0" w:space="0" w:color="auto"/>
            <w:left w:val="none" w:sz="0" w:space="0" w:color="auto"/>
            <w:bottom w:val="none" w:sz="0" w:space="0" w:color="auto"/>
            <w:right w:val="none" w:sz="0" w:space="0" w:color="auto"/>
          </w:divBdr>
        </w:div>
        <w:div w:id="1158500609">
          <w:marLeft w:val="480"/>
          <w:marRight w:val="0"/>
          <w:marTop w:val="0"/>
          <w:marBottom w:val="0"/>
          <w:divBdr>
            <w:top w:val="none" w:sz="0" w:space="0" w:color="auto"/>
            <w:left w:val="none" w:sz="0" w:space="0" w:color="auto"/>
            <w:bottom w:val="none" w:sz="0" w:space="0" w:color="auto"/>
            <w:right w:val="none" w:sz="0" w:space="0" w:color="auto"/>
          </w:divBdr>
        </w:div>
        <w:div w:id="961887927">
          <w:marLeft w:val="480"/>
          <w:marRight w:val="0"/>
          <w:marTop w:val="0"/>
          <w:marBottom w:val="0"/>
          <w:divBdr>
            <w:top w:val="none" w:sz="0" w:space="0" w:color="auto"/>
            <w:left w:val="none" w:sz="0" w:space="0" w:color="auto"/>
            <w:bottom w:val="none" w:sz="0" w:space="0" w:color="auto"/>
            <w:right w:val="none" w:sz="0" w:space="0" w:color="auto"/>
          </w:divBdr>
        </w:div>
        <w:div w:id="2111310131">
          <w:marLeft w:val="480"/>
          <w:marRight w:val="0"/>
          <w:marTop w:val="0"/>
          <w:marBottom w:val="0"/>
          <w:divBdr>
            <w:top w:val="none" w:sz="0" w:space="0" w:color="auto"/>
            <w:left w:val="none" w:sz="0" w:space="0" w:color="auto"/>
            <w:bottom w:val="none" w:sz="0" w:space="0" w:color="auto"/>
            <w:right w:val="none" w:sz="0" w:space="0" w:color="auto"/>
          </w:divBdr>
        </w:div>
      </w:divsChild>
    </w:div>
    <w:div w:id="1964848194">
      <w:bodyDiv w:val="1"/>
      <w:marLeft w:val="0"/>
      <w:marRight w:val="0"/>
      <w:marTop w:val="0"/>
      <w:marBottom w:val="0"/>
      <w:divBdr>
        <w:top w:val="none" w:sz="0" w:space="0" w:color="auto"/>
        <w:left w:val="none" w:sz="0" w:space="0" w:color="auto"/>
        <w:bottom w:val="none" w:sz="0" w:space="0" w:color="auto"/>
        <w:right w:val="none" w:sz="0" w:space="0" w:color="auto"/>
      </w:divBdr>
    </w:div>
    <w:div w:id="1968051114">
      <w:bodyDiv w:val="1"/>
      <w:marLeft w:val="0"/>
      <w:marRight w:val="0"/>
      <w:marTop w:val="0"/>
      <w:marBottom w:val="0"/>
      <w:divBdr>
        <w:top w:val="none" w:sz="0" w:space="0" w:color="auto"/>
        <w:left w:val="none" w:sz="0" w:space="0" w:color="auto"/>
        <w:bottom w:val="none" w:sz="0" w:space="0" w:color="auto"/>
        <w:right w:val="none" w:sz="0" w:space="0" w:color="auto"/>
      </w:divBdr>
    </w:div>
    <w:div w:id="1968851346">
      <w:bodyDiv w:val="1"/>
      <w:marLeft w:val="0"/>
      <w:marRight w:val="0"/>
      <w:marTop w:val="0"/>
      <w:marBottom w:val="0"/>
      <w:divBdr>
        <w:top w:val="none" w:sz="0" w:space="0" w:color="auto"/>
        <w:left w:val="none" w:sz="0" w:space="0" w:color="auto"/>
        <w:bottom w:val="none" w:sz="0" w:space="0" w:color="auto"/>
        <w:right w:val="none" w:sz="0" w:space="0" w:color="auto"/>
      </w:divBdr>
      <w:divsChild>
        <w:div w:id="472212439">
          <w:marLeft w:val="480"/>
          <w:marRight w:val="0"/>
          <w:marTop w:val="0"/>
          <w:marBottom w:val="0"/>
          <w:divBdr>
            <w:top w:val="none" w:sz="0" w:space="0" w:color="auto"/>
            <w:left w:val="none" w:sz="0" w:space="0" w:color="auto"/>
            <w:bottom w:val="none" w:sz="0" w:space="0" w:color="auto"/>
            <w:right w:val="none" w:sz="0" w:space="0" w:color="auto"/>
          </w:divBdr>
        </w:div>
        <w:div w:id="1268082895">
          <w:marLeft w:val="480"/>
          <w:marRight w:val="0"/>
          <w:marTop w:val="0"/>
          <w:marBottom w:val="0"/>
          <w:divBdr>
            <w:top w:val="none" w:sz="0" w:space="0" w:color="auto"/>
            <w:left w:val="none" w:sz="0" w:space="0" w:color="auto"/>
            <w:bottom w:val="none" w:sz="0" w:space="0" w:color="auto"/>
            <w:right w:val="none" w:sz="0" w:space="0" w:color="auto"/>
          </w:divBdr>
        </w:div>
        <w:div w:id="1901362314">
          <w:marLeft w:val="480"/>
          <w:marRight w:val="0"/>
          <w:marTop w:val="0"/>
          <w:marBottom w:val="0"/>
          <w:divBdr>
            <w:top w:val="none" w:sz="0" w:space="0" w:color="auto"/>
            <w:left w:val="none" w:sz="0" w:space="0" w:color="auto"/>
            <w:bottom w:val="none" w:sz="0" w:space="0" w:color="auto"/>
            <w:right w:val="none" w:sz="0" w:space="0" w:color="auto"/>
          </w:divBdr>
        </w:div>
        <w:div w:id="1822651619">
          <w:marLeft w:val="480"/>
          <w:marRight w:val="0"/>
          <w:marTop w:val="0"/>
          <w:marBottom w:val="0"/>
          <w:divBdr>
            <w:top w:val="none" w:sz="0" w:space="0" w:color="auto"/>
            <w:left w:val="none" w:sz="0" w:space="0" w:color="auto"/>
            <w:bottom w:val="none" w:sz="0" w:space="0" w:color="auto"/>
            <w:right w:val="none" w:sz="0" w:space="0" w:color="auto"/>
          </w:divBdr>
        </w:div>
        <w:div w:id="1164706838">
          <w:marLeft w:val="480"/>
          <w:marRight w:val="0"/>
          <w:marTop w:val="0"/>
          <w:marBottom w:val="0"/>
          <w:divBdr>
            <w:top w:val="none" w:sz="0" w:space="0" w:color="auto"/>
            <w:left w:val="none" w:sz="0" w:space="0" w:color="auto"/>
            <w:bottom w:val="none" w:sz="0" w:space="0" w:color="auto"/>
            <w:right w:val="none" w:sz="0" w:space="0" w:color="auto"/>
          </w:divBdr>
        </w:div>
        <w:div w:id="1522090974">
          <w:marLeft w:val="480"/>
          <w:marRight w:val="0"/>
          <w:marTop w:val="0"/>
          <w:marBottom w:val="0"/>
          <w:divBdr>
            <w:top w:val="none" w:sz="0" w:space="0" w:color="auto"/>
            <w:left w:val="none" w:sz="0" w:space="0" w:color="auto"/>
            <w:bottom w:val="none" w:sz="0" w:space="0" w:color="auto"/>
            <w:right w:val="none" w:sz="0" w:space="0" w:color="auto"/>
          </w:divBdr>
        </w:div>
        <w:div w:id="916134023">
          <w:marLeft w:val="480"/>
          <w:marRight w:val="0"/>
          <w:marTop w:val="0"/>
          <w:marBottom w:val="0"/>
          <w:divBdr>
            <w:top w:val="none" w:sz="0" w:space="0" w:color="auto"/>
            <w:left w:val="none" w:sz="0" w:space="0" w:color="auto"/>
            <w:bottom w:val="none" w:sz="0" w:space="0" w:color="auto"/>
            <w:right w:val="none" w:sz="0" w:space="0" w:color="auto"/>
          </w:divBdr>
        </w:div>
        <w:div w:id="68816896">
          <w:marLeft w:val="480"/>
          <w:marRight w:val="0"/>
          <w:marTop w:val="0"/>
          <w:marBottom w:val="0"/>
          <w:divBdr>
            <w:top w:val="none" w:sz="0" w:space="0" w:color="auto"/>
            <w:left w:val="none" w:sz="0" w:space="0" w:color="auto"/>
            <w:bottom w:val="none" w:sz="0" w:space="0" w:color="auto"/>
            <w:right w:val="none" w:sz="0" w:space="0" w:color="auto"/>
          </w:divBdr>
        </w:div>
        <w:div w:id="1536305865">
          <w:marLeft w:val="480"/>
          <w:marRight w:val="0"/>
          <w:marTop w:val="0"/>
          <w:marBottom w:val="0"/>
          <w:divBdr>
            <w:top w:val="none" w:sz="0" w:space="0" w:color="auto"/>
            <w:left w:val="none" w:sz="0" w:space="0" w:color="auto"/>
            <w:bottom w:val="none" w:sz="0" w:space="0" w:color="auto"/>
            <w:right w:val="none" w:sz="0" w:space="0" w:color="auto"/>
          </w:divBdr>
        </w:div>
        <w:div w:id="50736704">
          <w:marLeft w:val="480"/>
          <w:marRight w:val="0"/>
          <w:marTop w:val="0"/>
          <w:marBottom w:val="0"/>
          <w:divBdr>
            <w:top w:val="none" w:sz="0" w:space="0" w:color="auto"/>
            <w:left w:val="none" w:sz="0" w:space="0" w:color="auto"/>
            <w:bottom w:val="none" w:sz="0" w:space="0" w:color="auto"/>
            <w:right w:val="none" w:sz="0" w:space="0" w:color="auto"/>
          </w:divBdr>
        </w:div>
        <w:div w:id="1734112426">
          <w:marLeft w:val="480"/>
          <w:marRight w:val="0"/>
          <w:marTop w:val="0"/>
          <w:marBottom w:val="0"/>
          <w:divBdr>
            <w:top w:val="none" w:sz="0" w:space="0" w:color="auto"/>
            <w:left w:val="none" w:sz="0" w:space="0" w:color="auto"/>
            <w:bottom w:val="none" w:sz="0" w:space="0" w:color="auto"/>
            <w:right w:val="none" w:sz="0" w:space="0" w:color="auto"/>
          </w:divBdr>
        </w:div>
        <w:div w:id="1190755327">
          <w:marLeft w:val="480"/>
          <w:marRight w:val="0"/>
          <w:marTop w:val="0"/>
          <w:marBottom w:val="0"/>
          <w:divBdr>
            <w:top w:val="none" w:sz="0" w:space="0" w:color="auto"/>
            <w:left w:val="none" w:sz="0" w:space="0" w:color="auto"/>
            <w:bottom w:val="none" w:sz="0" w:space="0" w:color="auto"/>
            <w:right w:val="none" w:sz="0" w:space="0" w:color="auto"/>
          </w:divBdr>
        </w:div>
        <w:div w:id="560099596">
          <w:marLeft w:val="480"/>
          <w:marRight w:val="0"/>
          <w:marTop w:val="0"/>
          <w:marBottom w:val="0"/>
          <w:divBdr>
            <w:top w:val="none" w:sz="0" w:space="0" w:color="auto"/>
            <w:left w:val="none" w:sz="0" w:space="0" w:color="auto"/>
            <w:bottom w:val="none" w:sz="0" w:space="0" w:color="auto"/>
            <w:right w:val="none" w:sz="0" w:space="0" w:color="auto"/>
          </w:divBdr>
        </w:div>
        <w:div w:id="156043452">
          <w:marLeft w:val="480"/>
          <w:marRight w:val="0"/>
          <w:marTop w:val="0"/>
          <w:marBottom w:val="0"/>
          <w:divBdr>
            <w:top w:val="none" w:sz="0" w:space="0" w:color="auto"/>
            <w:left w:val="none" w:sz="0" w:space="0" w:color="auto"/>
            <w:bottom w:val="none" w:sz="0" w:space="0" w:color="auto"/>
            <w:right w:val="none" w:sz="0" w:space="0" w:color="auto"/>
          </w:divBdr>
        </w:div>
        <w:div w:id="623072809">
          <w:marLeft w:val="480"/>
          <w:marRight w:val="0"/>
          <w:marTop w:val="0"/>
          <w:marBottom w:val="0"/>
          <w:divBdr>
            <w:top w:val="none" w:sz="0" w:space="0" w:color="auto"/>
            <w:left w:val="none" w:sz="0" w:space="0" w:color="auto"/>
            <w:bottom w:val="none" w:sz="0" w:space="0" w:color="auto"/>
            <w:right w:val="none" w:sz="0" w:space="0" w:color="auto"/>
          </w:divBdr>
        </w:div>
        <w:div w:id="272445015">
          <w:marLeft w:val="480"/>
          <w:marRight w:val="0"/>
          <w:marTop w:val="0"/>
          <w:marBottom w:val="0"/>
          <w:divBdr>
            <w:top w:val="none" w:sz="0" w:space="0" w:color="auto"/>
            <w:left w:val="none" w:sz="0" w:space="0" w:color="auto"/>
            <w:bottom w:val="none" w:sz="0" w:space="0" w:color="auto"/>
            <w:right w:val="none" w:sz="0" w:space="0" w:color="auto"/>
          </w:divBdr>
        </w:div>
        <w:div w:id="1360857658">
          <w:marLeft w:val="480"/>
          <w:marRight w:val="0"/>
          <w:marTop w:val="0"/>
          <w:marBottom w:val="0"/>
          <w:divBdr>
            <w:top w:val="none" w:sz="0" w:space="0" w:color="auto"/>
            <w:left w:val="none" w:sz="0" w:space="0" w:color="auto"/>
            <w:bottom w:val="none" w:sz="0" w:space="0" w:color="auto"/>
            <w:right w:val="none" w:sz="0" w:space="0" w:color="auto"/>
          </w:divBdr>
        </w:div>
        <w:div w:id="1507020443">
          <w:marLeft w:val="480"/>
          <w:marRight w:val="0"/>
          <w:marTop w:val="0"/>
          <w:marBottom w:val="0"/>
          <w:divBdr>
            <w:top w:val="none" w:sz="0" w:space="0" w:color="auto"/>
            <w:left w:val="none" w:sz="0" w:space="0" w:color="auto"/>
            <w:bottom w:val="none" w:sz="0" w:space="0" w:color="auto"/>
            <w:right w:val="none" w:sz="0" w:space="0" w:color="auto"/>
          </w:divBdr>
        </w:div>
        <w:div w:id="653073737">
          <w:marLeft w:val="480"/>
          <w:marRight w:val="0"/>
          <w:marTop w:val="0"/>
          <w:marBottom w:val="0"/>
          <w:divBdr>
            <w:top w:val="none" w:sz="0" w:space="0" w:color="auto"/>
            <w:left w:val="none" w:sz="0" w:space="0" w:color="auto"/>
            <w:bottom w:val="none" w:sz="0" w:space="0" w:color="auto"/>
            <w:right w:val="none" w:sz="0" w:space="0" w:color="auto"/>
          </w:divBdr>
        </w:div>
        <w:div w:id="394550351">
          <w:marLeft w:val="480"/>
          <w:marRight w:val="0"/>
          <w:marTop w:val="0"/>
          <w:marBottom w:val="0"/>
          <w:divBdr>
            <w:top w:val="none" w:sz="0" w:space="0" w:color="auto"/>
            <w:left w:val="none" w:sz="0" w:space="0" w:color="auto"/>
            <w:bottom w:val="none" w:sz="0" w:space="0" w:color="auto"/>
            <w:right w:val="none" w:sz="0" w:space="0" w:color="auto"/>
          </w:divBdr>
        </w:div>
        <w:div w:id="1716929561">
          <w:marLeft w:val="480"/>
          <w:marRight w:val="0"/>
          <w:marTop w:val="0"/>
          <w:marBottom w:val="0"/>
          <w:divBdr>
            <w:top w:val="none" w:sz="0" w:space="0" w:color="auto"/>
            <w:left w:val="none" w:sz="0" w:space="0" w:color="auto"/>
            <w:bottom w:val="none" w:sz="0" w:space="0" w:color="auto"/>
            <w:right w:val="none" w:sz="0" w:space="0" w:color="auto"/>
          </w:divBdr>
        </w:div>
        <w:div w:id="552079504">
          <w:marLeft w:val="480"/>
          <w:marRight w:val="0"/>
          <w:marTop w:val="0"/>
          <w:marBottom w:val="0"/>
          <w:divBdr>
            <w:top w:val="none" w:sz="0" w:space="0" w:color="auto"/>
            <w:left w:val="none" w:sz="0" w:space="0" w:color="auto"/>
            <w:bottom w:val="none" w:sz="0" w:space="0" w:color="auto"/>
            <w:right w:val="none" w:sz="0" w:space="0" w:color="auto"/>
          </w:divBdr>
        </w:div>
        <w:div w:id="1865971648">
          <w:marLeft w:val="480"/>
          <w:marRight w:val="0"/>
          <w:marTop w:val="0"/>
          <w:marBottom w:val="0"/>
          <w:divBdr>
            <w:top w:val="none" w:sz="0" w:space="0" w:color="auto"/>
            <w:left w:val="none" w:sz="0" w:space="0" w:color="auto"/>
            <w:bottom w:val="none" w:sz="0" w:space="0" w:color="auto"/>
            <w:right w:val="none" w:sz="0" w:space="0" w:color="auto"/>
          </w:divBdr>
        </w:div>
        <w:div w:id="528103866">
          <w:marLeft w:val="480"/>
          <w:marRight w:val="0"/>
          <w:marTop w:val="0"/>
          <w:marBottom w:val="0"/>
          <w:divBdr>
            <w:top w:val="none" w:sz="0" w:space="0" w:color="auto"/>
            <w:left w:val="none" w:sz="0" w:space="0" w:color="auto"/>
            <w:bottom w:val="none" w:sz="0" w:space="0" w:color="auto"/>
            <w:right w:val="none" w:sz="0" w:space="0" w:color="auto"/>
          </w:divBdr>
        </w:div>
        <w:div w:id="690061156">
          <w:marLeft w:val="480"/>
          <w:marRight w:val="0"/>
          <w:marTop w:val="0"/>
          <w:marBottom w:val="0"/>
          <w:divBdr>
            <w:top w:val="none" w:sz="0" w:space="0" w:color="auto"/>
            <w:left w:val="none" w:sz="0" w:space="0" w:color="auto"/>
            <w:bottom w:val="none" w:sz="0" w:space="0" w:color="auto"/>
            <w:right w:val="none" w:sz="0" w:space="0" w:color="auto"/>
          </w:divBdr>
        </w:div>
        <w:div w:id="1617366763">
          <w:marLeft w:val="480"/>
          <w:marRight w:val="0"/>
          <w:marTop w:val="0"/>
          <w:marBottom w:val="0"/>
          <w:divBdr>
            <w:top w:val="none" w:sz="0" w:space="0" w:color="auto"/>
            <w:left w:val="none" w:sz="0" w:space="0" w:color="auto"/>
            <w:bottom w:val="none" w:sz="0" w:space="0" w:color="auto"/>
            <w:right w:val="none" w:sz="0" w:space="0" w:color="auto"/>
          </w:divBdr>
        </w:div>
        <w:div w:id="1275819292">
          <w:marLeft w:val="480"/>
          <w:marRight w:val="0"/>
          <w:marTop w:val="0"/>
          <w:marBottom w:val="0"/>
          <w:divBdr>
            <w:top w:val="none" w:sz="0" w:space="0" w:color="auto"/>
            <w:left w:val="none" w:sz="0" w:space="0" w:color="auto"/>
            <w:bottom w:val="none" w:sz="0" w:space="0" w:color="auto"/>
            <w:right w:val="none" w:sz="0" w:space="0" w:color="auto"/>
          </w:divBdr>
        </w:div>
        <w:div w:id="1641304278">
          <w:marLeft w:val="480"/>
          <w:marRight w:val="0"/>
          <w:marTop w:val="0"/>
          <w:marBottom w:val="0"/>
          <w:divBdr>
            <w:top w:val="none" w:sz="0" w:space="0" w:color="auto"/>
            <w:left w:val="none" w:sz="0" w:space="0" w:color="auto"/>
            <w:bottom w:val="none" w:sz="0" w:space="0" w:color="auto"/>
            <w:right w:val="none" w:sz="0" w:space="0" w:color="auto"/>
          </w:divBdr>
        </w:div>
        <w:div w:id="948003424">
          <w:marLeft w:val="480"/>
          <w:marRight w:val="0"/>
          <w:marTop w:val="0"/>
          <w:marBottom w:val="0"/>
          <w:divBdr>
            <w:top w:val="none" w:sz="0" w:space="0" w:color="auto"/>
            <w:left w:val="none" w:sz="0" w:space="0" w:color="auto"/>
            <w:bottom w:val="none" w:sz="0" w:space="0" w:color="auto"/>
            <w:right w:val="none" w:sz="0" w:space="0" w:color="auto"/>
          </w:divBdr>
        </w:div>
        <w:div w:id="845556738">
          <w:marLeft w:val="480"/>
          <w:marRight w:val="0"/>
          <w:marTop w:val="0"/>
          <w:marBottom w:val="0"/>
          <w:divBdr>
            <w:top w:val="none" w:sz="0" w:space="0" w:color="auto"/>
            <w:left w:val="none" w:sz="0" w:space="0" w:color="auto"/>
            <w:bottom w:val="none" w:sz="0" w:space="0" w:color="auto"/>
            <w:right w:val="none" w:sz="0" w:space="0" w:color="auto"/>
          </w:divBdr>
        </w:div>
        <w:div w:id="1720470027">
          <w:marLeft w:val="480"/>
          <w:marRight w:val="0"/>
          <w:marTop w:val="0"/>
          <w:marBottom w:val="0"/>
          <w:divBdr>
            <w:top w:val="none" w:sz="0" w:space="0" w:color="auto"/>
            <w:left w:val="none" w:sz="0" w:space="0" w:color="auto"/>
            <w:bottom w:val="none" w:sz="0" w:space="0" w:color="auto"/>
            <w:right w:val="none" w:sz="0" w:space="0" w:color="auto"/>
          </w:divBdr>
        </w:div>
        <w:div w:id="453866013">
          <w:marLeft w:val="480"/>
          <w:marRight w:val="0"/>
          <w:marTop w:val="0"/>
          <w:marBottom w:val="0"/>
          <w:divBdr>
            <w:top w:val="none" w:sz="0" w:space="0" w:color="auto"/>
            <w:left w:val="none" w:sz="0" w:space="0" w:color="auto"/>
            <w:bottom w:val="none" w:sz="0" w:space="0" w:color="auto"/>
            <w:right w:val="none" w:sz="0" w:space="0" w:color="auto"/>
          </w:divBdr>
        </w:div>
        <w:div w:id="1660235653">
          <w:marLeft w:val="480"/>
          <w:marRight w:val="0"/>
          <w:marTop w:val="0"/>
          <w:marBottom w:val="0"/>
          <w:divBdr>
            <w:top w:val="none" w:sz="0" w:space="0" w:color="auto"/>
            <w:left w:val="none" w:sz="0" w:space="0" w:color="auto"/>
            <w:bottom w:val="none" w:sz="0" w:space="0" w:color="auto"/>
            <w:right w:val="none" w:sz="0" w:space="0" w:color="auto"/>
          </w:divBdr>
        </w:div>
        <w:div w:id="128136458">
          <w:marLeft w:val="480"/>
          <w:marRight w:val="0"/>
          <w:marTop w:val="0"/>
          <w:marBottom w:val="0"/>
          <w:divBdr>
            <w:top w:val="none" w:sz="0" w:space="0" w:color="auto"/>
            <w:left w:val="none" w:sz="0" w:space="0" w:color="auto"/>
            <w:bottom w:val="none" w:sz="0" w:space="0" w:color="auto"/>
            <w:right w:val="none" w:sz="0" w:space="0" w:color="auto"/>
          </w:divBdr>
        </w:div>
        <w:div w:id="1264996054">
          <w:marLeft w:val="480"/>
          <w:marRight w:val="0"/>
          <w:marTop w:val="0"/>
          <w:marBottom w:val="0"/>
          <w:divBdr>
            <w:top w:val="none" w:sz="0" w:space="0" w:color="auto"/>
            <w:left w:val="none" w:sz="0" w:space="0" w:color="auto"/>
            <w:bottom w:val="none" w:sz="0" w:space="0" w:color="auto"/>
            <w:right w:val="none" w:sz="0" w:space="0" w:color="auto"/>
          </w:divBdr>
        </w:div>
        <w:div w:id="1997950229">
          <w:marLeft w:val="480"/>
          <w:marRight w:val="0"/>
          <w:marTop w:val="0"/>
          <w:marBottom w:val="0"/>
          <w:divBdr>
            <w:top w:val="none" w:sz="0" w:space="0" w:color="auto"/>
            <w:left w:val="none" w:sz="0" w:space="0" w:color="auto"/>
            <w:bottom w:val="none" w:sz="0" w:space="0" w:color="auto"/>
            <w:right w:val="none" w:sz="0" w:space="0" w:color="auto"/>
          </w:divBdr>
        </w:div>
        <w:div w:id="716391438">
          <w:marLeft w:val="480"/>
          <w:marRight w:val="0"/>
          <w:marTop w:val="0"/>
          <w:marBottom w:val="0"/>
          <w:divBdr>
            <w:top w:val="none" w:sz="0" w:space="0" w:color="auto"/>
            <w:left w:val="none" w:sz="0" w:space="0" w:color="auto"/>
            <w:bottom w:val="none" w:sz="0" w:space="0" w:color="auto"/>
            <w:right w:val="none" w:sz="0" w:space="0" w:color="auto"/>
          </w:divBdr>
        </w:div>
        <w:div w:id="1525821756">
          <w:marLeft w:val="480"/>
          <w:marRight w:val="0"/>
          <w:marTop w:val="0"/>
          <w:marBottom w:val="0"/>
          <w:divBdr>
            <w:top w:val="none" w:sz="0" w:space="0" w:color="auto"/>
            <w:left w:val="none" w:sz="0" w:space="0" w:color="auto"/>
            <w:bottom w:val="none" w:sz="0" w:space="0" w:color="auto"/>
            <w:right w:val="none" w:sz="0" w:space="0" w:color="auto"/>
          </w:divBdr>
        </w:div>
        <w:div w:id="1932085205">
          <w:marLeft w:val="480"/>
          <w:marRight w:val="0"/>
          <w:marTop w:val="0"/>
          <w:marBottom w:val="0"/>
          <w:divBdr>
            <w:top w:val="none" w:sz="0" w:space="0" w:color="auto"/>
            <w:left w:val="none" w:sz="0" w:space="0" w:color="auto"/>
            <w:bottom w:val="none" w:sz="0" w:space="0" w:color="auto"/>
            <w:right w:val="none" w:sz="0" w:space="0" w:color="auto"/>
          </w:divBdr>
        </w:div>
        <w:div w:id="1206218054">
          <w:marLeft w:val="480"/>
          <w:marRight w:val="0"/>
          <w:marTop w:val="0"/>
          <w:marBottom w:val="0"/>
          <w:divBdr>
            <w:top w:val="none" w:sz="0" w:space="0" w:color="auto"/>
            <w:left w:val="none" w:sz="0" w:space="0" w:color="auto"/>
            <w:bottom w:val="none" w:sz="0" w:space="0" w:color="auto"/>
            <w:right w:val="none" w:sz="0" w:space="0" w:color="auto"/>
          </w:divBdr>
        </w:div>
        <w:div w:id="1046679932">
          <w:marLeft w:val="480"/>
          <w:marRight w:val="0"/>
          <w:marTop w:val="0"/>
          <w:marBottom w:val="0"/>
          <w:divBdr>
            <w:top w:val="none" w:sz="0" w:space="0" w:color="auto"/>
            <w:left w:val="none" w:sz="0" w:space="0" w:color="auto"/>
            <w:bottom w:val="none" w:sz="0" w:space="0" w:color="auto"/>
            <w:right w:val="none" w:sz="0" w:space="0" w:color="auto"/>
          </w:divBdr>
        </w:div>
        <w:div w:id="1229656926">
          <w:marLeft w:val="480"/>
          <w:marRight w:val="0"/>
          <w:marTop w:val="0"/>
          <w:marBottom w:val="0"/>
          <w:divBdr>
            <w:top w:val="none" w:sz="0" w:space="0" w:color="auto"/>
            <w:left w:val="none" w:sz="0" w:space="0" w:color="auto"/>
            <w:bottom w:val="none" w:sz="0" w:space="0" w:color="auto"/>
            <w:right w:val="none" w:sz="0" w:space="0" w:color="auto"/>
          </w:divBdr>
        </w:div>
        <w:div w:id="310406190">
          <w:marLeft w:val="480"/>
          <w:marRight w:val="0"/>
          <w:marTop w:val="0"/>
          <w:marBottom w:val="0"/>
          <w:divBdr>
            <w:top w:val="none" w:sz="0" w:space="0" w:color="auto"/>
            <w:left w:val="none" w:sz="0" w:space="0" w:color="auto"/>
            <w:bottom w:val="none" w:sz="0" w:space="0" w:color="auto"/>
            <w:right w:val="none" w:sz="0" w:space="0" w:color="auto"/>
          </w:divBdr>
        </w:div>
        <w:div w:id="1232277371">
          <w:marLeft w:val="480"/>
          <w:marRight w:val="0"/>
          <w:marTop w:val="0"/>
          <w:marBottom w:val="0"/>
          <w:divBdr>
            <w:top w:val="none" w:sz="0" w:space="0" w:color="auto"/>
            <w:left w:val="none" w:sz="0" w:space="0" w:color="auto"/>
            <w:bottom w:val="none" w:sz="0" w:space="0" w:color="auto"/>
            <w:right w:val="none" w:sz="0" w:space="0" w:color="auto"/>
          </w:divBdr>
        </w:div>
        <w:div w:id="1948735233">
          <w:marLeft w:val="480"/>
          <w:marRight w:val="0"/>
          <w:marTop w:val="0"/>
          <w:marBottom w:val="0"/>
          <w:divBdr>
            <w:top w:val="none" w:sz="0" w:space="0" w:color="auto"/>
            <w:left w:val="none" w:sz="0" w:space="0" w:color="auto"/>
            <w:bottom w:val="none" w:sz="0" w:space="0" w:color="auto"/>
            <w:right w:val="none" w:sz="0" w:space="0" w:color="auto"/>
          </w:divBdr>
        </w:div>
        <w:div w:id="1473060897">
          <w:marLeft w:val="480"/>
          <w:marRight w:val="0"/>
          <w:marTop w:val="0"/>
          <w:marBottom w:val="0"/>
          <w:divBdr>
            <w:top w:val="none" w:sz="0" w:space="0" w:color="auto"/>
            <w:left w:val="none" w:sz="0" w:space="0" w:color="auto"/>
            <w:bottom w:val="none" w:sz="0" w:space="0" w:color="auto"/>
            <w:right w:val="none" w:sz="0" w:space="0" w:color="auto"/>
          </w:divBdr>
        </w:div>
        <w:div w:id="454175548">
          <w:marLeft w:val="480"/>
          <w:marRight w:val="0"/>
          <w:marTop w:val="0"/>
          <w:marBottom w:val="0"/>
          <w:divBdr>
            <w:top w:val="none" w:sz="0" w:space="0" w:color="auto"/>
            <w:left w:val="none" w:sz="0" w:space="0" w:color="auto"/>
            <w:bottom w:val="none" w:sz="0" w:space="0" w:color="auto"/>
            <w:right w:val="none" w:sz="0" w:space="0" w:color="auto"/>
          </w:divBdr>
        </w:div>
        <w:div w:id="957834728">
          <w:marLeft w:val="480"/>
          <w:marRight w:val="0"/>
          <w:marTop w:val="0"/>
          <w:marBottom w:val="0"/>
          <w:divBdr>
            <w:top w:val="none" w:sz="0" w:space="0" w:color="auto"/>
            <w:left w:val="none" w:sz="0" w:space="0" w:color="auto"/>
            <w:bottom w:val="none" w:sz="0" w:space="0" w:color="auto"/>
            <w:right w:val="none" w:sz="0" w:space="0" w:color="auto"/>
          </w:divBdr>
        </w:div>
        <w:div w:id="530847286">
          <w:marLeft w:val="480"/>
          <w:marRight w:val="0"/>
          <w:marTop w:val="0"/>
          <w:marBottom w:val="0"/>
          <w:divBdr>
            <w:top w:val="none" w:sz="0" w:space="0" w:color="auto"/>
            <w:left w:val="none" w:sz="0" w:space="0" w:color="auto"/>
            <w:bottom w:val="none" w:sz="0" w:space="0" w:color="auto"/>
            <w:right w:val="none" w:sz="0" w:space="0" w:color="auto"/>
          </w:divBdr>
        </w:div>
        <w:div w:id="682243536">
          <w:marLeft w:val="480"/>
          <w:marRight w:val="0"/>
          <w:marTop w:val="0"/>
          <w:marBottom w:val="0"/>
          <w:divBdr>
            <w:top w:val="none" w:sz="0" w:space="0" w:color="auto"/>
            <w:left w:val="none" w:sz="0" w:space="0" w:color="auto"/>
            <w:bottom w:val="none" w:sz="0" w:space="0" w:color="auto"/>
            <w:right w:val="none" w:sz="0" w:space="0" w:color="auto"/>
          </w:divBdr>
        </w:div>
        <w:div w:id="546533">
          <w:marLeft w:val="480"/>
          <w:marRight w:val="0"/>
          <w:marTop w:val="0"/>
          <w:marBottom w:val="0"/>
          <w:divBdr>
            <w:top w:val="none" w:sz="0" w:space="0" w:color="auto"/>
            <w:left w:val="none" w:sz="0" w:space="0" w:color="auto"/>
            <w:bottom w:val="none" w:sz="0" w:space="0" w:color="auto"/>
            <w:right w:val="none" w:sz="0" w:space="0" w:color="auto"/>
          </w:divBdr>
        </w:div>
        <w:div w:id="623540585">
          <w:marLeft w:val="480"/>
          <w:marRight w:val="0"/>
          <w:marTop w:val="0"/>
          <w:marBottom w:val="0"/>
          <w:divBdr>
            <w:top w:val="none" w:sz="0" w:space="0" w:color="auto"/>
            <w:left w:val="none" w:sz="0" w:space="0" w:color="auto"/>
            <w:bottom w:val="none" w:sz="0" w:space="0" w:color="auto"/>
            <w:right w:val="none" w:sz="0" w:space="0" w:color="auto"/>
          </w:divBdr>
        </w:div>
        <w:div w:id="1391423294">
          <w:marLeft w:val="480"/>
          <w:marRight w:val="0"/>
          <w:marTop w:val="0"/>
          <w:marBottom w:val="0"/>
          <w:divBdr>
            <w:top w:val="none" w:sz="0" w:space="0" w:color="auto"/>
            <w:left w:val="none" w:sz="0" w:space="0" w:color="auto"/>
            <w:bottom w:val="none" w:sz="0" w:space="0" w:color="auto"/>
            <w:right w:val="none" w:sz="0" w:space="0" w:color="auto"/>
          </w:divBdr>
        </w:div>
        <w:div w:id="910693976">
          <w:marLeft w:val="480"/>
          <w:marRight w:val="0"/>
          <w:marTop w:val="0"/>
          <w:marBottom w:val="0"/>
          <w:divBdr>
            <w:top w:val="none" w:sz="0" w:space="0" w:color="auto"/>
            <w:left w:val="none" w:sz="0" w:space="0" w:color="auto"/>
            <w:bottom w:val="none" w:sz="0" w:space="0" w:color="auto"/>
            <w:right w:val="none" w:sz="0" w:space="0" w:color="auto"/>
          </w:divBdr>
        </w:div>
        <w:div w:id="765688800">
          <w:marLeft w:val="480"/>
          <w:marRight w:val="0"/>
          <w:marTop w:val="0"/>
          <w:marBottom w:val="0"/>
          <w:divBdr>
            <w:top w:val="none" w:sz="0" w:space="0" w:color="auto"/>
            <w:left w:val="none" w:sz="0" w:space="0" w:color="auto"/>
            <w:bottom w:val="none" w:sz="0" w:space="0" w:color="auto"/>
            <w:right w:val="none" w:sz="0" w:space="0" w:color="auto"/>
          </w:divBdr>
        </w:div>
        <w:div w:id="2027973888">
          <w:marLeft w:val="480"/>
          <w:marRight w:val="0"/>
          <w:marTop w:val="0"/>
          <w:marBottom w:val="0"/>
          <w:divBdr>
            <w:top w:val="none" w:sz="0" w:space="0" w:color="auto"/>
            <w:left w:val="none" w:sz="0" w:space="0" w:color="auto"/>
            <w:bottom w:val="none" w:sz="0" w:space="0" w:color="auto"/>
            <w:right w:val="none" w:sz="0" w:space="0" w:color="auto"/>
          </w:divBdr>
        </w:div>
        <w:div w:id="1120148496">
          <w:marLeft w:val="480"/>
          <w:marRight w:val="0"/>
          <w:marTop w:val="0"/>
          <w:marBottom w:val="0"/>
          <w:divBdr>
            <w:top w:val="none" w:sz="0" w:space="0" w:color="auto"/>
            <w:left w:val="none" w:sz="0" w:space="0" w:color="auto"/>
            <w:bottom w:val="none" w:sz="0" w:space="0" w:color="auto"/>
            <w:right w:val="none" w:sz="0" w:space="0" w:color="auto"/>
          </w:divBdr>
        </w:div>
        <w:div w:id="429473452">
          <w:marLeft w:val="480"/>
          <w:marRight w:val="0"/>
          <w:marTop w:val="0"/>
          <w:marBottom w:val="0"/>
          <w:divBdr>
            <w:top w:val="none" w:sz="0" w:space="0" w:color="auto"/>
            <w:left w:val="none" w:sz="0" w:space="0" w:color="auto"/>
            <w:bottom w:val="none" w:sz="0" w:space="0" w:color="auto"/>
            <w:right w:val="none" w:sz="0" w:space="0" w:color="auto"/>
          </w:divBdr>
        </w:div>
      </w:divsChild>
    </w:div>
    <w:div w:id="1969317292">
      <w:bodyDiv w:val="1"/>
      <w:marLeft w:val="0"/>
      <w:marRight w:val="0"/>
      <w:marTop w:val="0"/>
      <w:marBottom w:val="0"/>
      <w:divBdr>
        <w:top w:val="none" w:sz="0" w:space="0" w:color="auto"/>
        <w:left w:val="none" w:sz="0" w:space="0" w:color="auto"/>
        <w:bottom w:val="none" w:sz="0" w:space="0" w:color="auto"/>
        <w:right w:val="none" w:sz="0" w:space="0" w:color="auto"/>
      </w:divBdr>
    </w:div>
    <w:div w:id="1969432410">
      <w:bodyDiv w:val="1"/>
      <w:marLeft w:val="0"/>
      <w:marRight w:val="0"/>
      <w:marTop w:val="0"/>
      <w:marBottom w:val="0"/>
      <w:divBdr>
        <w:top w:val="none" w:sz="0" w:space="0" w:color="auto"/>
        <w:left w:val="none" w:sz="0" w:space="0" w:color="auto"/>
        <w:bottom w:val="none" w:sz="0" w:space="0" w:color="auto"/>
        <w:right w:val="none" w:sz="0" w:space="0" w:color="auto"/>
      </w:divBdr>
    </w:div>
    <w:div w:id="1970697770">
      <w:bodyDiv w:val="1"/>
      <w:marLeft w:val="0"/>
      <w:marRight w:val="0"/>
      <w:marTop w:val="0"/>
      <w:marBottom w:val="0"/>
      <w:divBdr>
        <w:top w:val="none" w:sz="0" w:space="0" w:color="auto"/>
        <w:left w:val="none" w:sz="0" w:space="0" w:color="auto"/>
        <w:bottom w:val="none" w:sz="0" w:space="0" w:color="auto"/>
        <w:right w:val="none" w:sz="0" w:space="0" w:color="auto"/>
      </w:divBdr>
    </w:div>
    <w:div w:id="1970933642">
      <w:bodyDiv w:val="1"/>
      <w:marLeft w:val="0"/>
      <w:marRight w:val="0"/>
      <w:marTop w:val="0"/>
      <w:marBottom w:val="0"/>
      <w:divBdr>
        <w:top w:val="none" w:sz="0" w:space="0" w:color="auto"/>
        <w:left w:val="none" w:sz="0" w:space="0" w:color="auto"/>
        <w:bottom w:val="none" w:sz="0" w:space="0" w:color="auto"/>
        <w:right w:val="none" w:sz="0" w:space="0" w:color="auto"/>
      </w:divBdr>
    </w:div>
    <w:div w:id="1971126954">
      <w:bodyDiv w:val="1"/>
      <w:marLeft w:val="0"/>
      <w:marRight w:val="0"/>
      <w:marTop w:val="0"/>
      <w:marBottom w:val="0"/>
      <w:divBdr>
        <w:top w:val="none" w:sz="0" w:space="0" w:color="auto"/>
        <w:left w:val="none" w:sz="0" w:space="0" w:color="auto"/>
        <w:bottom w:val="none" w:sz="0" w:space="0" w:color="auto"/>
        <w:right w:val="none" w:sz="0" w:space="0" w:color="auto"/>
      </w:divBdr>
    </w:div>
    <w:div w:id="1972665395">
      <w:bodyDiv w:val="1"/>
      <w:marLeft w:val="0"/>
      <w:marRight w:val="0"/>
      <w:marTop w:val="0"/>
      <w:marBottom w:val="0"/>
      <w:divBdr>
        <w:top w:val="none" w:sz="0" w:space="0" w:color="auto"/>
        <w:left w:val="none" w:sz="0" w:space="0" w:color="auto"/>
        <w:bottom w:val="none" w:sz="0" w:space="0" w:color="auto"/>
        <w:right w:val="none" w:sz="0" w:space="0" w:color="auto"/>
      </w:divBdr>
    </w:div>
    <w:div w:id="1973707121">
      <w:bodyDiv w:val="1"/>
      <w:marLeft w:val="0"/>
      <w:marRight w:val="0"/>
      <w:marTop w:val="0"/>
      <w:marBottom w:val="0"/>
      <w:divBdr>
        <w:top w:val="none" w:sz="0" w:space="0" w:color="auto"/>
        <w:left w:val="none" w:sz="0" w:space="0" w:color="auto"/>
        <w:bottom w:val="none" w:sz="0" w:space="0" w:color="auto"/>
        <w:right w:val="none" w:sz="0" w:space="0" w:color="auto"/>
      </w:divBdr>
    </w:div>
    <w:div w:id="1974213248">
      <w:bodyDiv w:val="1"/>
      <w:marLeft w:val="0"/>
      <w:marRight w:val="0"/>
      <w:marTop w:val="0"/>
      <w:marBottom w:val="0"/>
      <w:divBdr>
        <w:top w:val="none" w:sz="0" w:space="0" w:color="auto"/>
        <w:left w:val="none" w:sz="0" w:space="0" w:color="auto"/>
        <w:bottom w:val="none" w:sz="0" w:space="0" w:color="auto"/>
        <w:right w:val="none" w:sz="0" w:space="0" w:color="auto"/>
      </w:divBdr>
    </w:div>
    <w:div w:id="1975868047">
      <w:bodyDiv w:val="1"/>
      <w:marLeft w:val="0"/>
      <w:marRight w:val="0"/>
      <w:marTop w:val="0"/>
      <w:marBottom w:val="0"/>
      <w:divBdr>
        <w:top w:val="none" w:sz="0" w:space="0" w:color="auto"/>
        <w:left w:val="none" w:sz="0" w:space="0" w:color="auto"/>
        <w:bottom w:val="none" w:sz="0" w:space="0" w:color="auto"/>
        <w:right w:val="none" w:sz="0" w:space="0" w:color="auto"/>
      </w:divBdr>
      <w:divsChild>
        <w:div w:id="1869028397">
          <w:marLeft w:val="480"/>
          <w:marRight w:val="0"/>
          <w:marTop w:val="0"/>
          <w:marBottom w:val="0"/>
          <w:divBdr>
            <w:top w:val="none" w:sz="0" w:space="0" w:color="auto"/>
            <w:left w:val="none" w:sz="0" w:space="0" w:color="auto"/>
            <w:bottom w:val="none" w:sz="0" w:space="0" w:color="auto"/>
            <w:right w:val="none" w:sz="0" w:space="0" w:color="auto"/>
          </w:divBdr>
        </w:div>
        <w:div w:id="17703092">
          <w:marLeft w:val="480"/>
          <w:marRight w:val="0"/>
          <w:marTop w:val="0"/>
          <w:marBottom w:val="0"/>
          <w:divBdr>
            <w:top w:val="none" w:sz="0" w:space="0" w:color="auto"/>
            <w:left w:val="none" w:sz="0" w:space="0" w:color="auto"/>
            <w:bottom w:val="none" w:sz="0" w:space="0" w:color="auto"/>
            <w:right w:val="none" w:sz="0" w:space="0" w:color="auto"/>
          </w:divBdr>
        </w:div>
        <w:div w:id="699167211">
          <w:marLeft w:val="480"/>
          <w:marRight w:val="0"/>
          <w:marTop w:val="0"/>
          <w:marBottom w:val="0"/>
          <w:divBdr>
            <w:top w:val="none" w:sz="0" w:space="0" w:color="auto"/>
            <w:left w:val="none" w:sz="0" w:space="0" w:color="auto"/>
            <w:bottom w:val="none" w:sz="0" w:space="0" w:color="auto"/>
            <w:right w:val="none" w:sz="0" w:space="0" w:color="auto"/>
          </w:divBdr>
        </w:div>
        <w:div w:id="1938781693">
          <w:marLeft w:val="480"/>
          <w:marRight w:val="0"/>
          <w:marTop w:val="0"/>
          <w:marBottom w:val="0"/>
          <w:divBdr>
            <w:top w:val="none" w:sz="0" w:space="0" w:color="auto"/>
            <w:left w:val="none" w:sz="0" w:space="0" w:color="auto"/>
            <w:bottom w:val="none" w:sz="0" w:space="0" w:color="auto"/>
            <w:right w:val="none" w:sz="0" w:space="0" w:color="auto"/>
          </w:divBdr>
        </w:div>
        <w:div w:id="396586335">
          <w:marLeft w:val="480"/>
          <w:marRight w:val="0"/>
          <w:marTop w:val="0"/>
          <w:marBottom w:val="0"/>
          <w:divBdr>
            <w:top w:val="none" w:sz="0" w:space="0" w:color="auto"/>
            <w:left w:val="none" w:sz="0" w:space="0" w:color="auto"/>
            <w:bottom w:val="none" w:sz="0" w:space="0" w:color="auto"/>
            <w:right w:val="none" w:sz="0" w:space="0" w:color="auto"/>
          </w:divBdr>
        </w:div>
        <w:div w:id="2068413683">
          <w:marLeft w:val="480"/>
          <w:marRight w:val="0"/>
          <w:marTop w:val="0"/>
          <w:marBottom w:val="0"/>
          <w:divBdr>
            <w:top w:val="none" w:sz="0" w:space="0" w:color="auto"/>
            <w:left w:val="none" w:sz="0" w:space="0" w:color="auto"/>
            <w:bottom w:val="none" w:sz="0" w:space="0" w:color="auto"/>
            <w:right w:val="none" w:sz="0" w:space="0" w:color="auto"/>
          </w:divBdr>
        </w:div>
        <w:div w:id="383531091">
          <w:marLeft w:val="480"/>
          <w:marRight w:val="0"/>
          <w:marTop w:val="0"/>
          <w:marBottom w:val="0"/>
          <w:divBdr>
            <w:top w:val="none" w:sz="0" w:space="0" w:color="auto"/>
            <w:left w:val="none" w:sz="0" w:space="0" w:color="auto"/>
            <w:bottom w:val="none" w:sz="0" w:space="0" w:color="auto"/>
            <w:right w:val="none" w:sz="0" w:space="0" w:color="auto"/>
          </w:divBdr>
        </w:div>
        <w:div w:id="1557014531">
          <w:marLeft w:val="480"/>
          <w:marRight w:val="0"/>
          <w:marTop w:val="0"/>
          <w:marBottom w:val="0"/>
          <w:divBdr>
            <w:top w:val="none" w:sz="0" w:space="0" w:color="auto"/>
            <w:left w:val="none" w:sz="0" w:space="0" w:color="auto"/>
            <w:bottom w:val="none" w:sz="0" w:space="0" w:color="auto"/>
            <w:right w:val="none" w:sz="0" w:space="0" w:color="auto"/>
          </w:divBdr>
        </w:div>
        <w:div w:id="334916453">
          <w:marLeft w:val="480"/>
          <w:marRight w:val="0"/>
          <w:marTop w:val="0"/>
          <w:marBottom w:val="0"/>
          <w:divBdr>
            <w:top w:val="none" w:sz="0" w:space="0" w:color="auto"/>
            <w:left w:val="none" w:sz="0" w:space="0" w:color="auto"/>
            <w:bottom w:val="none" w:sz="0" w:space="0" w:color="auto"/>
            <w:right w:val="none" w:sz="0" w:space="0" w:color="auto"/>
          </w:divBdr>
        </w:div>
        <w:div w:id="517234111">
          <w:marLeft w:val="480"/>
          <w:marRight w:val="0"/>
          <w:marTop w:val="0"/>
          <w:marBottom w:val="0"/>
          <w:divBdr>
            <w:top w:val="none" w:sz="0" w:space="0" w:color="auto"/>
            <w:left w:val="none" w:sz="0" w:space="0" w:color="auto"/>
            <w:bottom w:val="none" w:sz="0" w:space="0" w:color="auto"/>
            <w:right w:val="none" w:sz="0" w:space="0" w:color="auto"/>
          </w:divBdr>
        </w:div>
        <w:div w:id="374038803">
          <w:marLeft w:val="480"/>
          <w:marRight w:val="0"/>
          <w:marTop w:val="0"/>
          <w:marBottom w:val="0"/>
          <w:divBdr>
            <w:top w:val="none" w:sz="0" w:space="0" w:color="auto"/>
            <w:left w:val="none" w:sz="0" w:space="0" w:color="auto"/>
            <w:bottom w:val="none" w:sz="0" w:space="0" w:color="auto"/>
            <w:right w:val="none" w:sz="0" w:space="0" w:color="auto"/>
          </w:divBdr>
        </w:div>
        <w:div w:id="739910953">
          <w:marLeft w:val="480"/>
          <w:marRight w:val="0"/>
          <w:marTop w:val="0"/>
          <w:marBottom w:val="0"/>
          <w:divBdr>
            <w:top w:val="none" w:sz="0" w:space="0" w:color="auto"/>
            <w:left w:val="none" w:sz="0" w:space="0" w:color="auto"/>
            <w:bottom w:val="none" w:sz="0" w:space="0" w:color="auto"/>
            <w:right w:val="none" w:sz="0" w:space="0" w:color="auto"/>
          </w:divBdr>
        </w:div>
        <w:div w:id="399333882">
          <w:marLeft w:val="480"/>
          <w:marRight w:val="0"/>
          <w:marTop w:val="0"/>
          <w:marBottom w:val="0"/>
          <w:divBdr>
            <w:top w:val="none" w:sz="0" w:space="0" w:color="auto"/>
            <w:left w:val="none" w:sz="0" w:space="0" w:color="auto"/>
            <w:bottom w:val="none" w:sz="0" w:space="0" w:color="auto"/>
            <w:right w:val="none" w:sz="0" w:space="0" w:color="auto"/>
          </w:divBdr>
        </w:div>
        <w:div w:id="2057045855">
          <w:marLeft w:val="480"/>
          <w:marRight w:val="0"/>
          <w:marTop w:val="0"/>
          <w:marBottom w:val="0"/>
          <w:divBdr>
            <w:top w:val="none" w:sz="0" w:space="0" w:color="auto"/>
            <w:left w:val="none" w:sz="0" w:space="0" w:color="auto"/>
            <w:bottom w:val="none" w:sz="0" w:space="0" w:color="auto"/>
            <w:right w:val="none" w:sz="0" w:space="0" w:color="auto"/>
          </w:divBdr>
        </w:div>
        <w:div w:id="1614896687">
          <w:marLeft w:val="480"/>
          <w:marRight w:val="0"/>
          <w:marTop w:val="0"/>
          <w:marBottom w:val="0"/>
          <w:divBdr>
            <w:top w:val="none" w:sz="0" w:space="0" w:color="auto"/>
            <w:left w:val="none" w:sz="0" w:space="0" w:color="auto"/>
            <w:bottom w:val="none" w:sz="0" w:space="0" w:color="auto"/>
            <w:right w:val="none" w:sz="0" w:space="0" w:color="auto"/>
          </w:divBdr>
        </w:div>
        <w:div w:id="1269464317">
          <w:marLeft w:val="480"/>
          <w:marRight w:val="0"/>
          <w:marTop w:val="0"/>
          <w:marBottom w:val="0"/>
          <w:divBdr>
            <w:top w:val="none" w:sz="0" w:space="0" w:color="auto"/>
            <w:left w:val="none" w:sz="0" w:space="0" w:color="auto"/>
            <w:bottom w:val="none" w:sz="0" w:space="0" w:color="auto"/>
            <w:right w:val="none" w:sz="0" w:space="0" w:color="auto"/>
          </w:divBdr>
        </w:div>
        <w:div w:id="398863140">
          <w:marLeft w:val="480"/>
          <w:marRight w:val="0"/>
          <w:marTop w:val="0"/>
          <w:marBottom w:val="0"/>
          <w:divBdr>
            <w:top w:val="none" w:sz="0" w:space="0" w:color="auto"/>
            <w:left w:val="none" w:sz="0" w:space="0" w:color="auto"/>
            <w:bottom w:val="none" w:sz="0" w:space="0" w:color="auto"/>
            <w:right w:val="none" w:sz="0" w:space="0" w:color="auto"/>
          </w:divBdr>
        </w:div>
        <w:div w:id="242421636">
          <w:marLeft w:val="480"/>
          <w:marRight w:val="0"/>
          <w:marTop w:val="0"/>
          <w:marBottom w:val="0"/>
          <w:divBdr>
            <w:top w:val="none" w:sz="0" w:space="0" w:color="auto"/>
            <w:left w:val="none" w:sz="0" w:space="0" w:color="auto"/>
            <w:bottom w:val="none" w:sz="0" w:space="0" w:color="auto"/>
            <w:right w:val="none" w:sz="0" w:space="0" w:color="auto"/>
          </w:divBdr>
        </w:div>
        <w:div w:id="1235164493">
          <w:marLeft w:val="480"/>
          <w:marRight w:val="0"/>
          <w:marTop w:val="0"/>
          <w:marBottom w:val="0"/>
          <w:divBdr>
            <w:top w:val="none" w:sz="0" w:space="0" w:color="auto"/>
            <w:left w:val="none" w:sz="0" w:space="0" w:color="auto"/>
            <w:bottom w:val="none" w:sz="0" w:space="0" w:color="auto"/>
            <w:right w:val="none" w:sz="0" w:space="0" w:color="auto"/>
          </w:divBdr>
        </w:div>
        <w:div w:id="467363611">
          <w:marLeft w:val="480"/>
          <w:marRight w:val="0"/>
          <w:marTop w:val="0"/>
          <w:marBottom w:val="0"/>
          <w:divBdr>
            <w:top w:val="none" w:sz="0" w:space="0" w:color="auto"/>
            <w:left w:val="none" w:sz="0" w:space="0" w:color="auto"/>
            <w:bottom w:val="none" w:sz="0" w:space="0" w:color="auto"/>
            <w:right w:val="none" w:sz="0" w:space="0" w:color="auto"/>
          </w:divBdr>
        </w:div>
        <w:div w:id="547425056">
          <w:marLeft w:val="480"/>
          <w:marRight w:val="0"/>
          <w:marTop w:val="0"/>
          <w:marBottom w:val="0"/>
          <w:divBdr>
            <w:top w:val="none" w:sz="0" w:space="0" w:color="auto"/>
            <w:left w:val="none" w:sz="0" w:space="0" w:color="auto"/>
            <w:bottom w:val="none" w:sz="0" w:space="0" w:color="auto"/>
            <w:right w:val="none" w:sz="0" w:space="0" w:color="auto"/>
          </w:divBdr>
        </w:div>
        <w:div w:id="1293092272">
          <w:marLeft w:val="480"/>
          <w:marRight w:val="0"/>
          <w:marTop w:val="0"/>
          <w:marBottom w:val="0"/>
          <w:divBdr>
            <w:top w:val="none" w:sz="0" w:space="0" w:color="auto"/>
            <w:left w:val="none" w:sz="0" w:space="0" w:color="auto"/>
            <w:bottom w:val="none" w:sz="0" w:space="0" w:color="auto"/>
            <w:right w:val="none" w:sz="0" w:space="0" w:color="auto"/>
          </w:divBdr>
        </w:div>
        <w:div w:id="916750156">
          <w:marLeft w:val="480"/>
          <w:marRight w:val="0"/>
          <w:marTop w:val="0"/>
          <w:marBottom w:val="0"/>
          <w:divBdr>
            <w:top w:val="none" w:sz="0" w:space="0" w:color="auto"/>
            <w:left w:val="none" w:sz="0" w:space="0" w:color="auto"/>
            <w:bottom w:val="none" w:sz="0" w:space="0" w:color="auto"/>
            <w:right w:val="none" w:sz="0" w:space="0" w:color="auto"/>
          </w:divBdr>
        </w:div>
        <w:div w:id="740176638">
          <w:marLeft w:val="480"/>
          <w:marRight w:val="0"/>
          <w:marTop w:val="0"/>
          <w:marBottom w:val="0"/>
          <w:divBdr>
            <w:top w:val="none" w:sz="0" w:space="0" w:color="auto"/>
            <w:left w:val="none" w:sz="0" w:space="0" w:color="auto"/>
            <w:bottom w:val="none" w:sz="0" w:space="0" w:color="auto"/>
            <w:right w:val="none" w:sz="0" w:space="0" w:color="auto"/>
          </w:divBdr>
        </w:div>
        <w:div w:id="1394350126">
          <w:marLeft w:val="480"/>
          <w:marRight w:val="0"/>
          <w:marTop w:val="0"/>
          <w:marBottom w:val="0"/>
          <w:divBdr>
            <w:top w:val="none" w:sz="0" w:space="0" w:color="auto"/>
            <w:left w:val="none" w:sz="0" w:space="0" w:color="auto"/>
            <w:bottom w:val="none" w:sz="0" w:space="0" w:color="auto"/>
            <w:right w:val="none" w:sz="0" w:space="0" w:color="auto"/>
          </w:divBdr>
        </w:div>
        <w:div w:id="458960350">
          <w:marLeft w:val="480"/>
          <w:marRight w:val="0"/>
          <w:marTop w:val="0"/>
          <w:marBottom w:val="0"/>
          <w:divBdr>
            <w:top w:val="none" w:sz="0" w:space="0" w:color="auto"/>
            <w:left w:val="none" w:sz="0" w:space="0" w:color="auto"/>
            <w:bottom w:val="none" w:sz="0" w:space="0" w:color="auto"/>
            <w:right w:val="none" w:sz="0" w:space="0" w:color="auto"/>
          </w:divBdr>
        </w:div>
        <w:div w:id="920334575">
          <w:marLeft w:val="480"/>
          <w:marRight w:val="0"/>
          <w:marTop w:val="0"/>
          <w:marBottom w:val="0"/>
          <w:divBdr>
            <w:top w:val="none" w:sz="0" w:space="0" w:color="auto"/>
            <w:left w:val="none" w:sz="0" w:space="0" w:color="auto"/>
            <w:bottom w:val="none" w:sz="0" w:space="0" w:color="auto"/>
            <w:right w:val="none" w:sz="0" w:space="0" w:color="auto"/>
          </w:divBdr>
        </w:div>
        <w:div w:id="1337683367">
          <w:marLeft w:val="480"/>
          <w:marRight w:val="0"/>
          <w:marTop w:val="0"/>
          <w:marBottom w:val="0"/>
          <w:divBdr>
            <w:top w:val="none" w:sz="0" w:space="0" w:color="auto"/>
            <w:left w:val="none" w:sz="0" w:space="0" w:color="auto"/>
            <w:bottom w:val="none" w:sz="0" w:space="0" w:color="auto"/>
            <w:right w:val="none" w:sz="0" w:space="0" w:color="auto"/>
          </w:divBdr>
        </w:div>
        <w:div w:id="1276255259">
          <w:marLeft w:val="480"/>
          <w:marRight w:val="0"/>
          <w:marTop w:val="0"/>
          <w:marBottom w:val="0"/>
          <w:divBdr>
            <w:top w:val="none" w:sz="0" w:space="0" w:color="auto"/>
            <w:left w:val="none" w:sz="0" w:space="0" w:color="auto"/>
            <w:bottom w:val="none" w:sz="0" w:space="0" w:color="auto"/>
            <w:right w:val="none" w:sz="0" w:space="0" w:color="auto"/>
          </w:divBdr>
        </w:div>
        <w:div w:id="1450933404">
          <w:marLeft w:val="480"/>
          <w:marRight w:val="0"/>
          <w:marTop w:val="0"/>
          <w:marBottom w:val="0"/>
          <w:divBdr>
            <w:top w:val="none" w:sz="0" w:space="0" w:color="auto"/>
            <w:left w:val="none" w:sz="0" w:space="0" w:color="auto"/>
            <w:bottom w:val="none" w:sz="0" w:space="0" w:color="auto"/>
            <w:right w:val="none" w:sz="0" w:space="0" w:color="auto"/>
          </w:divBdr>
        </w:div>
        <w:div w:id="362026644">
          <w:marLeft w:val="480"/>
          <w:marRight w:val="0"/>
          <w:marTop w:val="0"/>
          <w:marBottom w:val="0"/>
          <w:divBdr>
            <w:top w:val="none" w:sz="0" w:space="0" w:color="auto"/>
            <w:left w:val="none" w:sz="0" w:space="0" w:color="auto"/>
            <w:bottom w:val="none" w:sz="0" w:space="0" w:color="auto"/>
            <w:right w:val="none" w:sz="0" w:space="0" w:color="auto"/>
          </w:divBdr>
        </w:div>
        <w:div w:id="781800105">
          <w:marLeft w:val="480"/>
          <w:marRight w:val="0"/>
          <w:marTop w:val="0"/>
          <w:marBottom w:val="0"/>
          <w:divBdr>
            <w:top w:val="none" w:sz="0" w:space="0" w:color="auto"/>
            <w:left w:val="none" w:sz="0" w:space="0" w:color="auto"/>
            <w:bottom w:val="none" w:sz="0" w:space="0" w:color="auto"/>
            <w:right w:val="none" w:sz="0" w:space="0" w:color="auto"/>
          </w:divBdr>
        </w:div>
        <w:div w:id="1273709472">
          <w:marLeft w:val="480"/>
          <w:marRight w:val="0"/>
          <w:marTop w:val="0"/>
          <w:marBottom w:val="0"/>
          <w:divBdr>
            <w:top w:val="none" w:sz="0" w:space="0" w:color="auto"/>
            <w:left w:val="none" w:sz="0" w:space="0" w:color="auto"/>
            <w:bottom w:val="none" w:sz="0" w:space="0" w:color="auto"/>
            <w:right w:val="none" w:sz="0" w:space="0" w:color="auto"/>
          </w:divBdr>
        </w:div>
        <w:div w:id="1584799593">
          <w:marLeft w:val="480"/>
          <w:marRight w:val="0"/>
          <w:marTop w:val="0"/>
          <w:marBottom w:val="0"/>
          <w:divBdr>
            <w:top w:val="none" w:sz="0" w:space="0" w:color="auto"/>
            <w:left w:val="none" w:sz="0" w:space="0" w:color="auto"/>
            <w:bottom w:val="none" w:sz="0" w:space="0" w:color="auto"/>
            <w:right w:val="none" w:sz="0" w:space="0" w:color="auto"/>
          </w:divBdr>
        </w:div>
        <w:div w:id="163210282">
          <w:marLeft w:val="480"/>
          <w:marRight w:val="0"/>
          <w:marTop w:val="0"/>
          <w:marBottom w:val="0"/>
          <w:divBdr>
            <w:top w:val="none" w:sz="0" w:space="0" w:color="auto"/>
            <w:left w:val="none" w:sz="0" w:space="0" w:color="auto"/>
            <w:bottom w:val="none" w:sz="0" w:space="0" w:color="auto"/>
            <w:right w:val="none" w:sz="0" w:space="0" w:color="auto"/>
          </w:divBdr>
        </w:div>
        <w:div w:id="1390106150">
          <w:marLeft w:val="480"/>
          <w:marRight w:val="0"/>
          <w:marTop w:val="0"/>
          <w:marBottom w:val="0"/>
          <w:divBdr>
            <w:top w:val="none" w:sz="0" w:space="0" w:color="auto"/>
            <w:left w:val="none" w:sz="0" w:space="0" w:color="auto"/>
            <w:bottom w:val="none" w:sz="0" w:space="0" w:color="auto"/>
            <w:right w:val="none" w:sz="0" w:space="0" w:color="auto"/>
          </w:divBdr>
        </w:div>
        <w:div w:id="609625763">
          <w:marLeft w:val="480"/>
          <w:marRight w:val="0"/>
          <w:marTop w:val="0"/>
          <w:marBottom w:val="0"/>
          <w:divBdr>
            <w:top w:val="none" w:sz="0" w:space="0" w:color="auto"/>
            <w:left w:val="none" w:sz="0" w:space="0" w:color="auto"/>
            <w:bottom w:val="none" w:sz="0" w:space="0" w:color="auto"/>
            <w:right w:val="none" w:sz="0" w:space="0" w:color="auto"/>
          </w:divBdr>
        </w:div>
        <w:div w:id="1064452046">
          <w:marLeft w:val="480"/>
          <w:marRight w:val="0"/>
          <w:marTop w:val="0"/>
          <w:marBottom w:val="0"/>
          <w:divBdr>
            <w:top w:val="none" w:sz="0" w:space="0" w:color="auto"/>
            <w:left w:val="none" w:sz="0" w:space="0" w:color="auto"/>
            <w:bottom w:val="none" w:sz="0" w:space="0" w:color="auto"/>
            <w:right w:val="none" w:sz="0" w:space="0" w:color="auto"/>
          </w:divBdr>
        </w:div>
        <w:div w:id="1563249590">
          <w:marLeft w:val="480"/>
          <w:marRight w:val="0"/>
          <w:marTop w:val="0"/>
          <w:marBottom w:val="0"/>
          <w:divBdr>
            <w:top w:val="none" w:sz="0" w:space="0" w:color="auto"/>
            <w:left w:val="none" w:sz="0" w:space="0" w:color="auto"/>
            <w:bottom w:val="none" w:sz="0" w:space="0" w:color="auto"/>
            <w:right w:val="none" w:sz="0" w:space="0" w:color="auto"/>
          </w:divBdr>
        </w:div>
        <w:div w:id="478884982">
          <w:marLeft w:val="480"/>
          <w:marRight w:val="0"/>
          <w:marTop w:val="0"/>
          <w:marBottom w:val="0"/>
          <w:divBdr>
            <w:top w:val="none" w:sz="0" w:space="0" w:color="auto"/>
            <w:left w:val="none" w:sz="0" w:space="0" w:color="auto"/>
            <w:bottom w:val="none" w:sz="0" w:space="0" w:color="auto"/>
            <w:right w:val="none" w:sz="0" w:space="0" w:color="auto"/>
          </w:divBdr>
        </w:div>
        <w:div w:id="667758102">
          <w:marLeft w:val="480"/>
          <w:marRight w:val="0"/>
          <w:marTop w:val="0"/>
          <w:marBottom w:val="0"/>
          <w:divBdr>
            <w:top w:val="none" w:sz="0" w:space="0" w:color="auto"/>
            <w:left w:val="none" w:sz="0" w:space="0" w:color="auto"/>
            <w:bottom w:val="none" w:sz="0" w:space="0" w:color="auto"/>
            <w:right w:val="none" w:sz="0" w:space="0" w:color="auto"/>
          </w:divBdr>
        </w:div>
        <w:div w:id="330645766">
          <w:marLeft w:val="480"/>
          <w:marRight w:val="0"/>
          <w:marTop w:val="0"/>
          <w:marBottom w:val="0"/>
          <w:divBdr>
            <w:top w:val="none" w:sz="0" w:space="0" w:color="auto"/>
            <w:left w:val="none" w:sz="0" w:space="0" w:color="auto"/>
            <w:bottom w:val="none" w:sz="0" w:space="0" w:color="auto"/>
            <w:right w:val="none" w:sz="0" w:space="0" w:color="auto"/>
          </w:divBdr>
        </w:div>
        <w:div w:id="804544930">
          <w:marLeft w:val="480"/>
          <w:marRight w:val="0"/>
          <w:marTop w:val="0"/>
          <w:marBottom w:val="0"/>
          <w:divBdr>
            <w:top w:val="none" w:sz="0" w:space="0" w:color="auto"/>
            <w:left w:val="none" w:sz="0" w:space="0" w:color="auto"/>
            <w:bottom w:val="none" w:sz="0" w:space="0" w:color="auto"/>
            <w:right w:val="none" w:sz="0" w:space="0" w:color="auto"/>
          </w:divBdr>
        </w:div>
        <w:div w:id="566764076">
          <w:marLeft w:val="480"/>
          <w:marRight w:val="0"/>
          <w:marTop w:val="0"/>
          <w:marBottom w:val="0"/>
          <w:divBdr>
            <w:top w:val="none" w:sz="0" w:space="0" w:color="auto"/>
            <w:left w:val="none" w:sz="0" w:space="0" w:color="auto"/>
            <w:bottom w:val="none" w:sz="0" w:space="0" w:color="auto"/>
            <w:right w:val="none" w:sz="0" w:space="0" w:color="auto"/>
          </w:divBdr>
        </w:div>
      </w:divsChild>
    </w:div>
    <w:div w:id="1976061394">
      <w:bodyDiv w:val="1"/>
      <w:marLeft w:val="0"/>
      <w:marRight w:val="0"/>
      <w:marTop w:val="0"/>
      <w:marBottom w:val="0"/>
      <w:divBdr>
        <w:top w:val="none" w:sz="0" w:space="0" w:color="auto"/>
        <w:left w:val="none" w:sz="0" w:space="0" w:color="auto"/>
        <w:bottom w:val="none" w:sz="0" w:space="0" w:color="auto"/>
        <w:right w:val="none" w:sz="0" w:space="0" w:color="auto"/>
      </w:divBdr>
      <w:divsChild>
        <w:div w:id="296960769">
          <w:marLeft w:val="480"/>
          <w:marRight w:val="0"/>
          <w:marTop w:val="0"/>
          <w:marBottom w:val="0"/>
          <w:divBdr>
            <w:top w:val="none" w:sz="0" w:space="0" w:color="auto"/>
            <w:left w:val="none" w:sz="0" w:space="0" w:color="auto"/>
            <w:bottom w:val="none" w:sz="0" w:space="0" w:color="auto"/>
            <w:right w:val="none" w:sz="0" w:space="0" w:color="auto"/>
          </w:divBdr>
        </w:div>
        <w:div w:id="466776853">
          <w:marLeft w:val="480"/>
          <w:marRight w:val="0"/>
          <w:marTop w:val="0"/>
          <w:marBottom w:val="0"/>
          <w:divBdr>
            <w:top w:val="none" w:sz="0" w:space="0" w:color="auto"/>
            <w:left w:val="none" w:sz="0" w:space="0" w:color="auto"/>
            <w:bottom w:val="none" w:sz="0" w:space="0" w:color="auto"/>
            <w:right w:val="none" w:sz="0" w:space="0" w:color="auto"/>
          </w:divBdr>
        </w:div>
        <w:div w:id="316539246">
          <w:marLeft w:val="480"/>
          <w:marRight w:val="0"/>
          <w:marTop w:val="0"/>
          <w:marBottom w:val="0"/>
          <w:divBdr>
            <w:top w:val="none" w:sz="0" w:space="0" w:color="auto"/>
            <w:left w:val="none" w:sz="0" w:space="0" w:color="auto"/>
            <w:bottom w:val="none" w:sz="0" w:space="0" w:color="auto"/>
            <w:right w:val="none" w:sz="0" w:space="0" w:color="auto"/>
          </w:divBdr>
        </w:div>
        <w:div w:id="1653414020">
          <w:marLeft w:val="480"/>
          <w:marRight w:val="0"/>
          <w:marTop w:val="0"/>
          <w:marBottom w:val="0"/>
          <w:divBdr>
            <w:top w:val="none" w:sz="0" w:space="0" w:color="auto"/>
            <w:left w:val="none" w:sz="0" w:space="0" w:color="auto"/>
            <w:bottom w:val="none" w:sz="0" w:space="0" w:color="auto"/>
            <w:right w:val="none" w:sz="0" w:space="0" w:color="auto"/>
          </w:divBdr>
        </w:div>
        <w:div w:id="2089955896">
          <w:marLeft w:val="480"/>
          <w:marRight w:val="0"/>
          <w:marTop w:val="0"/>
          <w:marBottom w:val="0"/>
          <w:divBdr>
            <w:top w:val="none" w:sz="0" w:space="0" w:color="auto"/>
            <w:left w:val="none" w:sz="0" w:space="0" w:color="auto"/>
            <w:bottom w:val="none" w:sz="0" w:space="0" w:color="auto"/>
            <w:right w:val="none" w:sz="0" w:space="0" w:color="auto"/>
          </w:divBdr>
        </w:div>
        <w:div w:id="660349318">
          <w:marLeft w:val="480"/>
          <w:marRight w:val="0"/>
          <w:marTop w:val="0"/>
          <w:marBottom w:val="0"/>
          <w:divBdr>
            <w:top w:val="none" w:sz="0" w:space="0" w:color="auto"/>
            <w:left w:val="none" w:sz="0" w:space="0" w:color="auto"/>
            <w:bottom w:val="none" w:sz="0" w:space="0" w:color="auto"/>
            <w:right w:val="none" w:sz="0" w:space="0" w:color="auto"/>
          </w:divBdr>
        </w:div>
        <w:div w:id="457186343">
          <w:marLeft w:val="480"/>
          <w:marRight w:val="0"/>
          <w:marTop w:val="0"/>
          <w:marBottom w:val="0"/>
          <w:divBdr>
            <w:top w:val="none" w:sz="0" w:space="0" w:color="auto"/>
            <w:left w:val="none" w:sz="0" w:space="0" w:color="auto"/>
            <w:bottom w:val="none" w:sz="0" w:space="0" w:color="auto"/>
            <w:right w:val="none" w:sz="0" w:space="0" w:color="auto"/>
          </w:divBdr>
        </w:div>
        <w:div w:id="191579377">
          <w:marLeft w:val="480"/>
          <w:marRight w:val="0"/>
          <w:marTop w:val="0"/>
          <w:marBottom w:val="0"/>
          <w:divBdr>
            <w:top w:val="none" w:sz="0" w:space="0" w:color="auto"/>
            <w:left w:val="none" w:sz="0" w:space="0" w:color="auto"/>
            <w:bottom w:val="none" w:sz="0" w:space="0" w:color="auto"/>
            <w:right w:val="none" w:sz="0" w:space="0" w:color="auto"/>
          </w:divBdr>
        </w:div>
        <w:div w:id="1920168444">
          <w:marLeft w:val="480"/>
          <w:marRight w:val="0"/>
          <w:marTop w:val="0"/>
          <w:marBottom w:val="0"/>
          <w:divBdr>
            <w:top w:val="none" w:sz="0" w:space="0" w:color="auto"/>
            <w:left w:val="none" w:sz="0" w:space="0" w:color="auto"/>
            <w:bottom w:val="none" w:sz="0" w:space="0" w:color="auto"/>
            <w:right w:val="none" w:sz="0" w:space="0" w:color="auto"/>
          </w:divBdr>
        </w:div>
        <w:div w:id="2021543346">
          <w:marLeft w:val="480"/>
          <w:marRight w:val="0"/>
          <w:marTop w:val="0"/>
          <w:marBottom w:val="0"/>
          <w:divBdr>
            <w:top w:val="none" w:sz="0" w:space="0" w:color="auto"/>
            <w:left w:val="none" w:sz="0" w:space="0" w:color="auto"/>
            <w:bottom w:val="none" w:sz="0" w:space="0" w:color="auto"/>
            <w:right w:val="none" w:sz="0" w:space="0" w:color="auto"/>
          </w:divBdr>
        </w:div>
        <w:div w:id="1114012595">
          <w:marLeft w:val="480"/>
          <w:marRight w:val="0"/>
          <w:marTop w:val="0"/>
          <w:marBottom w:val="0"/>
          <w:divBdr>
            <w:top w:val="none" w:sz="0" w:space="0" w:color="auto"/>
            <w:left w:val="none" w:sz="0" w:space="0" w:color="auto"/>
            <w:bottom w:val="none" w:sz="0" w:space="0" w:color="auto"/>
            <w:right w:val="none" w:sz="0" w:space="0" w:color="auto"/>
          </w:divBdr>
        </w:div>
        <w:div w:id="1052463241">
          <w:marLeft w:val="480"/>
          <w:marRight w:val="0"/>
          <w:marTop w:val="0"/>
          <w:marBottom w:val="0"/>
          <w:divBdr>
            <w:top w:val="none" w:sz="0" w:space="0" w:color="auto"/>
            <w:left w:val="none" w:sz="0" w:space="0" w:color="auto"/>
            <w:bottom w:val="none" w:sz="0" w:space="0" w:color="auto"/>
            <w:right w:val="none" w:sz="0" w:space="0" w:color="auto"/>
          </w:divBdr>
        </w:div>
        <w:div w:id="1202744525">
          <w:marLeft w:val="480"/>
          <w:marRight w:val="0"/>
          <w:marTop w:val="0"/>
          <w:marBottom w:val="0"/>
          <w:divBdr>
            <w:top w:val="none" w:sz="0" w:space="0" w:color="auto"/>
            <w:left w:val="none" w:sz="0" w:space="0" w:color="auto"/>
            <w:bottom w:val="none" w:sz="0" w:space="0" w:color="auto"/>
            <w:right w:val="none" w:sz="0" w:space="0" w:color="auto"/>
          </w:divBdr>
        </w:div>
        <w:div w:id="244149213">
          <w:marLeft w:val="480"/>
          <w:marRight w:val="0"/>
          <w:marTop w:val="0"/>
          <w:marBottom w:val="0"/>
          <w:divBdr>
            <w:top w:val="none" w:sz="0" w:space="0" w:color="auto"/>
            <w:left w:val="none" w:sz="0" w:space="0" w:color="auto"/>
            <w:bottom w:val="none" w:sz="0" w:space="0" w:color="auto"/>
            <w:right w:val="none" w:sz="0" w:space="0" w:color="auto"/>
          </w:divBdr>
        </w:div>
        <w:div w:id="639923289">
          <w:marLeft w:val="480"/>
          <w:marRight w:val="0"/>
          <w:marTop w:val="0"/>
          <w:marBottom w:val="0"/>
          <w:divBdr>
            <w:top w:val="none" w:sz="0" w:space="0" w:color="auto"/>
            <w:left w:val="none" w:sz="0" w:space="0" w:color="auto"/>
            <w:bottom w:val="none" w:sz="0" w:space="0" w:color="auto"/>
            <w:right w:val="none" w:sz="0" w:space="0" w:color="auto"/>
          </w:divBdr>
        </w:div>
        <w:div w:id="906719853">
          <w:marLeft w:val="480"/>
          <w:marRight w:val="0"/>
          <w:marTop w:val="0"/>
          <w:marBottom w:val="0"/>
          <w:divBdr>
            <w:top w:val="none" w:sz="0" w:space="0" w:color="auto"/>
            <w:left w:val="none" w:sz="0" w:space="0" w:color="auto"/>
            <w:bottom w:val="none" w:sz="0" w:space="0" w:color="auto"/>
            <w:right w:val="none" w:sz="0" w:space="0" w:color="auto"/>
          </w:divBdr>
        </w:div>
        <w:div w:id="2048291826">
          <w:marLeft w:val="480"/>
          <w:marRight w:val="0"/>
          <w:marTop w:val="0"/>
          <w:marBottom w:val="0"/>
          <w:divBdr>
            <w:top w:val="none" w:sz="0" w:space="0" w:color="auto"/>
            <w:left w:val="none" w:sz="0" w:space="0" w:color="auto"/>
            <w:bottom w:val="none" w:sz="0" w:space="0" w:color="auto"/>
            <w:right w:val="none" w:sz="0" w:space="0" w:color="auto"/>
          </w:divBdr>
        </w:div>
        <w:div w:id="1137576432">
          <w:marLeft w:val="480"/>
          <w:marRight w:val="0"/>
          <w:marTop w:val="0"/>
          <w:marBottom w:val="0"/>
          <w:divBdr>
            <w:top w:val="none" w:sz="0" w:space="0" w:color="auto"/>
            <w:left w:val="none" w:sz="0" w:space="0" w:color="auto"/>
            <w:bottom w:val="none" w:sz="0" w:space="0" w:color="auto"/>
            <w:right w:val="none" w:sz="0" w:space="0" w:color="auto"/>
          </w:divBdr>
        </w:div>
        <w:div w:id="928276932">
          <w:marLeft w:val="480"/>
          <w:marRight w:val="0"/>
          <w:marTop w:val="0"/>
          <w:marBottom w:val="0"/>
          <w:divBdr>
            <w:top w:val="none" w:sz="0" w:space="0" w:color="auto"/>
            <w:left w:val="none" w:sz="0" w:space="0" w:color="auto"/>
            <w:bottom w:val="none" w:sz="0" w:space="0" w:color="auto"/>
            <w:right w:val="none" w:sz="0" w:space="0" w:color="auto"/>
          </w:divBdr>
        </w:div>
        <w:div w:id="927075956">
          <w:marLeft w:val="480"/>
          <w:marRight w:val="0"/>
          <w:marTop w:val="0"/>
          <w:marBottom w:val="0"/>
          <w:divBdr>
            <w:top w:val="none" w:sz="0" w:space="0" w:color="auto"/>
            <w:left w:val="none" w:sz="0" w:space="0" w:color="auto"/>
            <w:bottom w:val="none" w:sz="0" w:space="0" w:color="auto"/>
            <w:right w:val="none" w:sz="0" w:space="0" w:color="auto"/>
          </w:divBdr>
        </w:div>
        <w:div w:id="220870762">
          <w:marLeft w:val="480"/>
          <w:marRight w:val="0"/>
          <w:marTop w:val="0"/>
          <w:marBottom w:val="0"/>
          <w:divBdr>
            <w:top w:val="none" w:sz="0" w:space="0" w:color="auto"/>
            <w:left w:val="none" w:sz="0" w:space="0" w:color="auto"/>
            <w:bottom w:val="none" w:sz="0" w:space="0" w:color="auto"/>
            <w:right w:val="none" w:sz="0" w:space="0" w:color="auto"/>
          </w:divBdr>
        </w:div>
        <w:div w:id="1640761957">
          <w:marLeft w:val="480"/>
          <w:marRight w:val="0"/>
          <w:marTop w:val="0"/>
          <w:marBottom w:val="0"/>
          <w:divBdr>
            <w:top w:val="none" w:sz="0" w:space="0" w:color="auto"/>
            <w:left w:val="none" w:sz="0" w:space="0" w:color="auto"/>
            <w:bottom w:val="none" w:sz="0" w:space="0" w:color="auto"/>
            <w:right w:val="none" w:sz="0" w:space="0" w:color="auto"/>
          </w:divBdr>
        </w:div>
        <w:div w:id="1602566851">
          <w:marLeft w:val="480"/>
          <w:marRight w:val="0"/>
          <w:marTop w:val="0"/>
          <w:marBottom w:val="0"/>
          <w:divBdr>
            <w:top w:val="none" w:sz="0" w:space="0" w:color="auto"/>
            <w:left w:val="none" w:sz="0" w:space="0" w:color="auto"/>
            <w:bottom w:val="none" w:sz="0" w:space="0" w:color="auto"/>
            <w:right w:val="none" w:sz="0" w:space="0" w:color="auto"/>
          </w:divBdr>
        </w:div>
        <w:div w:id="1730182709">
          <w:marLeft w:val="480"/>
          <w:marRight w:val="0"/>
          <w:marTop w:val="0"/>
          <w:marBottom w:val="0"/>
          <w:divBdr>
            <w:top w:val="none" w:sz="0" w:space="0" w:color="auto"/>
            <w:left w:val="none" w:sz="0" w:space="0" w:color="auto"/>
            <w:bottom w:val="none" w:sz="0" w:space="0" w:color="auto"/>
            <w:right w:val="none" w:sz="0" w:space="0" w:color="auto"/>
          </w:divBdr>
        </w:div>
        <w:div w:id="1425762352">
          <w:marLeft w:val="480"/>
          <w:marRight w:val="0"/>
          <w:marTop w:val="0"/>
          <w:marBottom w:val="0"/>
          <w:divBdr>
            <w:top w:val="none" w:sz="0" w:space="0" w:color="auto"/>
            <w:left w:val="none" w:sz="0" w:space="0" w:color="auto"/>
            <w:bottom w:val="none" w:sz="0" w:space="0" w:color="auto"/>
            <w:right w:val="none" w:sz="0" w:space="0" w:color="auto"/>
          </w:divBdr>
        </w:div>
        <w:div w:id="314258998">
          <w:marLeft w:val="480"/>
          <w:marRight w:val="0"/>
          <w:marTop w:val="0"/>
          <w:marBottom w:val="0"/>
          <w:divBdr>
            <w:top w:val="none" w:sz="0" w:space="0" w:color="auto"/>
            <w:left w:val="none" w:sz="0" w:space="0" w:color="auto"/>
            <w:bottom w:val="none" w:sz="0" w:space="0" w:color="auto"/>
            <w:right w:val="none" w:sz="0" w:space="0" w:color="auto"/>
          </w:divBdr>
        </w:div>
        <w:div w:id="1308708834">
          <w:marLeft w:val="480"/>
          <w:marRight w:val="0"/>
          <w:marTop w:val="0"/>
          <w:marBottom w:val="0"/>
          <w:divBdr>
            <w:top w:val="none" w:sz="0" w:space="0" w:color="auto"/>
            <w:left w:val="none" w:sz="0" w:space="0" w:color="auto"/>
            <w:bottom w:val="none" w:sz="0" w:space="0" w:color="auto"/>
            <w:right w:val="none" w:sz="0" w:space="0" w:color="auto"/>
          </w:divBdr>
        </w:div>
        <w:div w:id="789738371">
          <w:marLeft w:val="480"/>
          <w:marRight w:val="0"/>
          <w:marTop w:val="0"/>
          <w:marBottom w:val="0"/>
          <w:divBdr>
            <w:top w:val="none" w:sz="0" w:space="0" w:color="auto"/>
            <w:left w:val="none" w:sz="0" w:space="0" w:color="auto"/>
            <w:bottom w:val="none" w:sz="0" w:space="0" w:color="auto"/>
            <w:right w:val="none" w:sz="0" w:space="0" w:color="auto"/>
          </w:divBdr>
        </w:div>
        <w:div w:id="104887400">
          <w:marLeft w:val="480"/>
          <w:marRight w:val="0"/>
          <w:marTop w:val="0"/>
          <w:marBottom w:val="0"/>
          <w:divBdr>
            <w:top w:val="none" w:sz="0" w:space="0" w:color="auto"/>
            <w:left w:val="none" w:sz="0" w:space="0" w:color="auto"/>
            <w:bottom w:val="none" w:sz="0" w:space="0" w:color="auto"/>
            <w:right w:val="none" w:sz="0" w:space="0" w:color="auto"/>
          </w:divBdr>
        </w:div>
        <w:div w:id="1499421441">
          <w:marLeft w:val="480"/>
          <w:marRight w:val="0"/>
          <w:marTop w:val="0"/>
          <w:marBottom w:val="0"/>
          <w:divBdr>
            <w:top w:val="none" w:sz="0" w:space="0" w:color="auto"/>
            <w:left w:val="none" w:sz="0" w:space="0" w:color="auto"/>
            <w:bottom w:val="none" w:sz="0" w:space="0" w:color="auto"/>
            <w:right w:val="none" w:sz="0" w:space="0" w:color="auto"/>
          </w:divBdr>
        </w:div>
        <w:div w:id="1376391681">
          <w:marLeft w:val="480"/>
          <w:marRight w:val="0"/>
          <w:marTop w:val="0"/>
          <w:marBottom w:val="0"/>
          <w:divBdr>
            <w:top w:val="none" w:sz="0" w:space="0" w:color="auto"/>
            <w:left w:val="none" w:sz="0" w:space="0" w:color="auto"/>
            <w:bottom w:val="none" w:sz="0" w:space="0" w:color="auto"/>
            <w:right w:val="none" w:sz="0" w:space="0" w:color="auto"/>
          </w:divBdr>
        </w:div>
        <w:div w:id="740638747">
          <w:marLeft w:val="480"/>
          <w:marRight w:val="0"/>
          <w:marTop w:val="0"/>
          <w:marBottom w:val="0"/>
          <w:divBdr>
            <w:top w:val="none" w:sz="0" w:space="0" w:color="auto"/>
            <w:left w:val="none" w:sz="0" w:space="0" w:color="auto"/>
            <w:bottom w:val="none" w:sz="0" w:space="0" w:color="auto"/>
            <w:right w:val="none" w:sz="0" w:space="0" w:color="auto"/>
          </w:divBdr>
        </w:div>
        <w:div w:id="1885285028">
          <w:marLeft w:val="480"/>
          <w:marRight w:val="0"/>
          <w:marTop w:val="0"/>
          <w:marBottom w:val="0"/>
          <w:divBdr>
            <w:top w:val="none" w:sz="0" w:space="0" w:color="auto"/>
            <w:left w:val="none" w:sz="0" w:space="0" w:color="auto"/>
            <w:bottom w:val="none" w:sz="0" w:space="0" w:color="auto"/>
            <w:right w:val="none" w:sz="0" w:space="0" w:color="auto"/>
          </w:divBdr>
        </w:div>
        <w:div w:id="1478380687">
          <w:marLeft w:val="480"/>
          <w:marRight w:val="0"/>
          <w:marTop w:val="0"/>
          <w:marBottom w:val="0"/>
          <w:divBdr>
            <w:top w:val="none" w:sz="0" w:space="0" w:color="auto"/>
            <w:left w:val="none" w:sz="0" w:space="0" w:color="auto"/>
            <w:bottom w:val="none" w:sz="0" w:space="0" w:color="auto"/>
            <w:right w:val="none" w:sz="0" w:space="0" w:color="auto"/>
          </w:divBdr>
        </w:div>
        <w:div w:id="843782049">
          <w:marLeft w:val="480"/>
          <w:marRight w:val="0"/>
          <w:marTop w:val="0"/>
          <w:marBottom w:val="0"/>
          <w:divBdr>
            <w:top w:val="none" w:sz="0" w:space="0" w:color="auto"/>
            <w:left w:val="none" w:sz="0" w:space="0" w:color="auto"/>
            <w:bottom w:val="none" w:sz="0" w:space="0" w:color="auto"/>
            <w:right w:val="none" w:sz="0" w:space="0" w:color="auto"/>
          </w:divBdr>
        </w:div>
        <w:div w:id="114954826">
          <w:marLeft w:val="480"/>
          <w:marRight w:val="0"/>
          <w:marTop w:val="0"/>
          <w:marBottom w:val="0"/>
          <w:divBdr>
            <w:top w:val="none" w:sz="0" w:space="0" w:color="auto"/>
            <w:left w:val="none" w:sz="0" w:space="0" w:color="auto"/>
            <w:bottom w:val="none" w:sz="0" w:space="0" w:color="auto"/>
            <w:right w:val="none" w:sz="0" w:space="0" w:color="auto"/>
          </w:divBdr>
        </w:div>
        <w:div w:id="1075275556">
          <w:marLeft w:val="480"/>
          <w:marRight w:val="0"/>
          <w:marTop w:val="0"/>
          <w:marBottom w:val="0"/>
          <w:divBdr>
            <w:top w:val="none" w:sz="0" w:space="0" w:color="auto"/>
            <w:left w:val="none" w:sz="0" w:space="0" w:color="auto"/>
            <w:bottom w:val="none" w:sz="0" w:space="0" w:color="auto"/>
            <w:right w:val="none" w:sz="0" w:space="0" w:color="auto"/>
          </w:divBdr>
        </w:div>
        <w:div w:id="1794712253">
          <w:marLeft w:val="480"/>
          <w:marRight w:val="0"/>
          <w:marTop w:val="0"/>
          <w:marBottom w:val="0"/>
          <w:divBdr>
            <w:top w:val="none" w:sz="0" w:space="0" w:color="auto"/>
            <w:left w:val="none" w:sz="0" w:space="0" w:color="auto"/>
            <w:bottom w:val="none" w:sz="0" w:space="0" w:color="auto"/>
            <w:right w:val="none" w:sz="0" w:space="0" w:color="auto"/>
          </w:divBdr>
        </w:div>
        <w:div w:id="1208102876">
          <w:marLeft w:val="480"/>
          <w:marRight w:val="0"/>
          <w:marTop w:val="0"/>
          <w:marBottom w:val="0"/>
          <w:divBdr>
            <w:top w:val="none" w:sz="0" w:space="0" w:color="auto"/>
            <w:left w:val="none" w:sz="0" w:space="0" w:color="auto"/>
            <w:bottom w:val="none" w:sz="0" w:space="0" w:color="auto"/>
            <w:right w:val="none" w:sz="0" w:space="0" w:color="auto"/>
          </w:divBdr>
        </w:div>
        <w:div w:id="311300980">
          <w:marLeft w:val="480"/>
          <w:marRight w:val="0"/>
          <w:marTop w:val="0"/>
          <w:marBottom w:val="0"/>
          <w:divBdr>
            <w:top w:val="none" w:sz="0" w:space="0" w:color="auto"/>
            <w:left w:val="none" w:sz="0" w:space="0" w:color="auto"/>
            <w:bottom w:val="none" w:sz="0" w:space="0" w:color="auto"/>
            <w:right w:val="none" w:sz="0" w:space="0" w:color="auto"/>
          </w:divBdr>
        </w:div>
        <w:div w:id="1706098834">
          <w:marLeft w:val="480"/>
          <w:marRight w:val="0"/>
          <w:marTop w:val="0"/>
          <w:marBottom w:val="0"/>
          <w:divBdr>
            <w:top w:val="none" w:sz="0" w:space="0" w:color="auto"/>
            <w:left w:val="none" w:sz="0" w:space="0" w:color="auto"/>
            <w:bottom w:val="none" w:sz="0" w:space="0" w:color="auto"/>
            <w:right w:val="none" w:sz="0" w:space="0" w:color="auto"/>
          </w:divBdr>
        </w:div>
        <w:div w:id="1921718887">
          <w:marLeft w:val="480"/>
          <w:marRight w:val="0"/>
          <w:marTop w:val="0"/>
          <w:marBottom w:val="0"/>
          <w:divBdr>
            <w:top w:val="none" w:sz="0" w:space="0" w:color="auto"/>
            <w:left w:val="none" w:sz="0" w:space="0" w:color="auto"/>
            <w:bottom w:val="none" w:sz="0" w:space="0" w:color="auto"/>
            <w:right w:val="none" w:sz="0" w:space="0" w:color="auto"/>
          </w:divBdr>
        </w:div>
        <w:div w:id="1944997470">
          <w:marLeft w:val="480"/>
          <w:marRight w:val="0"/>
          <w:marTop w:val="0"/>
          <w:marBottom w:val="0"/>
          <w:divBdr>
            <w:top w:val="none" w:sz="0" w:space="0" w:color="auto"/>
            <w:left w:val="none" w:sz="0" w:space="0" w:color="auto"/>
            <w:bottom w:val="none" w:sz="0" w:space="0" w:color="auto"/>
            <w:right w:val="none" w:sz="0" w:space="0" w:color="auto"/>
          </w:divBdr>
        </w:div>
        <w:div w:id="73010710">
          <w:marLeft w:val="480"/>
          <w:marRight w:val="0"/>
          <w:marTop w:val="0"/>
          <w:marBottom w:val="0"/>
          <w:divBdr>
            <w:top w:val="none" w:sz="0" w:space="0" w:color="auto"/>
            <w:left w:val="none" w:sz="0" w:space="0" w:color="auto"/>
            <w:bottom w:val="none" w:sz="0" w:space="0" w:color="auto"/>
            <w:right w:val="none" w:sz="0" w:space="0" w:color="auto"/>
          </w:divBdr>
        </w:div>
        <w:div w:id="1942183764">
          <w:marLeft w:val="480"/>
          <w:marRight w:val="0"/>
          <w:marTop w:val="0"/>
          <w:marBottom w:val="0"/>
          <w:divBdr>
            <w:top w:val="none" w:sz="0" w:space="0" w:color="auto"/>
            <w:left w:val="none" w:sz="0" w:space="0" w:color="auto"/>
            <w:bottom w:val="none" w:sz="0" w:space="0" w:color="auto"/>
            <w:right w:val="none" w:sz="0" w:space="0" w:color="auto"/>
          </w:divBdr>
        </w:div>
        <w:div w:id="1041903998">
          <w:marLeft w:val="480"/>
          <w:marRight w:val="0"/>
          <w:marTop w:val="0"/>
          <w:marBottom w:val="0"/>
          <w:divBdr>
            <w:top w:val="none" w:sz="0" w:space="0" w:color="auto"/>
            <w:left w:val="none" w:sz="0" w:space="0" w:color="auto"/>
            <w:bottom w:val="none" w:sz="0" w:space="0" w:color="auto"/>
            <w:right w:val="none" w:sz="0" w:space="0" w:color="auto"/>
          </w:divBdr>
        </w:div>
        <w:div w:id="1253927237">
          <w:marLeft w:val="480"/>
          <w:marRight w:val="0"/>
          <w:marTop w:val="0"/>
          <w:marBottom w:val="0"/>
          <w:divBdr>
            <w:top w:val="none" w:sz="0" w:space="0" w:color="auto"/>
            <w:left w:val="none" w:sz="0" w:space="0" w:color="auto"/>
            <w:bottom w:val="none" w:sz="0" w:space="0" w:color="auto"/>
            <w:right w:val="none" w:sz="0" w:space="0" w:color="auto"/>
          </w:divBdr>
        </w:div>
        <w:div w:id="278490985">
          <w:marLeft w:val="480"/>
          <w:marRight w:val="0"/>
          <w:marTop w:val="0"/>
          <w:marBottom w:val="0"/>
          <w:divBdr>
            <w:top w:val="none" w:sz="0" w:space="0" w:color="auto"/>
            <w:left w:val="none" w:sz="0" w:space="0" w:color="auto"/>
            <w:bottom w:val="none" w:sz="0" w:space="0" w:color="auto"/>
            <w:right w:val="none" w:sz="0" w:space="0" w:color="auto"/>
          </w:divBdr>
        </w:div>
        <w:div w:id="884440619">
          <w:marLeft w:val="480"/>
          <w:marRight w:val="0"/>
          <w:marTop w:val="0"/>
          <w:marBottom w:val="0"/>
          <w:divBdr>
            <w:top w:val="none" w:sz="0" w:space="0" w:color="auto"/>
            <w:left w:val="none" w:sz="0" w:space="0" w:color="auto"/>
            <w:bottom w:val="none" w:sz="0" w:space="0" w:color="auto"/>
            <w:right w:val="none" w:sz="0" w:space="0" w:color="auto"/>
          </w:divBdr>
        </w:div>
        <w:div w:id="1656762652">
          <w:marLeft w:val="480"/>
          <w:marRight w:val="0"/>
          <w:marTop w:val="0"/>
          <w:marBottom w:val="0"/>
          <w:divBdr>
            <w:top w:val="none" w:sz="0" w:space="0" w:color="auto"/>
            <w:left w:val="none" w:sz="0" w:space="0" w:color="auto"/>
            <w:bottom w:val="none" w:sz="0" w:space="0" w:color="auto"/>
            <w:right w:val="none" w:sz="0" w:space="0" w:color="auto"/>
          </w:divBdr>
        </w:div>
        <w:div w:id="341974161">
          <w:marLeft w:val="480"/>
          <w:marRight w:val="0"/>
          <w:marTop w:val="0"/>
          <w:marBottom w:val="0"/>
          <w:divBdr>
            <w:top w:val="none" w:sz="0" w:space="0" w:color="auto"/>
            <w:left w:val="none" w:sz="0" w:space="0" w:color="auto"/>
            <w:bottom w:val="none" w:sz="0" w:space="0" w:color="auto"/>
            <w:right w:val="none" w:sz="0" w:space="0" w:color="auto"/>
          </w:divBdr>
        </w:div>
        <w:div w:id="12805031">
          <w:marLeft w:val="480"/>
          <w:marRight w:val="0"/>
          <w:marTop w:val="0"/>
          <w:marBottom w:val="0"/>
          <w:divBdr>
            <w:top w:val="none" w:sz="0" w:space="0" w:color="auto"/>
            <w:left w:val="none" w:sz="0" w:space="0" w:color="auto"/>
            <w:bottom w:val="none" w:sz="0" w:space="0" w:color="auto"/>
            <w:right w:val="none" w:sz="0" w:space="0" w:color="auto"/>
          </w:divBdr>
        </w:div>
        <w:div w:id="800535780">
          <w:marLeft w:val="480"/>
          <w:marRight w:val="0"/>
          <w:marTop w:val="0"/>
          <w:marBottom w:val="0"/>
          <w:divBdr>
            <w:top w:val="none" w:sz="0" w:space="0" w:color="auto"/>
            <w:left w:val="none" w:sz="0" w:space="0" w:color="auto"/>
            <w:bottom w:val="none" w:sz="0" w:space="0" w:color="auto"/>
            <w:right w:val="none" w:sz="0" w:space="0" w:color="auto"/>
          </w:divBdr>
        </w:div>
        <w:div w:id="485316306">
          <w:marLeft w:val="480"/>
          <w:marRight w:val="0"/>
          <w:marTop w:val="0"/>
          <w:marBottom w:val="0"/>
          <w:divBdr>
            <w:top w:val="none" w:sz="0" w:space="0" w:color="auto"/>
            <w:left w:val="none" w:sz="0" w:space="0" w:color="auto"/>
            <w:bottom w:val="none" w:sz="0" w:space="0" w:color="auto"/>
            <w:right w:val="none" w:sz="0" w:space="0" w:color="auto"/>
          </w:divBdr>
        </w:div>
        <w:div w:id="1196188466">
          <w:marLeft w:val="480"/>
          <w:marRight w:val="0"/>
          <w:marTop w:val="0"/>
          <w:marBottom w:val="0"/>
          <w:divBdr>
            <w:top w:val="none" w:sz="0" w:space="0" w:color="auto"/>
            <w:left w:val="none" w:sz="0" w:space="0" w:color="auto"/>
            <w:bottom w:val="none" w:sz="0" w:space="0" w:color="auto"/>
            <w:right w:val="none" w:sz="0" w:space="0" w:color="auto"/>
          </w:divBdr>
        </w:div>
        <w:div w:id="270743934">
          <w:marLeft w:val="480"/>
          <w:marRight w:val="0"/>
          <w:marTop w:val="0"/>
          <w:marBottom w:val="0"/>
          <w:divBdr>
            <w:top w:val="none" w:sz="0" w:space="0" w:color="auto"/>
            <w:left w:val="none" w:sz="0" w:space="0" w:color="auto"/>
            <w:bottom w:val="none" w:sz="0" w:space="0" w:color="auto"/>
            <w:right w:val="none" w:sz="0" w:space="0" w:color="auto"/>
          </w:divBdr>
        </w:div>
        <w:div w:id="948660051">
          <w:marLeft w:val="480"/>
          <w:marRight w:val="0"/>
          <w:marTop w:val="0"/>
          <w:marBottom w:val="0"/>
          <w:divBdr>
            <w:top w:val="none" w:sz="0" w:space="0" w:color="auto"/>
            <w:left w:val="none" w:sz="0" w:space="0" w:color="auto"/>
            <w:bottom w:val="none" w:sz="0" w:space="0" w:color="auto"/>
            <w:right w:val="none" w:sz="0" w:space="0" w:color="auto"/>
          </w:divBdr>
        </w:div>
        <w:div w:id="1964538475">
          <w:marLeft w:val="480"/>
          <w:marRight w:val="0"/>
          <w:marTop w:val="0"/>
          <w:marBottom w:val="0"/>
          <w:divBdr>
            <w:top w:val="none" w:sz="0" w:space="0" w:color="auto"/>
            <w:left w:val="none" w:sz="0" w:space="0" w:color="auto"/>
            <w:bottom w:val="none" w:sz="0" w:space="0" w:color="auto"/>
            <w:right w:val="none" w:sz="0" w:space="0" w:color="auto"/>
          </w:divBdr>
        </w:div>
        <w:div w:id="417792253">
          <w:marLeft w:val="480"/>
          <w:marRight w:val="0"/>
          <w:marTop w:val="0"/>
          <w:marBottom w:val="0"/>
          <w:divBdr>
            <w:top w:val="none" w:sz="0" w:space="0" w:color="auto"/>
            <w:left w:val="none" w:sz="0" w:space="0" w:color="auto"/>
            <w:bottom w:val="none" w:sz="0" w:space="0" w:color="auto"/>
            <w:right w:val="none" w:sz="0" w:space="0" w:color="auto"/>
          </w:divBdr>
        </w:div>
      </w:divsChild>
    </w:div>
    <w:div w:id="1977025805">
      <w:bodyDiv w:val="1"/>
      <w:marLeft w:val="0"/>
      <w:marRight w:val="0"/>
      <w:marTop w:val="0"/>
      <w:marBottom w:val="0"/>
      <w:divBdr>
        <w:top w:val="none" w:sz="0" w:space="0" w:color="auto"/>
        <w:left w:val="none" w:sz="0" w:space="0" w:color="auto"/>
        <w:bottom w:val="none" w:sz="0" w:space="0" w:color="auto"/>
        <w:right w:val="none" w:sz="0" w:space="0" w:color="auto"/>
      </w:divBdr>
    </w:div>
    <w:div w:id="1978293750">
      <w:bodyDiv w:val="1"/>
      <w:marLeft w:val="0"/>
      <w:marRight w:val="0"/>
      <w:marTop w:val="0"/>
      <w:marBottom w:val="0"/>
      <w:divBdr>
        <w:top w:val="none" w:sz="0" w:space="0" w:color="auto"/>
        <w:left w:val="none" w:sz="0" w:space="0" w:color="auto"/>
        <w:bottom w:val="none" w:sz="0" w:space="0" w:color="auto"/>
        <w:right w:val="none" w:sz="0" w:space="0" w:color="auto"/>
      </w:divBdr>
    </w:div>
    <w:div w:id="1979455145">
      <w:bodyDiv w:val="1"/>
      <w:marLeft w:val="0"/>
      <w:marRight w:val="0"/>
      <w:marTop w:val="0"/>
      <w:marBottom w:val="0"/>
      <w:divBdr>
        <w:top w:val="none" w:sz="0" w:space="0" w:color="auto"/>
        <w:left w:val="none" w:sz="0" w:space="0" w:color="auto"/>
        <w:bottom w:val="none" w:sz="0" w:space="0" w:color="auto"/>
        <w:right w:val="none" w:sz="0" w:space="0" w:color="auto"/>
      </w:divBdr>
    </w:div>
    <w:div w:id="1980724466">
      <w:bodyDiv w:val="1"/>
      <w:marLeft w:val="0"/>
      <w:marRight w:val="0"/>
      <w:marTop w:val="0"/>
      <w:marBottom w:val="0"/>
      <w:divBdr>
        <w:top w:val="none" w:sz="0" w:space="0" w:color="auto"/>
        <w:left w:val="none" w:sz="0" w:space="0" w:color="auto"/>
        <w:bottom w:val="none" w:sz="0" w:space="0" w:color="auto"/>
        <w:right w:val="none" w:sz="0" w:space="0" w:color="auto"/>
      </w:divBdr>
    </w:div>
    <w:div w:id="1981958729">
      <w:bodyDiv w:val="1"/>
      <w:marLeft w:val="0"/>
      <w:marRight w:val="0"/>
      <w:marTop w:val="0"/>
      <w:marBottom w:val="0"/>
      <w:divBdr>
        <w:top w:val="none" w:sz="0" w:space="0" w:color="auto"/>
        <w:left w:val="none" w:sz="0" w:space="0" w:color="auto"/>
        <w:bottom w:val="none" w:sz="0" w:space="0" w:color="auto"/>
        <w:right w:val="none" w:sz="0" w:space="0" w:color="auto"/>
      </w:divBdr>
    </w:div>
    <w:div w:id="1983539042">
      <w:bodyDiv w:val="1"/>
      <w:marLeft w:val="0"/>
      <w:marRight w:val="0"/>
      <w:marTop w:val="0"/>
      <w:marBottom w:val="0"/>
      <w:divBdr>
        <w:top w:val="none" w:sz="0" w:space="0" w:color="auto"/>
        <w:left w:val="none" w:sz="0" w:space="0" w:color="auto"/>
        <w:bottom w:val="none" w:sz="0" w:space="0" w:color="auto"/>
        <w:right w:val="none" w:sz="0" w:space="0" w:color="auto"/>
      </w:divBdr>
    </w:div>
    <w:div w:id="1985427545">
      <w:bodyDiv w:val="1"/>
      <w:marLeft w:val="0"/>
      <w:marRight w:val="0"/>
      <w:marTop w:val="0"/>
      <w:marBottom w:val="0"/>
      <w:divBdr>
        <w:top w:val="none" w:sz="0" w:space="0" w:color="auto"/>
        <w:left w:val="none" w:sz="0" w:space="0" w:color="auto"/>
        <w:bottom w:val="none" w:sz="0" w:space="0" w:color="auto"/>
        <w:right w:val="none" w:sz="0" w:space="0" w:color="auto"/>
      </w:divBdr>
    </w:div>
    <w:div w:id="1990355995">
      <w:bodyDiv w:val="1"/>
      <w:marLeft w:val="0"/>
      <w:marRight w:val="0"/>
      <w:marTop w:val="0"/>
      <w:marBottom w:val="0"/>
      <w:divBdr>
        <w:top w:val="none" w:sz="0" w:space="0" w:color="auto"/>
        <w:left w:val="none" w:sz="0" w:space="0" w:color="auto"/>
        <w:bottom w:val="none" w:sz="0" w:space="0" w:color="auto"/>
        <w:right w:val="none" w:sz="0" w:space="0" w:color="auto"/>
      </w:divBdr>
    </w:div>
    <w:div w:id="1993675100">
      <w:bodyDiv w:val="1"/>
      <w:marLeft w:val="0"/>
      <w:marRight w:val="0"/>
      <w:marTop w:val="0"/>
      <w:marBottom w:val="0"/>
      <w:divBdr>
        <w:top w:val="none" w:sz="0" w:space="0" w:color="auto"/>
        <w:left w:val="none" w:sz="0" w:space="0" w:color="auto"/>
        <w:bottom w:val="none" w:sz="0" w:space="0" w:color="auto"/>
        <w:right w:val="none" w:sz="0" w:space="0" w:color="auto"/>
      </w:divBdr>
    </w:div>
    <w:div w:id="1994022484">
      <w:bodyDiv w:val="1"/>
      <w:marLeft w:val="0"/>
      <w:marRight w:val="0"/>
      <w:marTop w:val="0"/>
      <w:marBottom w:val="0"/>
      <w:divBdr>
        <w:top w:val="none" w:sz="0" w:space="0" w:color="auto"/>
        <w:left w:val="none" w:sz="0" w:space="0" w:color="auto"/>
        <w:bottom w:val="none" w:sz="0" w:space="0" w:color="auto"/>
        <w:right w:val="none" w:sz="0" w:space="0" w:color="auto"/>
      </w:divBdr>
    </w:div>
    <w:div w:id="1994137926">
      <w:bodyDiv w:val="1"/>
      <w:marLeft w:val="0"/>
      <w:marRight w:val="0"/>
      <w:marTop w:val="0"/>
      <w:marBottom w:val="0"/>
      <w:divBdr>
        <w:top w:val="none" w:sz="0" w:space="0" w:color="auto"/>
        <w:left w:val="none" w:sz="0" w:space="0" w:color="auto"/>
        <w:bottom w:val="none" w:sz="0" w:space="0" w:color="auto"/>
        <w:right w:val="none" w:sz="0" w:space="0" w:color="auto"/>
      </w:divBdr>
    </w:div>
    <w:div w:id="1994337596">
      <w:bodyDiv w:val="1"/>
      <w:marLeft w:val="0"/>
      <w:marRight w:val="0"/>
      <w:marTop w:val="0"/>
      <w:marBottom w:val="0"/>
      <w:divBdr>
        <w:top w:val="none" w:sz="0" w:space="0" w:color="auto"/>
        <w:left w:val="none" w:sz="0" w:space="0" w:color="auto"/>
        <w:bottom w:val="none" w:sz="0" w:space="0" w:color="auto"/>
        <w:right w:val="none" w:sz="0" w:space="0" w:color="auto"/>
      </w:divBdr>
    </w:div>
    <w:div w:id="1995838973">
      <w:bodyDiv w:val="1"/>
      <w:marLeft w:val="0"/>
      <w:marRight w:val="0"/>
      <w:marTop w:val="0"/>
      <w:marBottom w:val="0"/>
      <w:divBdr>
        <w:top w:val="none" w:sz="0" w:space="0" w:color="auto"/>
        <w:left w:val="none" w:sz="0" w:space="0" w:color="auto"/>
        <w:bottom w:val="none" w:sz="0" w:space="0" w:color="auto"/>
        <w:right w:val="none" w:sz="0" w:space="0" w:color="auto"/>
      </w:divBdr>
    </w:div>
    <w:div w:id="1996907238">
      <w:bodyDiv w:val="1"/>
      <w:marLeft w:val="0"/>
      <w:marRight w:val="0"/>
      <w:marTop w:val="0"/>
      <w:marBottom w:val="0"/>
      <w:divBdr>
        <w:top w:val="none" w:sz="0" w:space="0" w:color="auto"/>
        <w:left w:val="none" w:sz="0" w:space="0" w:color="auto"/>
        <w:bottom w:val="none" w:sz="0" w:space="0" w:color="auto"/>
        <w:right w:val="none" w:sz="0" w:space="0" w:color="auto"/>
      </w:divBdr>
    </w:div>
    <w:div w:id="1998611616">
      <w:bodyDiv w:val="1"/>
      <w:marLeft w:val="0"/>
      <w:marRight w:val="0"/>
      <w:marTop w:val="0"/>
      <w:marBottom w:val="0"/>
      <w:divBdr>
        <w:top w:val="none" w:sz="0" w:space="0" w:color="auto"/>
        <w:left w:val="none" w:sz="0" w:space="0" w:color="auto"/>
        <w:bottom w:val="none" w:sz="0" w:space="0" w:color="auto"/>
        <w:right w:val="none" w:sz="0" w:space="0" w:color="auto"/>
      </w:divBdr>
    </w:div>
    <w:div w:id="1999308201">
      <w:bodyDiv w:val="1"/>
      <w:marLeft w:val="0"/>
      <w:marRight w:val="0"/>
      <w:marTop w:val="0"/>
      <w:marBottom w:val="0"/>
      <w:divBdr>
        <w:top w:val="none" w:sz="0" w:space="0" w:color="auto"/>
        <w:left w:val="none" w:sz="0" w:space="0" w:color="auto"/>
        <w:bottom w:val="none" w:sz="0" w:space="0" w:color="auto"/>
        <w:right w:val="none" w:sz="0" w:space="0" w:color="auto"/>
      </w:divBdr>
      <w:divsChild>
        <w:div w:id="1854146868">
          <w:marLeft w:val="480"/>
          <w:marRight w:val="0"/>
          <w:marTop w:val="0"/>
          <w:marBottom w:val="0"/>
          <w:divBdr>
            <w:top w:val="none" w:sz="0" w:space="0" w:color="auto"/>
            <w:left w:val="none" w:sz="0" w:space="0" w:color="auto"/>
            <w:bottom w:val="none" w:sz="0" w:space="0" w:color="auto"/>
            <w:right w:val="none" w:sz="0" w:space="0" w:color="auto"/>
          </w:divBdr>
        </w:div>
        <w:div w:id="1307125219">
          <w:marLeft w:val="480"/>
          <w:marRight w:val="0"/>
          <w:marTop w:val="0"/>
          <w:marBottom w:val="0"/>
          <w:divBdr>
            <w:top w:val="none" w:sz="0" w:space="0" w:color="auto"/>
            <w:left w:val="none" w:sz="0" w:space="0" w:color="auto"/>
            <w:bottom w:val="none" w:sz="0" w:space="0" w:color="auto"/>
            <w:right w:val="none" w:sz="0" w:space="0" w:color="auto"/>
          </w:divBdr>
        </w:div>
        <w:div w:id="258760352">
          <w:marLeft w:val="480"/>
          <w:marRight w:val="0"/>
          <w:marTop w:val="0"/>
          <w:marBottom w:val="0"/>
          <w:divBdr>
            <w:top w:val="none" w:sz="0" w:space="0" w:color="auto"/>
            <w:left w:val="none" w:sz="0" w:space="0" w:color="auto"/>
            <w:bottom w:val="none" w:sz="0" w:space="0" w:color="auto"/>
            <w:right w:val="none" w:sz="0" w:space="0" w:color="auto"/>
          </w:divBdr>
        </w:div>
        <w:div w:id="1302077855">
          <w:marLeft w:val="480"/>
          <w:marRight w:val="0"/>
          <w:marTop w:val="0"/>
          <w:marBottom w:val="0"/>
          <w:divBdr>
            <w:top w:val="none" w:sz="0" w:space="0" w:color="auto"/>
            <w:left w:val="none" w:sz="0" w:space="0" w:color="auto"/>
            <w:bottom w:val="none" w:sz="0" w:space="0" w:color="auto"/>
            <w:right w:val="none" w:sz="0" w:space="0" w:color="auto"/>
          </w:divBdr>
        </w:div>
        <w:div w:id="527379801">
          <w:marLeft w:val="480"/>
          <w:marRight w:val="0"/>
          <w:marTop w:val="0"/>
          <w:marBottom w:val="0"/>
          <w:divBdr>
            <w:top w:val="none" w:sz="0" w:space="0" w:color="auto"/>
            <w:left w:val="none" w:sz="0" w:space="0" w:color="auto"/>
            <w:bottom w:val="none" w:sz="0" w:space="0" w:color="auto"/>
            <w:right w:val="none" w:sz="0" w:space="0" w:color="auto"/>
          </w:divBdr>
        </w:div>
        <w:div w:id="1882672596">
          <w:marLeft w:val="480"/>
          <w:marRight w:val="0"/>
          <w:marTop w:val="0"/>
          <w:marBottom w:val="0"/>
          <w:divBdr>
            <w:top w:val="none" w:sz="0" w:space="0" w:color="auto"/>
            <w:left w:val="none" w:sz="0" w:space="0" w:color="auto"/>
            <w:bottom w:val="none" w:sz="0" w:space="0" w:color="auto"/>
            <w:right w:val="none" w:sz="0" w:space="0" w:color="auto"/>
          </w:divBdr>
        </w:div>
        <w:div w:id="282885899">
          <w:marLeft w:val="480"/>
          <w:marRight w:val="0"/>
          <w:marTop w:val="0"/>
          <w:marBottom w:val="0"/>
          <w:divBdr>
            <w:top w:val="none" w:sz="0" w:space="0" w:color="auto"/>
            <w:left w:val="none" w:sz="0" w:space="0" w:color="auto"/>
            <w:bottom w:val="none" w:sz="0" w:space="0" w:color="auto"/>
            <w:right w:val="none" w:sz="0" w:space="0" w:color="auto"/>
          </w:divBdr>
        </w:div>
        <w:div w:id="257644374">
          <w:marLeft w:val="480"/>
          <w:marRight w:val="0"/>
          <w:marTop w:val="0"/>
          <w:marBottom w:val="0"/>
          <w:divBdr>
            <w:top w:val="none" w:sz="0" w:space="0" w:color="auto"/>
            <w:left w:val="none" w:sz="0" w:space="0" w:color="auto"/>
            <w:bottom w:val="none" w:sz="0" w:space="0" w:color="auto"/>
            <w:right w:val="none" w:sz="0" w:space="0" w:color="auto"/>
          </w:divBdr>
        </w:div>
        <w:div w:id="818155779">
          <w:marLeft w:val="480"/>
          <w:marRight w:val="0"/>
          <w:marTop w:val="0"/>
          <w:marBottom w:val="0"/>
          <w:divBdr>
            <w:top w:val="none" w:sz="0" w:space="0" w:color="auto"/>
            <w:left w:val="none" w:sz="0" w:space="0" w:color="auto"/>
            <w:bottom w:val="none" w:sz="0" w:space="0" w:color="auto"/>
            <w:right w:val="none" w:sz="0" w:space="0" w:color="auto"/>
          </w:divBdr>
        </w:div>
        <w:div w:id="360016973">
          <w:marLeft w:val="480"/>
          <w:marRight w:val="0"/>
          <w:marTop w:val="0"/>
          <w:marBottom w:val="0"/>
          <w:divBdr>
            <w:top w:val="none" w:sz="0" w:space="0" w:color="auto"/>
            <w:left w:val="none" w:sz="0" w:space="0" w:color="auto"/>
            <w:bottom w:val="none" w:sz="0" w:space="0" w:color="auto"/>
            <w:right w:val="none" w:sz="0" w:space="0" w:color="auto"/>
          </w:divBdr>
        </w:div>
        <w:div w:id="985353413">
          <w:marLeft w:val="480"/>
          <w:marRight w:val="0"/>
          <w:marTop w:val="0"/>
          <w:marBottom w:val="0"/>
          <w:divBdr>
            <w:top w:val="none" w:sz="0" w:space="0" w:color="auto"/>
            <w:left w:val="none" w:sz="0" w:space="0" w:color="auto"/>
            <w:bottom w:val="none" w:sz="0" w:space="0" w:color="auto"/>
            <w:right w:val="none" w:sz="0" w:space="0" w:color="auto"/>
          </w:divBdr>
        </w:div>
        <w:div w:id="1953003597">
          <w:marLeft w:val="480"/>
          <w:marRight w:val="0"/>
          <w:marTop w:val="0"/>
          <w:marBottom w:val="0"/>
          <w:divBdr>
            <w:top w:val="none" w:sz="0" w:space="0" w:color="auto"/>
            <w:left w:val="none" w:sz="0" w:space="0" w:color="auto"/>
            <w:bottom w:val="none" w:sz="0" w:space="0" w:color="auto"/>
            <w:right w:val="none" w:sz="0" w:space="0" w:color="auto"/>
          </w:divBdr>
        </w:div>
        <w:div w:id="1299217131">
          <w:marLeft w:val="480"/>
          <w:marRight w:val="0"/>
          <w:marTop w:val="0"/>
          <w:marBottom w:val="0"/>
          <w:divBdr>
            <w:top w:val="none" w:sz="0" w:space="0" w:color="auto"/>
            <w:left w:val="none" w:sz="0" w:space="0" w:color="auto"/>
            <w:bottom w:val="none" w:sz="0" w:space="0" w:color="auto"/>
            <w:right w:val="none" w:sz="0" w:space="0" w:color="auto"/>
          </w:divBdr>
        </w:div>
        <w:div w:id="791479169">
          <w:marLeft w:val="480"/>
          <w:marRight w:val="0"/>
          <w:marTop w:val="0"/>
          <w:marBottom w:val="0"/>
          <w:divBdr>
            <w:top w:val="none" w:sz="0" w:space="0" w:color="auto"/>
            <w:left w:val="none" w:sz="0" w:space="0" w:color="auto"/>
            <w:bottom w:val="none" w:sz="0" w:space="0" w:color="auto"/>
            <w:right w:val="none" w:sz="0" w:space="0" w:color="auto"/>
          </w:divBdr>
        </w:div>
        <w:div w:id="400980542">
          <w:marLeft w:val="480"/>
          <w:marRight w:val="0"/>
          <w:marTop w:val="0"/>
          <w:marBottom w:val="0"/>
          <w:divBdr>
            <w:top w:val="none" w:sz="0" w:space="0" w:color="auto"/>
            <w:left w:val="none" w:sz="0" w:space="0" w:color="auto"/>
            <w:bottom w:val="none" w:sz="0" w:space="0" w:color="auto"/>
            <w:right w:val="none" w:sz="0" w:space="0" w:color="auto"/>
          </w:divBdr>
        </w:div>
        <w:div w:id="192380121">
          <w:marLeft w:val="480"/>
          <w:marRight w:val="0"/>
          <w:marTop w:val="0"/>
          <w:marBottom w:val="0"/>
          <w:divBdr>
            <w:top w:val="none" w:sz="0" w:space="0" w:color="auto"/>
            <w:left w:val="none" w:sz="0" w:space="0" w:color="auto"/>
            <w:bottom w:val="none" w:sz="0" w:space="0" w:color="auto"/>
            <w:right w:val="none" w:sz="0" w:space="0" w:color="auto"/>
          </w:divBdr>
        </w:div>
      </w:divsChild>
    </w:div>
    <w:div w:id="2000690432">
      <w:bodyDiv w:val="1"/>
      <w:marLeft w:val="0"/>
      <w:marRight w:val="0"/>
      <w:marTop w:val="0"/>
      <w:marBottom w:val="0"/>
      <w:divBdr>
        <w:top w:val="none" w:sz="0" w:space="0" w:color="auto"/>
        <w:left w:val="none" w:sz="0" w:space="0" w:color="auto"/>
        <w:bottom w:val="none" w:sz="0" w:space="0" w:color="auto"/>
        <w:right w:val="none" w:sz="0" w:space="0" w:color="auto"/>
      </w:divBdr>
    </w:div>
    <w:div w:id="2000961208">
      <w:bodyDiv w:val="1"/>
      <w:marLeft w:val="0"/>
      <w:marRight w:val="0"/>
      <w:marTop w:val="0"/>
      <w:marBottom w:val="0"/>
      <w:divBdr>
        <w:top w:val="none" w:sz="0" w:space="0" w:color="auto"/>
        <w:left w:val="none" w:sz="0" w:space="0" w:color="auto"/>
        <w:bottom w:val="none" w:sz="0" w:space="0" w:color="auto"/>
        <w:right w:val="none" w:sz="0" w:space="0" w:color="auto"/>
      </w:divBdr>
    </w:div>
    <w:div w:id="2001076555">
      <w:bodyDiv w:val="1"/>
      <w:marLeft w:val="0"/>
      <w:marRight w:val="0"/>
      <w:marTop w:val="0"/>
      <w:marBottom w:val="0"/>
      <w:divBdr>
        <w:top w:val="none" w:sz="0" w:space="0" w:color="auto"/>
        <w:left w:val="none" w:sz="0" w:space="0" w:color="auto"/>
        <w:bottom w:val="none" w:sz="0" w:space="0" w:color="auto"/>
        <w:right w:val="none" w:sz="0" w:space="0" w:color="auto"/>
      </w:divBdr>
    </w:div>
    <w:div w:id="2001494810">
      <w:bodyDiv w:val="1"/>
      <w:marLeft w:val="0"/>
      <w:marRight w:val="0"/>
      <w:marTop w:val="0"/>
      <w:marBottom w:val="0"/>
      <w:divBdr>
        <w:top w:val="none" w:sz="0" w:space="0" w:color="auto"/>
        <w:left w:val="none" w:sz="0" w:space="0" w:color="auto"/>
        <w:bottom w:val="none" w:sz="0" w:space="0" w:color="auto"/>
        <w:right w:val="none" w:sz="0" w:space="0" w:color="auto"/>
      </w:divBdr>
    </w:div>
    <w:div w:id="2002007517">
      <w:bodyDiv w:val="1"/>
      <w:marLeft w:val="0"/>
      <w:marRight w:val="0"/>
      <w:marTop w:val="0"/>
      <w:marBottom w:val="0"/>
      <w:divBdr>
        <w:top w:val="none" w:sz="0" w:space="0" w:color="auto"/>
        <w:left w:val="none" w:sz="0" w:space="0" w:color="auto"/>
        <w:bottom w:val="none" w:sz="0" w:space="0" w:color="auto"/>
        <w:right w:val="none" w:sz="0" w:space="0" w:color="auto"/>
      </w:divBdr>
    </w:div>
    <w:div w:id="2002654792">
      <w:bodyDiv w:val="1"/>
      <w:marLeft w:val="0"/>
      <w:marRight w:val="0"/>
      <w:marTop w:val="0"/>
      <w:marBottom w:val="0"/>
      <w:divBdr>
        <w:top w:val="none" w:sz="0" w:space="0" w:color="auto"/>
        <w:left w:val="none" w:sz="0" w:space="0" w:color="auto"/>
        <w:bottom w:val="none" w:sz="0" w:space="0" w:color="auto"/>
        <w:right w:val="none" w:sz="0" w:space="0" w:color="auto"/>
      </w:divBdr>
    </w:div>
    <w:div w:id="2004043956">
      <w:bodyDiv w:val="1"/>
      <w:marLeft w:val="0"/>
      <w:marRight w:val="0"/>
      <w:marTop w:val="0"/>
      <w:marBottom w:val="0"/>
      <w:divBdr>
        <w:top w:val="none" w:sz="0" w:space="0" w:color="auto"/>
        <w:left w:val="none" w:sz="0" w:space="0" w:color="auto"/>
        <w:bottom w:val="none" w:sz="0" w:space="0" w:color="auto"/>
        <w:right w:val="none" w:sz="0" w:space="0" w:color="auto"/>
      </w:divBdr>
    </w:div>
    <w:div w:id="2004356601">
      <w:bodyDiv w:val="1"/>
      <w:marLeft w:val="0"/>
      <w:marRight w:val="0"/>
      <w:marTop w:val="0"/>
      <w:marBottom w:val="0"/>
      <w:divBdr>
        <w:top w:val="none" w:sz="0" w:space="0" w:color="auto"/>
        <w:left w:val="none" w:sz="0" w:space="0" w:color="auto"/>
        <w:bottom w:val="none" w:sz="0" w:space="0" w:color="auto"/>
        <w:right w:val="none" w:sz="0" w:space="0" w:color="auto"/>
      </w:divBdr>
    </w:div>
    <w:div w:id="2005665116">
      <w:bodyDiv w:val="1"/>
      <w:marLeft w:val="0"/>
      <w:marRight w:val="0"/>
      <w:marTop w:val="0"/>
      <w:marBottom w:val="0"/>
      <w:divBdr>
        <w:top w:val="none" w:sz="0" w:space="0" w:color="auto"/>
        <w:left w:val="none" w:sz="0" w:space="0" w:color="auto"/>
        <w:bottom w:val="none" w:sz="0" w:space="0" w:color="auto"/>
        <w:right w:val="none" w:sz="0" w:space="0" w:color="auto"/>
      </w:divBdr>
    </w:div>
    <w:div w:id="2005816391">
      <w:bodyDiv w:val="1"/>
      <w:marLeft w:val="0"/>
      <w:marRight w:val="0"/>
      <w:marTop w:val="0"/>
      <w:marBottom w:val="0"/>
      <w:divBdr>
        <w:top w:val="none" w:sz="0" w:space="0" w:color="auto"/>
        <w:left w:val="none" w:sz="0" w:space="0" w:color="auto"/>
        <w:bottom w:val="none" w:sz="0" w:space="0" w:color="auto"/>
        <w:right w:val="none" w:sz="0" w:space="0" w:color="auto"/>
      </w:divBdr>
    </w:div>
    <w:div w:id="2007171251">
      <w:bodyDiv w:val="1"/>
      <w:marLeft w:val="0"/>
      <w:marRight w:val="0"/>
      <w:marTop w:val="0"/>
      <w:marBottom w:val="0"/>
      <w:divBdr>
        <w:top w:val="none" w:sz="0" w:space="0" w:color="auto"/>
        <w:left w:val="none" w:sz="0" w:space="0" w:color="auto"/>
        <w:bottom w:val="none" w:sz="0" w:space="0" w:color="auto"/>
        <w:right w:val="none" w:sz="0" w:space="0" w:color="auto"/>
      </w:divBdr>
    </w:div>
    <w:div w:id="2007198890">
      <w:bodyDiv w:val="1"/>
      <w:marLeft w:val="0"/>
      <w:marRight w:val="0"/>
      <w:marTop w:val="0"/>
      <w:marBottom w:val="0"/>
      <w:divBdr>
        <w:top w:val="none" w:sz="0" w:space="0" w:color="auto"/>
        <w:left w:val="none" w:sz="0" w:space="0" w:color="auto"/>
        <w:bottom w:val="none" w:sz="0" w:space="0" w:color="auto"/>
        <w:right w:val="none" w:sz="0" w:space="0" w:color="auto"/>
      </w:divBdr>
    </w:div>
    <w:div w:id="2007592158">
      <w:bodyDiv w:val="1"/>
      <w:marLeft w:val="0"/>
      <w:marRight w:val="0"/>
      <w:marTop w:val="0"/>
      <w:marBottom w:val="0"/>
      <w:divBdr>
        <w:top w:val="none" w:sz="0" w:space="0" w:color="auto"/>
        <w:left w:val="none" w:sz="0" w:space="0" w:color="auto"/>
        <w:bottom w:val="none" w:sz="0" w:space="0" w:color="auto"/>
        <w:right w:val="none" w:sz="0" w:space="0" w:color="auto"/>
      </w:divBdr>
    </w:div>
    <w:div w:id="2008635361">
      <w:bodyDiv w:val="1"/>
      <w:marLeft w:val="0"/>
      <w:marRight w:val="0"/>
      <w:marTop w:val="0"/>
      <w:marBottom w:val="0"/>
      <w:divBdr>
        <w:top w:val="none" w:sz="0" w:space="0" w:color="auto"/>
        <w:left w:val="none" w:sz="0" w:space="0" w:color="auto"/>
        <w:bottom w:val="none" w:sz="0" w:space="0" w:color="auto"/>
        <w:right w:val="none" w:sz="0" w:space="0" w:color="auto"/>
      </w:divBdr>
      <w:divsChild>
        <w:div w:id="1904558039">
          <w:marLeft w:val="480"/>
          <w:marRight w:val="0"/>
          <w:marTop w:val="0"/>
          <w:marBottom w:val="0"/>
          <w:divBdr>
            <w:top w:val="none" w:sz="0" w:space="0" w:color="auto"/>
            <w:left w:val="none" w:sz="0" w:space="0" w:color="auto"/>
            <w:bottom w:val="none" w:sz="0" w:space="0" w:color="auto"/>
            <w:right w:val="none" w:sz="0" w:space="0" w:color="auto"/>
          </w:divBdr>
        </w:div>
        <w:div w:id="953487932">
          <w:marLeft w:val="480"/>
          <w:marRight w:val="0"/>
          <w:marTop w:val="0"/>
          <w:marBottom w:val="0"/>
          <w:divBdr>
            <w:top w:val="none" w:sz="0" w:space="0" w:color="auto"/>
            <w:left w:val="none" w:sz="0" w:space="0" w:color="auto"/>
            <w:bottom w:val="none" w:sz="0" w:space="0" w:color="auto"/>
            <w:right w:val="none" w:sz="0" w:space="0" w:color="auto"/>
          </w:divBdr>
        </w:div>
        <w:div w:id="86122058">
          <w:marLeft w:val="480"/>
          <w:marRight w:val="0"/>
          <w:marTop w:val="0"/>
          <w:marBottom w:val="0"/>
          <w:divBdr>
            <w:top w:val="none" w:sz="0" w:space="0" w:color="auto"/>
            <w:left w:val="none" w:sz="0" w:space="0" w:color="auto"/>
            <w:bottom w:val="none" w:sz="0" w:space="0" w:color="auto"/>
            <w:right w:val="none" w:sz="0" w:space="0" w:color="auto"/>
          </w:divBdr>
        </w:div>
        <w:div w:id="462387883">
          <w:marLeft w:val="480"/>
          <w:marRight w:val="0"/>
          <w:marTop w:val="0"/>
          <w:marBottom w:val="0"/>
          <w:divBdr>
            <w:top w:val="none" w:sz="0" w:space="0" w:color="auto"/>
            <w:left w:val="none" w:sz="0" w:space="0" w:color="auto"/>
            <w:bottom w:val="none" w:sz="0" w:space="0" w:color="auto"/>
            <w:right w:val="none" w:sz="0" w:space="0" w:color="auto"/>
          </w:divBdr>
        </w:div>
        <w:div w:id="272132104">
          <w:marLeft w:val="480"/>
          <w:marRight w:val="0"/>
          <w:marTop w:val="0"/>
          <w:marBottom w:val="0"/>
          <w:divBdr>
            <w:top w:val="none" w:sz="0" w:space="0" w:color="auto"/>
            <w:left w:val="none" w:sz="0" w:space="0" w:color="auto"/>
            <w:bottom w:val="none" w:sz="0" w:space="0" w:color="auto"/>
            <w:right w:val="none" w:sz="0" w:space="0" w:color="auto"/>
          </w:divBdr>
        </w:div>
        <w:div w:id="837110926">
          <w:marLeft w:val="480"/>
          <w:marRight w:val="0"/>
          <w:marTop w:val="0"/>
          <w:marBottom w:val="0"/>
          <w:divBdr>
            <w:top w:val="none" w:sz="0" w:space="0" w:color="auto"/>
            <w:left w:val="none" w:sz="0" w:space="0" w:color="auto"/>
            <w:bottom w:val="none" w:sz="0" w:space="0" w:color="auto"/>
            <w:right w:val="none" w:sz="0" w:space="0" w:color="auto"/>
          </w:divBdr>
        </w:div>
        <w:div w:id="9576633">
          <w:marLeft w:val="480"/>
          <w:marRight w:val="0"/>
          <w:marTop w:val="0"/>
          <w:marBottom w:val="0"/>
          <w:divBdr>
            <w:top w:val="none" w:sz="0" w:space="0" w:color="auto"/>
            <w:left w:val="none" w:sz="0" w:space="0" w:color="auto"/>
            <w:bottom w:val="none" w:sz="0" w:space="0" w:color="auto"/>
            <w:right w:val="none" w:sz="0" w:space="0" w:color="auto"/>
          </w:divBdr>
        </w:div>
        <w:div w:id="1932397296">
          <w:marLeft w:val="480"/>
          <w:marRight w:val="0"/>
          <w:marTop w:val="0"/>
          <w:marBottom w:val="0"/>
          <w:divBdr>
            <w:top w:val="none" w:sz="0" w:space="0" w:color="auto"/>
            <w:left w:val="none" w:sz="0" w:space="0" w:color="auto"/>
            <w:bottom w:val="none" w:sz="0" w:space="0" w:color="auto"/>
            <w:right w:val="none" w:sz="0" w:space="0" w:color="auto"/>
          </w:divBdr>
        </w:div>
        <w:div w:id="290944533">
          <w:marLeft w:val="480"/>
          <w:marRight w:val="0"/>
          <w:marTop w:val="0"/>
          <w:marBottom w:val="0"/>
          <w:divBdr>
            <w:top w:val="none" w:sz="0" w:space="0" w:color="auto"/>
            <w:left w:val="none" w:sz="0" w:space="0" w:color="auto"/>
            <w:bottom w:val="none" w:sz="0" w:space="0" w:color="auto"/>
            <w:right w:val="none" w:sz="0" w:space="0" w:color="auto"/>
          </w:divBdr>
        </w:div>
        <w:div w:id="685986449">
          <w:marLeft w:val="480"/>
          <w:marRight w:val="0"/>
          <w:marTop w:val="0"/>
          <w:marBottom w:val="0"/>
          <w:divBdr>
            <w:top w:val="none" w:sz="0" w:space="0" w:color="auto"/>
            <w:left w:val="none" w:sz="0" w:space="0" w:color="auto"/>
            <w:bottom w:val="none" w:sz="0" w:space="0" w:color="auto"/>
            <w:right w:val="none" w:sz="0" w:space="0" w:color="auto"/>
          </w:divBdr>
        </w:div>
        <w:div w:id="307364570">
          <w:marLeft w:val="480"/>
          <w:marRight w:val="0"/>
          <w:marTop w:val="0"/>
          <w:marBottom w:val="0"/>
          <w:divBdr>
            <w:top w:val="none" w:sz="0" w:space="0" w:color="auto"/>
            <w:left w:val="none" w:sz="0" w:space="0" w:color="auto"/>
            <w:bottom w:val="none" w:sz="0" w:space="0" w:color="auto"/>
            <w:right w:val="none" w:sz="0" w:space="0" w:color="auto"/>
          </w:divBdr>
        </w:div>
        <w:div w:id="1799837854">
          <w:marLeft w:val="480"/>
          <w:marRight w:val="0"/>
          <w:marTop w:val="0"/>
          <w:marBottom w:val="0"/>
          <w:divBdr>
            <w:top w:val="none" w:sz="0" w:space="0" w:color="auto"/>
            <w:left w:val="none" w:sz="0" w:space="0" w:color="auto"/>
            <w:bottom w:val="none" w:sz="0" w:space="0" w:color="auto"/>
            <w:right w:val="none" w:sz="0" w:space="0" w:color="auto"/>
          </w:divBdr>
        </w:div>
        <w:div w:id="1072510945">
          <w:marLeft w:val="480"/>
          <w:marRight w:val="0"/>
          <w:marTop w:val="0"/>
          <w:marBottom w:val="0"/>
          <w:divBdr>
            <w:top w:val="none" w:sz="0" w:space="0" w:color="auto"/>
            <w:left w:val="none" w:sz="0" w:space="0" w:color="auto"/>
            <w:bottom w:val="none" w:sz="0" w:space="0" w:color="auto"/>
            <w:right w:val="none" w:sz="0" w:space="0" w:color="auto"/>
          </w:divBdr>
        </w:div>
        <w:div w:id="1130588714">
          <w:marLeft w:val="480"/>
          <w:marRight w:val="0"/>
          <w:marTop w:val="0"/>
          <w:marBottom w:val="0"/>
          <w:divBdr>
            <w:top w:val="none" w:sz="0" w:space="0" w:color="auto"/>
            <w:left w:val="none" w:sz="0" w:space="0" w:color="auto"/>
            <w:bottom w:val="none" w:sz="0" w:space="0" w:color="auto"/>
            <w:right w:val="none" w:sz="0" w:space="0" w:color="auto"/>
          </w:divBdr>
        </w:div>
      </w:divsChild>
    </w:div>
    <w:div w:id="2009290555">
      <w:bodyDiv w:val="1"/>
      <w:marLeft w:val="0"/>
      <w:marRight w:val="0"/>
      <w:marTop w:val="0"/>
      <w:marBottom w:val="0"/>
      <w:divBdr>
        <w:top w:val="none" w:sz="0" w:space="0" w:color="auto"/>
        <w:left w:val="none" w:sz="0" w:space="0" w:color="auto"/>
        <w:bottom w:val="none" w:sz="0" w:space="0" w:color="auto"/>
        <w:right w:val="none" w:sz="0" w:space="0" w:color="auto"/>
      </w:divBdr>
    </w:div>
    <w:div w:id="2009475775">
      <w:bodyDiv w:val="1"/>
      <w:marLeft w:val="0"/>
      <w:marRight w:val="0"/>
      <w:marTop w:val="0"/>
      <w:marBottom w:val="0"/>
      <w:divBdr>
        <w:top w:val="none" w:sz="0" w:space="0" w:color="auto"/>
        <w:left w:val="none" w:sz="0" w:space="0" w:color="auto"/>
        <w:bottom w:val="none" w:sz="0" w:space="0" w:color="auto"/>
        <w:right w:val="none" w:sz="0" w:space="0" w:color="auto"/>
      </w:divBdr>
    </w:div>
    <w:div w:id="2010667446">
      <w:bodyDiv w:val="1"/>
      <w:marLeft w:val="0"/>
      <w:marRight w:val="0"/>
      <w:marTop w:val="0"/>
      <w:marBottom w:val="0"/>
      <w:divBdr>
        <w:top w:val="none" w:sz="0" w:space="0" w:color="auto"/>
        <w:left w:val="none" w:sz="0" w:space="0" w:color="auto"/>
        <w:bottom w:val="none" w:sz="0" w:space="0" w:color="auto"/>
        <w:right w:val="none" w:sz="0" w:space="0" w:color="auto"/>
      </w:divBdr>
    </w:div>
    <w:div w:id="2011251814">
      <w:bodyDiv w:val="1"/>
      <w:marLeft w:val="0"/>
      <w:marRight w:val="0"/>
      <w:marTop w:val="0"/>
      <w:marBottom w:val="0"/>
      <w:divBdr>
        <w:top w:val="none" w:sz="0" w:space="0" w:color="auto"/>
        <w:left w:val="none" w:sz="0" w:space="0" w:color="auto"/>
        <w:bottom w:val="none" w:sz="0" w:space="0" w:color="auto"/>
        <w:right w:val="none" w:sz="0" w:space="0" w:color="auto"/>
      </w:divBdr>
      <w:divsChild>
        <w:div w:id="1036543277">
          <w:marLeft w:val="480"/>
          <w:marRight w:val="0"/>
          <w:marTop w:val="0"/>
          <w:marBottom w:val="0"/>
          <w:divBdr>
            <w:top w:val="none" w:sz="0" w:space="0" w:color="auto"/>
            <w:left w:val="none" w:sz="0" w:space="0" w:color="auto"/>
            <w:bottom w:val="none" w:sz="0" w:space="0" w:color="auto"/>
            <w:right w:val="none" w:sz="0" w:space="0" w:color="auto"/>
          </w:divBdr>
        </w:div>
        <w:div w:id="457796237">
          <w:marLeft w:val="480"/>
          <w:marRight w:val="0"/>
          <w:marTop w:val="0"/>
          <w:marBottom w:val="0"/>
          <w:divBdr>
            <w:top w:val="none" w:sz="0" w:space="0" w:color="auto"/>
            <w:left w:val="none" w:sz="0" w:space="0" w:color="auto"/>
            <w:bottom w:val="none" w:sz="0" w:space="0" w:color="auto"/>
            <w:right w:val="none" w:sz="0" w:space="0" w:color="auto"/>
          </w:divBdr>
        </w:div>
        <w:div w:id="1312489726">
          <w:marLeft w:val="480"/>
          <w:marRight w:val="0"/>
          <w:marTop w:val="0"/>
          <w:marBottom w:val="0"/>
          <w:divBdr>
            <w:top w:val="none" w:sz="0" w:space="0" w:color="auto"/>
            <w:left w:val="none" w:sz="0" w:space="0" w:color="auto"/>
            <w:bottom w:val="none" w:sz="0" w:space="0" w:color="auto"/>
            <w:right w:val="none" w:sz="0" w:space="0" w:color="auto"/>
          </w:divBdr>
        </w:div>
        <w:div w:id="166790878">
          <w:marLeft w:val="480"/>
          <w:marRight w:val="0"/>
          <w:marTop w:val="0"/>
          <w:marBottom w:val="0"/>
          <w:divBdr>
            <w:top w:val="none" w:sz="0" w:space="0" w:color="auto"/>
            <w:left w:val="none" w:sz="0" w:space="0" w:color="auto"/>
            <w:bottom w:val="none" w:sz="0" w:space="0" w:color="auto"/>
            <w:right w:val="none" w:sz="0" w:space="0" w:color="auto"/>
          </w:divBdr>
        </w:div>
        <w:div w:id="263269531">
          <w:marLeft w:val="480"/>
          <w:marRight w:val="0"/>
          <w:marTop w:val="0"/>
          <w:marBottom w:val="0"/>
          <w:divBdr>
            <w:top w:val="none" w:sz="0" w:space="0" w:color="auto"/>
            <w:left w:val="none" w:sz="0" w:space="0" w:color="auto"/>
            <w:bottom w:val="none" w:sz="0" w:space="0" w:color="auto"/>
            <w:right w:val="none" w:sz="0" w:space="0" w:color="auto"/>
          </w:divBdr>
        </w:div>
        <w:div w:id="1253319260">
          <w:marLeft w:val="480"/>
          <w:marRight w:val="0"/>
          <w:marTop w:val="0"/>
          <w:marBottom w:val="0"/>
          <w:divBdr>
            <w:top w:val="none" w:sz="0" w:space="0" w:color="auto"/>
            <w:left w:val="none" w:sz="0" w:space="0" w:color="auto"/>
            <w:bottom w:val="none" w:sz="0" w:space="0" w:color="auto"/>
            <w:right w:val="none" w:sz="0" w:space="0" w:color="auto"/>
          </w:divBdr>
        </w:div>
        <w:div w:id="755596312">
          <w:marLeft w:val="480"/>
          <w:marRight w:val="0"/>
          <w:marTop w:val="0"/>
          <w:marBottom w:val="0"/>
          <w:divBdr>
            <w:top w:val="none" w:sz="0" w:space="0" w:color="auto"/>
            <w:left w:val="none" w:sz="0" w:space="0" w:color="auto"/>
            <w:bottom w:val="none" w:sz="0" w:space="0" w:color="auto"/>
            <w:right w:val="none" w:sz="0" w:space="0" w:color="auto"/>
          </w:divBdr>
        </w:div>
        <w:div w:id="1054742766">
          <w:marLeft w:val="480"/>
          <w:marRight w:val="0"/>
          <w:marTop w:val="0"/>
          <w:marBottom w:val="0"/>
          <w:divBdr>
            <w:top w:val="none" w:sz="0" w:space="0" w:color="auto"/>
            <w:left w:val="none" w:sz="0" w:space="0" w:color="auto"/>
            <w:bottom w:val="none" w:sz="0" w:space="0" w:color="auto"/>
            <w:right w:val="none" w:sz="0" w:space="0" w:color="auto"/>
          </w:divBdr>
        </w:div>
        <w:div w:id="1711765598">
          <w:marLeft w:val="480"/>
          <w:marRight w:val="0"/>
          <w:marTop w:val="0"/>
          <w:marBottom w:val="0"/>
          <w:divBdr>
            <w:top w:val="none" w:sz="0" w:space="0" w:color="auto"/>
            <w:left w:val="none" w:sz="0" w:space="0" w:color="auto"/>
            <w:bottom w:val="none" w:sz="0" w:space="0" w:color="auto"/>
            <w:right w:val="none" w:sz="0" w:space="0" w:color="auto"/>
          </w:divBdr>
        </w:div>
        <w:div w:id="1496722740">
          <w:marLeft w:val="480"/>
          <w:marRight w:val="0"/>
          <w:marTop w:val="0"/>
          <w:marBottom w:val="0"/>
          <w:divBdr>
            <w:top w:val="none" w:sz="0" w:space="0" w:color="auto"/>
            <w:left w:val="none" w:sz="0" w:space="0" w:color="auto"/>
            <w:bottom w:val="none" w:sz="0" w:space="0" w:color="auto"/>
            <w:right w:val="none" w:sz="0" w:space="0" w:color="auto"/>
          </w:divBdr>
        </w:div>
        <w:div w:id="1020157355">
          <w:marLeft w:val="480"/>
          <w:marRight w:val="0"/>
          <w:marTop w:val="0"/>
          <w:marBottom w:val="0"/>
          <w:divBdr>
            <w:top w:val="none" w:sz="0" w:space="0" w:color="auto"/>
            <w:left w:val="none" w:sz="0" w:space="0" w:color="auto"/>
            <w:bottom w:val="none" w:sz="0" w:space="0" w:color="auto"/>
            <w:right w:val="none" w:sz="0" w:space="0" w:color="auto"/>
          </w:divBdr>
        </w:div>
        <w:div w:id="254872705">
          <w:marLeft w:val="480"/>
          <w:marRight w:val="0"/>
          <w:marTop w:val="0"/>
          <w:marBottom w:val="0"/>
          <w:divBdr>
            <w:top w:val="none" w:sz="0" w:space="0" w:color="auto"/>
            <w:left w:val="none" w:sz="0" w:space="0" w:color="auto"/>
            <w:bottom w:val="none" w:sz="0" w:space="0" w:color="auto"/>
            <w:right w:val="none" w:sz="0" w:space="0" w:color="auto"/>
          </w:divBdr>
        </w:div>
        <w:div w:id="769158908">
          <w:marLeft w:val="480"/>
          <w:marRight w:val="0"/>
          <w:marTop w:val="0"/>
          <w:marBottom w:val="0"/>
          <w:divBdr>
            <w:top w:val="none" w:sz="0" w:space="0" w:color="auto"/>
            <w:left w:val="none" w:sz="0" w:space="0" w:color="auto"/>
            <w:bottom w:val="none" w:sz="0" w:space="0" w:color="auto"/>
            <w:right w:val="none" w:sz="0" w:space="0" w:color="auto"/>
          </w:divBdr>
        </w:div>
        <w:div w:id="1528135518">
          <w:marLeft w:val="480"/>
          <w:marRight w:val="0"/>
          <w:marTop w:val="0"/>
          <w:marBottom w:val="0"/>
          <w:divBdr>
            <w:top w:val="none" w:sz="0" w:space="0" w:color="auto"/>
            <w:left w:val="none" w:sz="0" w:space="0" w:color="auto"/>
            <w:bottom w:val="none" w:sz="0" w:space="0" w:color="auto"/>
            <w:right w:val="none" w:sz="0" w:space="0" w:color="auto"/>
          </w:divBdr>
        </w:div>
        <w:div w:id="1534924963">
          <w:marLeft w:val="480"/>
          <w:marRight w:val="0"/>
          <w:marTop w:val="0"/>
          <w:marBottom w:val="0"/>
          <w:divBdr>
            <w:top w:val="none" w:sz="0" w:space="0" w:color="auto"/>
            <w:left w:val="none" w:sz="0" w:space="0" w:color="auto"/>
            <w:bottom w:val="none" w:sz="0" w:space="0" w:color="auto"/>
            <w:right w:val="none" w:sz="0" w:space="0" w:color="auto"/>
          </w:divBdr>
        </w:div>
        <w:div w:id="581842303">
          <w:marLeft w:val="480"/>
          <w:marRight w:val="0"/>
          <w:marTop w:val="0"/>
          <w:marBottom w:val="0"/>
          <w:divBdr>
            <w:top w:val="none" w:sz="0" w:space="0" w:color="auto"/>
            <w:left w:val="none" w:sz="0" w:space="0" w:color="auto"/>
            <w:bottom w:val="none" w:sz="0" w:space="0" w:color="auto"/>
            <w:right w:val="none" w:sz="0" w:space="0" w:color="auto"/>
          </w:divBdr>
        </w:div>
        <w:div w:id="1932617325">
          <w:marLeft w:val="480"/>
          <w:marRight w:val="0"/>
          <w:marTop w:val="0"/>
          <w:marBottom w:val="0"/>
          <w:divBdr>
            <w:top w:val="none" w:sz="0" w:space="0" w:color="auto"/>
            <w:left w:val="none" w:sz="0" w:space="0" w:color="auto"/>
            <w:bottom w:val="none" w:sz="0" w:space="0" w:color="auto"/>
            <w:right w:val="none" w:sz="0" w:space="0" w:color="auto"/>
          </w:divBdr>
        </w:div>
        <w:div w:id="2082557570">
          <w:marLeft w:val="480"/>
          <w:marRight w:val="0"/>
          <w:marTop w:val="0"/>
          <w:marBottom w:val="0"/>
          <w:divBdr>
            <w:top w:val="none" w:sz="0" w:space="0" w:color="auto"/>
            <w:left w:val="none" w:sz="0" w:space="0" w:color="auto"/>
            <w:bottom w:val="none" w:sz="0" w:space="0" w:color="auto"/>
            <w:right w:val="none" w:sz="0" w:space="0" w:color="auto"/>
          </w:divBdr>
        </w:div>
        <w:div w:id="1799954101">
          <w:marLeft w:val="480"/>
          <w:marRight w:val="0"/>
          <w:marTop w:val="0"/>
          <w:marBottom w:val="0"/>
          <w:divBdr>
            <w:top w:val="none" w:sz="0" w:space="0" w:color="auto"/>
            <w:left w:val="none" w:sz="0" w:space="0" w:color="auto"/>
            <w:bottom w:val="none" w:sz="0" w:space="0" w:color="auto"/>
            <w:right w:val="none" w:sz="0" w:space="0" w:color="auto"/>
          </w:divBdr>
        </w:div>
        <w:div w:id="337972961">
          <w:marLeft w:val="480"/>
          <w:marRight w:val="0"/>
          <w:marTop w:val="0"/>
          <w:marBottom w:val="0"/>
          <w:divBdr>
            <w:top w:val="none" w:sz="0" w:space="0" w:color="auto"/>
            <w:left w:val="none" w:sz="0" w:space="0" w:color="auto"/>
            <w:bottom w:val="none" w:sz="0" w:space="0" w:color="auto"/>
            <w:right w:val="none" w:sz="0" w:space="0" w:color="auto"/>
          </w:divBdr>
        </w:div>
        <w:div w:id="1389066820">
          <w:marLeft w:val="480"/>
          <w:marRight w:val="0"/>
          <w:marTop w:val="0"/>
          <w:marBottom w:val="0"/>
          <w:divBdr>
            <w:top w:val="none" w:sz="0" w:space="0" w:color="auto"/>
            <w:left w:val="none" w:sz="0" w:space="0" w:color="auto"/>
            <w:bottom w:val="none" w:sz="0" w:space="0" w:color="auto"/>
            <w:right w:val="none" w:sz="0" w:space="0" w:color="auto"/>
          </w:divBdr>
        </w:div>
        <w:div w:id="548541781">
          <w:marLeft w:val="480"/>
          <w:marRight w:val="0"/>
          <w:marTop w:val="0"/>
          <w:marBottom w:val="0"/>
          <w:divBdr>
            <w:top w:val="none" w:sz="0" w:space="0" w:color="auto"/>
            <w:left w:val="none" w:sz="0" w:space="0" w:color="auto"/>
            <w:bottom w:val="none" w:sz="0" w:space="0" w:color="auto"/>
            <w:right w:val="none" w:sz="0" w:space="0" w:color="auto"/>
          </w:divBdr>
        </w:div>
        <w:div w:id="1955669324">
          <w:marLeft w:val="480"/>
          <w:marRight w:val="0"/>
          <w:marTop w:val="0"/>
          <w:marBottom w:val="0"/>
          <w:divBdr>
            <w:top w:val="none" w:sz="0" w:space="0" w:color="auto"/>
            <w:left w:val="none" w:sz="0" w:space="0" w:color="auto"/>
            <w:bottom w:val="none" w:sz="0" w:space="0" w:color="auto"/>
            <w:right w:val="none" w:sz="0" w:space="0" w:color="auto"/>
          </w:divBdr>
        </w:div>
        <w:div w:id="1689485215">
          <w:marLeft w:val="480"/>
          <w:marRight w:val="0"/>
          <w:marTop w:val="0"/>
          <w:marBottom w:val="0"/>
          <w:divBdr>
            <w:top w:val="none" w:sz="0" w:space="0" w:color="auto"/>
            <w:left w:val="none" w:sz="0" w:space="0" w:color="auto"/>
            <w:bottom w:val="none" w:sz="0" w:space="0" w:color="auto"/>
            <w:right w:val="none" w:sz="0" w:space="0" w:color="auto"/>
          </w:divBdr>
        </w:div>
        <w:div w:id="773014342">
          <w:marLeft w:val="480"/>
          <w:marRight w:val="0"/>
          <w:marTop w:val="0"/>
          <w:marBottom w:val="0"/>
          <w:divBdr>
            <w:top w:val="none" w:sz="0" w:space="0" w:color="auto"/>
            <w:left w:val="none" w:sz="0" w:space="0" w:color="auto"/>
            <w:bottom w:val="none" w:sz="0" w:space="0" w:color="auto"/>
            <w:right w:val="none" w:sz="0" w:space="0" w:color="auto"/>
          </w:divBdr>
        </w:div>
        <w:div w:id="2126338821">
          <w:marLeft w:val="480"/>
          <w:marRight w:val="0"/>
          <w:marTop w:val="0"/>
          <w:marBottom w:val="0"/>
          <w:divBdr>
            <w:top w:val="none" w:sz="0" w:space="0" w:color="auto"/>
            <w:left w:val="none" w:sz="0" w:space="0" w:color="auto"/>
            <w:bottom w:val="none" w:sz="0" w:space="0" w:color="auto"/>
            <w:right w:val="none" w:sz="0" w:space="0" w:color="auto"/>
          </w:divBdr>
        </w:div>
        <w:div w:id="1603414694">
          <w:marLeft w:val="480"/>
          <w:marRight w:val="0"/>
          <w:marTop w:val="0"/>
          <w:marBottom w:val="0"/>
          <w:divBdr>
            <w:top w:val="none" w:sz="0" w:space="0" w:color="auto"/>
            <w:left w:val="none" w:sz="0" w:space="0" w:color="auto"/>
            <w:bottom w:val="none" w:sz="0" w:space="0" w:color="auto"/>
            <w:right w:val="none" w:sz="0" w:space="0" w:color="auto"/>
          </w:divBdr>
        </w:div>
        <w:div w:id="789201688">
          <w:marLeft w:val="480"/>
          <w:marRight w:val="0"/>
          <w:marTop w:val="0"/>
          <w:marBottom w:val="0"/>
          <w:divBdr>
            <w:top w:val="none" w:sz="0" w:space="0" w:color="auto"/>
            <w:left w:val="none" w:sz="0" w:space="0" w:color="auto"/>
            <w:bottom w:val="none" w:sz="0" w:space="0" w:color="auto"/>
            <w:right w:val="none" w:sz="0" w:space="0" w:color="auto"/>
          </w:divBdr>
        </w:div>
        <w:div w:id="452553244">
          <w:marLeft w:val="480"/>
          <w:marRight w:val="0"/>
          <w:marTop w:val="0"/>
          <w:marBottom w:val="0"/>
          <w:divBdr>
            <w:top w:val="none" w:sz="0" w:space="0" w:color="auto"/>
            <w:left w:val="none" w:sz="0" w:space="0" w:color="auto"/>
            <w:bottom w:val="none" w:sz="0" w:space="0" w:color="auto"/>
            <w:right w:val="none" w:sz="0" w:space="0" w:color="auto"/>
          </w:divBdr>
        </w:div>
        <w:div w:id="1565486171">
          <w:marLeft w:val="480"/>
          <w:marRight w:val="0"/>
          <w:marTop w:val="0"/>
          <w:marBottom w:val="0"/>
          <w:divBdr>
            <w:top w:val="none" w:sz="0" w:space="0" w:color="auto"/>
            <w:left w:val="none" w:sz="0" w:space="0" w:color="auto"/>
            <w:bottom w:val="none" w:sz="0" w:space="0" w:color="auto"/>
            <w:right w:val="none" w:sz="0" w:space="0" w:color="auto"/>
          </w:divBdr>
        </w:div>
      </w:divsChild>
    </w:div>
    <w:div w:id="2012104344">
      <w:bodyDiv w:val="1"/>
      <w:marLeft w:val="0"/>
      <w:marRight w:val="0"/>
      <w:marTop w:val="0"/>
      <w:marBottom w:val="0"/>
      <w:divBdr>
        <w:top w:val="none" w:sz="0" w:space="0" w:color="auto"/>
        <w:left w:val="none" w:sz="0" w:space="0" w:color="auto"/>
        <w:bottom w:val="none" w:sz="0" w:space="0" w:color="auto"/>
        <w:right w:val="none" w:sz="0" w:space="0" w:color="auto"/>
      </w:divBdr>
    </w:div>
    <w:div w:id="2013144932">
      <w:bodyDiv w:val="1"/>
      <w:marLeft w:val="0"/>
      <w:marRight w:val="0"/>
      <w:marTop w:val="0"/>
      <w:marBottom w:val="0"/>
      <w:divBdr>
        <w:top w:val="none" w:sz="0" w:space="0" w:color="auto"/>
        <w:left w:val="none" w:sz="0" w:space="0" w:color="auto"/>
        <w:bottom w:val="none" w:sz="0" w:space="0" w:color="auto"/>
        <w:right w:val="none" w:sz="0" w:space="0" w:color="auto"/>
      </w:divBdr>
      <w:divsChild>
        <w:div w:id="818617867">
          <w:marLeft w:val="480"/>
          <w:marRight w:val="0"/>
          <w:marTop w:val="0"/>
          <w:marBottom w:val="0"/>
          <w:divBdr>
            <w:top w:val="none" w:sz="0" w:space="0" w:color="auto"/>
            <w:left w:val="none" w:sz="0" w:space="0" w:color="auto"/>
            <w:bottom w:val="none" w:sz="0" w:space="0" w:color="auto"/>
            <w:right w:val="none" w:sz="0" w:space="0" w:color="auto"/>
          </w:divBdr>
        </w:div>
        <w:div w:id="496458618">
          <w:marLeft w:val="480"/>
          <w:marRight w:val="0"/>
          <w:marTop w:val="0"/>
          <w:marBottom w:val="0"/>
          <w:divBdr>
            <w:top w:val="none" w:sz="0" w:space="0" w:color="auto"/>
            <w:left w:val="none" w:sz="0" w:space="0" w:color="auto"/>
            <w:bottom w:val="none" w:sz="0" w:space="0" w:color="auto"/>
            <w:right w:val="none" w:sz="0" w:space="0" w:color="auto"/>
          </w:divBdr>
        </w:div>
        <w:div w:id="1907255803">
          <w:marLeft w:val="480"/>
          <w:marRight w:val="0"/>
          <w:marTop w:val="0"/>
          <w:marBottom w:val="0"/>
          <w:divBdr>
            <w:top w:val="none" w:sz="0" w:space="0" w:color="auto"/>
            <w:left w:val="none" w:sz="0" w:space="0" w:color="auto"/>
            <w:bottom w:val="none" w:sz="0" w:space="0" w:color="auto"/>
            <w:right w:val="none" w:sz="0" w:space="0" w:color="auto"/>
          </w:divBdr>
        </w:div>
        <w:div w:id="1893728486">
          <w:marLeft w:val="480"/>
          <w:marRight w:val="0"/>
          <w:marTop w:val="0"/>
          <w:marBottom w:val="0"/>
          <w:divBdr>
            <w:top w:val="none" w:sz="0" w:space="0" w:color="auto"/>
            <w:left w:val="none" w:sz="0" w:space="0" w:color="auto"/>
            <w:bottom w:val="none" w:sz="0" w:space="0" w:color="auto"/>
            <w:right w:val="none" w:sz="0" w:space="0" w:color="auto"/>
          </w:divBdr>
        </w:div>
        <w:div w:id="98180784">
          <w:marLeft w:val="480"/>
          <w:marRight w:val="0"/>
          <w:marTop w:val="0"/>
          <w:marBottom w:val="0"/>
          <w:divBdr>
            <w:top w:val="none" w:sz="0" w:space="0" w:color="auto"/>
            <w:left w:val="none" w:sz="0" w:space="0" w:color="auto"/>
            <w:bottom w:val="none" w:sz="0" w:space="0" w:color="auto"/>
            <w:right w:val="none" w:sz="0" w:space="0" w:color="auto"/>
          </w:divBdr>
        </w:div>
        <w:div w:id="1725448445">
          <w:marLeft w:val="480"/>
          <w:marRight w:val="0"/>
          <w:marTop w:val="0"/>
          <w:marBottom w:val="0"/>
          <w:divBdr>
            <w:top w:val="none" w:sz="0" w:space="0" w:color="auto"/>
            <w:left w:val="none" w:sz="0" w:space="0" w:color="auto"/>
            <w:bottom w:val="none" w:sz="0" w:space="0" w:color="auto"/>
            <w:right w:val="none" w:sz="0" w:space="0" w:color="auto"/>
          </w:divBdr>
        </w:div>
        <w:div w:id="1249001700">
          <w:marLeft w:val="480"/>
          <w:marRight w:val="0"/>
          <w:marTop w:val="0"/>
          <w:marBottom w:val="0"/>
          <w:divBdr>
            <w:top w:val="none" w:sz="0" w:space="0" w:color="auto"/>
            <w:left w:val="none" w:sz="0" w:space="0" w:color="auto"/>
            <w:bottom w:val="none" w:sz="0" w:space="0" w:color="auto"/>
            <w:right w:val="none" w:sz="0" w:space="0" w:color="auto"/>
          </w:divBdr>
        </w:div>
        <w:div w:id="324941555">
          <w:marLeft w:val="480"/>
          <w:marRight w:val="0"/>
          <w:marTop w:val="0"/>
          <w:marBottom w:val="0"/>
          <w:divBdr>
            <w:top w:val="none" w:sz="0" w:space="0" w:color="auto"/>
            <w:left w:val="none" w:sz="0" w:space="0" w:color="auto"/>
            <w:bottom w:val="none" w:sz="0" w:space="0" w:color="auto"/>
            <w:right w:val="none" w:sz="0" w:space="0" w:color="auto"/>
          </w:divBdr>
        </w:div>
        <w:div w:id="748774401">
          <w:marLeft w:val="480"/>
          <w:marRight w:val="0"/>
          <w:marTop w:val="0"/>
          <w:marBottom w:val="0"/>
          <w:divBdr>
            <w:top w:val="none" w:sz="0" w:space="0" w:color="auto"/>
            <w:left w:val="none" w:sz="0" w:space="0" w:color="auto"/>
            <w:bottom w:val="none" w:sz="0" w:space="0" w:color="auto"/>
            <w:right w:val="none" w:sz="0" w:space="0" w:color="auto"/>
          </w:divBdr>
        </w:div>
        <w:div w:id="772676114">
          <w:marLeft w:val="480"/>
          <w:marRight w:val="0"/>
          <w:marTop w:val="0"/>
          <w:marBottom w:val="0"/>
          <w:divBdr>
            <w:top w:val="none" w:sz="0" w:space="0" w:color="auto"/>
            <w:left w:val="none" w:sz="0" w:space="0" w:color="auto"/>
            <w:bottom w:val="none" w:sz="0" w:space="0" w:color="auto"/>
            <w:right w:val="none" w:sz="0" w:space="0" w:color="auto"/>
          </w:divBdr>
        </w:div>
        <w:div w:id="586037988">
          <w:marLeft w:val="480"/>
          <w:marRight w:val="0"/>
          <w:marTop w:val="0"/>
          <w:marBottom w:val="0"/>
          <w:divBdr>
            <w:top w:val="none" w:sz="0" w:space="0" w:color="auto"/>
            <w:left w:val="none" w:sz="0" w:space="0" w:color="auto"/>
            <w:bottom w:val="none" w:sz="0" w:space="0" w:color="auto"/>
            <w:right w:val="none" w:sz="0" w:space="0" w:color="auto"/>
          </w:divBdr>
        </w:div>
        <w:div w:id="1560360397">
          <w:marLeft w:val="480"/>
          <w:marRight w:val="0"/>
          <w:marTop w:val="0"/>
          <w:marBottom w:val="0"/>
          <w:divBdr>
            <w:top w:val="none" w:sz="0" w:space="0" w:color="auto"/>
            <w:left w:val="none" w:sz="0" w:space="0" w:color="auto"/>
            <w:bottom w:val="none" w:sz="0" w:space="0" w:color="auto"/>
            <w:right w:val="none" w:sz="0" w:space="0" w:color="auto"/>
          </w:divBdr>
        </w:div>
        <w:div w:id="363603521">
          <w:marLeft w:val="480"/>
          <w:marRight w:val="0"/>
          <w:marTop w:val="0"/>
          <w:marBottom w:val="0"/>
          <w:divBdr>
            <w:top w:val="none" w:sz="0" w:space="0" w:color="auto"/>
            <w:left w:val="none" w:sz="0" w:space="0" w:color="auto"/>
            <w:bottom w:val="none" w:sz="0" w:space="0" w:color="auto"/>
            <w:right w:val="none" w:sz="0" w:space="0" w:color="auto"/>
          </w:divBdr>
        </w:div>
        <w:div w:id="769812159">
          <w:marLeft w:val="480"/>
          <w:marRight w:val="0"/>
          <w:marTop w:val="0"/>
          <w:marBottom w:val="0"/>
          <w:divBdr>
            <w:top w:val="none" w:sz="0" w:space="0" w:color="auto"/>
            <w:left w:val="none" w:sz="0" w:space="0" w:color="auto"/>
            <w:bottom w:val="none" w:sz="0" w:space="0" w:color="auto"/>
            <w:right w:val="none" w:sz="0" w:space="0" w:color="auto"/>
          </w:divBdr>
        </w:div>
        <w:div w:id="1486817990">
          <w:marLeft w:val="480"/>
          <w:marRight w:val="0"/>
          <w:marTop w:val="0"/>
          <w:marBottom w:val="0"/>
          <w:divBdr>
            <w:top w:val="none" w:sz="0" w:space="0" w:color="auto"/>
            <w:left w:val="none" w:sz="0" w:space="0" w:color="auto"/>
            <w:bottom w:val="none" w:sz="0" w:space="0" w:color="auto"/>
            <w:right w:val="none" w:sz="0" w:space="0" w:color="auto"/>
          </w:divBdr>
        </w:div>
        <w:div w:id="1324511057">
          <w:marLeft w:val="480"/>
          <w:marRight w:val="0"/>
          <w:marTop w:val="0"/>
          <w:marBottom w:val="0"/>
          <w:divBdr>
            <w:top w:val="none" w:sz="0" w:space="0" w:color="auto"/>
            <w:left w:val="none" w:sz="0" w:space="0" w:color="auto"/>
            <w:bottom w:val="none" w:sz="0" w:space="0" w:color="auto"/>
            <w:right w:val="none" w:sz="0" w:space="0" w:color="auto"/>
          </w:divBdr>
        </w:div>
        <w:div w:id="693071522">
          <w:marLeft w:val="480"/>
          <w:marRight w:val="0"/>
          <w:marTop w:val="0"/>
          <w:marBottom w:val="0"/>
          <w:divBdr>
            <w:top w:val="none" w:sz="0" w:space="0" w:color="auto"/>
            <w:left w:val="none" w:sz="0" w:space="0" w:color="auto"/>
            <w:bottom w:val="none" w:sz="0" w:space="0" w:color="auto"/>
            <w:right w:val="none" w:sz="0" w:space="0" w:color="auto"/>
          </w:divBdr>
        </w:div>
        <w:div w:id="1388803334">
          <w:marLeft w:val="480"/>
          <w:marRight w:val="0"/>
          <w:marTop w:val="0"/>
          <w:marBottom w:val="0"/>
          <w:divBdr>
            <w:top w:val="none" w:sz="0" w:space="0" w:color="auto"/>
            <w:left w:val="none" w:sz="0" w:space="0" w:color="auto"/>
            <w:bottom w:val="none" w:sz="0" w:space="0" w:color="auto"/>
            <w:right w:val="none" w:sz="0" w:space="0" w:color="auto"/>
          </w:divBdr>
        </w:div>
        <w:div w:id="339428201">
          <w:marLeft w:val="480"/>
          <w:marRight w:val="0"/>
          <w:marTop w:val="0"/>
          <w:marBottom w:val="0"/>
          <w:divBdr>
            <w:top w:val="none" w:sz="0" w:space="0" w:color="auto"/>
            <w:left w:val="none" w:sz="0" w:space="0" w:color="auto"/>
            <w:bottom w:val="none" w:sz="0" w:space="0" w:color="auto"/>
            <w:right w:val="none" w:sz="0" w:space="0" w:color="auto"/>
          </w:divBdr>
        </w:div>
        <w:div w:id="949051560">
          <w:marLeft w:val="480"/>
          <w:marRight w:val="0"/>
          <w:marTop w:val="0"/>
          <w:marBottom w:val="0"/>
          <w:divBdr>
            <w:top w:val="none" w:sz="0" w:space="0" w:color="auto"/>
            <w:left w:val="none" w:sz="0" w:space="0" w:color="auto"/>
            <w:bottom w:val="none" w:sz="0" w:space="0" w:color="auto"/>
            <w:right w:val="none" w:sz="0" w:space="0" w:color="auto"/>
          </w:divBdr>
        </w:div>
        <w:div w:id="626737331">
          <w:marLeft w:val="480"/>
          <w:marRight w:val="0"/>
          <w:marTop w:val="0"/>
          <w:marBottom w:val="0"/>
          <w:divBdr>
            <w:top w:val="none" w:sz="0" w:space="0" w:color="auto"/>
            <w:left w:val="none" w:sz="0" w:space="0" w:color="auto"/>
            <w:bottom w:val="none" w:sz="0" w:space="0" w:color="auto"/>
            <w:right w:val="none" w:sz="0" w:space="0" w:color="auto"/>
          </w:divBdr>
        </w:div>
        <w:div w:id="1056970930">
          <w:marLeft w:val="480"/>
          <w:marRight w:val="0"/>
          <w:marTop w:val="0"/>
          <w:marBottom w:val="0"/>
          <w:divBdr>
            <w:top w:val="none" w:sz="0" w:space="0" w:color="auto"/>
            <w:left w:val="none" w:sz="0" w:space="0" w:color="auto"/>
            <w:bottom w:val="none" w:sz="0" w:space="0" w:color="auto"/>
            <w:right w:val="none" w:sz="0" w:space="0" w:color="auto"/>
          </w:divBdr>
        </w:div>
        <w:div w:id="12846547">
          <w:marLeft w:val="480"/>
          <w:marRight w:val="0"/>
          <w:marTop w:val="0"/>
          <w:marBottom w:val="0"/>
          <w:divBdr>
            <w:top w:val="none" w:sz="0" w:space="0" w:color="auto"/>
            <w:left w:val="none" w:sz="0" w:space="0" w:color="auto"/>
            <w:bottom w:val="none" w:sz="0" w:space="0" w:color="auto"/>
            <w:right w:val="none" w:sz="0" w:space="0" w:color="auto"/>
          </w:divBdr>
        </w:div>
        <w:div w:id="1795827043">
          <w:marLeft w:val="480"/>
          <w:marRight w:val="0"/>
          <w:marTop w:val="0"/>
          <w:marBottom w:val="0"/>
          <w:divBdr>
            <w:top w:val="none" w:sz="0" w:space="0" w:color="auto"/>
            <w:left w:val="none" w:sz="0" w:space="0" w:color="auto"/>
            <w:bottom w:val="none" w:sz="0" w:space="0" w:color="auto"/>
            <w:right w:val="none" w:sz="0" w:space="0" w:color="auto"/>
          </w:divBdr>
        </w:div>
        <w:div w:id="1473595520">
          <w:marLeft w:val="480"/>
          <w:marRight w:val="0"/>
          <w:marTop w:val="0"/>
          <w:marBottom w:val="0"/>
          <w:divBdr>
            <w:top w:val="none" w:sz="0" w:space="0" w:color="auto"/>
            <w:left w:val="none" w:sz="0" w:space="0" w:color="auto"/>
            <w:bottom w:val="none" w:sz="0" w:space="0" w:color="auto"/>
            <w:right w:val="none" w:sz="0" w:space="0" w:color="auto"/>
          </w:divBdr>
        </w:div>
        <w:div w:id="95298259">
          <w:marLeft w:val="480"/>
          <w:marRight w:val="0"/>
          <w:marTop w:val="0"/>
          <w:marBottom w:val="0"/>
          <w:divBdr>
            <w:top w:val="none" w:sz="0" w:space="0" w:color="auto"/>
            <w:left w:val="none" w:sz="0" w:space="0" w:color="auto"/>
            <w:bottom w:val="none" w:sz="0" w:space="0" w:color="auto"/>
            <w:right w:val="none" w:sz="0" w:space="0" w:color="auto"/>
          </w:divBdr>
        </w:div>
        <w:div w:id="143284389">
          <w:marLeft w:val="480"/>
          <w:marRight w:val="0"/>
          <w:marTop w:val="0"/>
          <w:marBottom w:val="0"/>
          <w:divBdr>
            <w:top w:val="none" w:sz="0" w:space="0" w:color="auto"/>
            <w:left w:val="none" w:sz="0" w:space="0" w:color="auto"/>
            <w:bottom w:val="none" w:sz="0" w:space="0" w:color="auto"/>
            <w:right w:val="none" w:sz="0" w:space="0" w:color="auto"/>
          </w:divBdr>
        </w:div>
        <w:div w:id="1441028609">
          <w:marLeft w:val="480"/>
          <w:marRight w:val="0"/>
          <w:marTop w:val="0"/>
          <w:marBottom w:val="0"/>
          <w:divBdr>
            <w:top w:val="none" w:sz="0" w:space="0" w:color="auto"/>
            <w:left w:val="none" w:sz="0" w:space="0" w:color="auto"/>
            <w:bottom w:val="none" w:sz="0" w:space="0" w:color="auto"/>
            <w:right w:val="none" w:sz="0" w:space="0" w:color="auto"/>
          </w:divBdr>
        </w:div>
        <w:div w:id="1772430391">
          <w:marLeft w:val="480"/>
          <w:marRight w:val="0"/>
          <w:marTop w:val="0"/>
          <w:marBottom w:val="0"/>
          <w:divBdr>
            <w:top w:val="none" w:sz="0" w:space="0" w:color="auto"/>
            <w:left w:val="none" w:sz="0" w:space="0" w:color="auto"/>
            <w:bottom w:val="none" w:sz="0" w:space="0" w:color="auto"/>
            <w:right w:val="none" w:sz="0" w:space="0" w:color="auto"/>
          </w:divBdr>
        </w:div>
        <w:div w:id="1460800703">
          <w:marLeft w:val="480"/>
          <w:marRight w:val="0"/>
          <w:marTop w:val="0"/>
          <w:marBottom w:val="0"/>
          <w:divBdr>
            <w:top w:val="none" w:sz="0" w:space="0" w:color="auto"/>
            <w:left w:val="none" w:sz="0" w:space="0" w:color="auto"/>
            <w:bottom w:val="none" w:sz="0" w:space="0" w:color="auto"/>
            <w:right w:val="none" w:sz="0" w:space="0" w:color="auto"/>
          </w:divBdr>
        </w:div>
        <w:div w:id="2061707208">
          <w:marLeft w:val="480"/>
          <w:marRight w:val="0"/>
          <w:marTop w:val="0"/>
          <w:marBottom w:val="0"/>
          <w:divBdr>
            <w:top w:val="none" w:sz="0" w:space="0" w:color="auto"/>
            <w:left w:val="none" w:sz="0" w:space="0" w:color="auto"/>
            <w:bottom w:val="none" w:sz="0" w:space="0" w:color="auto"/>
            <w:right w:val="none" w:sz="0" w:space="0" w:color="auto"/>
          </w:divBdr>
        </w:div>
        <w:div w:id="1126894194">
          <w:marLeft w:val="480"/>
          <w:marRight w:val="0"/>
          <w:marTop w:val="0"/>
          <w:marBottom w:val="0"/>
          <w:divBdr>
            <w:top w:val="none" w:sz="0" w:space="0" w:color="auto"/>
            <w:left w:val="none" w:sz="0" w:space="0" w:color="auto"/>
            <w:bottom w:val="none" w:sz="0" w:space="0" w:color="auto"/>
            <w:right w:val="none" w:sz="0" w:space="0" w:color="auto"/>
          </w:divBdr>
        </w:div>
        <w:div w:id="1243030666">
          <w:marLeft w:val="480"/>
          <w:marRight w:val="0"/>
          <w:marTop w:val="0"/>
          <w:marBottom w:val="0"/>
          <w:divBdr>
            <w:top w:val="none" w:sz="0" w:space="0" w:color="auto"/>
            <w:left w:val="none" w:sz="0" w:space="0" w:color="auto"/>
            <w:bottom w:val="none" w:sz="0" w:space="0" w:color="auto"/>
            <w:right w:val="none" w:sz="0" w:space="0" w:color="auto"/>
          </w:divBdr>
        </w:div>
        <w:div w:id="1245646491">
          <w:marLeft w:val="480"/>
          <w:marRight w:val="0"/>
          <w:marTop w:val="0"/>
          <w:marBottom w:val="0"/>
          <w:divBdr>
            <w:top w:val="none" w:sz="0" w:space="0" w:color="auto"/>
            <w:left w:val="none" w:sz="0" w:space="0" w:color="auto"/>
            <w:bottom w:val="none" w:sz="0" w:space="0" w:color="auto"/>
            <w:right w:val="none" w:sz="0" w:space="0" w:color="auto"/>
          </w:divBdr>
        </w:div>
        <w:div w:id="1330332903">
          <w:marLeft w:val="480"/>
          <w:marRight w:val="0"/>
          <w:marTop w:val="0"/>
          <w:marBottom w:val="0"/>
          <w:divBdr>
            <w:top w:val="none" w:sz="0" w:space="0" w:color="auto"/>
            <w:left w:val="none" w:sz="0" w:space="0" w:color="auto"/>
            <w:bottom w:val="none" w:sz="0" w:space="0" w:color="auto"/>
            <w:right w:val="none" w:sz="0" w:space="0" w:color="auto"/>
          </w:divBdr>
        </w:div>
        <w:div w:id="1536962993">
          <w:marLeft w:val="480"/>
          <w:marRight w:val="0"/>
          <w:marTop w:val="0"/>
          <w:marBottom w:val="0"/>
          <w:divBdr>
            <w:top w:val="none" w:sz="0" w:space="0" w:color="auto"/>
            <w:left w:val="none" w:sz="0" w:space="0" w:color="auto"/>
            <w:bottom w:val="none" w:sz="0" w:space="0" w:color="auto"/>
            <w:right w:val="none" w:sz="0" w:space="0" w:color="auto"/>
          </w:divBdr>
        </w:div>
        <w:div w:id="1968970475">
          <w:marLeft w:val="480"/>
          <w:marRight w:val="0"/>
          <w:marTop w:val="0"/>
          <w:marBottom w:val="0"/>
          <w:divBdr>
            <w:top w:val="none" w:sz="0" w:space="0" w:color="auto"/>
            <w:left w:val="none" w:sz="0" w:space="0" w:color="auto"/>
            <w:bottom w:val="none" w:sz="0" w:space="0" w:color="auto"/>
            <w:right w:val="none" w:sz="0" w:space="0" w:color="auto"/>
          </w:divBdr>
        </w:div>
        <w:div w:id="840776221">
          <w:marLeft w:val="480"/>
          <w:marRight w:val="0"/>
          <w:marTop w:val="0"/>
          <w:marBottom w:val="0"/>
          <w:divBdr>
            <w:top w:val="none" w:sz="0" w:space="0" w:color="auto"/>
            <w:left w:val="none" w:sz="0" w:space="0" w:color="auto"/>
            <w:bottom w:val="none" w:sz="0" w:space="0" w:color="auto"/>
            <w:right w:val="none" w:sz="0" w:space="0" w:color="auto"/>
          </w:divBdr>
        </w:div>
        <w:div w:id="1964073777">
          <w:marLeft w:val="480"/>
          <w:marRight w:val="0"/>
          <w:marTop w:val="0"/>
          <w:marBottom w:val="0"/>
          <w:divBdr>
            <w:top w:val="none" w:sz="0" w:space="0" w:color="auto"/>
            <w:left w:val="none" w:sz="0" w:space="0" w:color="auto"/>
            <w:bottom w:val="none" w:sz="0" w:space="0" w:color="auto"/>
            <w:right w:val="none" w:sz="0" w:space="0" w:color="auto"/>
          </w:divBdr>
        </w:div>
        <w:div w:id="2061635853">
          <w:marLeft w:val="480"/>
          <w:marRight w:val="0"/>
          <w:marTop w:val="0"/>
          <w:marBottom w:val="0"/>
          <w:divBdr>
            <w:top w:val="none" w:sz="0" w:space="0" w:color="auto"/>
            <w:left w:val="none" w:sz="0" w:space="0" w:color="auto"/>
            <w:bottom w:val="none" w:sz="0" w:space="0" w:color="auto"/>
            <w:right w:val="none" w:sz="0" w:space="0" w:color="auto"/>
          </w:divBdr>
        </w:div>
        <w:div w:id="1068726683">
          <w:marLeft w:val="480"/>
          <w:marRight w:val="0"/>
          <w:marTop w:val="0"/>
          <w:marBottom w:val="0"/>
          <w:divBdr>
            <w:top w:val="none" w:sz="0" w:space="0" w:color="auto"/>
            <w:left w:val="none" w:sz="0" w:space="0" w:color="auto"/>
            <w:bottom w:val="none" w:sz="0" w:space="0" w:color="auto"/>
            <w:right w:val="none" w:sz="0" w:space="0" w:color="auto"/>
          </w:divBdr>
        </w:div>
        <w:div w:id="1768381232">
          <w:marLeft w:val="480"/>
          <w:marRight w:val="0"/>
          <w:marTop w:val="0"/>
          <w:marBottom w:val="0"/>
          <w:divBdr>
            <w:top w:val="none" w:sz="0" w:space="0" w:color="auto"/>
            <w:left w:val="none" w:sz="0" w:space="0" w:color="auto"/>
            <w:bottom w:val="none" w:sz="0" w:space="0" w:color="auto"/>
            <w:right w:val="none" w:sz="0" w:space="0" w:color="auto"/>
          </w:divBdr>
        </w:div>
        <w:div w:id="1799642402">
          <w:marLeft w:val="480"/>
          <w:marRight w:val="0"/>
          <w:marTop w:val="0"/>
          <w:marBottom w:val="0"/>
          <w:divBdr>
            <w:top w:val="none" w:sz="0" w:space="0" w:color="auto"/>
            <w:left w:val="none" w:sz="0" w:space="0" w:color="auto"/>
            <w:bottom w:val="none" w:sz="0" w:space="0" w:color="auto"/>
            <w:right w:val="none" w:sz="0" w:space="0" w:color="auto"/>
          </w:divBdr>
        </w:div>
        <w:div w:id="213927191">
          <w:marLeft w:val="480"/>
          <w:marRight w:val="0"/>
          <w:marTop w:val="0"/>
          <w:marBottom w:val="0"/>
          <w:divBdr>
            <w:top w:val="none" w:sz="0" w:space="0" w:color="auto"/>
            <w:left w:val="none" w:sz="0" w:space="0" w:color="auto"/>
            <w:bottom w:val="none" w:sz="0" w:space="0" w:color="auto"/>
            <w:right w:val="none" w:sz="0" w:space="0" w:color="auto"/>
          </w:divBdr>
        </w:div>
        <w:div w:id="477650921">
          <w:marLeft w:val="480"/>
          <w:marRight w:val="0"/>
          <w:marTop w:val="0"/>
          <w:marBottom w:val="0"/>
          <w:divBdr>
            <w:top w:val="none" w:sz="0" w:space="0" w:color="auto"/>
            <w:left w:val="none" w:sz="0" w:space="0" w:color="auto"/>
            <w:bottom w:val="none" w:sz="0" w:space="0" w:color="auto"/>
            <w:right w:val="none" w:sz="0" w:space="0" w:color="auto"/>
          </w:divBdr>
        </w:div>
        <w:div w:id="235865887">
          <w:marLeft w:val="480"/>
          <w:marRight w:val="0"/>
          <w:marTop w:val="0"/>
          <w:marBottom w:val="0"/>
          <w:divBdr>
            <w:top w:val="none" w:sz="0" w:space="0" w:color="auto"/>
            <w:left w:val="none" w:sz="0" w:space="0" w:color="auto"/>
            <w:bottom w:val="none" w:sz="0" w:space="0" w:color="auto"/>
            <w:right w:val="none" w:sz="0" w:space="0" w:color="auto"/>
          </w:divBdr>
        </w:div>
        <w:div w:id="815338373">
          <w:marLeft w:val="480"/>
          <w:marRight w:val="0"/>
          <w:marTop w:val="0"/>
          <w:marBottom w:val="0"/>
          <w:divBdr>
            <w:top w:val="none" w:sz="0" w:space="0" w:color="auto"/>
            <w:left w:val="none" w:sz="0" w:space="0" w:color="auto"/>
            <w:bottom w:val="none" w:sz="0" w:space="0" w:color="auto"/>
            <w:right w:val="none" w:sz="0" w:space="0" w:color="auto"/>
          </w:divBdr>
        </w:div>
        <w:div w:id="1714765200">
          <w:marLeft w:val="480"/>
          <w:marRight w:val="0"/>
          <w:marTop w:val="0"/>
          <w:marBottom w:val="0"/>
          <w:divBdr>
            <w:top w:val="none" w:sz="0" w:space="0" w:color="auto"/>
            <w:left w:val="none" w:sz="0" w:space="0" w:color="auto"/>
            <w:bottom w:val="none" w:sz="0" w:space="0" w:color="auto"/>
            <w:right w:val="none" w:sz="0" w:space="0" w:color="auto"/>
          </w:divBdr>
        </w:div>
        <w:div w:id="1701540928">
          <w:marLeft w:val="480"/>
          <w:marRight w:val="0"/>
          <w:marTop w:val="0"/>
          <w:marBottom w:val="0"/>
          <w:divBdr>
            <w:top w:val="none" w:sz="0" w:space="0" w:color="auto"/>
            <w:left w:val="none" w:sz="0" w:space="0" w:color="auto"/>
            <w:bottom w:val="none" w:sz="0" w:space="0" w:color="auto"/>
            <w:right w:val="none" w:sz="0" w:space="0" w:color="auto"/>
          </w:divBdr>
        </w:div>
        <w:div w:id="1883516684">
          <w:marLeft w:val="480"/>
          <w:marRight w:val="0"/>
          <w:marTop w:val="0"/>
          <w:marBottom w:val="0"/>
          <w:divBdr>
            <w:top w:val="none" w:sz="0" w:space="0" w:color="auto"/>
            <w:left w:val="none" w:sz="0" w:space="0" w:color="auto"/>
            <w:bottom w:val="none" w:sz="0" w:space="0" w:color="auto"/>
            <w:right w:val="none" w:sz="0" w:space="0" w:color="auto"/>
          </w:divBdr>
        </w:div>
        <w:div w:id="2127384094">
          <w:marLeft w:val="480"/>
          <w:marRight w:val="0"/>
          <w:marTop w:val="0"/>
          <w:marBottom w:val="0"/>
          <w:divBdr>
            <w:top w:val="none" w:sz="0" w:space="0" w:color="auto"/>
            <w:left w:val="none" w:sz="0" w:space="0" w:color="auto"/>
            <w:bottom w:val="none" w:sz="0" w:space="0" w:color="auto"/>
            <w:right w:val="none" w:sz="0" w:space="0" w:color="auto"/>
          </w:divBdr>
        </w:div>
        <w:div w:id="1703050561">
          <w:marLeft w:val="480"/>
          <w:marRight w:val="0"/>
          <w:marTop w:val="0"/>
          <w:marBottom w:val="0"/>
          <w:divBdr>
            <w:top w:val="none" w:sz="0" w:space="0" w:color="auto"/>
            <w:left w:val="none" w:sz="0" w:space="0" w:color="auto"/>
            <w:bottom w:val="none" w:sz="0" w:space="0" w:color="auto"/>
            <w:right w:val="none" w:sz="0" w:space="0" w:color="auto"/>
          </w:divBdr>
        </w:div>
        <w:div w:id="1597055048">
          <w:marLeft w:val="480"/>
          <w:marRight w:val="0"/>
          <w:marTop w:val="0"/>
          <w:marBottom w:val="0"/>
          <w:divBdr>
            <w:top w:val="none" w:sz="0" w:space="0" w:color="auto"/>
            <w:left w:val="none" w:sz="0" w:space="0" w:color="auto"/>
            <w:bottom w:val="none" w:sz="0" w:space="0" w:color="auto"/>
            <w:right w:val="none" w:sz="0" w:space="0" w:color="auto"/>
          </w:divBdr>
        </w:div>
      </w:divsChild>
    </w:div>
    <w:div w:id="2015643769">
      <w:bodyDiv w:val="1"/>
      <w:marLeft w:val="0"/>
      <w:marRight w:val="0"/>
      <w:marTop w:val="0"/>
      <w:marBottom w:val="0"/>
      <w:divBdr>
        <w:top w:val="none" w:sz="0" w:space="0" w:color="auto"/>
        <w:left w:val="none" w:sz="0" w:space="0" w:color="auto"/>
        <w:bottom w:val="none" w:sz="0" w:space="0" w:color="auto"/>
        <w:right w:val="none" w:sz="0" w:space="0" w:color="auto"/>
      </w:divBdr>
    </w:div>
    <w:div w:id="2016226805">
      <w:bodyDiv w:val="1"/>
      <w:marLeft w:val="0"/>
      <w:marRight w:val="0"/>
      <w:marTop w:val="0"/>
      <w:marBottom w:val="0"/>
      <w:divBdr>
        <w:top w:val="none" w:sz="0" w:space="0" w:color="auto"/>
        <w:left w:val="none" w:sz="0" w:space="0" w:color="auto"/>
        <w:bottom w:val="none" w:sz="0" w:space="0" w:color="auto"/>
        <w:right w:val="none" w:sz="0" w:space="0" w:color="auto"/>
      </w:divBdr>
      <w:divsChild>
        <w:div w:id="1802384992">
          <w:marLeft w:val="480"/>
          <w:marRight w:val="0"/>
          <w:marTop w:val="0"/>
          <w:marBottom w:val="0"/>
          <w:divBdr>
            <w:top w:val="none" w:sz="0" w:space="0" w:color="auto"/>
            <w:left w:val="none" w:sz="0" w:space="0" w:color="auto"/>
            <w:bottom w:val="none" w:sz="0" w:space="0" w:color="auto"/>
            <w:right w:val="none" w:sz="0" w:space="0" w:color="auto"/>
          </w:divBdr>
        </w:div>
        <w:div w:id="381255171">
          <w:marLeft w:val="480"/>
          <w:marRight w:val="0"/>
          <w:marTop w:val="0"/>
          <w:marBottom w:val="0"/>
          <w:divBdr>
            <w:top w:val="none" w:sz="0" w:space="0" w:color="auto"/>
            <w:left w:val="none" w:sz="0" w:space="0" w:color="auto"/>
            <w:bottom w:val="none" w:sz="0" w:space="0" w:color="auto"/>
            <w:right w:val="none" w:sz="0" w:space="0" w:color="auto"/>
          </w:divBdr>
        </w:div>
        <w:div w:id="86772097">
          <w:marLeft w:val="480"/>
          <w:marRight w:val="0"/>
          <w:marTop w:val="0"/>
          <w:marBottom w:val="0"/>
          <w:divBdr>
            <w:top w:val="none" w:sz="0" w:space="0" w:color="auto"/>
            <w:left w:val="none" w:sz="0" w:space="0" w:color="auto"/>
            <w:bottom w:val="none" w:sz="0" w:space="0" w:color="auto"/>
            <w:right w:val="none" w:sz="0" w:space="0" w:color="auto"/>
          </w:divBdr>
        </w:div>
        <w:div w:id="631591881">
          <w:marLeft w:val="480"/>
          <w:marRight w:val="0"/>
          <w:marTop w:val="0"/>
          <w:marBottom w:val="0"/>
          <w:divBdr>
            <w:top w:val="none" w:sz="0" w:space="0" w:color="auto"/>
            <w:left w:val="none" w:sz="0" w:space="0" w:color="auto"/>
            <w:bottom w:val="none" w:sz="0" w:space="0" w:color="auto"/>
            <w:right w:val="none" w:sz="0" w:space="0" w:color="auto"/>
          </w:divBdr>
        </w:div>
        <w:div w:id="1169906115">
          <w:marLeft w:val="480"/>
          <w:marRight w:val="0"/>
          <w:marTop w:val="0"/>
          <w:marBottom w:val="0"/>
          <w:divBdr>
            <w:top w:val="none" w:sz="0" w:space="0" w:color="auto"/>
            <w:left w:val="none" w:sz="0" w:space="0" w:color="auto"/>
            <w:bottom w:val="none" w:sz="0" w:space="0" w:color="auto"/>
            <w:right w:val="none" w:sz="0" w:space="0" w:color="auto"/>
          </w:divBdr>
        </w:div>
        <w:div w:id="1795903535">
          <w:marLeft w:val="480"/>
          <w:marRight w:val="0"/>
          <w:marTop w:val="0"/>
          <w:marBottom w:val="0"/>
          <w:divBdr>
            <w:top w:val="none" w:sz="0" w:space="0" w:color="auto"/>
            <w:left w:val="none" w:sz="0" w:space="0" w:color="auto"/>
            <w:bottom w:val="none" w:sz="0" w:space="0" w:color="auto"/>
            <w:right w:val="none" w:sz="0" w:space="0" w:color="auto"/>
          </w:divBdr>
        </w:div>
        <w:div w:id="47845900">
          <w:marLeft w:val="480"/>
          <w:marRight w:val="0"/>
          <w:marTop w:val="0"/>
          <w:marBottom w:val="0"/>
          <w:divBdr>
            <w:top w:val="none" w:sz="0" w:space="0" w:color="auto"/>
            <w:left w:val="none" w:sz="0" w:space="0" w:color="auto"/>
            <w:bottom w:val="none" w:sz="0" w:space="0" w:color="auto"/>
            <w:right w:val="none" w:sz="0" w:space="0" w:color="auto"/>
          </w:divBdr>
        </w:div>
        <w:div w:id="889616302">
          <w:marLeft w:val="480"/>
          <w:marRight w:val="0"/>
          <w:marTop w:val="0"/>
          <w:marBottom w:val="0"/>
          <w:divBdr>
            <w:top w:val="none" w:sz="0" w:space="0" w:color="auto"/>
            <w:left w:val="none" w:sz="0" w:space="0" w:color="auto"/>
            <w:bottom w:val="none" w:sz="0" w:space="0" w:color="auto"/>
            <w:right w:val="none" w:sz="0" w:space="0" w:color="auto"/>
          </w:divBdr>
        </w:div>
        <w:div w:id="1763060926">
          <w:marLeft w:val="480"/>
          <w:marRight w:val="0"/>
          <w:marTop w:val="0"/>
          <w:marBottom w:val="0"/>
          <w:divBdr>
            <w:top w:val="none" w:sz="0" w:space="0" w:color="auto"/>
            <w:left w:val="none" w:sz="0" w:space="0" w:color="auto"/>
            <w:bottom w:val="none" w:sz="0" w:space="0" w:color="auto"/>
            <w:right w:val="none" w:sz="0" w:space="0" w:color="auto"/>
          </w:divBdr>
        </w:div>
        <w:div w:id="632176372">
          <w:marLeft w:val="480"/>
          <w:marRight w:val="0"/>
          <w:marTop w:val="0"/>
          <w:marBottom w:val="0"/>
          <w:divBdr>
            <w:top w:val="none" w:sz="0" w:space="0" w:color="auto"/>
            <w:left w:val="none" w:sz="0" w:space="0" w:color="auto"/>
            <w:bottom w:val="none" w:sz="0" w:space="0" w:color="auto"/>
            <w:right w:val="none" w:sz="0" w:space="0" w:color="auto"/>
          </w:divBdr>
        </w:div>
        <w:div w:id="1170633721">
          <w:marLeft w:val="480"/>
          <w:marRight w:val="0"/>
          <w:marTop w:val="0"/>
          <w:marBottom w:val="0"/>
          <w:divBdr>
            <w:top w:val="none" w:sz="0" w:space="0" w:color="auto"/>
            <w:left w:val="none" w:sz="0" w:space="0" w:color="auto"/>
            <w:bottom w:val="none" w:sz="0" w:space="0" w:color="auto"/>
            <w:right w:val="none" w:sz="0" w:space="0" w:color="auto"/>
          </w:divBdr>
        </w:div>
      </w:divsChild>
    </w:div>
    <w:div w:id="2017226969">
      <w:bodyDiv w:val="1"/>
      <w:marLeft w:val="0"/>
      <w:marRight w:val="0"/>
      <w:marTop w:val="0"/>
      <w:marBottom w:val="0"/>
      <w:divBdr>
        <w:top w:val="none" w:sz="0" w:space="0" w:color="auto"/>
        <w:left w:val="none" w:sz="0" w:space="0" w:color="auto"/>
        <w:bottom w:val="none" w:sz="0" w:space="0" w:color="auto"/>
        <w:right w:val="none" w:sz="0" w:space="0" w:color="auto"/>
      </w:divBdr>
    </w:div>
    <w:div w:id="2017463143">
      <w:bodyDiv w:val="1"/>
      <w:marLeft w:val="0"/>
      <w:marRight w:val="0"/>
      <w:marTop w:val="0"/>
      <w:marBottom w:val="0"/>
      <w:divBdr>
        <w:top w:val="none" w:sz="0" w:space="0" w:color="auto"/>
        <w:left w:val="none" w:sz="0" w:space="0" w:color="auto"/>
        <w:bottom w:val="none" w:sz="0" w:space="0" w:color="auto"/>
        <w:right w:val="none" w:sz="0" w:space="0" w:color="auto"/>
      </w:divBdr>
    </w:div>
    <w:div w:id="2018775572">
      <w:bodyDiv w:val="1"/>
      <w:marLeft w:val="0"/>
      <w:marRight w:val="0"/>
      <w:marTop w:val="0"/>
      <w:marBottom w:val="0"/>
      <w:divBdr>
        <w:top w:val="none" w:sz="0" w:space="0" w:color="auto"/>
        <w:left w:val="none" w:sz="0" w:space="0" w:color="auto"/>
        <w:bottom w:val="none" w:sz="0" w:space="0" w:color="auto"/>
        <w:right w:val="none" w:sz="0" w:space="0" w:color="auto"/>
      </w:divBdr>
    </w:div>
    <w:div w:id="2019457481">
      <w:bodyDiv w:val="1"/>
      <w:marLeft w:val="0"/>
      <w:marRight w:val="0"/>
      <w:marTop w:val="0"/>
      <w:marBottom w:val="0"/>
      <w:divBdr>
        <w:top w:val="none" w:sz="0" w:space="0" w:color="auto"/>
        <w:left w:val="none" w:sz="0" w:space="0" w:color="auto"/>
        <w:bottom w:val="none" w:sz="0" w:space="0" w:color="auto"/>
        <w:right w:val="none" w:sz="0" w:space="0" w:color="auto"/>
      </w:divBdr>
    </w:div>
    <w:div w:id="2021009758">
      <w:bodyDiv w:val="1"/>
      <w:marLeft w:val="0"/>
      <w:marRight w:val="0"/>
      <w:marTop w:val="0"/>
      <w:marBottom w:val="0"/>
      <w:divBdr>
        <w:top w:val="none" w:sz="0" w:space="0" w:color="auto"/>
        <w:left w:val="none" w:sz="0" w:space="0" w:color="auto"/>
        <w:bottom w:val="none" w:sz="0" w:space="0" w:color="auto"/>
        <w:right w:val="none" w:sz="0" w:space="0" w:color="auto"/>
      </w:divBdr>
    </w:div>
    <w:div w:id="2021422233">
      <w:bodyDiv w:val="1"/>
      <w:marLeft w:val="0"/>
      <w:marRight w:val="0"/>
      <w:marTop w:val="0"/>
      <w:marBottom w:val="0"/>
      <w:divBdr>
        <w:top w:val="none" w:sz="0" w:space="0" w:color="auto"/>
        <w:left w:val="none" w:sz="0" w:space="0" w:color="auto"/>
        <w:bottom w:val="none" w:sz="0" w:space="0" w:color="auto"/>
        <w:right w:val="none" w:sz="0" w:space="0" w:color="auto"/>
      </w:divBdr>
    </w:div>
    <w:div w:id="2021462851">
      <w:bodyDiv w:val="1"/>
      <w:marLeft w:val="0"/>
      <w:marRight w:val="0"/>
      <w:marTop w:val="0"/>
      <w:marBottom w:val="0"/>
      <w:divBdr>
        <w:top w:val="none" w:sz="0" w:space="0" w:color="auto"/>
        <w:left w:val="none" w:sz="0" w:space="0" w:color="auto"/>
        <w:bottom w:val="none" w:sz="0" w:space="0" w:color="auto"/>
        <w:right w:val="none" w:sz="0" w:space="0" w:color="auto"/>
      </w:divBdr>
    </w:div>
    <w:div w:id="2023361819">
      <w:bodyDiv w:val="1"/>
      <w:marLeft w:val="0"/>
      <w:marRight w:val="0"/>
      <w:marTop w:val="0"/>
      <w:marBottom w:val="0"/>
      <w:divBdr>
        <w:top w:val="none" w:sz="0" w:space="0" w:color="auto"/>
        <w:left w:val="none" w:sz="0" w:space="0" w:color="auto"/>
        <w:bottom w:val="none" w:sz="0" w:space="0" w:color="auto"/>
        <w:right w:val="none" w:sz="0" w:space="0" w:color="auto"/>
      </w:divBdr>
    </w:div>
    <w:div w:id="2024743087">
      <w:bodyDiv w:val="1"/>
      <w:marLeft w:val="0"/>
      <w:marRight w:val="0"/>
      <w:marTop w:val="0"/>
      <w:marBottom w:val="0"/>
      <w:divBdr>
        <w:top w:val="none" w:sz="0" w:space="0" w:color="auto"/>
        <w:left w:val="none" w:sz="0" w:space="0" w:color="auto"/>
        <w:bottom w:val="none" w:sz="0" w:space="0" w:color="auto"/>
        <w:right w:val="none" w:sz="0" w:space="0" w:color="auto"/>
      </w:divBdr>
    </w:div>
    <w:div w:id="2025550432">
      <w:bodyDiv w:val="1"/>
      <w:marLeft w:val="0"/>
      <w:marRight w:val="0"/>
      <w:marTop w:val="0"/>
      <w:marBottom w:val="0"/>
      <w:divBdr>
        <w:top w:val="none" w:sz="0" w:space="0" w:color="auto"/>
        <w:left w:val="none" w:sz="0" w:space="0" w:color="auto"/>
        <w:bottom w:val="none" w:sz="0" w:space="0" w:color="auto"/>
        <w:right w:val="none" w:sz="0" w:space="0" w:color="auto"/>
      </w:divBdr>
    </w:div>
    <w:div w:id="2027553890">
      <w:bodyDiv w:val="1"/>
      <w:marLeft w:val="0"/>
      <w:marRight w:val="0"/>
      <w:marTop w:val="0"/>
      <w:marBottom w:val="0"/>
      <w:divBdr>
        <w:top w:val="none" w:sz="0" w:space="0" w:color="auto"/>
        <w:left w:val="none" w:sz="0" w:space="0" w:color="auto"/>
        <w:bottom w:val="none" w:sz="0" w:space="0" w:color="auto"/>
        <w:right w:val="none" w:sz="0" w:space="0" w:color="auto"/>
      </w:divBdr>
    </w:div>
    <w:div w:id="2028486079">
      <w:bodyDiv w:val="1"/>
      <w:marLeft w:val="0"/>
      <w:marRight w:val="0"/>
      <w:marTop w:val="0"/>
      <w:marBottom w:val="0"/>
      <w:divBdr>
        <w:top w:val="none" w:sz="0" w:space="0" w:color="auto"/>
        <w:left w:val="none" w:sz="0" w:space="0" w:color="auto"/>
        <w:bottom w:val="none" w:sz="0" w:space="0" w:color="auto"/>
        <w:right w:val="none" w:sz="0" w:space="0" w:color="auto"/>
      </w:divBdr>
    </w:div>
    <w:div w:id="2029140689">
      <w:bodyDiv w:val="1"/>
      <w:marLeft w:val="0"/>
      <w:marRight w:val="0"/>
      <w:marTop w:val="0"/>
      <w:marBottom w:val="0"/>
      <w:divBdr>
        <w:top w:val="none" w:sz="0" w:space="0" w:color="auto"/>
        <w:left w:val="none" w:sz="0" w:space="0" w:color="auto"/>
        <w:bottom w:val="none" w:sz="0" w:space="0" w:color="auto"/>
        <w:right w:val="none" w:sz="0" w:space="0" w:color="auto"/>
      </w:divBdr>
    </w:div>
    <w:div w:id="2030371002">
      <w:bodyDiv w:val="1"/>
      <w:marLeft w:val="0"/>
      <w:marRight w:val="0"/>
      <w:marTop w:val="0"/>
      <w:marBottom w:val="0"/>
      <w:divBdr>
        <w:top w:val="none" w:sz="0" w:space="0" w:color="auto"/>
        <w:left w:val="none" w:sz="0" w:space="0" w:color="auto"/>
        <w:bottom w:val="none" w:sz="0" w:space="0" w:color="auto"/>
        <w:right w:val="none" w:sz="0" w:space="0" w:color="auto"/>
      </w:divBdr>
    </w:div>
    <w:div w:id="2031448892">
      <w:bodyDiv w:val="1"/>
      <w:marLeft w:val="0"/>
      <w:marRight w:val="0"/>
      <w:marTop w:val="0"/>
      <w:marBottom w:val="0"/>
      <w:divBdr>
        <w:top w:val="none" w:sz="0" w:space="0" w:color="auto"/>
        <w:left w:val="none" w:sz="0" w:space="0" w:color="auto"/>
        <w:bottom w:val="none" w:sz="0" w:space="0" w:color="auto"/>
        <w:right w:val="none" w:sz="0" w:space="0" w:color="auto"/>
      </w:divBdr>
    </w:div>
    <w:div w:id="2032415494">
      <w:bodyDiv w:val="1"/>
      <w:marLeft w:val="0"/>
      <w:marRight w:val="0"/>
      <w:marTop w:val="0"/>
      <w:marBottom w:val="0"/>
      <w:divBdr>
        <w:top w:val="none" w:sz="0" w:space="0" w:color="auto"/>
        <w:left w:val="none" w:sz="0" w:space="0" w:color="auto"/>
        <w:bottom w:val="none" w:sz="0" w:space="0" w:color="auto"/>
        <w:right w:val="none" w:sz="0" w:space="0" w:color="auto"/>
      </w:divBdr>
    </w:div>
    <w:div w:id="2032756279">
      <w:bodyDiv w:val="1"/>
      <w:marLeft w:val="0"/>
      <w:marRight w:val="0"/>
      <w:marTop w:val="0"/>
      <w:marBottom w:val="0"/>
      <w:divBdr>
        <w:top w:val="none" w:sz="0" w:space="0" w:color="auto"/>
        <w:left w:val="none" w:sz="0" w:space="0" w:color="auto"/>
        <w:bottom w:val="none" w:sz="0" w:space="0" w:color="auto"/>
        <w:right w:val="none" w:sz="0" w:space="0" w:color="auto"/>
      </w:divBdr>
    </w:div>
    <w:div w:id="2032759475">
      <w:bodyDiv w:val="1"/>
      <w:marLeft w:val="0"/>
      <w:marRight w:val="0"/>
      <w:marTop w:val="0"/>
      <w:marBottom w:val="0"/>
      <w:divBdr>
        <w:top w:val="none" w:sz="0" w:space="0" w:color="auto"/>
        <w:left w:val="none" w:sz="0" w:space="0" w:color="auto"/>
        <w:bottom w:val="none" w:sz="0" w:space="0" w:color="auto"/>
        <w:right w:val="none" w:sz="0" w:space="0" w:color="auto"/>
      </w:divBdr>
    </w:div>
    <w:div w:id="2033071756">
      <w:bodyDiv w:val="1"/>
      <w:marLeft w:val="0"/>
      <w:marRight w:val="0"/>
      <w:marTop w:val="0"/>
      <w:marBottom w:val="0"/>
      <w:divBdr>
        <w:top w:val="none" w:sz="0" w:space="0" w:color="auto"/>
        <w:left w:val="none" w:sz="0" w:space="0" w:color="auto"/>
        <w:bottom w:val="none" w:sz="0" w:space="0" w:color="auto"/>
        <w:right w:val="none" w:sz="0" w:space="0" w:color="auto"/>
      </w:divBdr>
    </w:div>
    <w:div w:id="2034842856">
      <w:bodyDiv w:val="1"/>
      <w:marLeft w:val="0"/>
      <w:marRight w:val="0"/>
      <w:marTop w:val="0"/>
      <w:marBottom w:val="0"/>
      <w:divBdr>
        <w:top w:val="none" w:sz="0" w:space="0" w:color="auto"/>
        <w:left w:val="none" w:sz="0" w:space="0" w:color="auto"/>
        <w:bottom w:val="none" w:sz="0" w:space="0" w:color="auto"/>
        <w:right w:val="none" w:sz="0" w:space="0" w:color="auto"/>
      </w:divBdr>
    </w:div>
    <w:div w:id="2035306177">
      <w:bodyDiv w:val="1"/>
      <w:marLeft w:val="0"/>
      <w:marRight w:val="0"/>
      <w:marTop w:val="0"/>
      <w:marBottom w:val="0"/>
      <w:divBdr>
        <w:top w:val="none" w:sz="0" w:space="0" w:color="auto"/>
        <w:left w:val="none" w:sz="0" w:space="0" w:color="auto"/>
        <w:bottom w:val="none" w:sz="0" w:space="0" w:color="auto"/>
        <w:right w:val="none" w:sz="0" w:space="0" w:color="auto"/>
      </w:divBdr>
    </w:div>
    <w:div w:id="2036926516">
      <w:bodyDiv w:val="1"/>
      <w:marLeft w:val="0"/>
      <w:marRight w:val="0"/>
      <w:marTop w:val="0"/>
      <w:marBottom w:val="0"/>
      <w:divBdr>
        <w:top w:val="none" w:sz="0" w:space="0" w:color="auto"/>
        <w:left w:val="none" w:sz="0" w:space="0" w:color="auto"/>
        <w:bottom w:val="none" w:sz="0" w:space="0" w:color="auto"/>
        <w:right w:val="none" w:sz="0" w:space="0" w:color="auto"/>
      </w:divBdr>
      <w:divsChild>
        <w:div w:id="1696343559">
          <w:marLeft w:val="480"/>
          <w:marRight w:val="0"/>
          <w:marTop w:val="0"/>
          <w:marBottom w:val="0"/>
          <w:divBdr>
            <w:top w:val="none" w:sz="0" w:space="0" w:color="auto"/>
            <w:left w:val="none" w:sz="0" w:space="0" w:color="auto"/>
            <w:bottom w:val="none" w:sz="0" w:space="0" w:color="auto"/>
            <w:right w:val="none" w:sz="0" w:space="0" w:color="auto"/>
          </w:divBdr>
        </w:div>
        <w:div w:id="1963995545">
          <w:marLeft w:val="480"/>
          <w:marRight w:val="0"/>
          <w:marTop w:val="0"/>
          <w:marBottom w:val="0"/>
          <w:divBdr>
            <w:top w:val="none" w:sz="0" w:space="0" w:color="auto"/>
            <w:left w:val="none" w:sz="0" w:space="0" w:color="auto"/>
            <w:bottom w:val="none" w:sz="0" w:space="0" w:color="auto"/>
            <w:right w:val="none" w:sz="0" w:space="0" w:color="auto"/>
          </w:divBdr>
        </w:div>
        <w:div w:id="1646162638">
          <w:marLeft w:val="480"/>
          <w:marRight w:val="0"/>
          <w:marTop w:val="0"/>
          <w:marBottom w:val="0"/>
          <w:divBdr>
            <w:top w:val="none" w:sz="0" w:space="0" w:color="auto"/>
            <w:left w:val="none" w:sz="0" w:space="0" w:color="auto"/>
            <w:bottom w:val="none" w:sz="0" w:space="0" w:color="auto"/>
            <w:right w:val="none" w:sz="0" w:space="0" w:color="auto"/>
          </w:divBdr>
        </w:div>
        <w:div w:id="1839154079">
          <w:marLeft w:val="480"/>
          <w:marRight w:val="0"/>
          <w:marTop w:val="0"/>
          <w:marBottom w:val="0"/>
          <w:divBdr>
            <w:top w:val="none" w:sz="0" w:space="0" w:color="auto"/>
            <w:left w:val="none" w:sz="0" w:space="0" w:color="auto"/>
            <w:bottom w:val="none" w:sz="0" w:space="0" w:color="auto"/>
            <w:right w:val="none" w:sz="0" w:space="0" w:color="auto"/>
          </w:divBdr>
        </w:div>
        <w:div w:id="1326938427">
          <w:marLeft w:val="480"/>
          <w:marRight w:val="0"/>
          <w:marTop w:val="0"/>
          <w:marBottom w:val="0"/>
          <w:divBdr>
            <w:top w:val="none" w:sz="0" w:space="0" w:color="auto"/>
            <w:left w:val="none" w:sz="0" w:space="0" w:color="auto"/>
            <w:bottom w:val="none" w:sz="0" w:space="0" w:color="auto"/>
            <w:right w:val="none" w:sz="0" w:space="0" w:color="auto"/>
          </w:divBdr>
        </w:div>
        <w:div w:id="1940404908">
          <w:marLeft w:val="480"/>
          <w:marRight w:val="0"/>
          <w:marTop w:val="0"/>
          <w:marBottom w:val="0"/>
          <w:divBdr>
            <w:top w:val="none" w:sz="0" w:space="0" w:color="auto"/>
            <w:left w:val="none" w:sz="0" w:space="0" w:color="auto"/>
            <w:bottom w:val="none" w:sz="0" w:space="0" w:color="auto"/>
            <w:right w:val="none" w:sz="0" w:space="0" w:color="auto"/>
          </w:divBdr>
        </w:div>
        <w:div w:id="1745643745">
          <w:marLeft w:val="480"/>
          <w:marRight w:val="0"/>
          <w:marTop w:val="0"/>
          <w:marBottom w:val="0"/>
          <w:divBdr>
            <w:top w:val="none" w:sz="0" w:space="0" w:color="auto"/>
            <w:left w:val="none" w:sz="0" w:space="0" w:color="auto"/>
            <w:bottom w:val="none" w:sz="0" w:space="0" w:color="auto"/>
            <w:right w:val="none" w:sz="0" w:space="0" w:color="auto"/>
          </w:divBdr>
        </w:div>
        <w:div w:id="725837581">
          <w:marLeft w:val="480"/>
          <w:marRight w:val="0"/>
          <w:marTop w:val="0"/>
          <w:marBottom w:val="0"/>
          <w:divBdr>
            <w:top w:val="none" w:sz="0" w:space="0" w:color="auto"/>
            <w:left w:val="none" w:sz="0" w:space="0" w:color="auto"/>
            <w:bottom w:val="none" w:sz="0" w:space="0" w:color="auto"/>
            <w:right w:val="none" w:sz="0" w:space="0" w:color="auto"/>
          </w:divBdr>
        </w:div>
        <w:div w:id="220601221">
          <w:marLeft w:val="480"/>
          <w:marRight w:val="0"/>
          <w:marTop w:val="0"/>
          <w:marBottom w:val="0"/>
          <w:divBdr>
            <w:top w:val="none" w:sz="0" w:space="0" w:color="auto"/>
            <w:left w:val="none" w:sz="0" w:space="0" w:color="auto"/>
            <w:bottom w:val="none" w:sz="0" w:space="0" w:color="auto"/>
            <w:right w:val="none" w:sz="0" w:space="0" w:color="auto"/>
          </w:divBdr>
        </w:div>
        <w:div w:id="1222910025">
          <w:marLeft w:val="480"/>
          <w:marRight w:val="0"/>
          <w:marTop w:val="0"/>
          <w:marBottom w:val="0"/>
          <w:divBdr>
            <w:top w:val="none" w:sz="0" w:space="0" w:color="auto"/>
            <w:left w:val="none" w:sz="0" w:space="0" w:color="auto"/>
            <w:bottom w:val="none" w:sz="0" w:space="0" w:color="auto"/>
            <w:right w:val="none" w:sz="0" w:space="0" w:color="auto"/>
          </w:divBdr>
        </w:div>
        <w:div w:id="884413714">
          <w:marLeft w:val="480"/>
          <w:marRight w:val="0"/>
          <w:marTop w:val="0"/>
          <w:marBottom w:val="0"/>
          <w:divBdr>
            <w:top w:val="none" w:sz="0" w:space="0" w:color="auto"/>
            <w:left w:val="none" w:sz="0" w:space="0" w:color="auto"/>
            <w:bottom w:val="none" w:sz="0" w:space="0" w:color="auto"/>
            <w:right w:val="none" w:sz="0" w:space="0" w:color="auto"/>
          </w:divBdr>
        </w:div>
        <w:div w:id="1494297370">
          <w:marLeft w:val="480"/>
          <w:marRight w:val="0"/>
          <w:marTop w:val="0"/>
          <w:marBottom w:val="0"/>
          <w:divBdr>
            <w:top w:val="none" w:sz="0" w:space="0" w:color="auto"/>
            <w:left w:val="none" w:sz="0" w:space="0" w:color="auto"/>
            <w:bottom w:val="none" w:sz="0" w:space="0" w:color="auto"/>
            <w:right w:val="none" w:sz="0" w:space="0" w:color="auto"/>
          </w:divBdr>
        </w:div>
        <w:div w:id="359863411">
          <w:marLeft w:val="480"/>
          <w:marRight w:val="0"/>
          <w:marTop w:val="0"/>
          <w:marBottom w:val="0"/>
          <w:divBdr>
            <w:top w:val="none" w:sz="0" w:space="0" w:color="auto"/>
            <w:left w:val="none" w:sz="0" w:space="0" w:color="auto"/>
            <w:bottom w:val="none" w:sz="0" w:space="0" w:color="auto"/>
            <w:right w:val="none" w:sz="0" w:space="0" w:color="auto"/>
          </w:divBdr>
        </w:div>
        <w:div w:id="22218150">
          <w:marLeft w:val="480"/>
          <w:marRight w:val="0"/>
          <w:marTop w:val="0"/>
          <w:marBottom w:val="0"/>
          <w:divBdr>
            <w:top w:val="none" w:sz="0" w:space="0" w:color="auto"/>
            <w:left w:val="none" w:sz="0" w:space="0" w:color="auto"/>
            <w:bottom w:val="none" w:sz="0" w:space="0" w:color="auto"/>
            <w:right w:val="none" w:sz="0" w:space="0" w:color="auto"/>
          </w:divBdr>
        </w:div>
        <w:div w:id="1159662402">
          <w:marLeft w:val="480"/>
          <w:marRight w:val="0"/>
          <w:marTop w:val="0"/>
          <w:marBottom w:val="0"/>
          <w:divBdr>
            <w:top w:val="none" w:sz="0" w:space="0" w:color="auto"/>
            <w:left w:val="none" w:sz="0" w:space="0" w:color="auto"/>
            <w:bottom w:val="none" w:sz="0" w:space="0" w:color="auto"/>
            <w:right w:val="none" w:sz="0" w:space="0" w:color="auto"/>
          </w:divBdr>
        </w:div>
        <w:div w:id="2013991333">
          <w:marLeft w:val="480"/>
          <w:marRight w:val="0"/>
          <w:marTop w:val="0"/>
          <w:marBottom w:val="0"/>
          <w:divBdr>
            <w:top w:val="none" w:sz="0" w:space="0" w:color="auto"/>
            <w:left w:val="none" w:sz="0" w:space="0" w:color="auto"/>
            <w:bottom w:val="none" w:sz="0" w:space="0" w:color="auto"/>
            <w:right w:val="none" w:sz="0" w:space="0" w:color="auto"/>
          </w:divBdr>
        </w:div>
        <w:div w:id="1885675748">
          <w:marLeft w:val="480"/>
          <w:marRight w:val="0"/>
          <w:marTop w:val="0"/>
          <w:marBottom w:val="0"/>
          <w:divBdr>
            <w:top w:val="none" w:sz="0" w:space="0" w:color="auto"/>
            <w:left w:val="none" w:sz="0" w:space="0" w:color="auto"/>
            <w:bottom w:val="none" w:sz="0" w:space="0" w:color="auto"/>
            <w:right w:val="none" w:sz="0" w:space="0" w:color="auto"/>
          </w:divBdr>
        </w:div>
        <w:div w:id="1658070996">
          <w:marLeft w:val="480"/>
          <w:marRight w:val="0"/>
          <w:marTop w:val="0"/>
          <w:marBottom w:val="0"/>
          <w:divBdr>
            <w:top w:val="none" w:sz="0" w:space="0" w:color="auto"/>
            <w:left w:val="none" w:sz="0" w:space="0" w:color="auto"/>
            <w:bottom w:val="none" w:sz="0" w:space="0" w:color="auto"/>
            <w:right w:val="none" w:sz="0" w:space="0" w:color="auto"/>
          </w:divBdr>
        </w:div>
        <w:div w:id="221912154">
          <w:marLeft w:val="480"/>
          <w:marRight w:val="0"/>
          <w:marTop w:val="0"/>
          <w:marBottom w:val="0"/>
          <w:divBdr>
            <w:top w:val="none" w:sz="0" w:space="0" w:color="auto"/>
            <w:left w:val="none" w:sz="0" w:space="0" w:color="auto"/>
            <w:bottom w:val="none" w:sz="0" w:space="0" w:color="auto"/>
            <w:right w:val="none" w:sz="0" w:space="0" w:color="auto"/>
          </w:divBdr>
        </w:div>
        <w:div w:id="713314382">
          <w:marLeft w:val="480"/>
          <w:marRight w:val="0"/>
          <w:marTop w:val="0"/>
          <w:marBottom w:val="0"/>
          <w:divBdr>
            <w:top w:val="none" w:sz="0" w:space="0" w:color="auto"/>
            <w:left w:val="none" w:sz="0" w:space="0" w:color="auto"/>
            <w:bottom w:val="none" w:sz="0" w:space="0" w:color="auto"/>
            <w:right w:val="none" w:sz="0" w:space="0" w:color="auto"/>
          </w:divBdr>
        </w:div>
        <w:div w:id="1448542619">
          <w:marLeft w:val="480"/>
          <w:marRight w:val="0"/>
          <w:marTop w:val="0"/>
          <w:marBottom w:val="0"/>
          <w:divBdr>
            <w:top w:val="none" w:sz="0" w:space="0" w:color="auto"/>
            <w:left w:val="none" w:sz="0" w:space="0" w:color="auto"/>
            <w:bottom w:val="none" w:sz="0" w:space="0" w:color="auto"/>
            <w:right w:val="none" w:sz="0" w:space="0" w:color="auto"/>
          </w:divBdr>
        </w:div>
        <w:div w:id="816802578">
          <w:marLeft w:val="480"/>
          <w:marRight w:val="0"/>
          <w:marTop w:val="0"/>
          <w:marBottom w:val="0"/>
          <w:divBdr>
            <w:top w:val="none" w:sz="0" w:space="0" w:color="auto"/>
            <w:left w:val="none" w:sz="0" w:space="0" w:color="auto"/>
            <w:bottom w:val="none" w:sz="0" w:space="0" w:color="auto"/>
            <w:right w:val="none" w:sz="0" w:space="0" w:color="auto"/>
          </w:divBdr>
        </w:div>
        <w:div w:id="1285502168">
          <w:marLeft w:val="480"/>
          <w:marRight w:val="0"/>
          <w:marTop w:val="0"/>
          <w:marBottom w:val="0"/>
          <w:divBdr>
            <w:top w:val="none" w:sz="0" w:space="0" w:color="auto"/>
            <w:left w:val="none" w:sz="0" w:space="0" w:color="auto"/>
            <w:bottom w:val="none" w:sz="0" w:space="0" w:color="auto"/>
            <w:right w:val="none" w:sz="0" w:space="0" w:color="auto"/>
          </w:divBdr>
        </w:div>
        <w:div w:id="1648239529">
          <w:marLeft w:val="480"/>
          <w:marRight w:val="0"/>
          <w:marTop w:val="0"/>
          <w:marBottom w:val="0"/>
          <w:divBdr>
            <w:top w:val="none" w:sz="0" w:space="0" w:color="auto"/>
            <w:left w:val="none" w:sz="0" w:space="0" w:color="auto"/>
            <w:bottom w:val="none" w:sz="0" w:space="0" w:color="auto"/>
            <w:right w:val="none" w:sz="0" w:space="0" w:color="auto"/>
          </w:divBdr>
        </w:div>
        <w:div w:id="715737279">
          <w:marLeft w:val="480"/>
          <w:marRight w:val="0"/>
          <w:marTop w:val="0"/>
          <w:marBottom w:val="0"/>
          <w:divBdr>
            <w:top w:val="none" w:sz="0" w:space="0" w:color="auto"/>
            <w:left w:val="none" w:sz="0" w:space="0" w:color="auto"/>
            <w:bottom w:val="none" w:sz="0" w:space="0" w:color="auto"/>
            <w:right w:val="none" w:sz="0" w:space="0" w:color="auto"/>
          </w:divBdr>
        </w:div>
        <w:div w:id="1613393540">
          <w:marLeft w:val="480"/>
          <w:marRight w:val="0"/>
          <w:marTop w:val="0"/>
          <w:marBottom w:val="0"/>
          <w:divBdr>
            <w:top w:val="none" w:sz="0" w:space="0" w:color="auto"/>
            <w:left w:val="none" w:sz="0" w:space="0" w:color="auto"/>
            <w:bottom w:val="none" w:sz="0" w:space="0" w:color="auto"/>
            <w:right w:val="none" w:sz="0" w:space="0" w:color="auto"/>
          </w:divBdr>
        </w:div>
        <w:div w:id="1948924198">
          <w:marLeft w:val="480"/>
          <w:marRight w:val="0"/>
          <w:marTop w:val="0"/>
          <w:marBottom w:val="0"/>
          <w:divBdr>
            <w:top w:val="none" w:sz="0" w:space="0" w:color="auto"/>
            <w:left w:val="none" w:sz="0" w:space="0" w:color="auto"/>
            <w:bottom w:val="none" w:sz="0" w:space="0" w:color="auto"/>
            <w:right w:val="none" w:sz="0" w:space="0" w:color="auto"/>
          </w:divBdr>
        </w:div>
        <w:div w:id="2040622308">
          <w:marLeft w:val="480"/>
          <w:marRight w:val="0"/>
          <w:marTop w:val="0"/>
          <w:marBottom w:val="0"/>
          <w:divBdr>
            <w:top w:val="none" w:sz="0" w:space="0" w:color="auto"/>
            <w:left w:val="none" w:sz="0" w:space="0" w:color="auto"/>
            <w:bottom w:val="none" w:sz="0" w:space="0" w:color="auto"/>
            <w:right w:val="none" w:sz="0" w:space="0" w:color="auto"/>
          </w:divBdr>
        </w:div>
        <w:div w:id="252708793">
          <w:marLeft w:val="480"/>
          <w:marRight w:val="0"/>
          <w:marTop w:val="0"/>
          <w:marBottom w:val="0"/>
          <w:divBdr>
            <w:top w:val="none" w:sz="0" w:space="0" w:color="auto"/>
            <w:left w:val="none" w:sz="0" w:space="0" w:color="auto"/>
            <w:bottom w:val="none" w:sz="0" w:space="0" w:color="auto"/>
            <w:right w:val="none" w:sz="0" w:space="0" w:color="auto"/>
          </w:divBdr>
        </w:div>
        <w:div w:id="1267036233">
          <w:marLeft w:val="480"/>
          <w:marRight w:val="0"/>
          <w:marTop w:val="0"/>
          <w:marBottom w:val="0"/>
          <w:divBdr>
            <w:top w:val="none" w:sz="0" w:space="0" w:color="auto"/>
            <w:left w:val="none" w:sz="0" w:space="0" w:color="auto"/>
            <w:bottom w:val="none" w:sz="0" w:space="0" w:color="auto"/>
            <w:right w:val="none" w:sz="0" w:space="0" w:color="auto"/>
          </w:divBdr>
        </w:div>
        <w:div w:id="1254361998">
          <w:marLeft w:val="480"/>
          <w:marRight w:val="0"/>
          <w:marTop w:val="0"/>
          <w:marBottom w:val="0"/>
          <w:divBdr>
            <w:top w:val="none" w:sz="0" w:space="0" w:color="auto"/>
            <w:left w:val="none" w:sz="0" w:space="0" w:color="auto"/>
            <w:bottom w:val="none" w:sz="0" w:space="0" w:color="auto"/>
            <w:right w:val="none" w:sz="0" w:space="0" w:color="auto"/>
          </w:divBdr>
        </w:div>
        <w:div w:id="1147667831">
          <w:marLeft w:val="480"/>
          <w:marRight w:val="0"/>
          <w:marTop w:val="0"/>
          <w:marBottom w:val="0"/>
          <w:divBdr>
            <w:top w:val="none" w:sz="0" w:space="0" w:color="auto"/>
            <w:left w:val="none" w:sz="0" w:space="0" w:color="auto"/>
            <w:bottom w:val="none" w:sz="0" w:space="0" w:color="auto"/>
            <w:right w:val="none" w:sz="0" w:space="0" w:color="auto"/>
          </w:divBdr>
        </w:div>
        <w:div w:id="704402614">
          <w:marLeft w:val="480"/>
          <w:marRight w:val="0"/>
          <w:marTop w:val="0"/>
          <w:marBottom w:val="0"/>
          <w:divBdr>
            <w:top w:val="none" w:sz="0" w:space="0" w:color="auto"/>
            <w:left w:val="none" w:sz="0" w:space="0" w:color="auto"/>
            <w:bottom w:val="none" w:sz="0" w:space="0" w:color="auto"/>
            <w:right w:val="none" w:sz="0" w:space="0" w:color="auto"/>
          </w:divBdr>
        </w:div>
        <w:div w:id="1732000478">
          <w:marLeft w:val="480"/>
          <w:marRight w:val="0"/>
          <w:marTop w:val="0"/>
          <w:marBottom w:val="0"/>
          <w:divBdr>
            <w:top w:val="none" w:sz="0" w:space="0" w:color="auto"/>
            <w:left w:val="none" w:sz="0" w:space="0" w:color="auto"/>
            <w:bottom w:val="none" w:sz="0" w:space="0" w:color="auto"/>
            <w:right w:val="none" w:sz="0" w:space="0" w:color="auto"/>
          </w:divBdr>
        </w:div>
        <w:div w:id="2043246137">
          <w:marLeft w:val="480"/>
          <w:marRight w:val="0"/>
          <w:marTop w:val="0"/>
          <w:marBottom w:val="0"/>
          <w:divBdr>
            <w:top w:val="none" w:sz="0" w:space="0" w:color="auto"/>
            <w:left w:val="none" w:sz="0" w:space="0" w:color="auto"/>
            <w:bottom w:val="none" w:sz="0" w:space="0" w:color="auto"/>
            <w:right w:val="none" w:sz="0" w:space="0" w:color="auto"/>
          </w:divBdr>
        </w:div>
        <w:div w:id="369574851">
          <w:marLeft w:val="480"/>
          <w:marRight w:val="0"/>
          <w:marTop w:val="0"/>
          <w:marBottom w:val="0"/>
          <w:divBdr>
            <w:top w:val="none" w:sz="0" w:space="0" w:color="auto"/>
            <w:left w:val="none" w:sz="0" w:space="0" w:color="auto"/>
            <w:bottom w:val="none" w:sz="0" w:space="0" w:color="auto"/>
            <w:right w:val="none" w:sz="0" w:space="0" w:color="auto"/>
          </w:divBdr>
        </w:div>
        <w:div w:id="897016371">
          <w:marLeft w:val="480"/>
          <w:marRight w:val="0"/>
          <w:marTop w:val="0"/>
          <w:marBottom w:val="0"/>
          <w:divBdr>
            <w:top w:val="none" w:sz="0" w:space="0" w:color="auto"/>
            <w:left w:val="none" w:sz="0" w:space="0" w:color="auto"/>
            <w:bottom w:val="none" w:sz="0" w:space="0" w:color="auto"/>
            <w:right w:val="none" w:sz="0" w:space="0" w:color="auto"/>
          </w:divBdr>
        </w:div>
        <w:div w:id="1353338866">
          <w:marLeft w:val="480"/>
          <w:marRight w:val="0"/>
          <w:marTop w:val="0"/>
          <w:marBottom w:val="0"/>
          <w:divBdr>
            <w:top w:val="none" w:sz="0" w:space="0" w:color="auto"/>
            <w:left w:val="none" w:sz="0" w:space="0" w:color="auto"/>
            <w:bottom w:val="none" w:sz="0" w:space="0" w:color="auto"/>
            <w:right w:val="none" w:sz="0" w:space="0" w:color="auto"/>
          </w:divBdr>
        </w:div>
        <w:div w:id="152376054">
          <w:marLeft w:val="480"/>
          <w:marRight w:val="0"/>
          <w:marTop w:val="0"/>
          <w:marBottom w:val="0"/>
          <w:divBdr>
            <w:top w:val="none" w:sz="0" w:space="0" w:color="auto"/>
            <w:left w:val="none" w:sz="0" w:space="0" w:color="auto"/>
            <w:bottom w:val="none" w:sz="0" w:space="0" w:color="auto"/>
            <w:right w:val="none" w:sz="0" w:space="0" w:color="auto"/>
          </w:divBdr>
        </w:div>
        <w:div w:id="75130415">
          <w:marLeft w:val="480"/>
          <w:marRight w:val="0"/>
          <w:marTop w:val="0"/>
          <w:marBottom w:val="0"/>
          <w:divBdr>
            <w:top w:val="none" w:sz="0" w:space="0" w:color="auto"/>
            <w:left w:val="none" w:sz="0" w:space="0" w:color="auto"/>
            <w:bottom w:val="none" w:sz="0" w:space="0" w:color="auto"/>
            <w:right w:val="none" w:sz="0" w:space="0" w:color="auto"/>
          </w:divBdr>
        </w:div>
        <w:div w:id="1017273875">
          <w:marLeft w:val="480"/>
          <w:marRight w:val="0"/>
          <w:marTop w:val="0"/>
          <w:marBottom w:val="0"/>
          <w:divBdr>
            <w:top w:val="none" w:sz="0" w:space="0" w:color="auto"/>
            <w:left w:val="none" w:sz="0" w:space="0" w:color="auto"/>
            <w:bottom w:val="none" w:sz="0" w:space="0" w:color="auto"/>
            <w:right w:val="none" w:sz="0" w:space="0" w:color="auto"/>
          </w:divBdr>
        </w:div>
        <w:div w:id="340666379">
          <w:marLeft w:val="480"/>
          <w:marRight w:val="0"/>
          <w:marTop w:val="0"/>
          <w:marBottom w:val="0"/>
          <w:divBdr>
            <w:top w:val="none" w:sz="0" w:space="0" w:color="auto"/>
            <w:left w:val="none" w:sz="0" w:space="0" w:color="auto"/>
            <w:bottom w:val="none" w:sz="0" w:space="0" w:color="auto"/>
            <w:right w:val="none" w:sz="0" w:space="0" w:color="auto"/>
          </w:divBdr>
        </w:div>
        <w:div w:id="1011687220">
          <w:marLeft w:val="480"/>
          <w:marRight w:val="0"/>
          <w:marTop w:val="0"/>
          <w:marBottom w:val="0"/>
          <w:divBdr>
            <w:top w:val="none" w:sz="0" w:space="0" w:color="auto"/>
            <w:left w:val="none" w:sz="0" w:space="0" w:color="auto"/>
            <w:bottom w:val="none" w:sz="0" w:space="0" w:color="auto"/>
            <w:right w:val="none" w:sz="0" w:space="0" w:color="auto"/>
          </w:divBdr>
        </w:div>
        <w:div w:id="418451923">
          <w:marLeft w:val="480"/>
          <w:marRight w:val="0"/>
          <w:marTop w:val="0"/>
          <w:marBottom w:val="0"/>
          <w:divBdr>
            <w:top w:val="none" w:sz="0" w:space="0" w:color="auto"/>
            <w:left w:val="none" w:sz="0" w:space="0" w:color="auto"/>
            <w:bottom w:val="none" w:sz="0" w:space="0" w:color="auto"/>
            <w:right w:val="none" w:sz="0" w:space="0" w:color="auto"/>
          </w:divBdr>
        </w:div>
        <w:div w:id="1510607301">
          <w:marLeft w:val="480"/>
          <w:marRight w:val="0"/>
          <w:marTop w:val="0"/>
          <w:marBottom w:val="0"/>
          <w:divBdr>
            <w:top w:val="none" w:sz="0" w:space="0" w:color="auto"/>
            <w:left w:val="none" w:sz="0" w:space="0" w:color="auto"/>
            <w:bottom w:val="none" w:sz="0" w:space="0" w:color="auto"/>
            <w:right w:val="none" w:sz="0" w:space="0" w:color="auto"/>
          </w:divBdr>
        </w:div>
        <w:div w:id="1168398841">
          <w:marLeft w:val="480"/>
          <w:marRight w:val="0"/>
          <w:marTop w:val="0"/>
          <w:marBottom w:val="0"/>
          <w:divBdr>
            <w:top w:val="none" w:sz="0" w:space="0" w:color="auto"/>
            <w:left w:val="none" w:sz="0" w:space="0" w:color="auto"/>
            <w:bottom w:val="none" w:sz="0" w:space="0" w:color="auto"/>
            <w:right w:val="none" w:sz="0" w:space="0" w:color="auto"/>
          </w:divBdr>
        </w:div>
        <w:div w:id="953681183">
          <w:marLeft w:val="480"/>
          <w:marRight w:val="0"/>
          <w:marTop w:val="0"/>
          <w:marBottom w:val="0"/>
          <w:divBdr>
            <w:top w:val="none" w:sz="0" w:space="0" w:color="auto"/>
            <w:left w:val="none" w:sz="0" w:space="0" w:color="auto"/>
            <w:bottom w:val="none" w:sz="0" w:space="0" w:color="auto"/>
            <w:right w:val="none" w:sz="0" w:space="0" w:color="auto"/>
          </w:divBdr>
        </w:div>
        <w:div w:id="174004063">
          <w:marLeft w:val="480"/>
          <w:marRight w:val="0"/>
          <w:marTop w:val="0"/>
          <w:marBottom w:val="0"/>
          <w:divBdr>
            <w:top w:val="none" w:sz="0" w:space="0" w:color="auto"/>
            <w:left w:val="none" w:sz="0" w:space="0" w:color="auto"/>
            <w:bottom w:val="none" w:sz="0" w:space="0" w:color="auto"/>
            <w:right w:val="none" w:sz="0" w:space="0" w:color="auto"/>
          </w:divBdr>
        </w:div>
        <w:div w:id="359477859">
          <w:marLeft w:val="480"/>
          <w:marRight w:val="0"/>
          <w:marTop w:val="0"/>
          <w:marBottom w:val="0"/>
          <w:divBdr>
            <w:top w:val="none" w:sz="0" w:space="0" w:color="auto"/>
            <w:left w:val="none" w:sz="0" w:space="0" w:color="auto"/>
            <w:bottom w:val="none" w:sz="0" w:space="0" w:color="auto"/>
            <w:right w:val="none" w:sz="0" w:space="0" w:color="auto"/>
          </w:divBdr>
        </w:div>
        <w:div w:id="430053332">
          <w:marLeft w:val="480"/>
          <w:marRight w:val="0"/>
          <w:marTop w:val="0"/>
          <w:marBottom w:val="0"/>
          <w:divBdr>
            <w:top w:val="none" w:sz="0" w:space="0" w:color="auto"/>
            <w:left w:val="none" w:sz="0" w:space="0" w:color="auto"/>
            <w:bottom w:val="none" w:sz="0" w:space="0" w:color="auto"/>
            <w:right w:val="none" w:sz="0" w:space="0" w:color="auto"/>
          </w:divBdr>
        </w:div>
        <w:div w:id="674916624">
          <w:marLeft w:val="480"/>
          <w:marRight w:val="0"/>
          <w:marTop w:val="0"/>
          <w:marBottom w:val="0"/>
          <w:divBdr>
            <w:top w:val="none" w:sz="0" w:space="0" w:color="auto"/>
            <w:left w:val="none" w:sz="0" w:space="0" w:color="auto"/>
            <w:bottom w:val="none" w:sz="0" w:space="0" w:color="auto"/>
            <w:right w:val="none" w:sz="0" w:space="0" w:color="auto"/>
          </w:divBdr>
        </w:div>
        <w:div w:id="809640502">
          <w:marLeft w:val="480"/>
          <w:marRight w:val="0"/>
          <w:marTop w:val="0"/>
          <w:marBottom w:val="0"/>
          <w:divBdr>
            <w:top w:val="none" w:sz="0" w:space="0" w:color="auto"/>
            <w:left w:val="none" w:sz="0" w:space="0" w:color="auto"/>
            <w:bottom w:val="none" w:sz="0" w:space="0" w:color="auto"/>
            <w:right w:val="none" w:sz="0" w:space="0" w:color="auto"/>
          </w:divBdr>
        </w:div>
        <w:div w:id="1916932768">
          <w:marLeft w:val="480"/>
          <w:marRight w:val="0"/>
          <w:marTop w:val="0"/>
          <w:marBottom w:val="0"/>
          <w:divBdr>
            <w:top w:val="none" w:sz="0" w:space="0" w:color="auto"/>
            <w:left w:val="none" w:sz="0" w:space="0" w:color="auto"/>
            <w:bottom w:val="none" w:sz="0" w:space="0" w:color="auto"/>
            <w:right w:val="none" w:sz="0" w:space="0" w:color="auto"/>
          </w:divBdr>
        </w:div>
        <w:div w:id="407653299">
          <w:marLeft w:val="480"/>
          <w:marRight w:val="0"/>
          <w:marTop w:val="0"/>
          <w:marBottom w:val="0"/>
          <w:divBdr>
            <w:top w:val="none" w:sz="0" w:space="0" w:color="auto"/>
            <w:left w:val="none" w:sz="0" w:space="0" w:color="auto"/>
            <w:bottom w:val="none" w:sz="0" w:space="0" w:color="auto"/>
            <w:right w:val="none" w:sz="0" w:space="0" w:color="auto"/>
          </w:divBdr>
        </w:div>
        <w:div w:id="1009866178">
          <w:marLeft w:val="480"/>
          <w:marRight w:val="0"/>
          <w:marTop w:val="0"/>
          <w:marBottom w:val="0"/>
          <w:divBdr>
            <w:top w:val="none" w:sz="0" w:space="0" w:color="auto"/>
            <w:left w:val="none" w:sz="0" w:space="0" w:color="auto"/>
            <w:bottom w:val="none" w:sz="0" w:space="0" w:color="auto"/>
            <w:right w:val="none" w:sz="0" w:space="0" w:color="auto"/>
          </w:divBdr>
        </w:div>
        <w:div w:id="54818365">
          <w:marLeft w:val="480"/>
          <w:marRight w:val="0"/>
          <w:marTop w:val="0"/>
          <w:marBottom w:val="0"/>
          <w:divBdr>
            <w:top w:val="none" w:sz="0" w:space="0" w:color="auto"/>
            <w:left w:val="none" w:sz="0" w:space="0" w:color="auto"/>
            <w:bottom w:val="none" w:sz="0" w:space="0" w:color="auto"/>
            <w:right w:val="none" w:sz="0" w:space="0" w:color="auto"/>
          </w:divBdr>
        </w:div>
        <w:div w:id="831603123">
          <w:marLeft w:val="480"/>
          <w:marRight w:val="0"/>
          <w:marTop w:val="0"/>
          <w:marBottom w:val="0"/>
          <w:divBdr>
            <w:top w:val="none" w:sz="0" w:space="0" w:color="auto"/>
            <w:left w:val="none" w:sz="0" w:space="0" w:color="auto"/>
            <w:bottom w:val="none" w:sz="0" w:space="0" w:color="auto"/>
            <w:right w:val="none" w:sz="0" w:space="0" w:color="auto"/>
          </w:divBdr>
        </w:div>
        <w:div w:id="2106535326">
          <w:marLeft w:val="480"/>
          <w:marRight w:val="0"/>
          <w:marTop w:val="0"/>
          <w:marBottom w:val="0"/>
          <w:divBdr>
            <w:top w:val="none" w:sz="0" w:space="0" w:color="auto"/>
            <w:left w:val="none" w:sz="0" w:space="0" w:color="auto"/>
            <w:bottom w:val="none" w:sz="0" w:space="0" w:color="auto"/>
            <w:right w:val="none" w:sz="0" w:space="0" w:color="auto"/>
          </w:divBdr>
        </w:div>
        <w:div w:id="545339099">
          <w:marLeft w:val="480"/>
          <w:marRight w:val="0"/>
          <w:marTop w:val="0"/>
          <w:marBottom w:val="0"/>
          <w:divBdr>
            <w:top w:val="none" w:sz="0" w:space="0" w:color="auto"/>
            <w:left w:val="none" w:sz="0" w:space="0" w:color="auto"/>
            <w:bottom w:val="none" w:sz="0" w:space="0" w:color="auto"/>
            <w:right w:val="none" w:sz="0" w:space="0" w:color="auto"/>
          </w:divBdr>
        </w:div>
      </w:divsChild>
    </w:div>
    <w:div w:id="2038046695">
      <w:bodyDiv w:val="1"/>
      <w:marLeft w:val="0"/>
      <w:marRight w:val="0"/>
      <w:marTop w:val="0"/>
      <w:marBottom w:val="0"/>
      <w:divBdr>
        <w:top w:val="none" w:sz="0" w:space="0" w:color="auto"/>
        <w:left w:val="none" w:sz="0" w:space="0" w:color="auto"/>
        <w:bottom w:val="none" w:sz="0" w:space="0" w:color="auto"/>
        <w:right w:val="none" w:sz="0" w:space="0" w:color="auto"/>
      </w:divBdr>
      <w:divsChild>
        <w:div w:id="1664115988">
          <w:marLeft w:val="480"/>
          <w:marRight w:val="0"/>
          <w:marTop w:val="0"/>
          <w:marBottom w:val="0"/>
          <w:divBdr>
            <w:top w:val="none" w:sz="0" w:space="0" w:color="auto"/>
            <w:left w:val="none" w:sz="0" w:space="0" w:color="auto"/>
            <w:bottom w:val="none" w:sz="0" w:space="0" w:color="auto"/>
            <w:right w:val="none" w:sz="0" w:space="0" w:color="auto"/>
          </w:divBdr>
        </w:div>
        <w:div w:id="1584219009">
          <w:marLeft w:val="480"/>
          <w:marRight w:val="0"/>
          <w:marTop w:val="0"/>
          <w:marBottom w:val="0"/>
          <w:divBdr>
            <w:top w:val="none" w:sz="0" w:space="0" w:color="auto"/>
            <w:left w:val="none" w:sz="0" w:space="0" w:color="auto"/>
            <w:bottom w:val="none" w:sz="0" w:space="0" w:color="auto"/>
            <w:right w:val="none" w:sz="0" w:space="0" w:color="auto"/>
          </w:divBdr>
        </w:div>
        <w:div w:id="1125778628">
          <w:marLeft w:val="480"/>
          <w:marRight w:val="0"/>
          <w:marTop w:val="0"/>
          <w:marBottom w:val="0"/>
          <w:divBdr>
            <w:top w:val="none" w:sz="0" w:space="0" w:color="auto"/>
            <w:left w:val="none" w:sz="0" w:space="0" w:color="auto"/>
            <w:bottom w:val="none" w:sz="0" w:space="0" w:color="auto"/>
            <w:right w:val="none" w:sz="0" w:space="0" w:color="auto"/>
          </w:divBdr>
        </w:div>
        <w:div w:id="1703359734">
          <w:marLeft w:val="480"/>
          <w:marRight w:val="0"/>
          <w:marTop w:val="0"/>
          <w:marBottom w:val="0"/>
          <w:divBdr>
            <w:top w:val="none" w:sz="0" w:space="0" w:color="auto"/>
            <w:left w:val="none" w:sz="0" w:space="0" w:color="auto"/>
            <w:bottom w:val="none" w:sz="0" w:space="0" w:color="auto"/>
            <w:right w:val="none" w:sz="0" w:space="0" w:color="auto"/>
          </w:divBdr>
        </w:div>
        <w:div w:id="1420366358">
          <w:marLeft w:val="480"/>
          <w:marRight w:val="0"/>
          <w:marTop w:val="0"/>
          <w:marBottom w:val="0"/>
          <w:divBdr>
            <w:top w:val="none" w:sz="0" w:space="0" w:color="auto"/>
            <w:left w:val="none" w:sz="0" w:space="0" w:color="auto"/>
            <w:bottom w:val="none" w:sz="0" w:space="0" w:color="auto"/>
            <w:right w:val="none" w:sz="0" w:space="0" w:color="auto"/>
          </w:divBdr>
        </w:div>
        <w:div w:id="1987272037">
          <w:marLeft w:val="480"/>
          <w:marRight w:val="0"/>
          <w:marTop w:val="0"/>
          <w:marBottom w:val="0"/>
          <w:divBdr>
            <w:top w:val="none" w:sz="0" w:space="0" w:color="auto"/>
            <w:left w:val="none" w:sz="0" w:space="0" w:color="auto"/>
            <w:bottom w:val="none" w:sz="0" w:space="0" w:color="auto"/>
            <w:right w:val="none" w:sz="0" w:space="0" w:color="auto"/>
          </w:divBdr>
        </w:div>
        <w:div w:id="39283731">
          <w:marLeft w:val="480"/>
          <w:marRight w:val="0"/>
          <w:marTop w:val="0"/>
          <w:marBottom w:val="0"/>
          <w:divBdr>
            <w:top w:val="none" w:sz="0" w:space="0" w:color="auto"/>
            <w:left w:val="none" w:sz="0" w:space="0" w:color="auto"/>
            <w:bottom w:val="none" w:sz="0" w:space="0" w:color="auto"/>
            <w:right w:val="none" w:sz="0" w:space="0" w:color="auto"/>
          </w:divBdr>
        </w:div>
        <w:div w:id="1258750576">
          <w:marLeft w:val="480"/>
          <w:marRight w:val="0"/>
          <w:marTop w:val="0"/>
          <w:marBottom w:val="0"/>
          <w:divBdr>
            <w:top w:val="none" w:sz="0" w:space="0" w:color="auto"/>
            <w:left w:val="none" w:sz="0" w:space="0" w:color="auto"/>
            <w:bottom w:val="none" w:sz="0" w:space="0" w:color="auto"/>
            <w:right w:val="none" w:sz="0" w:space="0" w:color="auto"/>
          </w:divBdr>
        </w:div>
        <w:div w:id="387264394">
          <w:marLeft w:val="480"/>
          <w:marRight w:val="0"/>
          <w:marTop w:val="0"/>
          <w:marBottom w:val="0"/>
          <w:divBdr>
            <w:top w:val="none" w:sz="0" w:space="0" w:color="auto"/>
            <w:left w:val="none" w:sz="0" w:space="0" w:color="auto"/>
            <w:bottom w:val="none" w:sz="0" w:space="0" w:color="auto"/>
            <w:right w:val="none" w:sz="0" w:space="0" w:color="auto"/>
          </w:divBdr>
        </w:div>
        <w:div w:id="1508207427">
          <w:marLeft w:val="480"/>
          <w:marRight w:val="0"/>
          <w:marTop w:val="0"/>
          <w:marBottom w:val="0"/>
          <w:divBdr>
            <w:top w:val="none" w:sz="0" w:space="0" w:color="auto"/>
            <w:left w:val="none" w:sz="0" w:space="0" w:color="auto"/>
            <w:bottom w:val="none" w:sz="0" w:space="0" w:color="auto"/>
            <w:right w:val="none" w:sz="0" w:space="0" w:color="auto"/>
          </w:divBdr>
        </w:div>
        <w:div w:id="495539470">
          <w:marLeft w:val="480"/>
          <w:marRight w:val="0"/>
          <w:marTop w:val="0"/>
          <w:marBottom w:val="0"/>
          <w:divBdr>
            <w:top w:val="none" w:sz="0" w:space="0" w:color="auto"/>
            <w:left w:val="none" w:sz="0" w:space="0" w:color="auto"/>
            <w:bottom w:val="none" w:sz="0" w:space="0" w:color="auto"/>
            <w:right w:val="none" w:sz="0" w:space="0" w:color="auto"/>
          </w:divBdr>
        </w:div>
        <w:div w:id="210574783">
          <w:marLeft w:val="480"/>
          <w:marRight w:val="0"/>
          <w:marTop w:val="0"/>
          <w:marBottom w:val="0"/>
          <w:divBdr>
            <w:top w:val="none" w:sz="0" w:space="0" w:color="auto"/>
            <w:left w:val="none" w:sz="0" w:space="0" w:color="auto"/>
            <w:bottom w:val="none" w:sz="0" w:space="0" w:color="auto"/>
            <w:right w:val="none" w:sz="0" w:space="0" w:color="auto"/>
          </w:divBdr>
        </w:div>
        <w:div w:id="796337535">
          <w:marLeft w:val="480"/>
          <w:marRight w:val="0"/>
          <w:marTop w:val="0"/>
          <w:marBottom w:val="0"/>
          <w:divBdr>
            <w:top w:val="none" w:sz="0" w:space="0" w:color="auto"/>
            <w:left w:val="none" w:sz="0" w:space="0" w:color="auto"/>
            <w:bottom w:val="none" w:sz="0" w:space="0" w:color="auto"/>
            <w:right w:val="none" w:sz="0" w:space="0" w:color="auto"/>
          </w:divBdr>
        </w:div>
        <w:div w:id="475489268">
          <w:marLeft w:val="480"/>
          <w:marRight w:val="0"/>
          <w:marTop w:val="0"/>
          <w:marBottom w:val="0"/>
          <w:divBdr>
            <w:top w:val="none" w:sz="0" w:space="0" w:color="auto"/>
            <w:left w:val="none" w:sz="0" w:space="0" w:color="auto"/>
            <w:bottom w:val="none" w:sz="0" w:space="0" w:color="auto"/>
            <w:right w:val="none" w:sz="0" w:space="0" w:color="auto"/>
          </w:divBdr>
        </w:div>
        <w:div w:id="882794943">
          <w:marLeft w:val="480"/>
          <w:marRight w:val="0"/>
          <w:marTop w:val="0"/>
          <w:marBottom w:val="0"/>
          <w:divBdr>
            <w:top w:val="none" w:sz="0" w:space="0" w:color="auto"/>
            <w:left w:val="none" w:sz="0" w:space="0" w:color="auto"/>
            <w:bottom w:val="none" w:sz="0" w:space="0" w:color="auto"/>
            <w:right w:val="none" w:sz="0" w:space="0" w:color="auto"/>
          </w:divBdr>
        </w:div>
        <w:div w:id="15619838">
          <w:marLeft w:val="480"/>
          <w:marRight w:val="0"/>
          <w:marTop w:val="0"/>
          <w:marBottom w:val="0"/>
          <w:divBdr>
            <w:top w:val="none" w:sz="0" w:space="0" w:color="auto"/>
            <w:left w:val="none" w:sz="0" w:space="0" w:color="auto"/>
            <w:bottom w:val="none" w:sz="0" w:space="0" w:color="auto"/>
            <w:right w:val="none" w:sz="0" w:space="0" w:color="auto"/>
          </w:divBdr>
        </w:div>
        <w:div w:id="1788115429">
          <w:marLeft w:val="480"/>
          <w:marRight w:val="0"/>
          <w:marTop w:val="0"/>
          <w:marBottom w:val="0"/>
          <w:divBdr>
            <w:top w:val="none" w:sz="0" w:space="0" w:color="auto"/>
            <w:left w:val="none" w:sz="0" w:space="0" w:color="auto"/>
            <w:bottom w:val="none" w:sz="0" w:space="0" w:color="auto"/>
            <w:right w:val="none" w:sz="0" w:space="0" w:color="auto"/>
          </w:divBdr>
        </w:div>
        <w:div w:id="2030443400">
          <w:marLeft w:val="480"/>
          <w:marRight w:val="0"/>
          <w:marTop w:val="0"/>
          <w:marBottom w:val="0"/>
          <w:divBdr>
            <w:top w:val="none" w:sz="0" w:space="0" w:color="auto"/>
            <w:left w:val="none" w:sz="0" w:space="0" w:color="auto"/>
            <w:bottom w:val="none" w:sz="0" w:space="0" w:color="auto"/>
            <w:right w:val="none" w:sz="0" w:space="0" w:color="auto"/>
          </w:divBdr>
        </w:div>
        <w:div w:id="831873654">
          <w:marLeft w:val="480"/>
          <w:marRight w:val="0"/>
          <w:marTop w:val="0"/>
          <w:marBottom w:val="0"/>
          <w:divBdr>
            <w:top w:val="none" w:sz="0" w:space="0" w:color="auto"/>
            <w:left w:val="none" w:sz="0" w:space="0" w:color="auto"/>
            <w:bottom w:val="none" w:sz="0" w:space="0" w:color="auto"/>
            <w:right w:val="none" w:sz="0" w:space="0" w:color="auto"/>
          </w:divBdr>
        </w:div>
        <w:div w:id="1762218750">
          <w:marLeft w:val="480"/>
          <w:marRight w:val="0"/>
          <w:marTop w:val="0"/>
          <w:marBottom w:val="0"/>
          <w:divBdr>
            <w:top w:val="none" w:sz="0" w:space="0" w:color="auto"/>
            <w:left w:val="none" w:sz="0" w:space="0" w:color="auto"/>
            <w:bottom w:val="none" w:sz="0" w:space="0" w:color="auto"/>
            <w:right w:val="none" w:sz="0" w:space="0" w:color="auto"/>
          </w:divBdr>
        </w:div>
        <w:div w:id="1945308601">
          <w:marLeft w:val="480"/>
          <w:marRight w:val="0"/>
          <w:marTop w:val="0"/>
          <w:marBottom w:val="0"/>
          <w:divBdr>
            <w:top w:val="none" w:sz="0" w:space="0" w:color="auto"/>
            <w:left w:val="none" w:sz="0" w:space="0" w:color="auto"/>
            <w:bottom w:val="none" w:sz="0" w:space="0" w:color="auto"/>
            <w:right w:val="none" w:sz="0" w:space="0" w:color="auto"/>
          </w:divBdr>
        </w:div>
        <w:div w:id="203828894">
          <w:marLeft w:val="480"/>
          <w:marRight w:val="0"/>
          <w:marTop w:val="0"/>
          <w:marBottom w:val="0"/>
          <w:divBdr>
            <w:top w:val="none" w:sz="0" w:space="0" w:color="auto"/>
            <w:left w:val="none" w:sz="0" w:space="0" w:color="auto"/>
            <w:bottom w:val="none" w:sz="0" w:space="0" w:color="auto"/>
            <w:right w:val="none" w:sz="0" w:space="0" w:color="auto"/>
          </w:divBdr>
        </w:div>
        <w:div w:id="2144736788">
          <w:marLeft w:val="480"/>
          <w:marRight w:val="0"/>
          <w:marTop w:val="0"/>
          <w:marBottom w:val="0"/>
          <w:divBdr>
            <w:top w:val="none" w:sz="0" w:space="0" w:color="auto"/>
            <w:left w:val="none" w:sz="0" w:space="0" w:color="auto"/>
            <w:bottom w:val="none" w:sz="0" w:space="0" w:color="auto"/>
            <w:right w:val="none" w:sz="0" w:space="0" w:color="auto"/>
          </w:divBdr>
        </w:div>
        <w:div w:id="390155927">
          <w:marLeft w:val="480"/>
          <w:marRight w:val="0"/>
          <w:marTop w:val="0"/>
          <w:marBottom w:val="0"/>
          <w:divBdr>
            <w:top w:val="none" w:sz="0" w:space="0" w:color="auto"/>
            <w:left w:val="none" w:sz="0" w:space="0" w:color="auto"/>
            <w:bottom w:val="none" w:sz="0" w:space="0" w:color="auto"/>
            <w:right w:val="none" w:sz="0" w:space="0" w:color="auto"/>
          </w:divBdr>
        </w:div>
        <w:div w:id="218169611">
          <w:marLeft w:val="480"/>
          <w:marRight w:val="0"/>
          <w:marTop w:val="0"/>
          <w:marBottom w:val="0"/>
          <w:divBdr>
            <w:top w:val="none" w:sz="0" w:space="0" w:color="auto"/>
            <w:left w:val="none" w:sz="0" w:space="0" w:color="auto"/>
            <w:bottom w:val="none" w:sz="0" w:space="0" w:color="auto"/>
            <w:right w:val="none" w:sz="0" w:space="0" w:color="auto"/>
          </w:divBdr>
        </w:div>
        <w:div w:id="2129467866">
          <w:marLeft w:val="480"/>
          <w:marRight w:val="0"/>
          <w:marTop w:val="0"/>
          <w:marBottom w:val="0"/>
          <w:divBdr>
            <w:top w:val="none" w:sz="0" w:space="0" w:color="auto"/>
            <w:left w:val="none" w:sz="0" w:space="0" w:color="auto"/>
            <w:bottom w:val="none" w:sz="0" w:space="0" w:color="auto"/>
            <w:right w:val="none" w:sz="0" w:space="0" w:color="auto"/>
          </w:divBdr>
        </w:div>
        <w:div w:id="1367636451">
          <w:marLeft w:val="480"/>
          <w:marRight w:val="0"/>
          <w:marTop w:val="0"/>
          <w:marBottom w:val="0"/>
          <w:divBdr>
            <w:top w:val="none" w:sz="0" w:space="0" w:color="auto"/>
            <w:left w:val="none" w:sz="0" w:space="0" w:color="auto"/>
            <w:bottom w:val="none" w:sz="0" w:space="0" w:color="auto"/>
            <w:right w:val="none" w:sz="0" w:space="0" w:color="auto"/>
          </w:divBdr>
        </w:div>
        <w:div w:id="461849550">
          <w:marLeft w:val="480"/>
          <w:marRight w:val="0"/>
          <w:marTop w:val="0"/>
          <w:marBottom w:val="0"/>
          <w:divBdr>
            <w:top w:val="none" w:sz="0" w:space="0" w:color="auto"/>
            <w:left w:val="none" w:sz="0" w:space="0" w:color="auto"/>
            <w:bottom w:val="none" w:sz="0" w:space="0" w:color="auto"/>
            <w:right w:val="none" w:sz="0" w:space="0" w:color="auto"/>
          </w:divBdr>
        </w:div>
        <w:div w:id="1241065001">
          <w:marLeft w:val="480"/>
          <w:marRight w:val="0"/>
          <w:marTop w:val="0"/>
          <w:marBottom w:val="0"/>
          <w:divBdr>
            <w:top w:val="none" w:sz="0" w:space="0" w:color="auto"/>
            <w:left w:val="none" w:sz="0" w:space="0" w:color="auto"/>
            <w:bottom w:val="none" w:sz="0" w:space="0" w:color="auto"/>
            <w:right w:val="none" w:sz="0" w:space="0" w:color="auto"/>
          </w:divBdr>
        </w:div>
        <w:div w:id="289096384">
          <w:marLeft w:val="480"/>
          <w:marRight w:val="0"/>
          <w:marTop w:val="0"/>
          <w:marBottom w:val="0"/>
          <w:divBdr>
            <w:top w:val="none" w:sz="0" w:space="0" w:color="auto"/>
            <w:left w:val="none" w:sz="0" w:space="0" w:color="auto"/>
            <w:bottom w:val="none" w:sz="0" w:space="0" w:color="auto"/>
            <w:right w:val="none" w:sz="0" w:space="0" w:color="auto"/>
          </w:divBdr>
        </w:div>
        <w:div w:id="1580746960">
          <w:marLeft w:val="480"/>
          <w:marRight w:val="0"/>
          <w:marTop w:val="0"/>
          <w:marBottom w:val="0"/>
          <w:divBdr>
            <w:top w:val="none" w:sz="0" w:space="0" w:color="auto"/>
            <w:left w:val="none" w:sz="0" w:space="0" w:color="auto"/>
            <w:bottom w:val="none" w:sz="0" w:space="0" w:color="auto"/>
            <w:right w:val="none" w:sz="0" w:space="0" w:color="auto"/>
          </w:divBdr>
        </w:div>
        <w:div w:id="1951276957">
          <w:marLeft w:val="480"/>
          <w:marRight w:val="0"/>
          <w:marTop w:val="0"/>
          <w:marBottom w:val="0"/>
          <w:divBdr>
            <w:top w:val="none" w:sz="0" w:space="0" w:color="auto"/>
            <w:left w:val="none" w:sz="0" w:space="0" w:color="auto"/>
            <w:bottom w:val="none" w:sz="0" w:space="0" w:color="auto"/>
            <w:right w:val="none" w:sz="0" w:space="0" w:color="auto"/>
          </w:divBdr>
        </w:div>
        <w:div w:id="1562669734">
          <w:marLeft w:val="480"/>
          <w:marRight w:val="0"/>
          <w:marTop w:val="0"/>
          <w:marBottom w:val="0"/>
          <w:divBdr>
            <w:top w:val="none" w:sz="0" w:space="0" w:color="auto"/>
            <w:left w:val="none" w:sz="0" w:space="0" w:color="auto"/>
            <w:bottom w:val="none" w:sz="0" w:space="0" w:color="auto"/>
            <w:right w:val="none" w:sz="0" w:space="0" w:color="auto"/>
          </w:divBdr>
        </w:div>
        <w:div w:id="1809393857">
          <w:marLeft w:val="480"/>
          <w:marRight w:val="0"/>
          <w:marTop w:val="0"/>
          <w:marBottom w:val="0"/>
          <w:divBdr>
            <w:top w:val="none" w:sz="0" w:space="0" w:color="auto"/>
            <w:left w:val="none" w:sz="0" w:space="0" w:color="auto"/>
            <w:bottom w:val="none" w:sz="0" w:space="0" w:color="auto"/>
            <w:right w:val="none" w:sz="0" w:space="0" w:color="auto"/>
          </w:divBdr>
        </w:div>
        <w:div w:id="13190708">
          <w:marLeft w:val="480"/>
          <w:marRight w:val="0"/>
          <w:marTop w:val="0"/>
          <w:marBottom w:val="0"/>
          <w:divBdr>
            <w:top w:val="none" w:sz="0" w:space="0" w:color="auto"/>
            <w:left w:val="none" w:sz="0" w:space="0" w:color="auto"/>
            <w:bottom w:val="none" w:sz="0" w:space="0" w:color="auto"/>
            <w:right w:val="none" w:sz="0" w:space="0" w:color="auto"/>
          </w:divBdr>
        </w:div>
        <w:div w:id="1379815694">
          <w:marLeft w:val="480"/>
          <w:marRight w:val="0"/>
          <w:marTop w:val="0"/>
          <w:marBottom w:val="0"/>
          <w:divBdr>
            <w:top w:val="none" w:sz="0" w:space="0" w:color="auto"/>
            <w:left w:val="none" w:sz="0" w:space="0" w:color="auto"/>
            <w:bottom w:val="none" w:sz="0" w:space="0" w:color="auto"/>
            <w:right w:val="none" w:sz="0" w:space="0" w:color="auto"/>
          </w:divBdr>
        </w:div>
        <w:div w:id="690642516">
          <w:marLeft w:val="480"/>
          <w:marRight w:val="0"/>
          <w:marTop w:val="0"/>
          <w:marBottom w:val="0"/>
          <w:divBdr>
            <w:top w:val="none" w:sz="0" w:space="0" w:color="auto"/>
            <w:left w:val="none" w:sz="0" w:space="0" w:color="auto"/>
            <w:bottom w:val="none" w:sz="0" w:space="0" w:color="auto"/>
            <w:right w:val="none" w:sz="0" w:space="0" w:color="auto"/>
          </w:divBdr>
        </w:div>
        <w:div w:id="1605377946">
          <w:marLeft w:val="480"/>
          <w:marRight w:val="0"/>
          <w:marTop w:val="0"/>
          <w:marBottom w:val="0"/>
          <w:divBdr>
            <w:top w:val="none" w:sz="0" w:space="0" w:color="auto"/>
            <w:left w:val="none" w:sz="0" w:space="0" w:color="auto"/>
            <w:bottom w:val="none" w:sz="0" w:space="0" w:color="auto"/>
            <w:right w:val="none" w:sz="0" w:space="0" w:color="auto"/>
          </w:divBdr>
        </w:div>
        <w:div w:id="1836139720">
          <w:marLeft w:val="480"/>
          <w:marRight w:val="0"/>
          <w:marTop w:val="0"/>
          <w:marBottom w:val="0"/>
          <w:divBdr>
            <w:top w:val="none" w:sz="0" w:space="0" w:color="auto"/>
            <w:left w:val="none" w:sz="0" w:space="0" w:color="auto"/>
            <w:bottom w:val="none" w:sz="0" w:space="0" w:color="auto"/>
            <w:right w:val="none" w:sz="0" w:space="0" w:color="auto"/>
          </w:divBdr>
        </w:div>
        <w:div w:id="1513913015">
          <w:marLeft w:val="480"/>
          <w:marRight w:val="0"/>
          <w:marTop w:val="0"/>
          <w:marBottom w:val="0"/>
          <w:divBdr>
            <w:top w:val="none" w:sz="0" w:space="0" w:color="auto"/>
            <w:left w:val="none" w:sz="0" w:space="0" w:color="auto"/>
            <w:bottom w:val="none" w:sz="0" w:space="0" w:color="auto"/>
            <w:right w:val="none" w:sz="0" w:space="0" w:color="auto"/>
          </w:divBdr>
        </w:div>
        <w:div w:id="1864632720">
          <w:marLeft w:val="480"/>
          <w:marRight w:val="0"/>
          <w:marTop w:val="0"/>
          <w:marBottom w:val="0"/>
          <w:divBdr>
            <w:top w:val="none" w:sz="0" w:space="0" w:color="auto"/>
            <w:left w:val="none" w:sz="0" w:space="0" w:color="auto"/>
            <w:bottom w:val="none" w:sz="0" w:space="0" w:color="auto"/>
            <w:right w:val="none" w:sz="0" w:space="0" w:color="auto"/>
          </w:divBdr>
        </w:div>
        <w:div w:id="1442604387">
          <w:marLeft w:val="480"/>
          <w:marRight w:val="0"/>
          <w:marTop w:val="0"/>
          <w:marBottom w:val="0"/>
          <w:divBdr>
            <w:top w:val="none" w:sz="0" w:space="0" w:color="auto"/>
            <w:left w:val="none" w:sz="0" w:space="0" w:color="auto"/>
            <w:bottom w:val="none" w:sz="0" w:space="0" w:color="auto"/>
            <w:right w:val="none" w:sz="0" w:space="0" w:color="auto"/>
          </w:divBdr>
        </w:div>
        <w:div w:id="717554149">
          <w:marLeft w:val="480"/>
          <w:marRight w:val="0"/>
          <w:marTop w:val="0"/>
          <w:marBottom w:val="0"/>
          <w:divBdr>
            <w:top w:val="none" w:sz="0" w:space="0" w:color="auto"/>
            <w:left w:val="none" w:sz="0" w:space="0" w:color="auto"/>
            <w:bottom w:val="none" w:sz="0" w:space="0" w:color="auto"/>
            <w:right w:val="none" w:sz="0" w:space="0" w:color="auto"/>
          </w:divBdr>
        </w:div>
        <w:div w:id="746264686">
          <w:marLeft w:val="480"/>
          <w:marRight w:val="0"/>
          <w:marTop w:val="0"/>
          <w:marBottom w:val="0"/>
          <w:divBdr>
            <w:top w:val="none" w:sz="0" w:space="0" w:color="auto"/>
            <w:left w:val="none" w:sz="0" w:space="0" w:color="auto"/>
            <w:bottom w:val="none" w:sz="0" w:space="0" w:color="auto"/>
            <w:right w:val="none" w:sz="0" w:space="0" w:color="auto"/>
          </w:divBdr>
        </w:div>
        <w:div w:id="1341815646">
          <w:marLeft w:val="480"/>
          <w:marRight w:val="0"/>
          <w:marTop w:val="0"/>
          <w:marBottom w:val="0"/>
          <w:divBdr>
            <w:top w:val="none" w:sz="0" w:space="0" w:color="auto"/>
            <w:left w:val="none" w:sz="0" w:space="0" w:color="auto"/>
            <w:bottom w:val="none" w:sz="0" w:space="0" w:color="auto"/>
            <w:right w:val="none" w:sz="0" w:space="0" w:color="auto"/>
          </w:divBdr>
        </w:div>
        <w:div w:id="1591506151">
          <w:marLeft w:val="480"/>
          <w:marRight w:val="0"/>
          <w:marTop w:val="0"/>
          <w:marBottom w:val="0"/>
          <w:divBdr>
            <w:top w:val="none" w:sz="0" w:space="0" w:color="auto"/>
            <w:left w:val="none" w:sz="0" w:space="0" w:color="auto"/>
            <w:bottom w:val="none" w:sz="0" w:space="0" w:color="auto"/>
            <w:right w:val="none" w:sz="0" w:space="0" w:color="auto"/>
          </w:divBdr>
        </w:div>
        <w:div w:id="2079663963">
          <w:marLeft w:val="480"/>
          <w:marRight w:val="0"/>
          <w:marTop w:val="0"/>
          <w:marBottom w:val="0"/>
          <w:divBdr>
            <w:top w:val="none" w:sz="0" w:space="0" w:color="auto"/>
            <w:left w:val="none" w:sz="0" w:space="0" w:color="auto"/>
            <w:bottom w:val="none" w:sz="0" w:space="0" w:color="auto"/>
            <w:right w:val="none" w:sz="0" w:space="0" w:color="auto"/>
          </w:divBdr>
        </w:div>
        <w:div w:id="1888490707">
          <w:marLeft w:val="480"/>
          <w:marRight w:val="0"/>
          <w:marTop w:val="0"/>
          <w:marBottom w:val="0"/>
          <w:divBdr>
            <w:top w:val="none" w:sz="0" w:space="0" w:color="auto"/>
            <w:left w:val="none" w:sz="0" w:space="0" w:color="auto"/>
            <w:bottom w:val="none" w:sz="0" w:space="0" w:color="auto"/>
            <w:right w:val="none" w:sz="0" w:space="0" w:color="auto"/>
          </w:divBdr>
        </w:div>
        <w:div w:id="2114395550">
          <w:marLeft w:val="480"/>
          <w:marRight w:val="0"/>
          <w:marTop w:val="0"/>
          <w:marBottom w:val="0"/>
          <w:divBdr>
            <w:top w:val="none" w:sz="0" w:space="0" w:color="auto"/>
            <w:left w:val="none" w:sz="0" w:space="0" w:color="auto"/>
            <w:bottom w:val="none" w:sz="0" w:space="0" w:color="auto"/>
            <w:right w:val="none" w:sz="0" w:space="0" w:color="auto"/>
          </w:divBdr>
        </w:div>
        <w:div w:id="1169979921">
          <w:marLeft w:val="480"/>
          <w:marRight w:val="0"/>
          <w:marTop w:val="0"/>
          <w:marBottom w:val="0"/>
          <w:divBdr>
            <w:top w:val="none" w:sz="0" w:space="0" w:color="auto"/>
            <w:left w:val="none" w:sz="0" w:space="0" w:color="auto"/>
            <w:bottom w:val="none" w:sz="0" w:space="0" w:color="auto"/>
            <w:right w:val="none" w:sz="0" w:space="0" w:color="auto"/>
          </w:divBdr>
        </w:div>
        <w:div w:id="115299326">
          <w:marLeft w:val="480"/>
          <w:marRight w:val="0"/>
          <w:marTop w:val="0"/>
          <w:marBottom w:val="0"/>
          <w:divBdr>
            <w:top w:val="none" w:sz="0" w:space="0" w:color="auto"/>
            <w:left w:val="none" w:sz="0" w:space="0" w:color="auto"/>
            <w:bottom w:val="none" w:sz="0" w:space="0" w:color="auto"/>
            <w:right w:val="none" w:sz="0" w:space="0" w:color="auto"/>
          </w:divBdr>
        </w:div>
        <w:div w:id="1397170354">
          <w:marLeft w:val="480"/>
          <w:marRight w:val="0"/>
          <w:marTop w:val="0"/>
          <w:marBottom w:val="0"/>
          <w:divBdr>
            <w:top w:val="none" w:sz="0" w:space="0" w:color="auto"/>
            <w:left w:val="none" w:sz="0" w:space="0" w:color="auto"/>
            <w:bottom w:val="none" w:sz="0" w:space="0" w:color="auto"/>
            <w:right w:val="none" w:sz="0" w:space="0" w:color="auto"/>
          </w:divBdr>
        </w:div>
        <w:div w:id="1545172894">
          <w:marLeft w:val="480"/>
          <w:marRight w:val="0"/>
          <w:marTop w:val="0"/>
          <w:marBottom w:val="0"/>
          <w:divBdr>
            <w:top w:val="none" w:sz="0" w:space="0" w:color="auto"/>
            <w:left w:val="none" w:sz="0" w:space="0" w:color="auto"/>
            <w:bottom w:val="none" w:sz="0" w:space="0" w:color="auto"/>
            <w:right w:val="none" w:sz="0" w:space="0" w:color="auto"/>
          </w:divBdr>
        </w:div>
        <w:div w:id="136144117">
          <w:marLeft w:val="480"/>
          <w:marRight w:val="0"/>
          <w:marTop w:val="0"/>
          <w:marBottom w:val="0"/>
          <w:divBdr>
            <w:top w:val="none" w:sz="0" w:space="0" w:color="auto"/>
            <w:left w:val="none" w:sz="0" w:space="0" w:color="auto"/>
            <w:bottom w:val="none" w:sz="0" w:space="0" w:color="auto"/>
            <w:right w:val="none" w:sz="0" w:space="0" w:color="auto"/>
          </w:divBdr>
        </w:div>
        <w:div w:id="1106776052">
          <w:marLeft w:val="480"/>
          <w:marRight w:val="0"/>
          <w:marTop w:val="0"/>
          <w:marBottom w:val="0"/>
          <w:divBdr>
            <w:top w:val="none" w:sz="0" w:space="0" w:color="auto"/>
            <w:left w:val="none" w:sz="0" w:space="0" w:color="auto"/>
            <w:bottom w:val="none" w:sz="0" w:space="0" w:color="auto"/>
            <w:right w:val="none" w:sz="0" w:space="0" w:color="auto"/>
          </w:divBdr>
        </w:div>
        <w:div w:id="331105715">
          <w:marLeft w:val="480"/>
          <w:marRight w:val="0"/>
          <w:marTop w:val="0"/>
          <w:marBottom w:val="0"/>
          <w:divBdr>
            <w:top w:val="none" w:sz="0" w:space="0" w:color="auto"/>
            <w:left w:val="none" w:sz="0" w:space="0" w:color="auto"/>
            <w:bottom w:val="none" w:sz="0" w:space="0" w:color="auto"/>
            <w:right w:val="none" w:sz="0" w:space="0" w:color="auto"/>
          </w:divBdr>
        </w:div>
      </w:divsChild>
    </w:div>
    <w:div w:id="2039232100">
      <w:bodyDiv w:val="1"/>
      <w:marLeft w:val="0"/>
      <w:marRight w:val="0"/>
      <w:marTop w:val="0"/>
      <w:marBottom w:val="0"/>
      <w:divBdr>
        <w:top w:val="none" w:sz="0" w:space="0" w:color="auto"/>
        <w:left w:val="none" w:sz="0" w:space="0" w:color="auto"/>
        <w:bottom w:val="none" w:sz="0" w:space="0" w:color="auto"/>
        <w:right w:val="none" w:sz="0" w:space="0" w:color="auto"/>
      </w:divBdr>
      <w:divsChild>
        <w:div w:id="1132483049">
          <w:marLeft w:val="480"/>
          <w:marRight w:val="0"/>
          <w:marTop w:val="0"/>
          <w:marBottom w:val="0"/>
          <w:divBdr>
            <w:top w:val="none" w:sz="0" w:space="0" w:color="auto"/>
            <w:left w:val="none" w:sz="0" w:space="0" w:color="auto"/>
            <w:bottom w:val="none" w:sz="0" w:space="0" w:color="auto"/>
            <w:right w:val="none" w:sz="0" w:space="0" w:color="auto"/>
          </w:divBdr>
        </w:div>
        <w:div w:id="1921324948">
          <w:marLeft w:val="480"/>
          <w:marRight w:val="0"/>
          <w:marTop w:val="0"/>
          <w:marBottom w:val="0"/>
          <w:divBdr>
            <w:top w:val="none" w:sz="0" w:space="0" w:color="auto"/>
            <w:left w:val="none" w:sz="0" w:space="0" w:color="auto"/>
            <w:bottom w:val="none" w:sz="0" w:space="0" w:color="auto"/>
            <w:right w:val="none" w:sz="0" w:space="0" w:color="auto"/>
          </w:divBdr>
        </w:div>
        <w:div w:id="136577117">
          <w:marLeft w:val="480"/>
          <w:marRight w:val="0"/>
          <w:marTop w:val="0"/>
          <w:marBottom w:val="0"/>
          <w:divBdr>
            <w:top w:val="none" w:sz="0" w:space="0" w:color="auto"/>
            <w:left w:val="none" w:sz="0" w:space="0" w:color="auto"/>
            <w:bottom w:val="none" w:sz="0" w:space="0" w:color="auto"/>
            <w:right w:val="none" w:sz="0" w:space="0" w:color="auto"/>
          </w:divBdr>
        </w:div>
        <w:div w:id="1974867575">
          <w:marLeft w:val="480"/>
          <w:marRight w:val="0"/>
          <w:marTop w:val="0"/>
          <w:marBottom w:val="0"/>
          <w:divBdr>
            <w:top w:val="none" w:sz="0" w:space="0" w:color="auto"/>
            <w:left w:val="none" w:sz="0" w:space="0" w:color="auto"/>
            <w:bottom w:val="none" w:sz="0" w:space="0" w:color="auto"/>
            <w:right w:val="none" w:sz="0" w:space="0" w:color="auto"/>
          </w:divBdr>
        </w:div>
        <w:div w:id="1491487017">
          <w:marLeft w:val="480"/>
          <w:marRight w:val="0"/>
          <w:marTop w:val="0"/>
          <w:marBottom w:val="0"/>
          <w:divBdr>
            <w:top w:val="none" w:sz="0" w:space="0" w:color="auto"/>
            <w:left w:val="none" w:sz="0" w:space="0" w:color="auto"/>
            <w:bottom w:val="none" w:sz="0" w:space="0" w:color="auto"/>
            <w:right w:val="none" w:sz="0" w:space="0" w:color="auto"/>
          </w:divBdr>
        </w:div>
        <w:div w:id="929460891">
          <w:marLeft w:val="480"/>
          <w:marRight w:val="0"/>
          <w:marTop w:val="0"/>
          <w:marBottom w:val="0"/>
          <w:divBdr>
            <w:top w:val="none" w:sz="0" w:space="0" w:color="auto"/>
            <w:left w:val="none" w:sz="0" w:space="0" w:color="auto"/>
            <w:bottom w:val="none" w:sz="0" w:space="0" w:color="auto"/>
            <w:right w:val="none" w:sz="0" w:space="0" w:color="auto"/>
          </w:divBdr>
        </w:div>
        <w:div w:id="1054810814">
          <w:marLeft w:val="480"/>
          <w:marRight w:val="0"/>
          <w:marTop w:val="0"/>
          <w:marBottom w:val="0"/>
          <w:divBdr>
            <w:top w:val="none" w:sz="0" w:space="0" w:color="auto"/>
            <w:left w:val="none" w:sz="0" w:space="0" w:color="auto"/>
            <w:bottom w:val="none" w:sz="0" w:space="0" w:color="auto"/>
            <w:right w:val="none" w:sz="0" w:space="0" w:color="auto"/>
          </w:divBdr>
        </w:div>
        <w:div w:id="1584292093">
          <w:marLeft w:val="480"/>
          <w:marRight w:val="0"/>
          <w:marTop w:val="0"/>
          <w:marBottom w:val="0"/>
          <w:divBdr>
            <w:top w:val="none" w:sz="0" w:space="0" w:color="auto"/>
            <w:left w:val="none" w:sz="0" w:space="0" w:color="auto"/>
            <w:bottom w:val="none" w:sz="0" w:space="0" w:color="auto"/>
            <w:right w:val="none" w:sz="0" w:space="0" w:color="auto"/>
          </w:divBdr>
        </w:div>
        <w:div w:id="1681203881">
          <w:marLeft w:val="480"/>
          <w:marRight w:val="0"/>
          <w:marTop w:val="0"/>
          <w:marBottom w:val="0"/>
          <w:divBdr>
            <w:top w:val="none" w:sz="0" w:space="0" w:color="auto"/>
            <w:left w:val="none" w:sz="0" w:space="0" w:color="auto"/>
            <w:bottom w:val="none" w:sz="0" w:space="0" w:color="auto"/>
            <w:right w:val="none" w:sz="0" w:space="0" w:color="auto"/>
          </w:divBdr>
        </w:div>
        <w:div w:id="1131509844">
          <w:marLeft w:val="480"/>
          <w:marRight w:val="0"/>
          <w:marTop w:val="0"/>
          <w:marBottom w:val="0"/>
          <w:divBdr>
            <w:top w:val="none" w:sz="0" w:space="0" w:color="auto"/>
            <w:left w:val="none" w:sz="0" w:space="0" w:color="auto"/>
            <w:bottom w:val="none" w:sz="0" w:space="0" w:color="auto"/>
            <w:right w:val="none" w:sz="0" w:space="0" w:color="auto"/>
          </w:divBdr>
        </w:div>
        <w:div w:id="1519196089">
          <w:marLeft w:val="480"/>
          <w:marRight w:val="0"/>
          <w:marTop w:val="0"/>
          <w:marBottom w:val="0"/>
          <w:divBdr>
            <w:top w:val="none" w:sz="0" w:space="0" w:color="auto"/>
            <w:left w:val="none" w:sz="0" w:space="0" w:color="auto"/>
            <w:bottom w:val="none" w:sz="0" w:space="0" w:color="auto"/>
            <w:right w:val="none" w:sz="0" w:space="0" w:color="auto"/>
          </w:divBdr>
        </w:div>
        <w:div w:id="629363859">
          <w:marLeft w:val="480"/>
          <w:marRight w:val="0"/>
          <w:marTop w:val="0"/>
          <w:marBottom w:val="0"/>
          <w:divBdr>
            <w:top w:val="none" w:sz="0" w:space="0" w:color="auto"/>
            <w:left w:val="none" w:sz="0" w:space="0" w:color="auto"/>
            <w:bottom w:val="none" w:sz="0" w:space="0" w:color="auto"/>
            <w:right w:val="none" w:sz="0" w:space="0" w:color="auto"/>
          </w:divBdr>
        </w:div>
        <w:div w:id="866798757">
          <w:marLeft w:val="480"/>
          <w:marRight w:val="0"/>
          <w:marTop w:val="0"/>
          <w:marBottom w:val="0"/>
          <w:divBdr>
            <w:top w:val="none" w:sz="0" w:space="0" w:color="auto"/>
            <w:left w:val="none" w:sz="0" w:space="0" w:color="auto"/>
            <w:bottom w:val="none" w:sz="0" w:space="0" w:color="auto"/>
            <w:right w:val="none" w:sz="0" w:space="0" w:color="auto"/>
          </w:divBdr>
        </w:div>
        <w:div w:id="1879273115">
          <w:marLeft w:val="480"/>
          <w:marRight w:val="0"/>
          <w:marTop w:val="0"/>
          <w:marBottom w:val="0"/>
          <w:divBdr>
            <w:top w:val="none" w:sz="0" w:space="0" w:color="auto"/>
            <w:left w:val="none" w:sz="0" w:space="0" w:color="auto"/>
            <w:bottom w:val="none" w:sz="0" w:space="0" w:color="auto"/>
            <w:right w:val="none" w:sz="0" w:space="0" w:color="auto"/>
          </w:divBdr>
        </w:div>
        <w:div w:id="1445885305">
          <w:marLeft w:val="480"/>
          <w:marRight w:val="0"/>
          <w:marTop w:val="0"/>
          <w:marBottom w:val="0"/>
          <w:divBdr>
            <w:top w:val="none" w:sz="0" w:space="0" w:color="auto"/>
            <w:left w:val="none" w:sz="0" w:space="0" w:color="auto"/>
            <w:bottom w:val="none" w:sz="0" w:space="0" w:color="auto"/>
            <w:right w:val="none" w:sz="0" w:space="0" w:color="auto"/>
          </w:divBdr>
        </w:div>
        <w:div w:id="1265334908">
          <w:marLeft w:val="480"/>
          <w:marRight w:val="0"/>
          <w:marTop w:val="0"/>
          <w:marBottom w:val="0"/>
          <w:divBdr>
            <w:top w:val="none" w:sz="0" w:space="0" w:color="auto"/>
            <w:left w:val="none" w:sz="0" w:space="0" w:color="auto"/>
            <w:bottom w:val="none" w:sz="0" w:space="0" w:color="auto"/>
            <w:right w:val="none" w:sz="0" w:space="0" w:color="auto"/>
          </w:divBdr>
        </w:div>
        <w:div w:id="412168238">
          <w:marLeft w:val="480"/>
          <w:marRight w:val="0"/>
          <w:marTop w:val="0"/>
          <w:marBottom w:val="0"/>
          <w:divBdr>
            <w:top w:val="none" w:sz="0" w:space="0" w:color="auto"/>
            <w:left w:val="none" w:sz="0" w:space="0" w:color="auto"/>
            <w:bottom w:val="none" w:sz="0" w:space="0" w:color="auto"/>
            <w:right w:val="none" w:sz="0" w:space="0" w:color="auto"/>
          </w:divBdr>
        </w:div>
        <w:div w:id="2044406201">
          <w:marLeft w:val="480"/>
          <w:marRight w:val="0"/>
          <w:marTop w:val="0"/>
          <w:marBottom w:val="0"/>
          <w:divBdr>
            <w:top w:val="none" w:sz="0" w:space="0" w:color="auto"/>
            <w:left w:val="none" w:sz="0" w:space="0" w:color="auto"/>
            <w:bottom w:val="none" w:sz="0" w:space="0" w:color="auto"/>
            <w:right w:val="none" w:sz="0" w:space="0" w:color="auto"/>
          </w:divBdr>
        </w:div>
        <w:div w:id="974483084">
          <w:marLeft w:val="480"/>
          <w:marRight w:val="0"/>
          <w:marTop w:val="0"/>
          <w:marBottom w:val="0"/>
          <w:divBdr>
            <w:top w:val="none" w:sz="0" w:space="0" w:color="auto"/>
            <w:left w:val="none" w:sz="0" w:space="0" w:color="auto"/>
            <w:bottom w:val="none" w:sz="0" w:space="0" w:color="auto"/>
            <w:right w:val="none" w:sz="0" w:space="0" w:color="auto"/>
          </w:divBdr>
        </w:div>
        <w:div w:id="472717514">
          <w:marLeft w:val="480"/>
          <w:marRight w:val="0"/>
          <w:marTop w:val="0"/>
          <w:marBottom w:val="0"/>
          <w:divBdr>
            <w:top w:val="none" w:sz="0" w:space="0" w:color="auto"/>
            <w:left w:val="none" w:sz="0" w:space="0" w:color="auto"/>
            <w:bottom w:val="none" w:sz="0" w:space="0" w:color="auto"/>
            <w:right w:val="none" w:sz="0" w:space="0" w:color="auto"/>
          </w:divBdr>
        </w:div>
        <w:div w:id="214437441">
          <w:marLeft w:val="480"/>
          <w:marRight w:val="0"/>
          <w:marTop w:val="0"/>
          <w:marBottom w:val="0"/>
          <w:divBdr>
            <w:top w:val="none" w:sz="0" w:space="0" w:color="auto"/>
            <w:left w:val="none" w:sz="0" w:space="0" w:color="auto"/>
            <w:bottom w:val="none" w:sz="0" w:space="0" w:color="auto"/>
            <w:right w:val="none" w:sz="0" w:space="0" w:color="auto"/>
          </w:divBdr>
        </w:div>
        <w:div w:id="1861433196">
          <w:marLeft w:val="480"/>
          <w:marRight w:val="0"/>
          <w:marTop w:val="0"/>
          <w:marBottom w:val="0"/>
          <w:divBdr>
            <w:top w:val="none" w:sz="0" w:space="0" w:color="auto"/>
            <w:left w:val="none" w:sz="0" w:space="0" w:color="auto"/>
            <w:bottom w:val="none" w:sz="0" w:space="0" w:color="auto"/>
            <w:right w:val="none" w:sz="0" w:space="0" w:color="auto"/>
          </w:divBdr>
        </w:div>
        <w:div w:id="1024986490">
          <w:marLeft w:val="480"/>
          <w:marRight w:val="0"/>
          <w:marTop w:val="0"/>
          <w:marBottom w:val="0"/>
          <w:divBdr>
            <w:top w:val="none" w:sz="0" w:space="0" w:color="auto"/>
            <w:left w:val="none" w:sz="0" w:space="0" w:color="auto"/>
            <w:bottom w:val="none" w:sz="0" w:space="0" w:color="auto"/>
            <w:right w:val="none" w:sz="0" w:space="0" w:color="auto"/>
          </w:divBdr>
        </w:div>
        <w:div w:id="47190518">
          <w:marLeft w:val="480"/>
          <w:marRight w:val="0"/>
          <w:marTop w:val="0"/>
          <w:marBottom w:val="0"/>
          <w:divBdr>
            <w:top w:val="none" w:sz="0" w:space="0" w:color="auto"/>
            <w:left w:val="none" w:sz="0" w:space="0" w:color="auto"/>
            <w:bottom w:val="none" w:sz="0" w:space="0" w:color="auto"/>
            <w:right w:val="none" w:sz="0" w:space="0" w:color="auto"/>
          </w:divBdr>
        </w:div>
        <w:div w:id="157814006">
          <w:marLeft w:val="480"/>
          <w:marRight w:val="0"/>
          <w:marTop w:val="0"/>
          <w:marBottom w:val="0"/>
          <w:divBdr>
            <w:top w:val="none" w:sz="0" w:space="0" w:color="auto"/>
            <w:left w:val="none" w:sz="0" w:space="0" w:color="auto"/>
            <w:bottom w:val="none" w:sz="0" w:space="0" w:color="auto"/>
            <w:right w:val="none" w:sz="0" w:space="0" w:color="auto"/>
          </w:divBdr>
        </w:div>
        <w:div w:id="1271232492">
          <w:marLeft w:val="480"/>
          <w:marRight w:val="0"/>
          <w:marTop w:val="0"/>
          <w:marBottom w:val="0"/>
          <w:divBdr>
            <w:top w:val="none" w:sz="0" w:space="0" w:color="auto"/>
            <w:left w:val="none" w:sz="0" w:space="0" w:color="auto"/>
            <w:bottom w:val="none" w:sz="0" w:space="0" w:color="auto"/>
            <w:right w:val="none" w:sz="0" w:space="0" w:color="auto"/>
          </w:divBdr>
        </w:div>
        <w:div w:id="1350138430">
          <w:marLeft w:val="480"/>
          <w:marRight w:val="0"/>
          <w:marTop w:val="0"/>
          <w:marBottom w:val="0"/>
          <w:divBdr>
            <w:top w:val="none" w:sz="0" w:space="0" w:color="auto"/>
            <w:left w:val="none" w:sz="0" w:space="0" w:color="auto"/>
            <w:bottom w:val="none" w:sz="0" w:space="0" w:color="auto"/>
            <w:right w:val="none" w:sz="0" w:space="0" w:color="auto"/>
          </w:divBdr>
        </w:div>
        <w:div w:id="1250043817">
          <w:marLeft w:val="480"/>
          <w:marRight w:val="0"/>
          <w:marTop w:val="0"/>
          <w:marBottom w:val="0"/>
          <w:divBdr>
            <w:top w:val="none" w:sz="0" w:space="0" w:color="auto"/>
            <w:left w:val="none" w:sz="0" w:space="0" w:color="auto"/>
            <w:bottom w:val="none" w:sz="0" w:space="0" w:color="auto"/>
            <w:right w:val="none" w:sz="0" w:space="0" w:color="auto"/>
          </w:divBdr>
        </w:div>
        <w:div w:id="238564321">
          <w:marLeft w:val="480"/>
          <w:marRight w:val="0"/>
          <w:marTop w:val="0"/>
          <w:marBottom w:val="0"/>
          <w:divBdr>
            <w:top w:val="none" w:sz="0" w:space="0" w:color="auto"/>
            <w:left w:val="none" w:sz="0" w:space="0" w:color="auto"/>
            <w:bottom w:val="none" w:sz="0" w:space="0" w:color="auto"/>
            <w:right w:val="none" w:sz="0" w:space="0" w:color="auto"/>
          </w:divBdr>
        </w:div>
        <w:div w:id="1748915626">
          <w:marLeft w:val="480"/>
          <w:marRight w:val="0"/>
          <w:marTop w:val="0"/>
          <w:marBottom w:val="0"/>
          <w:divBdr>
            <w:top w:val="none" w:sz="0" w:space="0" w:color="auto"/>
            <w:left w:val="none" w:sz="0" w:space="0" w:color="auto"/>
            <w:bottom w:val="none" w:sz="0" w:space="0" w:color="auto"/>
            <w:right w:val="none" w:sz="0" w:space="0" w:color="auto"/>
          </w:divBdr>
        </w:div>
        <w:div w:id="1977444646">
          <w:marLeft w:val="480"/>
          <w:marRight w:val="0"/>
          <w:marTop w:val="0"/>
          <w:marBottom w:val="0"/>
          <w:divBdr>
            <w:top w:val="none" w:sz="0" w:space="0" w:color="auto"/>
            <w:left w:val="none" w:sz="0" w:space="0" w:color="auto"/>
            <w:bottom w:val="none" w:sz="0" w:space="0" w:color="auto"/>
            <w:right w:val="none" w:sz="0" w:space="0" w:color="auto"/>
          </w:divBdr>
        </w:div>
        <w:div w:id="63725590">
          <w:marLeft w:val="480"/>
          <w:marRight w:val="0"/>
          <w:marTop w:val="0"/>
          <w:marBottom w:val="0"/>
          <w:divBdr>
            <w:top w:val="none" w:sz="0" w:space="0" w:color="auto"/>
            <w:left w:val="none" w:sz="0" w:space="0" w:color="auto"/>
            <w:bottom w:val="none" w:sz="0" w:space="0" w:color="auto"/>
            <w:right w:val="none" w:sz="0" w:space="0" w:color="auto"/>
          </w:divBdr>
        </w:div>
        <w:div w:id="1584408634">
          <w:marLeft w:val="480"/>
          <w:marRight w:val="0"/>
          <w:marTop w:val="0"/>
          <w:marBottom w:val="0"/>
          <w:divBdr>
            <w:top w:val="none" w:sz="0" w:space="0" w:color="auto"/>
            <w:left w:val="none" w:sz="0" w:space="0" w:color="auto"/>
            <w:bottom w:val="none" w:sz="0" w:space="0" w:color="auto"/>
            <w:right w:val="none" w:sz="0" w:space="0" w:color="auto"/>
          </w:divBdr>
        </w:div>
        <w:div w:id="1253777511">
          <w:marLeft w:val="480"/>
          <w:marRight w:val="0"/>
          <w:marTop w:val="0"/>
          <w:marBottom w:val="0"/>
          <w:divBdr>
            <w:top w:val="none" w:sz="0" w:space="0" w:color="auto"/>
            <w:left w:val="none" w:sz="0" w:space="0" w:color="auto"/>
            <w:bottom w:val="none" w:sz="0" w:space="0" w:color="auto"/>
            <w:right w:val="none" w:sz="0" w:space="0" w:color="auto"/>
          </w:divBdr>
        </w:div>
        <w:div w:id="604456798">
          <w:marLeft w:val="480"/>
          <w:marRight w:val="0"/>
          <w:marTop w:val="0"/>
          <w:marBottom w:val="0"/>
          <w:divBdr>
            <w:top w:val="none" w:sz="0" w:space="0" w:color="auto"/>
            <w:left w:val="none" w:sz="0" w:space="0" w:color="auto"/>
            <w:bottom w:val="none" w:sz="0" w:space="0" w:color="auto"/>
            <w:right w:val="none" w:sz="0" w:space="0" w:color="auto"/>
          </w:divBdr>
        </w:div>
        <w:div w:id="96756858">
          <w:marLeft w:val="480"/>
          <w:marRight w:val="0"/>
          <w:marTop w:val="0"/>
          <w:marBottom w:val="0"/>
          <w:divBdr>
            <w:top w:val="none" w:sz="0" w:space="0" w:color="auto"/>
            <w:left w:val="none" w:sz="0" w:space="0" w:color="auto"/>
            <w:bottom w:val="none" w:sz="0" w:space="0" w:color="auto"/>
            <w:right w:val="none" w:sz="0" w:space="0" w:color="auto"/>
          </w:divBdr>
        </w:div>
        <w:div w:id="1099832698">
          <w:marLeft w:val="480"/>
          <w:marRight w:val="0"/>
          <w:marTop w:val="0"/>
          <w:marBottom w:val="0"/>
          <w:divBdr>
            <w:top w:val="none" w:sz="0" w:space="0" w:color="auto"/>
            <w:left w:val="none" w:sz="0" w:space="0" w:color="auto"/>
            <w:bottom w:val="none" w:sz="0" w:space="0" w:color="auto"/>
            <w:right w:val="none" w:sz="0" w:space="0" w:color="auto"/>
          </w:divBdr>
        </w:div>
        <w:div w:id="1882789489">
          <w:marLeft w:val="480"/>
          <w:marRight w:val="0"/>
          <w:marTop w:val="0"/>
          <w:marBottom w:val="0"/>
          <w:divBdr>
            <w:top w:val="none" w:sz="0" w:space="0" w:color="auto"/>
            <w:left w:val="none" w:sz="0" w:space="0" w:color="auto"/>
            <w:bottom w:val="none" w:sz="0" w:space="0" w:color="auto"/>
            <w:right w:val="none" w:sz="0" w:space="0" w:color="auto"/>
          </w:divBdr>
        </w:div>
        <w:div w:id="214005553">
          <w:marLeft w:val="480"/>
          <w:marRight w:val="0"/>
          <w:marTop w:val="0"/>
          <w:marBottom w:val="0"/>
          <w:divBdr>
            <w:top w:val="none" w:sz="0" w:space="0" w:color="auto"/>
            <w:left w:val="none" w:sz="0" w:space="0" w:color="auto"/>
            <w:bottom w:val="none" w:sz="0" w:space="0" w:color="auto"/>
            <w:right w:val="none" w:sz="0" w:space="0" w:color="auto"/>
          </w:divBdr>
        </w:div>
        <w:div w:id="802311065">
          <w:marLeft w:val="480"/>
          <w:marRight w:val="0"/>
          <w:marTop w:val="0"/>
          <w:marBottom w:val="0"/>
          <w:divBdr>
            <w:top w:val="none" w:sz="0" w:space="0" w:color="auto"/>
            <w:left w:val="none" w:sz="0" w:space="0" w:color="auto"/>
            <w:bottom w:val="none" w:sz="0" w:space="0" w:color="auto"/>
            <w:right w:val="none" w:sz="0" w:space="0" w:color="auto"/>
          </w:divBdr>
        </w:div>
        <w:div w:id="1063598903">
          <w:marLeft w:val="480"/>
          <w:marRight w:val="0"/>
          <w:marTop w:val="0"/>
          <w:marBottom w:val="0"/>
          <w:divBdr>
            <w:top w:val="none" w:sz="0" w:space="0" w:color="auto"/>
            <w:left w:val="none" w:sz="0" w:space="0" w:color="auto"/>
            <w:bottom w:val="none" w:sz="0" w:space="0" w:color="auto"/>
            <w:right w:val="none" w:sz="0" w:space="0" w:color="auto"/>
          </w:divBdr>
        </w:div>
        <w:div w:id="1479372981">
          <w:marLeft w:val="480"/>
          <w:marRight w:val="0"/>
          <w:marTop w:val="0"/>
          <w:marBottom w:val="0"/>
          <w:divBdr>
            <w:top w:val="none" w:sz="0" w:space="0" w:color="auto"/>
            <w:left w:val="none" w:sz="0" w:space="0" w:color="auto"/>
            <w:bottom w:val="none" w:sz="0" w:space="0" w:color="auto"/>
            <w:right w:val="none" w:sz="0" w:space="0" w:color="auto"/>
          </w:divBdr>
        </w:div>
        <w:div w:id="1978871048">
          <w:marLeft w:val="480"/>
          <w:marRight w:val="0"/>
          <w:marTop w:val="0"/>
          <w:marBottom w:val="0"/>
          <w:divBdr>
            <w:top w:val="none" w:sz="0" w:space="0" w:color="auto"/>
            <w:left w:val="none" w:sz="0" w:space="0" w:color="auto"/>
            <w:bottom w:val="none" w:sz="0" w:space="0" w:color="auto"/>
            <w:right w:val="none" w:sz="0" w:space="0" w:color="auto"/>
          </w:divBdr>
        </w:div>
        <w:div w:id="641931543">
          <w:marLeft w:val="480"/>
          <w:marRight w:val="0"/>
          <w:marTop w:val="0"/>
          <w:marBottom w:val="0"/>
          <w:divBdr>
            <w:top w:val="none" w:sz="0" w:space="0" w:color="auto"/>
            <w:left w:val="none" w:sz="0" w:space="0" w:color="auto"/>
            <w:bottom w:val="none" w:sz="0" w:space="0" w:color="auto"/>
            <w:right w:val="none" w:sz="0" w:space="0" w:color="auto"/>
          </w:divBdr>
        </w:div>
        <w:div w:id="669866452">
          <w:marLeft w:val="480"/>
          <w:marRight w:val="0"/>
          <w:marTop w:val="0"/>
          <w:marBottom w:val="0"/>
          <w:divBdr>
            <w:top w:val="none" w:sz="0" w:space="0" w:color="auto"/>
            <w:left w:val="none" w:sz="0" w:space="0" w:color="auto"/>
            <w:bottom w:val="none" w:sz="0" w:space="0" w:color="auto"/>
            <w:right w:val="none" w:sz="0" w:space="0" w:color="auto"/>
          </w:divBdr>
        </w:div>
        <w:div w:id="778336568">
          <w:marLeft w:val="480"/>
          <w:marRight w:val="0"/>
          <w:marTop w:val="0"/>
          <w:marBottom w:val="0"/>
          <w:divBdr>
            <w:top w:val="none" w:sz="0" w:space="0" w:color="auto"/>
            <w:left w:val="none" w:sz="0" w:space="0" w:color="auto"/>
            <w:bottom w:val="none" w:sz="0" w:space="0" w:color="auto"/>
            <w:right w:val="none" w:sz="0" w:space="0" w:color="auto"/>
          </w:divBdr>
        </w:div>
        <w:div w:id="362900422">
          <w:marLeft w:val="480"/>
          <w:marRight w:val="0"/>
          <w:marTop w:val="0"/>
          <w:marBottom w:val="0"/>
          <w:divBdr>
            <w:top w:val="none" w:sz="0" w:space="0" w:color="auto"/>
            <w:left w:val="none" w:sz="0" w:space="0" w:color="auto"/>
            <w:bottom w:val="none" w:sz="0" w:space="0" w:color="auto"/>
            <w:right w:val="none" w:sz="0" w:space="0" w:color="auto"/>
          </w:divBdr>
        </w:div>
        <w:div w:id="900754655">
          <w:marLeft w:val="480"/>
          <w:marRight w:val="0"/>
          <w:marTop w:val="0"/>
          <w:marBottom w:val="0"/>
          <w:divBdr>
            <w:top w:val="none" w:sz="0" w:space="0" w:color="auto"/>
            <w:left w:val="none" w:sz="0" w:space="0" w:color="auto"/>
            <w:bottom w:val="none" w:sz="0" w:space="0" w:color="auto"/>
            <w:right w:val="none" w:sz="0" w:space="0" w:color="auto"/>
          </w:divBdr>
        </w:div>
        <w:div w:id="1469588765">
          <w:marLeft w:val="480"/>
          <w:marRight w:val="0"/>
          <w:marTop w:val="0"/>
          <w:marBottom w:val="0"/>
          <w:divBdr>
            <w:top w:val="none" w:sz="0" w:space="0" w:color="auto"/>
            <w:left w:val="none" w:sz="0" w:space="0" w:color="auto"/>
            <w:bottom w:val="none" w:sz="0" w:space="0" w:color="auto"/>
            <w:right w:val="none" w:sz="0" w:space="0" w:color="auto"/>
          </w:divBdr>
        </w:div>
        <w:div w:id="1854606436">
          <w:marLeft w:val="480"/>
          <w:marRight w:val="0"/>
          <w:marTop w:val="0"/>
          <w:marBottom w:val="0"/>
          <w:divBdr>
            <w:top w:val="none" w:sz="0" w:space="0" w:color="auto"/>
            <w:left w:val="none" w:sz="0" w:space="0" w:color="auto"/>
            <w:bottom w:val="none" w:sz="0" w:space="0" w:color="auto"/>
            <w:right w:val="none" w:sz="0" w:space="0" w:color="auto"/>
          </w:divBdr>
        </w:div>
        <w:div w:id="1889487987">
          <w:marLeft w:val="480"/>
          <w:marRight w:val="0"/>
          <w:marTop w:val="0"/>
          <w:marBottom w:val="0"/>
          <w:divBdr>
            <w:top w:val="none" w:sz="0" w:space="0" w:color="auto"/>
            <w:left w:val="none" w:sz="0" w:space="0" w:color="auto"/>
            <w:bottom w:val="none" w:sz="0" w:space="0" w:color="auto"/>
            <w:right w:val="none" w:sz="0" w:space="0" w:color="auto"/>
          </w:divBdr>
        </w:div>
        <w:div w:id="12221669">
          <w:marLeft w:val="480"/>
          <w:marRight w:val="0"/>
          <w:marTop w:val="0"/>
          <w:marBottom w:val="0"/>
          <w:divBdr>
            <w:top w:val="none" w:sz="0" w:space="0" w:color="auto"/>
            <w:left w:val="none" w:sz="0" w:space="0" w:color="auto"/>
            <w:bottom w:val="none" w:sz="0" w:space="0" w:color="auto"/>
            <w:right w:val="none" w:sz="0" w:space="0" w:color="auto"/>
          </w:divBdr>
        </w:div>
        <w:div w:id="139621025">
          <w:marLeft w:val="480"/>
          <w:marRight w:val="0"/>
          <w:marTop w:val="0"/>
          <w:marBottom w:val="0"/>
          <w:divBdr>
            <w:top w:val="none" w:sz="0" w:space="0" w:color="auto"/>
            <w:left w:val="none" w:sz="0" w:space="0" w:color="auto"/>
            <w:bottom w:val="none" w:sz="0" w:space="0" w:color="auto"/>
            <w:right w:val="none" w:sz="0" w:space="0" w:color="auto"/>
          </w:divBdr>
        </w:div>
        <w:div w:id="958871948">
          <w:marLeft w:val="480"/>
          <w:marRight w:val="0"/>
          <w:marTop w:val="0"/>
          <w:marBottom w:val="0"/>
          <w:divBdr>
            <w:top w:val="none" w:sz="0" w:space="0" w:color="auto"/>
            <w:left w:val="none" w:sz="0" w:space="0" w:color="auto"/>
            <w:bottom w:val="none" w:sz="0" w:space="0" w:color="auto"/>
            <w:right w:val="none" w:sz="0" w:space="0" w:color="auto"/>
          </w:divBdr>
        </w:div>
        <w:div w:id="1408843814">
          <w:marLeft w:val="480"/>
          <w:marRight w:val="0"/>
          <w:marTop w:val="0"/>
          <w:marBottom w:val="0"/>
          <w:divBdr>
            <w:top w:val="none" w:sz="0" w:space="0" w:color="auto"/>
            <w:left w:val="none" w:sz="0" w:space="0" w:color="auto"/>
            <w:bottom w:val="none" w:sz="0" w:space="0" w:color="auto"/>
            <w:right w:val="none" w:sz="0" w:space="0" w:color="auto"/>
          </w:divBdr>
        </w:div>
        <w:div w:id="457186205">
          <w:marLeft w:val="480"/>
          <w:marRight w:val="0"/>
          <w:marTop w:val="0"/>
          <w:marBottom w:val="0"/>
          <w:divBdr>
            <w:top w:val="none" w:sz="0" w:space="0" w:color="auto"/>
            <w:left w:val="none" w:sz="0" w:space="0" w:color="auto"/>
            <w:bottom w:val="none" w:sz="0" w:space="0" w:color="auto"/>
            <w:right w:val="none" w:sz="0" w:space="0" w:color="auto"/>
          </w:divBdr>
        </w:div>
        <w:div w:id="1904484723">
          <w:marLeft w:val="480"/>
          <w:marRight w:val="0"/>
          <w:marTop w:val="0"/>
          <w:marBottom w:val="0"/>
          <w:divBdr>
            <w:top w:val="none" w:sz="0" w:space="0" w:color="auto"/>
            <w:left w:val="none" w:sz="0" w:space="0" w:color="auto"/>
            <w:bottom w:val="none" w:sz="0" w:space="0" w:color="auto"/>
            <w:right w:val="none" w:sz="0" w:space="0" w:color="auto"/>
          </w:divBdr>
        </w:div>
        <w:div w:id="1505321177">
          <w:marLeft w:val="480"/>
          <w:marRight w:val="0"/>
          <w:marTop w:val="0"/>
          <w:marBottom w:val="0"/>
          <w:divBdr>
            <w:top w:val="none" w:sz="0" w:space="0" w:color="auto"/>
            <w:left w:val="none" w:sz="0" w:space="0" w:color="auto"/>
            <w:bottom w:val="none" w:sz="0" w:space="0" w:color="auto"/>
            <w:right w:val="none" w:sz="0" w:space="0" w:color="auto"/>
          </w:divBdr>
        </w:div>
      </w:divsChild>
    </w:div>
    <w:div w:id="2039965374">
      <w:bodyDiv w:val="1"/>
      <w:marLeft w:val="0"/>
      <w:marRight w:val="0"/>
      <w:marTop w:val="0"/>
      <w:marBottom w:val="0"/>
      <w:divBdr>
        <w:top w:val="none" w:sz="0" w:space="0" w:color="auto"/>
        <w:left w:val="none" w:sz="0" w:space="0" w:color="auto"/>
        <w:bottom w:val="none" w:sz="0" w:space="0" w:color="auto"/>
        <w:right w:val="none" w:sz="0" w:space="0" w:color="auto"/>
      </w:divBdr>
    </w:div>
    <w:div w:id="2043162014">
      <w:bodyDiv w:val="1"/>
      <w:marLeft w:val="0"/>
      <w:marRight w:val="0"/>
      <w:marTop w:val="0"/>
      <w:marBottom w:val="0"/>
      <w:divBdr>
        <w:top w:val="none" w:sz="0" w:space="0" w:color="auto"/>
        <w:left w:val="none" w:sz="0" w:space="0" w:color="auto"/>
        <w:bottom w:val="none" w:sz="0" w:space="0" w:color="auto"/>
        <w:right w:val="none" w:sz="0" w:space="0" w:color="auto"/>
      </w:divBdr>
    </w:div>
    <w:div w:id="2043244441">
      <w:bodyDiv w:val="1"/>
      <w:marLeft w:val="0"/>
      <w:marRight w:val="0"/>
      <w:marTop w:val="0"/>
      <w:marBottom w:val="0"/>
      <w:divBdr>
        <w:top w:val="none" w:sz="0" w:space="0" w:color="auto"/>
        <w:left w:val="none" w:sz="0" w:space="0" w:color="auto"/>
        <w:bottom w:val="none" w:sz="0" w:space="0" w:color="auto"/>
        <w:right w:val="none" w:sz="0" w:space="0" w:color="auto"/>
      </w:divBdr>
    </w:div>
    <w:div w:id="2043245289">
      <w:bodyDiv w:val="1"/>
      <w:marLeft w:val="0"/>
      <w:marRight w:val="0"/>
      <w:marTop w:val="0"/>
      <w:marBottom w:val="0"/>
      <w:divBdr>
        <w:top w:val="none" w:sz="0" w:space="0" w:color="auto"/>
        <w:left w:val="none" w:sz="0" w:space="0" w:color="auto"/>
        <w:bottom w:val="none" w:sz="0" w:space="0" w:color="auto"/>
        <w:right w:val="none" w:sz="0" w:space="0" w:color="auto"/>
      </w:divBdr>
      <w:divsChild>
        <w:div w:id="2095397279">
          <w:marLeft w:val="480"/>
          <w:marRight w:val="0"/>
          <w:marTop w:val="0"/>
          <w:marBottom w:val="0"/>
          <w:divBdr>
            <w:top w:val="none" w:sz="0" w:space="0" w:color="auto"/>
            <w:left w:val="none" w:sz="0" w:space="0" w:color="auto"/>
            <w:bottom w:val="none" w:sz="0" w:space="0" w:color="auto"/>
            <w:right w:val="none" w:sz="0" w:space="0" w:color="auto"/>
          </w:divBdr>
        </w:div>
        <w:div w:id="1221791762">
          <w:marLeft w:val="480"/>
          <w:marRight w:val="0"/>
          <w:marTop w:val="0"/>
          <w:marBottom w:val="0"/>
          <w:divBdr>
            <w:top w:val="none" w:sz="0" w:space="0" w:color="auto"/>
            <w:left w:val="none" w:sz="0" w:space="0" w:color="auto"/>
            <w:bottom w:val="none" w:sz="0" w:space="0" w:color="auto"/>
            <w:right w:val="none" w:sz="0" w:space="0" w:color="auto"/>
          </w:divBdr>
        </w:div>
        <w:div w:id="1307540612">
          <w:marLeft w:val="480"/>
          <w:marRight w:val="0"/>
          <w:marTop w:val="0"/>
          <w:marBottom w:val="0"/>
          <w:divBdr>
            <w:top w:val="none" w:sz="0" w:space="0" w:color="auto"/>
            <w:left w:val="none" w:sz="0" w:space="0" w:color="auto"/>
            <w:bottom w:val="none" w:sz="0" w:space="0" w:color="auto"/>
            <w:right w:val="none" w:sz="0" w:space="0" w:color="auto"/>
          </w:divBdr>
        </w:div>
        <w:div w:id="578951343">
          <w:marLeft w:val="480"/>
          <w:marRight w:val="0"/>
          <w:marTop w:val="0"/>
          <w:marBottom w:val="0"/>
          <w:divBdr>
            <w:top w:val="none" w:sz="0" w:space="0" w:color="auto"/>
            <w:left w:val="none" w:sz="0" w:space="0" w:color="auto"/>
            <w:bottom w:val="none" w:sz="0" w:space="0" w:color="auto"/>
            <w:right w:val="none" w:sz="0" w:space="0" w:color="auto"/>
          </w:divBdr>
        </w:div>
        <w:div w:id="2113742766">
          <w:marLeft w:val="480"/>
          <w:marRight w:val="0"/>
          <w:marTop w:val="0"/>
          <w:marBottom w:val="0"/>
          <w:divBdr>
            <w:top w:val="none" w:sz="0" w:space="0" w:color="auto"/>
            <w:left w:val="none" w:sz="0" w:space="0" w:color="auto"/>
            <w:bottom w:val="none" w:sz="0" w:space="0" w:color="auto"/>
            <w:right w:val="none" w:sz="0" w:space="0" w:color="auto"/>
          </w:divBdr>
        </w:div>
        <w:div w:id="394359713">
          <w:marLeft w:val="480"/>
          <w:marRight w:val="0"/>
          <w:marTop w:val="0"/>
          <w:marBottom w:val="0"/>
          <w:divBdr>
            <w:top w:val="none" w:sz="0" w:space="0" w:color="auto"/>
            <w:left w:val="none" w:sz="0" w:space="0" w:color="auto"/>
            <w:bottom w:val="none" w:sz="0" w:space="0" w:color="auto"/>
            <w:right w:val="none" w:sz="0" w:space="0" w:color="auto"/>
          </w:divBdr>
        </w:div>
        <w:div w:id="257373442">
          <w:marLeft w:val="480"/>
          <w:marRight w:val="0"/>
          <w:marTop w:val="0"/>
          <w:marBottom w:val="0"/>
          <w:divBdr>
            <w:top w:val="none" w:sz="0" w:space="0" w:color="auto"/>
            <w:left w:val="none" w:sz="0" w:space="0" w:color="auto"/>
            <w:bottom w:val="none" w:sz="0" w:space="0" w:color="auto"/>
            <w:right w:val="none" w:sz="0" w:space="0" w:color="auto"/>
          </w:divBdr>
        </w:div>
        <w:div w:id="1727072022">
          <w:marLeft w:val="480"/>
          <w:marRight w:val="0"/>
          <w:marTop w:val="0"/>
          <w:marBottom w:val="0"/>
          <w:divBdr>
            <w:top w:val="none" w:sz="0" w:space="0" w:color="auto"/>
            <w:left w:val="none" w:sz="0" w:space="0" w:color="auto"/>
            <w:bottom w:val="none" w:sz="0" w:space="0" w:color="auto"/>
            <w:right w:val="none" w:sz="0" w:space="0" w:color="auto"/>
          </w:divBdr>
        </w:div>
        <w:div w:id="369451257">
          <w:marLeft w:val="480"/>
          <w:marRight w:val="0"/>
          <w:marTop w:val="0"/>
          <w:marBottom w:val="0"/>
          <w:divBdr>
            <w:top w:val="none" w:sz="0" w:space="0" w:color="auto"/>
            <w:left w:val="none" w:sz="0" w:space="0" w:color="auto"/>
            <w:bottom w:val="none" w:sz="0" w:space="0" w:color="auto"/>
            <w:right w:val="none" w:sz="0" w:space="0" w:color="auto"/>
          </w:divBdr>
        </w:div>
        <w:div w:id="537356254">
          <w:marLeft w:val="480"/>
          <w:marRight w:val="0"/>
          <w:marTop w:val="0"/>
          <w:marBottom w:val="0"/>
          <w:divBdr>
            <w:top w:val="none" w:sz="0" w:space="0" w:color="auto"/>
            <w:left w:val="none" w:sz="0" w:space="0" w:color="auto"/>
            <w:bottom w:val="none" w:sz="0" w:space="0" w:color="auto"/>
            <w:right w:val="none" w:sz="0" w:space="0" w:color="auto"/>
          </w:divBdr>
        </w:div>
        <w:div w:id="501512730">
          <w:marLeft w:val="480"/>
          <w:marRight w:val="0"/>
          <w:marTop w:val="0"/>
          <w:marBottom w:val="0"/>
          <w:divBdr>
            <w:top w:val="none" w:sz="0" w:space="0" w:color="auto"/>
            <w:left w:val="none" w:sz="0" w:space="0" w:color="auto"/>
            <w:bottom w:val="none" w:sz="0" w:space="0" w:color="auto"/>
            <w:right w:val="none" w:sz="0" w:space="0" w:color="auto"/>
          </w:divBdr>
        </w:div>
      </w:divsChild>
    </w:div>
    <w:div w:id="2044480270">
      <w:bodyDiv w:val="1"/>
      <w:marLeft w:val="0"/>
      <w:marRight w:val="0"/>
      <w:marTop w:val="0"/>
      <w:marBottom w:val="0"/>
      <w:divBdr>
        <w:top w:val="none" w:sz="0" w:space="0" w:color="auto"/>
        <w:left w:val="none" w:sz="0" w:space="0" w:color="auto"/>
        <w:bottom w:val="none" w:sz="0" w:space="0" w:color="auto"/>
        <w:right w:val="none" w:sz="0" w:space="0" w:color="auto"/>
      </w:divBdr>
    </w:div>
    <w:div w:id="2045205579">
      <w:bodyDiv w:val="1"/>
      <w:marLeft w:val="0"/>
      <w:marRight w:val="0"/>
      <w:marTop w:val="0"/>
      <w:marBottom w:val="0"/>
      <w:divBdr>
        <w:top w:val="none" w:sz="0" w:space="0" w:color="auto"/>
        <w:left w:val="none" w:sz="0" w:space="0" w:color="auto"/>
        <w:bottom w:val="none" w:sz="0" w:space="0" w:color="auto"/>
        <w:right w:val="none" w:sz="0" w:space="0" w:color="auto"/>
      </w:divBdr>
    </w:div>
    <w:div w:id="2047830645">
      <w:bodyDiv w:val="1"/>
      <w:marLeft w:val="0"/>
      <w:marRight w:val="0"/>
      <w:marTop w:val="0"/>
      <w:marBottom w:val="0"/>
      <w:divBdr>
        <w:top w:val="none" w:sz="0" w:space="0" w:color="auto"/>
        <w:left w:val="none" w:sz="0" w:space="0" w:color="auto"/>
        <w:bottom w:val="none" w:sz="0" w:space="0" w:color="auto"/>
        <w:right w:val="none" w:sz="0" w:space="0" w:color="auto"/>
      </w:divBdr>
    </w:div>
    <w:div w:id="2049260562">
      <w:bodyDiv w:val="1"/>
      <w:marLeft w:val="0"/>
      <w:marRight w:val="0"/>
      <w:marTop w:val="0"/>
      <w:marBottom w:val="0"/>
      <w:divBdr>
        <w:top w:val="none" w:sz="0" w:space="0" w:color="auto"/>
        <w:left w:val="none" w:sz="0" w:space="0" w:color="auto"/>
        <w:bottom w:val="none" w:sz="0" w:space="0" w:color="auto"/>
        <w:right w:val="none" w:sz="0" w:space="0" w:color="auto"/>
      </w:divBdr>
    </w:div>
    <w:div w:id="2049914638">
      <w:bodyDiv w:val="1"/>
      <w:marLeft w:val="0"/>
      <w:marRight w:val="0"/>
      <w:marTop w:val="0"/>
      <w:marBottom w:val="0"/>
      <w:divBdr>
        <w:top w:val="none" w:sz="0" w:space="0" w:color="auto"/>
        <w:left w:val="none" w:sz="0" w:space="0" w:color="auto"/>
        <w:bottom w:val="none" w:sz="0" w:space="0" w:color="auto"/>
        <w:right w:val="none" w:sz="0" w:space="0" w:color="auto"/>
      </w:divBdr>
    </w:div>
    <w:div w:id="2050446705">
      <w:bodyDiv w:val="1"/>
      <w:marLeft w:val="0"/>
      <w:marRight w:val="0"/>
      <w:marTop w:val="0"/>
      <w:marBottom w:val="0"/>
      <w:divBdr>
        <w:top w:val="none" w:sz="0" w:space="0" w:color="auto"/>
        <w:left w:val="none" w:sz="0" w:space="0" w:color="auto"/>
        <w:bottom w:val="none" w:sz="0" w:space="0" w:color="auto"/>
        <w:right w:val="none" w:sz="0" w:space="0" w:color="auto"/>
      </w:divBdr>
    </w:div>
    <w:div w:id="2050914406">
      <w:bodyDiv w:val="1"/>
      <w:marLeft w:val="0"/>
      <w:marRight w:val="0"/>
      <w:marTop w:val="0"/>
      <w:marBottom w:val="0"/>
      <w:divBdr>
        <w:top w:val="none" w:sz="0" w:space="0" w:color="auto"/>
        <w:left w:val="none" w:sz="0" w:space="0" w:color="auto"/>
        <w:bottom w:val="none" w:sz="0" w:space="0" w:color="auto"/>
        <w:right w:val="none" w:sz="0" w:space="0" w:color="auto"/>
      </w:divBdr>
    </w:div>
    <w:div w:id="2052729134">
      <w:bodyDiv w:val="1"/>
      <w:marLeft w:val="0"/>
      <w:marRight w:val="0"/>
      <w:marTop w:val="0"/>
      <w:marBottom w:val="0"/>
      <w:divBdr>
        <w:top w:val="none" w:sz="0" w:space="0" w:color="auto"/>
        <w:left w:val="none" w:sz="0" w:space="0" w:color="auto"/>
        <w:bottom w:val="none" w:sz="0" w:space="0" w:color="auto"/>
        <w:right w:val="none" w:sz="0" w:space="0" w:color="auto"/>
      </w:divBdr>
    </w:div>
    <w:div w:id="2054428146">
      <w:bodyDiv w:val="1"/>
      <w:marLeft w:val="0"/>
      <w:marRight w:val="0"/>
      <w:marTop w:val="0"/>
      <w:marBottom w:val="0"/>
      <w:divBdr>
        <w:top w:val="none" w:sz="0" w:space="0" w:color="auto"/>
        <w:left w:val="none" w:sz="0" w:space="0" w:color="auto"/>
        <w:bottom w:val="none" w:sz="0" w:space="0" w:color="auto"/>
        <w:right w:val="none" w:sz="0" w:space="0" w:color="auto"/>
      </w:divBdr>
    </w:div>
    <w:div w:id="2056343178">
      <w:bodyDiv w:val="1"/>
      <w:marLeft w:val="0"/>
      <w:marRight w:val="0"/>
      <w:marTop w:val="0"/>
      <w:marBottom w:val="0"/>
      <w:divBdr>
        <w:top w:val="none" w:sz="0" w:space="0" w:color="auto"/>
        <w:left w:val="none" w:sz="0" w:space="0" w:color="auto"/>
        <w:bottom w:val="none" w:sz="0" w:space="0" w:color="auto"/>
        <w:right w:val="none" w:sz="0" w:space="0" w:color="auto"/>
      </w:divBdr>
    </w:div>
    <w:div w:id="2059089269">
      <w:bodyDiv w:val="1"/>
      <w:marLeft w:val="0"/>
      <w:marRight w:val="0"/>
      <w:marTop w:val="0"/>
      <w:marBottom w:val="0"/>
      <w:divBdr>
        <w:top w:val="none" w:sz="0" w:space="0" w:color="auto"/>
        <w:left w:val="none" w:sz="0" w:space="0" w:color="auto"/>
        <w:bottom w:val="none" w:sz="0" w:space="0" w:color="auto"/>
        <w:right w:val="none" w:sz="0" w:space="0" w:color="auto"/>
      </w:divBdr>
    </w:div>
    <w:div w:id="2060393809">
      <w:bodyDiv w:val="1"/>
      <w:marLeft w:val="0"/>
      <w:marRight w:val="0"/>
      <w:marTop w:val="0"/>
      <w:marBottom w:val="0"/>
      <w:divBdr>
        <w:top w:val="none" w:sz="0" w:space="0" w:color="auto"/>
        <w:left w:val="none" w:sz="0" w:space="0" w:color="auto"/>
        <w:bottom w:val="none" w:sz="0" w:space="0" w:color="auto"/>
        <w:right w:val="none" w:sz="0" w:space="0" w:color="auto"/>
      </w:divBdr>
    </w:div>
    <w:div w:id="2060741208">
      <w:bodyDiv w:val="1"/>
      <w:marLeft w:val="0"/>
      <w:marRight w:val="0"/>
      <w:marTop w:val="0"/>
      <w:marBottom w:val="0"/>
      <w:divBdr>
        <w:top w:val="none" w:sz="0" w:space="0" w:color="auto"/>
        <w:left w:val="none" w:sz="0" w:space="0" w:color="auto"/>
        <w:bottom w:val="none" w:sz="0" w:space="0" w:color="auto"/>
        <w:right w:val="none" w:sz="0" w:space="0" w:color="auto"/>
      </w:divBdr>
    </w:div>
    <w:div w:id="2061905030">
      <w:bodyDiv w:val="1"/>
      <w:marLeft w:val="0"/>
      <w:marRight w:val="0"/>
      <w:marTop w:val="0"/>
      <w:marBottom w:val="0"/>
      <w:divBdr>
        <w:top w:val="none" w:sz="0" w:space="0" w:color="auto"/>
        <w:left w:val="none" w:sz="0" w:space="0" w:color="auto"/>
        <w:bottom w:val="none" w:sz="0" w:space="0" w:color="auto"/>
        <w:right w:val="none" w:sz="0" w:space="0" w:color="auto"/>
      </w:divBdr>
    </w:div>
    <w:div w:id="2064062995">
      <w:bodyDiv w:val="1"/>
      <w:marLeft w:val="0"/>
      <w:marRight w:val="0"/>
      <w:marTop w:val="0"/>
      <w:marBottom w:val="0"/>
      <w:divBdr>
        <w:top w:val="none" w:sz="0" w:space="0" w:color="auto"/>
        <w:left w:val="none" w:sz="0" w:space="0" w:color="auto"/>
        <w:bottom w:val="none" w:sz="0" w:space="0" w:color="auto"/>
        <w:right w:val="none" w:sz="0" w:space="0" w:color="auto"/>
      </w:divBdr>
    </w:div>
    <w:div w:id="2064715347">
      <w:bodyDiv w:val="1"/>
      <w:marLeft w:val="0"/>
      <w:marRight w:val="0"/>
      <w:marTop w:val="0"/>
      <w:marBottom w:val="0"/>
      <w:divBdr>
        <w:top w:val="none" w:sz="0" w:space="0" w:color="auto"/>
        <w:left w:val="none" w:sz="0" w:space="0" w:color="auto"/>
        <w:bottom w:val="none" w:sz="0" w:space="0" w:color="auto"/>
        <w:right w:val="none" w:sz="0" w:space="0" w:color="auto"/>
      </w:divBdr>
    </w:div>
    <w:div w:id="2064788435">
      <w:bodyDiv w:val="1"/>
      <w:marLeft w:val="0"/>
      <w:marRight w:val="0"/>
      <w:marTop w:val="0"/>
      <w:marBottom w:val="0"/>
      <w:divBdr>
        <w:top w:val="none" w:sz="0" w:space="0" w:color="auto"/>
        <w:left w:val="none" w:sz="0" w:space="0" w:color="auto"/>
        <w:bottom w:val="none" w:sz="0" w:space="0" w:color="auto"/>
        <w:right w:val="none" w:sz="0" w:space="0" w:color="auto"/>
      </w:divBdr>
    </w:div>
    <w:div w:id="2065444666">
      <w:bodyDiv w:val="1"/>
      <w:marLeft w:val="0"/>
      <w:marRight w:val="0"/>
      <w:marTop w:val="0"/>
      <w:marBottom w:val="0"/>
      <w:divBdr>
        <w:top w:val="none" w:sz="0" w:space="0" w:color="auto"/>
        <w:left w:val="none" w:sz="0" w:space="0" w:color="auto"/>
        <w:bottom w:val="none" w:sz="0" w:space="0" w:color="auto"/>
        <w:right w:val="none" w:sz="0" w:space="0" w:color="auto"/>
      </w:divBdr>
    </w:div>
    <w:div w:id="2067558707">
      <w:bodyDiv w:val="1"/>
      <w:marLeft w:val="0"/>
      <w:marRight w:val="0"/>
      <w:marTop w:val="0"/>
      <w:marBottom w:val="0"/>
      <w:divBdr>
        <w:top w:val="none" w:sz="0" w:space="0" w:color="auto"/>
        <w:left w:val="none" w:sz="0" w:space="0" w:color="auto"/>
        <w:bottom w:val="none" w:sz="0" w:space="0" w:color="auto"/>
        <w:right w:val="none" w:sz="0" w:space="0" w:color="auto"/>
      </w:divBdr>
    </w:div>
    <w:div w:id="2069304031">
      <w:bodyDiv w:val="1"/>
      <w:marLeft w:val="0"/>
      <w:marRight w:val="0"/>
      <w:marTop w:val="0"/>
      <w:marBottom w:val="0"/>
      <w:divBdr>
        <w:top w:val="none" w:sz="0" w:space="0" w:color="auto"/>
        <w:left w:val="none" w:sz="0" w:space="0" w:color="auto"/>
        <w:bottom w:val="none" w:sz="0" w:space="0" w:color="auto"/>
        <w:right w:val="none" w:sz="0" w:space="0" w:color="auto"/>
      </w:divBdr>
    </w:div>
    <w:div w:id="2070300848">
      <w:bodyDiv w:val="1"/>
      <w:marLeft w:val="0"/>
      <w:marRight w:val="0"/>
      <w:marTop w:val="0"/>
      <w:marBottom w:val="0"/>
      <w:divBdr>
        <w:top w:val="none" w:sz="0" w:space="0" w:color="auto"/>
        <w:left w:val="none" w:sz="0" w:space="0" w:color="auto"/>
        <w:bottom w:val="none" w:sz="0" w:space="0" w:color="auto"/>
        <w:right w:val="none" w:sz="0" w:space="0" w:color="auto"/>
      </w:divBdr>
    </w:div>
    <w:div w:id="2071030124">
      <w:bodyDiv w:val="1"/>
      <w:marLeft w:val="0"/>
      <w:marRight w:val="0"/>
      <w:marTop w:val="0"/>
      <w:marBottom w:val="0"/>
      <w:divBdr>
        <w:top w:val="none" w:sz="0" w:space="0" w:color="auto"/>
        <w:left w:val="none" w:sz="0" w:space="0" w:color="auto"/>
        <w:bottom w:val="none" w:sz="0" w:space="0" w:color="auto"/>
        <w:right w:val="none" w:sz="0" w:space="0" w:color="auto"/>
      </w:divBdr>
    </w:div>
    <w:div w:id="2076002276">
      <w:bodyDiv w:val="1"/>
      <w:marLeft w:val="0"/>
      <w:marRight w:val="0"/>
      <w:marTop w:val="0"/>
      <w:marBottom w:val="0"/>
      <w:divBdr>
        <w:top w:val="none" w:sz="0" w:space="0" w:color="auto"/>
        <w:left w:val="none" w:sz="0" w:space="0" w:color="auto"/>
        <w:bottom w:val="none" w:sz="0" w:space="0" w:color="auto"/>
        <w:right w:val="none" w:sz="0" w:space="0" w:color="auto"/>
      </w:divBdr>
    </w:div>
    <w:div w:id="2076857161">
      <w:bodyDiv w:val="1"/>
      <w:marLeft w:val="0"/>
      <w:marRight w:val="0"/>
      <w:marTop w:val="0"/>
      <w:marBottom w:val="0"/>
      <w:divBdr>
        <w:top w:val="none" w:sz="0" w:space="0" w:color="auto"/>
        <w:left w:val="none" w:sz="0" w:space="0" w:color="auto"/>
        <w:bottom w:val="none" w:sz="0" w:space="0" w:color="auto"/>
        <w:right w:val="none" w:sz="0" w:space="0" w:color="auto"/>
      </w:divBdr>
    </w:div>
    <w:div w:id="2077119005">
      <w:bodyDiv w:val="1"/>
      <w:marLeft w:val="0"/>
      <w:marRight w:val="0"/>
      <w:marTop w:val="0"/>
      <w:marBottom w:val="0"/>
      <w:divBdr>
        <w:top w:val="none" w:sz="0" w:space="0" w:color="auto"/>
        <w:left w:val="none" w:sz="0" w:space="0" w:color="auto"/>
        <w:bottom w:val="none" w:sz="0" w:space="0" w:color="auto"/>
        <w:right w:val="none" w:sz="0" w:space="0" w:color="auto"/>
      </w:divBdr>
    </w:div>
    <w:div w:id="2077245019">
      <w:bodyDiv w:val="1"/>
      <w:marLeft w:val="0"/>
      <w:marRight w:val="0"/>
      <w:marTop w:val="0"/>
      <w:marBottom w:val="0"/>
      <w:divBdr>
        <w:top w:val="none" w:sz="0" w:space="0" w:color="auto"/>
        <w:left w:val="none" w:sz="0" w:space="0" w:color="auto"/>
        <w:bottom w:val="none" w:sz="0" w:space="0" w:color="auto"/>
        <w:right w:val="none" w:sz="0" w:space="0" w:color="auto"/>
      </w:divBdr>
    </w:div>
    <w:div w:id="2078169272">
      <w:bodyDiv w:val="1"/>
      <w:marLeft w:val="0"/>
      <w:marRight w:val="0"/>
      <w:marTop w:val="0"/>
      <w:marBottom w:val="0"/>
      <w:divBdr>
        <w:top w:val="none" w:sz="0" w:space="0" w:color="auto"/>
        <w:left w:val="none" w:sz="0" w:space="0" w:color="auto"/>
        <w:bottom w:val="none" w:sz="0" w:space="0" w:color="auto"/>
        <w:right w:val="none" w:sz="0" w:space="0" w:color="auto"/>
      </w:divBdr>
    </w:div>
    <w:div w:id="2078506992">
      <w:bodyDiv w:val="1"/>
      <w:marLeft w:val="0"/>
      <w:marRight w:val="0"/>
      <w:marTop w:val="0"/>
      <w:marBottom w:val="0"/>
      <w:divBdr>
        <w:top w:val="none" w:sz="0" w:space="0" w:color="auto"/>
        <w:left w:val="none" w:sz="0" w:space="0" w:color="auto"/>
        <w:bottom w:val="none" w:sz="0" w:space="0" w:color="auto"/>
        <w:right w:val="none" w:sz="0" w:space="0" w:color="auto"/>
      </w:divBdr>
    </w:div>
    <w:div w:id="2079133473">
      <w:bodyDiv w:val="1"/>
      <w:marLeft w:val="0"/>
      <w:marRight w:val="0"/>
      <w:marTop w:val="0"/>
      <w:marBottom w:val="0"/>
      <w:divBdr>
        <w:top w:val="none" w:sz="0" w:space="0" w:color="auto"/>
        <w:left w:val="none" w:sz="0" w:space="0" w:color="auto"/>
        <w:bottom w:val="none" w:sz="0" w:space="0" w:color="auto"/>
        <w:right w:val="none" w:sz="0" w:space="0" w:color="auto"/>
      </w:divBdr>
    </w:div>
    <w:div w:id="2083136898">
      <w:bodyDiv w:val="1"/>
      <w:marLeft w:val="0"/>
      <w:marRight w:val="0"/>
      <w:marTop w:val="0"/>
      <w:marBottom w:val="0"/>
      <w:divBdr>
        <w:top w:val="none" w:sz="0" w:space="0" w:color="auto"/>
        <w:left w:val="none" w:sz="0" w:space="0" w:color="auto"/>
        <w:bottom w:val="none" w:sz="0" w:space="0" w:color="auto"/>
        <w:right w:val="none" w:sz="0" w:space="0" w:color="auto"/>
      </w:divBdr>
    </w:div>
    <w:div w:id="2083595996">
      <w:bodyDiv w:val="1"/>
      <w:marLeft w:val="0"/>
      <w:marRight w:val="0"/>
      <w:marTop w:val="0"/>
      <w:marBottom w:val="0"/>
      <w:divBdr>
        <w:top w:val="none" w:sz="0" w:space="0" w:color="auto"/>
        <w:left w:val="none" w:sz="0" w:space="0" w:color="auto"/>
        <w:bottom w:val="none" w:sz="0" w:space="0" w:color="auto"/>
        <w:right w:val="none" w:sz="0" w:space="0" w:color="auto"/>
      </w:divBdr>
    </w:div>
    <w:div w:id="2084377194">
      <w:bodyDiv w:val="1"/>
      <w:marLeft w:val="0"/>
      <w:marRight w:val="0"/>
      <w:marTop w:val="0"/>
      <w:marBottom w:val="0"/>
      <w:divBdr>
        <w:top w:val="none" w:sz="0" w:space="0" w:color="auto"/>
        <w:left w:val="none" w:sz="0" w:space="0" w:color="auto"/>
        <w:bottom w:val="none" w:sz="0" w:space="0" w:color="auto"/>
        <w:right w:val="none" w:sz="0" w:space="0" w:color="auto"/>
      </w:divBdr>
    </w:div>
    <w:div w:id="2084519642">
      <w:bodyDiv w:val="1"/>
      <w:marLeft w:val="0"/>
      <w:marRight w:val="0"/>
      <w:marTop w:val="0"/>
      <w:marBottom w:val="0"/>
      <w:divBdr>
        <w:top w:val="none" w:sz="0" w:space="0" w:color="auto"/>
        <w:left w:val="none" w:sz="0" w:space="0" w:color="auto"/>
        <w:bottom w:val="none" w:sz="0" w:space="0" w:color="auto"/>
        <w:right w:val="none" w:sz="0" w:space="0" w:color="auto"/>
      </w:divBdr>
    </w:div>
    <w:div w:id="2084715233">
      <w:bodyDiv w:val="1"/>
      <w:marLeft w:val="0"/>
      <w:marRight w:val="0"/>
      <w:marTop w:val="0"/>
      <w:marBottom w:val="0"/>
      <w:divBdr>
        <w:top w:val="none" w:sz="0" w:space="0" w:color="auto"/>
        <w:left w:val="none" w:sz="0" w:space="0" w:color="auto"/>
        <w:bottom w:val="none" w:sz="0" w:space="0" w:color="auto"/>
        <w:right w:val="none" w:sz="0" w:space="0" w:color="auto"/>
      </w:divBdr>
    </w:div>
    <w:div w:id="2087723509">
      <w:bodyDiv w:val="1"/>
      <w:marLeft w:val="0"/>
      <w:marRight w:val="0"/>
      <w:marTop w:val="0"/>
      <w:marBottom w:val="0"/>
      <w:divBdr>
        <w:top w:val="none" w:sz="0" w:space="0" w:color="auto"/>
        <w:left w:val="none" w:sz="0" w:space="0" w:color="auto"/>
        <w:bottom w:val="none" w:sz="0" w:space="0" w:color="auto"/>
        <w:right w:val="none" w:sz="0" w:space="0" w:color="auto"/>
      </w:divBdr>
    </w:div>
    <w:div w:id="2088502711">
      <w:bodyDiv w:val="1"/>
      <w:marLeft w:val="0"/>
      <w:marRight w:val="0"/>
      <w:marTop w:val="0"/>
      <w:marBottom w:val="0"/>
      <w:divBdr>
        <w:top w:val="none" w:sz="0" w:space="0" w:color="auto"/>
        <w:left w:val="none" w:sz="0" w:space="0" w:color="auto"/>
        <w:bottom w:val="none" w:sz="0" w:space="0" w:color="auto"/>
        <w:right w:val="none" w:sz="0" w:space="0" w:color="auto"/>
      </w:divBdr>
      <w:divsChild>
        <w:div w:id="2052800858">
          <w:marLeft w:val="480"/>
          <w:marRight w:val="0"/>
          <w:marTop w:val="0"/>
          <w:marBottom w:val="0"/>
          <w:divBdr>
            <w:top w:val="none" w:sz="0" w:space="0" w:color="auto"/>
            <w:left w:val="none" w:sz="0" w:space="0" w:color="auto"/>
            <w:bottom w:val="none" w:sz="0" w:space="0" w:color="auto"/>
            <w:right w:val="none" w:sz="0" w:space="0" w:color="auto"/>
          </w:divBdr>
        </w:div>
        <w:div w:id="1021781387">
          <w:marLeft w:val="480"/>
          <w:marRight w:val="0"/>
          <w:marTop w:val="0"/>
          <w:marBottom w:val="0"/>
          <w:divBdr>
            <w:top w:val="none" w:sz="0" w:space="0" w:color="auto"/>
            <w:left w:val="none" w:sz="0" w:space="0" w:color="auto"/>
            <w:bottom w:val="none" w:sz="0" w:space="0" w:color="auto"/>
            <w:right w:val="none" w:sz="0" w:space="0" w:color="auto"/>
          </w:divBdr>
        </w:div>
        <w:div w:id="1792900223">
          <w:marLeft w:val="480"/>
          <w:marRight w:val="0"/>
          <w:marTop w:val="0"/>
          <w:marBottom w:val="0"/>
          <w:divBdr>
            <w:top w:val="none" w:sz="0" w:space="0" w:color="auto"/>
            <w:left w:val="none" w:sz="0" w:space="0" w:color="auto"/>
            <w:bottom w:val="none" w:sz="0" w:space="0" w:color="auto"/>
            <w:right w:val="none" w:sz="0" w:space="0" w:color="auto"/>
          </w:divBdr>
        </w:div>
        <w:div w:id="841622653">
          <w:marLeft w:val="480"/>
          <w:marRight w:val="0"/>
          <w:marTop w:val="0"/>
          <w:marBottom w:val="0"/>
          <w:divBdr>
            <w:top w:val="none" w:sz="0" w:space="0" w:color="auto"/>
            <w:left w:val="none" w:sz="0" w:space="0" w:color="auto"/>
            <w:bottom w:val="none" w:sz="0" w:space="0" w:color="auto"/>
            <w:right w:val="none" w:sz="0" w:space="0" w:color="auto"/>
          </w:divBdr>
        </w:div>
        <w:div w:id="1784032131">
          <w:marLeft w:val="480"/>
          <w:marRight w:val="0"/>
          <w:marTop w:val="0"/>
          <w:marBottom w:val="0"/>
          <w:divBdr>
            <w:top w:val="none" w:sz="0" w:space="0" w:color="auto"/>
            <w:left w:val="none" w:sz="0" w:space="0" w:color="auto"/>
            <w:bottom w:val="none" w:sz="0" w:space="0" w:color="auto"/>
            <w:right w:val="none" w:sz="0" w:space="0" w:color="auto"/>
          </w:divBdr>
        </w:div>
        <w:div w:id="1231960460">
          <w:marLeft w:val="480"/>
          <w:marRight w:val="0"/>
          <w:marTop w:val="0"/>
          <w:marBottom w:val="0"/>
          <w:divBdr>
            <w:top w:val="none" w:sz="0" w:space="0" w:color="auto"/>
            <w:left w:val="none" w:sz="0" w:space="0" w:color="auto"/>
            <w:bottom w:val="none" w:sz="0" w:space="0" w:color="auto"/>
            <w:right w:val="none" w:sz="0" w:space="0" w:color="auto"/>
          </w:divBdr>
        </w:div>
        <w:div w:id="1417095994">
          <w:marLeft w:val="480"/>
          <w:marRight w:val="0"/>
          <w:marTop w:val="0"/>
          <w:marBottom w:val="0"/>
          <w:divBdr>
            <w:top w:val="none" w:sz="0" w:space="0" w:color="auto"/>
            <w:left w:val="none" w:sz="0" w:space="0" w:color="auto"/>
            <w:bottom w:val="none" w:sz="0" w:space="0" w:color="auto"/>
            <w:right w:val="none" w:sz="0" w:space="0" w:color="auto"/>
          </w:divBdr>
        </w:div>
        <w:div w:id="1463378838">
          <w:marLeft w:val="480"/>
          <w:marRight w:val="0"/>
          <w:marTop w:val="0"/>
          <w:marBottom w:val="0"/>
          <w:divBdr>
            <w:top w:val="none" w:sz="0" w:space="0" w:color="auto"/>
            <w:left w:val="none" w:sz="0" w:space="0" w:color="auto"/>
            <w:bottom w:val="none" w:sz="0" w:space="0" w:color="auto"/>
            <w:right w:val="none" w:sz="0" w:space="0" w:color="auto"/>
          </w:divBdr>
        </w:div>
        <w:div w:id="301230042">
          <w:marLeft w:val="480"/>
          <w:marRight w:val="0"/>
          <w:marTop w:val="0"/>
          <w:marBottom w:val="0"/>
          <w:divBdr>
            <w:top w:val="none" w:sz="0" w:space="0" w:color="auto"/>
            <w:left w:val="none" w:sz="0" w:space="0" w:color="auto"/>
            <w:bottom w:val="none" w:sz="0" w:space="0" w:color="auto"/>
            <w:right w:val="none" w:sz="0" w:space="0" w:color="auto"/>
          </w:divBdr>
        </w:div>
        <w:div w:id="859853714">
          <w:marLeft w:val="480"/>
          <w:marRight w:val="0"/>
          <w:marTop w:val="0"/>
          <w:marBottom w:val="0"/>
          <w:divBdr>
            <w:top w:val="none" w:sz="0" w:space="0" w:color="auto"/>
            <w:left w:val="none" w:sz="0" w:space="0" w:color="auto"/>
            <w:bottom w:val="none" w:sz="0" w:space="0" w:color="auto"/>
            <w:right w:val="none" w:sz="0" w:space="0" w:color="auto"/>
          </w:divBdr>
        </w:div>
        <w:div w:id="827019677">
          <w:marLeft w:val="480"/>
          <w:marRight w:val="0"/>
          <w:marTop w:val="0"/>
          <w:marBottom w:val="0"/>
          <w:divBdr>
            <w:top w:val="none" w:sz="0" w:space="0" w:color="auto"/>
            <w:left w:val="none" w:sz="0" w:space="0" w:color="auto"/>
            <w:bottom w:val="none" w:sz="0" w:space="0" w:color="auto"/>
            <w:right w:val="none" w:sz="0" w:space="0" w:color="auto"/>
          </w:divBdr>
        </w:div>
        <w:div w:id="269240028">
          <w:marLeft w:val="480"/>
          <w:marRight w:val="0"/>
          <w:marTop w:val="0"/>
          <w:marBottom w:val="0"/>
          <w:divBdr>
            <w:top w:val="none" w:sz="0" w:space="0" w:color="auto"/>
            <w:left w:val="none" w:sz="0" w:space="0" w:color="auto"/>
            <w:bottom w:val="none" w:sz="0" w:space="0" w:color="auto"/>
            <w:right w:val="none" w:sz="0" w:space="0" w:color="auto"/>
          </w:divBdr>
        </w:div>
        <w:div w:id="143670319">
          <w:marLeft w:val="480"/>
          <w:marRight w:val="0"/>
          <w:marTop w:val="0"/>
          <w:marBottom w:val="0"/>
          <w:divBdr>
            <w:top w:val="none" w:sz="0" w:space="0" w:color="auto"/>
            <w:left w:val="none" w:sz="0" w:space="0" w:color="auto"/>
            <w:bottom w:val="none" w:sz="0" w:space="0" w:color="auto"/>
            <w:right w:val="none" w:sz="0" w:space="0" w:color="auto"/>
          </w:divBdr>
        </w:div>
        <w:div w:id="1896889108">
          <w:marLeft w:val="480"/>
          <w:marRight w:val="0"/>
          <w:marTop w:val="0"/>
          <w:marBottom w:val="0"/>
          <w:divBdr>
            <w:top w:val="none" w:sz="0" w:space="0" w:color="auto"/>
            <w:left w:val="none" w:sz="0" w:space="0" w:color="auto"/>
            <w:bottom w:val="none" w:sz="0" w:space="0" w:color="auto"/>
            <w:right w:val="none" w:sz="0" w:space="0" w:color="auto"/>
          </w:divBdr>
        </w:div>
        <w:div w:id="429356722">
          <w:marLeft w:val="480"/>
          <w:marRight w:val="0"/>
          <w:marTop w:val="0"/>
          <w:marBottom w:val="0"/>
          <w:divBdr>
            <w:top w:val="none" w:sz="0" w:space="0" w:color="auto"/>
            <w:left w:val="none" w:sz="0" w:space="0" w:color="auto"/>
            <w:bottom w:val="none" w:sz="0" w:space="0" w:color="auto"/>
            <w:right w:val="none" w:sz="0" w:space="0" w:color="auto"/>
          </w:divBdr>
        </w:div>
        <w:div w:id="900561024">
          <w:marLeft w:val="480"/>
          <w:marRight w:val="0"/>
          <w:marTop w:val="0"/>
          <w:marBottom w:val="0"/>
          <w:divBdr>
            <w:top w:val="none" w:sz="0" w:space="0" w:color="auto"/>
            <w:left w:val="none" w:sz="0" w:space="0" w:color="auto"/>
            <w:bottom w:val="none" w:sz="0" w:space="0" w:color="auto"/>
            <w:right w:val="none" w:sz="0" w:space="0" w:color="auto"/>
          </w:divBdr>
        </w:div>
        <w:div w:id="6951056">
          <w:marLeft w:val="480"/>
          <w:marRight w:val="0"/>
          <w:marTop w:val="0"/>
          <w:marBottom w:val="0"/>
          <w:divBdr>
            <w:top w:val="none" w:sz="0" w:space="0" w:color="auto"/>
            <w:left w:val="none" w:sz="0" w:space="0" w:color="auto"/>
            <w:bottom w:val="none" w:sz="0" w:space="0" w:color="auto"/>
            <w:right w:val="none" w:sz="0" w:space="0" w:color="auto"/>
          </w:divBdr>
        </w:div>
        <w:div w:id="1843202382">
          <w:marLeft w:val="480"/>
          <w:marRight w:val="0"/>
          <w:marTop w:val="0"/>
          <w:marBottom w:val="0"/>
          <w:divBdr>
            <w:top w:val="none" w:sz="0" w:space="0" w:color="auto"/>
            <w:left w:val="none" w:sz="0" w:space="0" w:color="auto"/>
            <w:bottom w:val="none" w:sz="0" w:space="0" w:color="auto"/>
            <w:right w:val="none" w:sz="0" w:space="0" w:color="auto"/>
          </w:divBdr>
        </w:div>
        <w:div w:id="1951743580">
          <w:marLeft w:val="480"/>
          <w:marRight w:val="0"/>
          <w:marTop w:val="0"/>
          <w:marBottom w:val="0"/>
          <w:divBdr>
            <w:top w:val="none" w:sz="0" w:space="0" w:color="auto"/>
            <w:left w:val="none" w:sz="0" w:space="0" w:color="auto"/>
            <w:bottom w:val="none" w:sz="0" w:space="0" w:color="auto"/>
            <w:right w:val="none" w:sz="0" w:space="0" w:color="auto"/>
          </w:divBdr>
        </w:div>
        <w:div w:id="2090274982">
          <w:marLeft w:val="480"/>
          <w:marRight w:val="0"/>
          <w:marTop w:val="0"/>
          <w:marBottom w:val="0"/>
          <w:divBdr>
            <w:top w:val="none" w:sz="0" w:space="0" w:color="auto"/>
            <w:left w:val="none" w:sz="0" w:space="0" w:color="auto"/>
            <w:bottom w:val="none" w:sz="0" w:space="0" w:color="auto"/>
            <w:right w:val="none" w:sz="0" w:space="0" w:color="auto"/>
          </w:divBdr>
        </w:div>
        <w:div w:id="1054351064">
          <w:marLeft w:val="480"/>
          <w:marRight w:val="0"/>
          <w:marTop w:val="0"/>
          <w:marBottom w:val="0"/>
          <w:divBdr>
            <w:top w:val="none" w:sz="0" w:space="0" w:color="auto"/>
            <w:left w:val="none" w:sz="0" w:space="0" w:color="auto"/>
            <w:bottom w:val="none" w:sz="0" w:space="0" w:color="auto"/>
            <w:right w:val="none" w:sz="0" w:space="0" w:color="auto"/>
          </w:divBdr>
        </w:div>
        <w:div w:id="1323584267">
          <w:marLeft w:val="480"/>
          <w:marRight w:val="0"/>
          <w:marTop w:val="0"/>
          <w:marBottom w:val="0"/>
          <w:divBdr>
            <w:top w:val="none" w:sz="0" w:space="0" w:color="auto"/>
            <w:left w:val="none" w:sz="0" w:space="0" w:color="auto"/>
            <w:bottom w:val="none" w:sz="0" w:space="0" w:color="auto"/>
            <w:right w:val="none" w:sz="0" w:space="0" w:color="auto"/>
          </w:divBdr>
        </w:div>
        <w:div w:id="2021394380">
          <w:marLeft w:val="480"/>
          <w:marRight w:val="0"/>
          <w:marTop w:val="0"/>
          <w:marBottom w:val="0"/>
          <w:divBdr>
            <w:top w:val="none" w:sz="0" w:space="0" w:color="auto"/>
            <w:left w:val="none" w:sz="0" w:space="0" w:color="auto"/>
            <w:bottom w:val="none" w:sz="0" w:space="0" w:color="auto"/>
            <w:right w:val="none" w:sz="0" w:space="0" w:color="auto"/>
          </w:divBdr>
        </w:div>
        <w:div w:id="796685785">
          <w:marLeft w:val="480"/>
          <w:marRight w:val="0"/>
          <w:marTop w:val="0"/>
          <w:marBottom w:val="0"/>
          <w:divBdr>
            <w:top w:val="none" w:sz="0" w:space="0" w:color="auto"/>
            <w:left w:val="none" w:sz="0" w:space="0" w:color="auto"/>
            <w:bottom w:val="none" w:sz="0" w:space="0" w:color="auto"/>
            <w:right w:val="none" w:sz="0" w:space="0" w:color="auto"/>
          </w:divBdr>
        </w:div>
        <w:div w:id="1044059814">
          <w:marLeft w:val="480"/>
          <w:marRight w:val="0"/>
          <w:marTop w:val="0"/>
          <w:marBottom w:val="0"/>
          <w:divBdr>
            <w:top w:val="none" w:sz="0" w:space="0" w:color="auto"/>
            <w:left w:val="none" w:sz="0" w:space="0" w:color="auto"/>
            <w:bottom w:val="none" w:sz="0" w:space="0" w:color="auto"/>
            <w:right w:val="none" w:sz="0" w:space="0" w:color="auto"/>
          </w:divBdr>
        </w:div>
        <w:div w:id="1780640655">
          <w:marLeft w:val="480"/>
          <w:marRight w:val="0"/>
          <w:marTop w:val="0"/>
          <w:marBottom w:val="0"/>
          <w:divBdr>
            <w:top w:val="none" w:sz="0" w:space="0" w:color="auto"/>
            <w:left w:val="none" w:sz="0" w:space="0" w:color="auto"/>
            <w:bottom w:val="none" w:sz="0" w:space="0" w:color="auto"/>
            <w:right w:val="none" w:sz="0" w:space="0" w:color="auto"/>
          </w:divBdr>
        </w:div>
        <w:div w:id="1908950543">
          <w:marLeft w:val="480"/>
          <w:marRight w:val="0"/>
          <w:marTop w:val="0"/>
          <w:marBottom w:val="0"/>
          <w:divBdr>
            <w:top w:val="none" w:sz="0" w:space="0" w:color="auto"/>
            <w:left w:val="none" w:sz="0" w:space="0" w:color="auto"/>
            <w:bottom w:val="none" w:sz="0" w:space="0" w:color="auto"/>
            <w:right w:val="none" w:sz="0" w:space="0" w:color="auto"/>
          </w:divBdr>
        </w:div>
        <w:div w:id="1001198241">
          <w:marLeft w:val="480"/>
          <w:marRight w:val="0"/>
          <w:marTop w:val="0"/>
          <w:marBottom w:val="0"/>
          <w:divBdr>
            <w:top w:val="none" w:sz="0" w:space="0" w:color="auto"/>
            <w:left w:val="none" w:sz="0" w:space="0" w:color="auto"/>
            <w:bottom w:val="none" w:sz="0" w:space="0" w:color="auto"/>
            <w:right w:val="none" w:sz="0" w:space="0" w:color="auto"/>
          </w:divBdr>
        </w:div>
        <w:div w:id="1043017376">
          <w:marLeft w:val="480"/>
          <w:marRight w:val="0"/>
          <w:marTop w:val="0"/>
          <w:marBottom w:val="0"/>
          <w:divBdr>
            <w:top w:val="none" w:sz="0" w:space="0" w:color="auto"/>
            <w:left w:val="none" w:sz="0" w:space="0" w:color="auto"/>
            <w:bottom w:val="none" w:sz="0" w:space="0" w:color="auto"/>
            <w:right w:val="none" w:sz="0" w:space="0" w:color="auto"/>
          </w:divBdr>
        </w:div>
        <w:div w:id="1298796558">
          <w:marLeft w:val="480"/>
          <w:marRight w:val="0"/>
          <w:marTop w:val="0"/>
          <w:marBottom w:val="0"/>
          <w:divBdr>
            <w:top w:val="none" w:sz="0" w:space="0" w:color="auto"/>
            <w:left w:val="none" w:sz="0" w:space="0" w:color="auto"/>
            <w:bottom w:val="none" w:sz="0" w:space="0" w:color="auto"/>
            <w:right w:val="none" w:sz="0" w:space="0" w:color="auto"/>
          </w:divBdr>
        </w:div>
        <w:div w:id="50421953">
          <w:marLeft w:val="480"/>
          <w:marRight w:val="0"/>
          <w:marTop w:val="0"/>
          <w:marBottom w:val="0"/>
          <w:divBdr>
            <w:top w:val="none" w:sz="0" w:space="0" w:color="auto"/>
            <w:left w:val="none" w:sz="0" w:space="0" w:color="auto"/>
            <w:bottom w:val="none" w:sz="0" w:space="0" w:color="auto"/>
            <w:right w:val="none" w:sz="0" w:space="0" w:color="auto"/>
          </w:divBdr>
        </w:div>
        <w:div w:id="1747651587">
          <w:marLeft w:val="480"/>
          <w:marRight w:val="0"/>
          <w:marTop w:val="0"/>
          <w:marBottom w:val="0"/>
          <w:divBdr>
            <w:top w:val="none" w:sz="0" w:space="0" w:color="auto"/>
            <w:left w:val="none" w:sz="0" w:space="0" w:color="auto"/>
            <w:bottom w:val="none" w:sz="0" w:space="0" w:color="auto"/>
            <w:right w:val="none" w:sz="0" w:space="0" w:color="auto"/>
          </w:divBdr>
        </w:div>
        <w:div w:id="1543980623">
          <w:marLeft w:val="480"/>
          <w:marRight w:val="0"/>
          <w:marTop w:val="0"/>
          <w:marBottom w:val="0"/>
          <w:divBdr>
            <w:top w:val="none" w:sz="0" w:space="0" w:color="auto"/>
            <w:left w:val="none" w:sz="0" w:space="0" w:color="auto"/>
            <w:bottom w:val="none" w:sz="0" w:space="0" w:color="auto"/>
            <w:right w:val="none" w:sz="0" w:space="0" w:color="auto"/>
          </w:divBdr>
        </w:div>
        <w:div w:id="1752584243">
          <w:marLeft w:val="480"/>
          <w:marRight w:val="0"/>
          <w:marTop w:val="0"/>
          <w:marBottom w:val="0"/>
          <w:divBdr>
            <w:top w:val="none" w:sz="0" w:space="0" w:color="auto"/>
            <w:left w:val="none" w:sz="0" w:space="0" w:color="auto"/>
            <w:bottom w:val="none" w:sz="0" w:space="0" w:color="auto"/>
            <w:right w:val="none" w:sz="0" w:space="0" w:color="auto"/>
          </w:divBdr>
        </w:div>
        <w:div w:id="1635062273">
          <w:marLeft w:val="480"/>
          <w:marRight w:val="0"/>
          <w:marTop w:val="0"/>
          <w:marBottom w:val="0"/>
          <w:divBdr>
            <w:top w:val="none" w:sz="0" w:space="0" w:color="auto"/>
            <w:left w:val="none" w:sz="0" w:space="0" w:color="auto"/>
            <w:bottom w:val="none" w:sz="0" w:space="0" w:color="auto"/>
            <w:right w:val="none" w:sz="0" w:space="0" w:color="auto"/>
          </w:divBdr>
        </w:div>
        <w:div w:id="1189638509">
          <w:marLeft w:val="480"/>
          <w:marRight w:val="0"/>
          <w:marTop w:val="0"/>
          <w:marBottom w:val="0"/>
          <w:divBdr>
            <w:top w:val="none" w:sz="0" w:space="0" w:color="auto"/>
            <w:left w:val="none" w:sz="0" w:space="0" w:color="auto"/>
            <w:bottom w:val="none" w:sz="0" w:space="0" w:color="auto"/>
            <w:right w:val="none" w:sz="0" w:space="0" w:color="auto"/>
          </w:divBdr>
        </w:div>
        <w:div w:id="2051688868">
          <w:marLeft w:val="480"/>
          <w:marRight w:val="0"/>
          <w:marTop w:val="0"/>
          <w:marBottom w:val="0"/>
          <w:divBdr>
            <w:top w:val="none" w:sz="0" w:space="0" w:color="auto"/>
            <w:left w:val="none" w:sz="0" w:space="0" w:color="auto"/>
            <w:bottom w:val="none" w:sz="0" w:space="0" w:color="auto"/>
            <w:right w:val="none" w:sz="0" w:space="0" w:color="auto"/>
          </w:divBdr>
        </w:div>
        <w:div w:id="678044060">
          <w:marLeft w:val="480"/>
          <w:marRight w:val="0"/>
          <w:marTop w:val="0"/>
          <w:marBottom w:val="0"/>
          <w:divBdr>
            <w:top w:val="none" w:sz="0" w:space="0" w:color="auto"/>
            <w:left w:val="none" w:sz="0" w:space="0" w:color="auto"/>
            <w:bottom w:val="none" w:sz="0" w:space="0" w:color="auto"/>
            <w:right w:val="none" w:sz="0" w:space="0" w:color="auto"/>
          </w:divBdr>
        </w:div>
        <w:div w:id="2143375976">
          <w:marLeft w:val="480"/>
          <w:marRight w:val="0"/>
          <w:marTop w:val="0"/>
          <w:marBottom w:val="0"/>
          <w:divBdr>
            <w:top w:val="none" w:sz="0" w:space="0" w:color="auto"/>
            <w:left w:val="none" w:sz="0" w:space="0" w:color="auto"/>
            <w:bottom w:val="none" w:sz="0" w:space="0" w:color="auto"/>
            <w:right w:val="none" w:sz="0" w:space="0" w:color="auto"/>
          </w:divBdr>
        </w:div>
        <w:div w:id="81074798">
          <w:marLeft w:val="480"/>
          <w:marRight w:val="0"/>
          <w:marTop w:val="0"/>
          <w:marBottom w:val="0"/>
          <w:divBdr>
            <w:top w:val="none" w:sz="0" w:space="0" w:color="auto"/>
            <w:left w:val="none" w:sz="0" w:space="0" w:color="auto"/>
            <w:bottom w:val="none" w:sz="0" w:space="0" w:color="auto"/>
            <w:right w:val="none" w:sz="0" w:space="0" w:color="auto"/>
          </w:divBdr>
        </w:div>
        <w:div w:id="2057390151">
          <w:marLeft w:val="480"/>
          <w:marRight w:val="0"/>
          <w:marTop w:val="0"/>
          <w:marBottom w:val="0"/>
          <w:divBdr>
            <w:top w:val="none" w:sz="0" w:space="0" w:color="auto"/>
            <w:left w:val="none" w:sz="0" w:space="0" w:color="auto"/>
            <w:bottom w:val="none" w:sz="0" w:space="0" w:color="auto"/>
            <w:right w:val="none" w:sz="0" w:space="0" w:color="auto"/>
          </w:divBdr>
        </w:div>
        <w:div w:id="1619144473">
          <w:marLeft w:val="480"/>
          <w:marRight w:val="0"/>
          <w:marTop w:val="0"/>
          <w:marBottom w:val="0"/>
          <w:divBdr>
            <w:top w:val="none" w:sz="0" w:space="0" w:color="auto"/>
            <w:left w:val="none" w:sz="0" w:space="0" w:color="auto"/>
            <w:bottom w:val="none" w:sz="0" w:space="0" w:color="auto"/>
            <w:right w:val="none" w:sz="0" w:space="0" w:color="auto"/>
          </w:divBdr>
        </w:div>
        <w:div w:id="1908684120">
          <w:marLeft w:val="480"/>
          <w:marRight w:val="0"/>
          <w:marTop w:val="0"/>
          <w:marBottom w:val="0"/>
          <w:divBdr>
            <w:top w:val="none" w:sz="0" w:space="0" w:color="auto"/>
            <w:left w:val="none" w:sz="0" w:space="0" w:color="auto"/>
            <w:bottom w:val="none" w:sz="0" w:space="0" w:color="auto"/>
            <w:right w:val="none" w:sz="0" w:space="0" w:color="auto"/>
          </w:divBdr>
        </w:div>
        <w:div w:id="46421560">
          <w:marLeft w:val="480"/>
          <w:marRight w:val="0"/>
          <w:marTop w:val="0"/>
          <w:marBottom w:val="0"/>
          <w:divBdr>
            <w:top w:val="none" w:sz="0" w:space="0" w:color="auto"/>
            <w:left w:val="none" w:sz="0" w:space="0" w:color="auto"/>
            <w:bottom w:val="none" w:sz="0" w:space="0" w:color="auto"/>
            <w:right w:val="none" w:sz="0" w:space="0" w:color="auto"/>
          </w:divBdr>
        </w:div>
        <w:div w:id="1009212555">
          <w:marLeft w:val="480"/>
          <w:marRight w:val="0"/>
          <w:marTop w:val="0"/>
          <w:marBottom w:val="0"/>
          <w:divBdr>
            <w:top w:val="none" w:sz="0" w:space="0" w:color="auto"/>
            <w:left w:val="none" w:sz="0" w:space="0" w:color="auto"/>
            <w:bottom w:val="none" w:sz="0" w:space="0" w:color="auto"/>
            <w:right w:val="none" w:sz="0" w:space="0" w:color="auto"/>
          </w:divBdr>
        </w:div>
        <w:div w:id="1535775812">
          <w:marLeft w:val="480"/>
          <w:marRight w:val="0"/>
          <w:marTop w:val="0"/>
          <w:marBottom w:val="0"/>
          <w:divBdr>
            <w:top w:val="none" w:sz="0" w:space="0" w:color="auto"/>
            <w:left w:val="none" w:sz="0" w:space="0" w:color="auto"/>
            <w:bottom w:val="none" w:sz="0" w:space="0" w:color="auto"/>
            <w:right w:val="none" w:sz="0" w:space="0" w:color="auto"/>
          </w:divBdr>
        </w:div>
        <w:div w:id="255752512">
          <w:marLeft w:val="480"/>
          <w:marRight w:val="0"/>
          <w:marTop w:val="0"/>
          <w:marBottom w:val="0"/>
          <w:divBdr>
            <w:top w:val="none" w:sz="0" w:space="0" w:color="auto"/>
            <w:left w:val="none" w:sz="0" w:space="0" w:color="auto"/>
            <w:bottom w:val="none" w:sz="0" w:space="0" w:color="auto"/>
            <w:right w:val="none" w:sz="0" w:space="0" w:color="auto"/>
          </w:divBdr>
        </w:div>
        <w:div w:id="1060326468">
          <w:marLeft w:val="480"/>
          <w:marRight w:val="0"/>
          <w:marTop w:val="0"/>
          <w:marBottom w:val="0"/>
          <w:divBdr>
            <w:top w:val="none" w:sz="0" w:space="0" w:color="auto"/>
            <w:left w:val="none" w:sz="0" w:space="0" w:color="auto"/>
            <w:bottom w:val="none" w:sz="0" w:space="0" w:color="auto"/>
            <w:right w:val="none" w:sz="0" w:space="0" w:color="auto"/>
          </w:divBdr>
        </w:div>
        <w:div w:id="1884516635">
          <w:marLeft w:val="480"/>
          <w:marRight w:val="0"/>
          <w:marTop w:val="0"/>
          <w:marBottom w:val="0"/>
          <w:divBdr>
            <w:top w:val="none" w:sz="0" w:space="0" w:color="auto"/>
            <w:left w:val="none" w:sz="0" w:space="0" w:color="auto"/>
            <w:bottom w:val="none" w:sz="0" w:space="0" w:color="auto"/>
            <w:right w:val="none" w:sz="0" w:space="0" w:color="auto"/>
          </w:divBdr>
        </w:div>
        <w:div w:id="856508953">
          <w:marLeft w:val="480"/>
          <w:marRight w:val="0"/>
          <w:marTop w:val="0"/>
          <w:marBottom w:val="0"/>
          <w:divBdr>
            <w:top w:val="none" w:sz="0" w:space="0" w:color="auto"/>
            <w:left w:val="none" w:sz="0" w:space="0" w:color="auto"/>
            <w:bottom w:val="none" w:sz="0" w:space="0" w:color="auto"/>
            <w:right w:val="none" w:sz="0" w:space="0" w:color="auto"/>
          </w:divBdr>
        </w:div>
        <w:div w:id="844788055">
          <w:marLeft w:val="480"/>
          <w:marRight w:val="0"/>
          <w:marTop w:val="0"/>
          <w:marBottom w:val="0"/>
          <w:divBdr>
            <w:top w:val="none" w:sz="0" w:space="0" w:color="auto"/>
            <w:left w:val="none" w:sz="0" w:space="0" w:color="auto"/>
            <w:bottom w:val="none" w:sz="0" w:space="0" w:color="auto"/>
            <w:right w:val="none" w:sz="0" w:space="0" w:color="auto"/>
          </w:divBdr>
        </w:div>
        <w:div w:id="1308513949">
          <w:marLeft w:val="480"/>
          <w:marRight w:val="0"/>
          <w:marTop w:val="0"/>
          <w:marBottom w:val="0"/>
          <w:divBdr>
            <w:top w:val="none" w:sz="0" w:space="0" w:color="auto"/>
            <w:left w:val="none" w:sz="0" w:space="0" w:color="auto"/>
            <w:bottom w:val="none" w:sz="0" w:space="0" w:color="auto"/>
            <w:right w:val="none" w:sz="0" w:space="0" w:color="auto"/>
          </w:divBdr>
        </w:div>
        <w:div w:id="1680154514">
          <w:marLeft w:val="480"/>
          <w:marRight w:val="0"/>
          <w:marTop w:val="0"/>
          <w:marBottom w:val="0"/>
          <w:divBdr>
            <w:top w:val="none" w:sz="0" w:space="0" w:color="auto"/>
            <w:left w:val="none" w:sz="0" w:space="0" w:color="auto"/>
            <w:bottom w:val="none" w:sz="0" w:space="0" w:color="auto"/>
            <w:right w:val="none" w:sz="0" w:space="0" w:color="auto"/>
          </w:divBdr>
        </w:div>
        <w:div w:id="582641528">
          <w:marLeft w:val="480"/>
          <w:marRight w:val="0"/>
          <w:marTop w:val="0"/>
          <w:marBottom w:val="0"/>
          <w:divBdr>
            <w:top w:val="none" w:sz="0" w:space="0" w:color="auto"/>
            <w:left w:val="none" w:sz="0" w:space="0" w:color="auto"/>
            <w:bottom w:val="none" w:sz="0" w:space="0" w:color="auto"/>
            <w:right w:val="none" w:sz="0" w:space="0" w:color="auto"/>
          </w:divBdr>
        </w:div>
        <w:div w:id="408432557">
          <w:marLeft w:val="480"/>
          <w:marRight w:val="0"/>
          <w:marTop w:val="0"/>
          <w:marBottom w:val="0"/>
          <w:divBdr>
            <w:top w:val="none" w:sz="0" w:space="0" w:color="auto"/>
            <w:left w:val="none" w:sz="0" w:space="0" w:color="auto"/>
            <w:bottom w:val="none" w:sz="0" w:space="0" w:color="auto"/>
            <w:right w:val="none" w:sz="0" w:space="0" w:color="auto"/>
          </w:divBdr>
        </w:div>
        <w:div w:id="431971414">
          <w:marLeft w:val="480"/>
          <w:marRight w:val="0"/>
          <w:marTop w:val="0"/>
          <w:marBottom w:val="0"/>
          <w:divBdr>
            <w:top w:val="none" w:sz="0" w:space="0" w:color="auto"/>
            <w:left w:val="none" w:sz="0" w:space="0" w:color="auto"/>
            <w:bottom w:val="none" w:sz="0" w:space="0" w:color="auto"/>
            <w:right w:val="none" w:sz="0" w:space="0" w:color="auto"/>
          </w:divBdr>
        </w:div>
        <w:div w:id="1832287084">
          <w:marLeft w:val="480"/>
          <w:marRight w:val="0"/>
          <w:marTop w:val="0"/>
          <w:marBottom w:val="0"/>
          <w:divBdr>
            <w:top w:val="none" w:sz="0" w:space="0" w:color="auto"/>
            <w:left w:val="none" w:sz="0" w:space="0" w:color="auto"/>
            <w:bottom w:val="none" w:sz="0" w:space="0" w:color="auto"/>
            <w:right w:val="none" w:sz="0" w:space="0" w:color="auto"/>
          </w:divBdr>
        </w:div>
        <w:div w:id="383410339">
          <w:marLeft w:val="480"/>
          <w:marRight w:val="0"/>
          <w:marTop w:val="0"/>
          <w:marBottom w:val="0"/>
          <w:divBdr>
            <w:top w:val="none" w:sz="0" w:space="0" w:color="auto"/>
            <w:left w:val="none" w:sz="0" w:space="0" w:color="auto"/>
            <w:bottom w:val="none" w:sz="0" w:space="0" w:color="auto"/>
            <w:right w:val="none" w:sz="0" w:space="0" w:color="auto"/>
          </w:divBdr>
        </w:div>
      </w:divsChild>
    </w:div>
    <w:div w:id="2088651294">
      <w:bodyDiv w:val="1"/>
      <w:marLeft w:val="0"/>
      <w:marRight w:val="0"/>
      <w:marTop w:val="0"/>
      <w:marBottom w:val="0"/>
      <w:divBdr>
        <w:top w:val="none" w:sz="0" w:space="0" w:color="auto"/>
        <w:left w:val="none" w:sz="0" w:space="0" w:color="auto"/>
        <w:bottom w:val="none" w:sz="0" w:space="0" w:color="auto"/>
        <w:right w:val="none" w:sz="0" w:space="0" w:color="auto"/>
      </w:divBdr>
    </w:div>
    <w:div w:id="2088921606">
      <w:bodyDiv w:val="1"/>
      <w:marLeft w:val="0"/>
      <w:marRight w:val="0"/>
      <w:marTop w:val="0"/>
      <w:marBottom w:val="0"/>
      <w:divBdr>
        <w:top w:val="none" w:sz="0" w:space="0" w:color="auto"/>
        <w:left w:val="none" w:sz="0" w:space="0" w:color="auto"/>
        <w:bottom w:val="none" w:sz="0" w:space="0" w:color="auto"/>
        <w:right w:val="none" w:sz="0" w:space="0" w:color="auto"/>
      </w:divBdr>
    </w:div>
    <w:div w:id="2089377143">
      <w:bodyDiv w:val="1"/>
      <w:marLeft w:val="0"/>
      <w:marRight w:val="0"/>
      <w:marTop w:val="0"/>
      <w:marBottom w:val="0"/>
      <w:divBdr>
        <w:top w:val="none" w:sz="0" w:space="0" w:color="auto"/>
        <w:left w:val="none" w:sz="0" w:space="0" w:color="auto"/>
        <w:bottom w:val="none" w:sz="0" w:space="0" w:color="auto"/>
        <w:right w:val="none" w:sz="0" w:space="0" w:color="auto"/>
      </w:divBdr>
    </w:div>
    <w:div w:id="2089689289">
      <w:bodyDiv w:val="1"/>
      <w:marLeft w:val="0"/>
      <w:marRight w:val="0"/>
      <w:marTop w:val="0"/>
      <w:marBottom w:val="0"/>
      <w:divBdr>
        <w:top w:val="none" w:sz="0" w:space="0" w:color="auto"/>
        <w:left w:val="none" w:sz="0" w:space="0" w:color="auto"/>
        <w:bottom w:val="none" w:sz="0" w:space="0" w:color="auto"/>
        <w:right w:val="none" w:sz="0" w:space="0" w:color="auto"/>
      </w:divBdr>
    </w:div>
    <w:div w:id="2090298786">
      <w:bodyDiv w:val="1"/>
      <w:marLeft w:val="0"/>
      <w:marRight w:val="0"/>
      <w:marTop w:val="0"/>
      <w:marBottom w:val="0"/>
      <w:divBdr>
        <w:top w:val="none" w:sz="0" w:space="0" w:color="auto"/>
        <w:left w:val="none" w:sz="0" w:space="0" w:color="auto"/>
        <w:bottom w:val="none" w:sz="0" w:space="0" w:color="auto"/>
        <w:right w:val="none" w:sz="0" w:space="0" w:color="auto"/>
      </w:divBdr>
    </w:div>
    <w:div w:id="2091652278">
      <w:bodyDiv w:val="1"/>
      <w:marLeft w:val="0"/>
      <w:marRight w:val="0"/>
      <w:marTop w:val="0"/>
      <w:marBottom w:val="0"/>
      <w:divBdr>
        <w:top w:val="none" w:sz="0" w:space="0" w:color="auto"/>
        <w:left w:val="none" w:sz="0" w:space="0" w:color="auto"/>
        <w:bottom w:val="none" w:sz="0" w:space="0" w:color="auto"/>
        <w:right w:val="none" w:sz="0" w:space="0" w:color="auto"/>
      </w:divBdr>
    </w:div>
    <w:div w:id="2092307151">
      <w:bodyDiv w:val="1"/>
      <w:marLeft w:val="0"/>
      <w:marRight w:val="0"/>
      <w:marTop w:val="0"/>
      <w:marBottom w:val="0"/>
      <w:divBdr>
        <w:top w:val="none" w:sz="0" w:space="0" w:color="auto"/>
        <w:left w:val="none" w:sz="0" w:space="0" w:color="auto"/>
        <w:bottom w:val="none" w:sz="0" w:space="0" w:color="auto"/>
        <w:right w:val="none" w:sz="0" w:space="0" w:color="auto"/>
      </w:divBdr>
    </w:div>
    <w:div w:id="2093772574">
      <w:bodyDiv w:val="1"/>
      <w:marLeft w:val="0"/>
      <w:marRight w:val="0"/>
      <w:marTop w:val="0"/>
      <w:marBottom w:val="0"/>
      <w:divBdr>
        <w:top w:val="none" w:sz="0" w:space="0" w:color="auto"/>
        <w:left w:val="none" w:sz="0" w:space="0" w:color="auto"/>
        <w:bottom w:val="none" w:sz="0" w:space="0" w:color="auto"/>
        <w:right w:val="none" w:sz="0" w:space="0" w:color="auto"/>
      </w:divBdr>
    </w:div>
    <w:div w:id="2094235489">
      <w:bodyDiv w:val="1"/>
      <w:marLeft w:val="0"/>
      <w:marRight w:val="0"/>
      <w:marTop w:val="0"/>
      <w:marBottom w:val="0"/>
      <w:divBdr>
        <w:top w:val="none" w:sz="0" w:space="0" w:color="auto"/>
        <w:left w:val="none" w:sz="0" w:space="0" w:color="auto"/>
        <w:bottom w:val="none" w:sz="0" w:space="0" w:color="auto"/>
        <w:right w:val="none" w:sz="0" w:space="0" w:color="auto"/>
      </w:divBdr>
    </w:div>
    <w:div w:id="2094279890">
      <w:bodyDiv w:val="1"/>
      <w:marLeft w:val="0"/>
      <w:marRight w:val="0"/>
      <w:marTop w:val="0"/>
      <w:marBottom w:val="0"/>
      <w:divBdr>
        <w:top w:val="none" w:sz="0" w:space="0" w:color="auto"/>
        <w:left w:val="none" w:sz="0" w:space="0" w:color="auto"/>
        <w:bottom w:val="none" w:sz="0" w:space="0" w:color="auto"/>
        <w:right w:val="none" w:sz="0" w:space="0" w:color="auto"/>
      </w:divBdr>
    </w:div>
    <w:div w:id="2098012311">
      <w:bodyDiv w:val="1"/>
      <w:marLeft w:val="0"/>
      <w:marRight w:val="0"/>
      <w:marTop w:val="0"/>
      <w:marBottom w:val="0"/>
      <w:divBdr>
        <w:top w:val="none" w:sz="0" w:space="0" w:color="auto"/>
        <w:left w:val="none" w:sz="0" w:space="0" w:color="auto"/>
        <w:bottom w:val="none" w:sz="0" w:space="0" w:color="auto"/>
        <w:right w:val="none" w:sz="0" w:space="0" w:color="auto"/>
      </w:divBdr>
    </w:div>
    <w:div w:id="2099515342">
      <w:bodyDiv w:val="1"/>
      <w:marLeft w:val="0"/>
      <w:marRight w:val="0"/>
      <w:marTop w:val="0"/>
      <w:marBottom w:val="0"/>
      <w:divBdr>
        <w:top w:val="none" w:sz="0" w:space="0" w:color="auto"/>
        <w:left w:val="none" w:sz="0" w:space="0" w:color="auto"/>
        <w:bottom w:val="none" w:sz="0" w:space="0" w:color="auto"/>
        <w:right w:val="none" w:sz="0" w:space="0" w:color="auto"/>
      </w:divBdr>
    </w:div>
    <w:div w:id="2099911290">
      <w:bodyDiv w:val="1"/>
      <w:marLeft w:val="0"/>
      <w:marRight w:val="0"/>
      <w:marTop w:val="0"/>
      <w:marBottom w:val="0"/>
      <w:divBdr>
        <w:top w:val="none" w:sz="0" w:space="0" w:color="auto"/>
        <w:left w:val="none" w:sz="0" w:space="0" w:color="auto"/>
        <w:bottom w:val="none" w:sz="0" w:space="0" w:color="auto"/>
        <w:right w:val="none" w:sz="0" w:space="0" w:color="auto"/>
      </w:divBdr>
    </w:div>
    <w:div w:id="2103527868">
      <w:bodyDiv w:val="1"/>
      <w:marLeft w:val="0"/>
      <w:marRight w:val="0"/>
      <w:marTop w:val="0"/>
      <w:marBottom w:val="0"/>
      <w:divBdr>
        <w:top w:val="none" w:sz="0" w:space="0" w:color="auto"/>
        <w:left w:val="none" w:sz="0" w:space="0" w:color="auto"/>
        <w:bottom w:val="none" w:sz="0" w:space="0" w:color="auto"/>
        <w:right w:val="none" w:sz="0" w:space="0" w:color="auto"/>
      </w:divBdr>
    </w:div>
    <w:div w:id="2104372927">
      <w:bodyDiv w:val="1"/>
      <w:marLeft w:val="0"/>
      <w:marRight w:val="0"/>
      <w:marTop w:val="0"/>
      <w:marBottom w:val="0"/>
      <w:divBdr>
        <w:top w:val="none" w:sz="0" w:space="0" w:color="auto"/>
        <w:left w:val="none" w:sz="0" w:space="0" w:color="auto"/>
        <w:bottom w:val="none" w:sz="0" w:space="0" w:color="auto"/>
        <w:right w:val="none" w:sz="0" w:space="0" w:color="auto"/>
      </w:divBdr>
    </w:div>
    <w:div w:id="2105034036">
      <w:bodyDiv w:val="1"/>
      <w:marLeft w:val="0"/>
      <w:marRight w:val="0"/>
      <w:marTop w:val="0"/>
      <w:marBottom w:val="0"/>
      <w:divBdr>
        <w:top w:val="none" w:sz="0" w:space="0" w:color="auto"/>
        <w:left w:val="none" w:sz="0" w:space="0" w:color="auto"/>
        <w:bottom w:val="none" w:sz="0" w:space="0" w:color="auto"/>
        <w:right w:val="none" w:sz="0" w:space="0" w:color="auto"/>
      </w:divBdr>
    </w:div>
    <w:div w:id="2105148484">
      <w:bodyDiv w:val="1"/>
      <w:marLeft w:val="0"/>
      <w:marRight w:val="0"/>
      <w:marTop w:val="0"/>
      <w:marBottom w:val="0"/>
      <w:divBdr>
        <w:top w:val="none" w:sz="0" w:space="0" w:color="auto"/>
        <w:left w:val="none" w:sz="0" w:space="0" w:color="auto"/>
        <w:bottom w:val="none" w:sz="0" w:space="0" w:color="auto"/>
        <w:right w:val="none" w:sz="0" w:space="0" w:color="auto"/>
      </w:divBdr>
    </w:div>
    <w:div w:id="2105999908">
      <w:bodyDiv w:val="1"/>
      <w:marLeft w:val="0"/>
      <w:marRight w:val="0"/>
      <w:marTop w:val="0"/>
      <w:marBottom w:val="0"/>
      <w:divBdr>
        <w:top w:val="none" w:sz="0" w:space="0" w:color="auto"/>
        <w:left w:val="none" w:sz="0" w:space="0" w:color="auto"/>
        <w:bottom w:val="none" w:sz="0" w:space="0" w:color="auto"/>
        <w:right w:val="none" w:sz="0" w:space="0" w:color="auto"/>
      </w:divBdr>
    </w:div>
    <w:div w:id="2107310134">
      <w:bodyDiv w:val="1"/>
      <w:marLeft w:val="0"/>
      <w:marRight w:val="0"/>
      <w:marTop w:val="0"/>
      <w:marBottom w:val="0"/>
      <w:divBdr>
        <w:top w:val="none" w:sz="0" w:space="0" w:color="auto"/>
        <w:left w:val="none" w:sz="0" w:space="0" w:color="auto"/>
        <w:bottom w:val="none" w:sz="0" w:space="0" w:color="auto"/>
        <w:right w:val="none" w:sz="0" w:space="0" w:color="auto"/>
      </w:divBdr>
    </w:div>
    <w:div w:id="2109109801">
      <w:bodyDiv w:val="1"/>
      <w:marLeft w:val="0"/>
      <w:marRight w:val="0"/>
      <w:marTop w:val="0"/>
      <w:marBottom w:val="0"/>
      <w:divBdr>
        <w:top w:val="none" w:sz="0" w:space="0" w:color="auto"/>
        <w:left w:val="none" w:sz="0" w:space="0" w:color="auto"/>
        <w:bottom w:val="none" w:sz="0" w:space="0" w:color="auto"/>
        <w:right w:val="none" w:sz="0" w:space="0" w:color="auto"/>
      </w:divBdr>
    </w:div>
    <w:div w:id="2110156604">
      <w:bodyDiv w:val="1"/>
      <w:marLeft w:val="0"/>
      <w:marRight w:val="0"/>
      <w:marTop w:val="0"/>
      <w:marBottom w:val="0"/>
      <w:divBdr>
        <w:top w:val="none" w:sz="0" w:space="0" w:color="auto"/>
        <w:left w:val="none" w:sz="0" w:space="0" w:color="auto"/>
        <w:bottom w:val="none" w:sz="0" w:space="0" w:color="auto"/>
        <w:right w:val="none" w:sz="0" w:space="0" w:color="auto"/>
      </w:divBdr>
    </w:div>
    <w:div w:id="2110812968">
      <w:bodyDiv w:val="1"/>
      <w:marLeft w:val="0"/>
      <w:marRight w:val="0"/>
      <w:marTop w:val="0"/>
      <w:marBottom w:val="0"/>
      <w:divBdr>
        <w:top w:val="none" w:sz="0" w:space="0" w:color="auto"/>
        <w:left w:val="none" w:sz="0" w:space="0" w:color="auto"/>
        <w:bottom w:val="none" w:sz="0" w:space="0" w:color="auto"/>
        <w:right w:val="none" w:sz="0" w:space="0" w:color="auto"/>
      </w:divBdr>
    </w:div>
    <w:div w:id="2112167336">
      <w:bodyDiv w:val="1"/>
      <w:marLeft w:val="0"/>
      <w:marRight w:val="0"/>
      <w:marTop w:val="0"/>
      <w:marBottom w:val="0"/>
      <w:divBdr>
        <w:top w:val="none" w:sz="0" w:space="0" w:color="auto"/>
        <w:left w:val="none" w:sz="0" w:space="0" w:color="auto"/>
        <w:bottom w:val="none" w:sz="0" w:space="0" w:color="auto"/>
        <w:right w:val="none" w:sz="0" w:space="0" w:color="auto"/>
      </w:divBdr>
    </w:div>
    <w:div w:id="2112435720">
      <w:bodyDiv w:val="1"/>
      <w:marLeft w:val="0"/>
      <w:marRight w:val="0"/>
      <w:marTop w:val="0"/>
      <w:marBottom w:val="0"/>
      <w:divBdr>
        <w:top w:val="none" w:sz="0" w:space="0" w:color="auto"/>
        <w:left w:val="none" w:sz="0" w:space="0" w:color="auto"/>
        <w:bottom w:val="none" w:sz="0" w:space="0" w:color="auto"/>
        <w:right w:val="none" w:sz="0" w:space="0" w:color="auto"/>
      </w:divBdr>
    </w:div>
    <w:div w:id="2113277356">
      <w:bodyDiv w:val="1"/>
      <w:marLeft w:val="0"/>
      <w:marRight w:val="0"/>
      <w:marTop w:val="0"/>
      <w:marBottom w:val="0"/>
      <w:divBdr>
        <w:top w:val="none" w:sz="0" w:space="0" w:color="auto"/>
        <w:left w:val="none" w:sz="0" w:space="0" w:color="auto"/>
        <w:bottom w:val="none" w:sz="0" w:space="0" w:color="auto"/>
        <w:right w:val="none" w:sz="0" w:space="0" w:color="auto"/>
      </w:divBdr>
    </w:div>
    <w:div w:id="2113628987">
      <w:bodyDiv w:val="1"/>
      <w:marLeft w:val="0"/>
      <w:marRight w:val="0"/>
      <w:marTop w:val="0"/>
      <w:marBottom w:val="0"/>
      <w:divBdr>
        <w:top w:val="none" w:sz="0" w:space="0" w:color="auto"/>
        <w:left w:val="none" w:sz="0" w:space="0" w:color="auto"/>
        <w:bottom w:val="none" w:sz="0" w:space="0" w:color="auto"/>
        <w:right w:val="none" w:sz="0" w:space="0" w:color="auto"/>
      </w:divBdr>
    </w:div>
    <w:div w:id="2114475861">
      <w:bodyDiv w:val="1"/>
      <w:marLeft w:val="0"/>
      <w:marRight w:val="0"/>
      <w:marTop w:val="0"/>
      <w:marBottom w:val="0"/>
      <w:divBdr>
        <w:top w:val="none" w:sz="0" w:space="0" w:color="auto"/>
        <w:left w:val="none" w:sz="0" w:space="0" w:color="auto"/>
        <w:bottom w:val="none" w:sz="0" w:space="0" w:color="auto"/>
        <w:right w:val="none" w:sz="0" w:space="0" w:color="auto"/>
      </w:divBdr>
    </w:div>
    <w:div w:id="2115203659">
      <w:bodyDiv w:val="1"/>
      <w:marLeft w:val="0"/>
      <w:marRight w:val="0"/>
      <w:marTop w:val="0"/>
      <w:marBottom w:val="0"/>
      <w:divBdr>
        <w:top w:val="none" w:sz="0" w:space="0" w:color="auto"/>
        <w:left w:val="none" w:sz="0" w:space="0" w:color="auto"/>
        <w:bottom w:val="none" w:sz="0" w:space="0" w:color="auto"/>
        <w:right w:val="none" w:sz="0" w:space="0" w:color="auto"/>
      </w:divBdr>
    </w:div>
    <w:div w:id="2115436822">
      <w:bodyDiv w:val="1"/>
      <w:marLeft w:val="0"/>
      <w:marRight w:val="0"/>
      <w:marTop w:val="0"/>
      <w:marBottom w:val="0"/>
      <w:divBdr>
        <w:top w:val="none" w:sz="0" w:space="0" w:color="auto"/>
        <w:left w:val="none" w:sz="0" w:space="0" w:color="auto"/>
        <w:bottom w:val="none" w:sz="0" w:space="0" w:color="auto"/>
        <w:right w:val="none" w:sz="0" w:space="0" w:color="auto"/>
      </w:divBdr>
    </w:div>
    <w:div w:id="2116829874">
      <w:bodyDiv w:val="1"/>
      <w:marLeft w:val="0"/>
      <w:marRight w:val="0"/>
      <w:marTop w:val="0"/>
      <w:marBottom w:val="0"/>
      <w:divBdr>
        <w:top w:val="none" w:sz="0" w:space="0" w:color="auto"/>
        <w:left w:val="none" w:sz="0" w:space="0" w:color="auto"/>
        <w:bottom w:val="none" w:sz="0" w:space="0" w:color="auto"/>
        <w:right w:val="none" w:sz="0" w:space="0" w:color="auto"/>
      </w:divBdr>
    </w:div>
    <w:div w:id="2117019756">
      <w:bodyDiv w:val="1"/>
      <w:marLeft w:val="0"/>
      <w:marRight w:val="0"/>
      <w:marTop w:val="0"/>
      <w:marBottom w:val="0"/>
      <w:divBdr>
        <w:top w:val="none" w:sz="0" w:space="0" w:color="auto"/>
        <w:left w:val="none" w:sz="0" w:space="0" w:color="auto"/>
        <w:bottom w:val="none" w:sz="0" w:space="0" w:color="auto"/>
        <w:right w:val="none" w:sz="0" w:space="0" w:color="auto"/>
      </w:divBdr>
    </w:div>
    <w:div w:id="2117089915">
      <w:bodyDiv w:val="1"/>
      <w:marLeft w:val="0"/>
      <w:marRight w:val="0"/>
      <w:marTop w:val="0"/>
      <w:marBottom w:val="0"/>
      <w:divBdr>
        <w:top w:val="none" w:sz="0" w:space="0" w:color="auto"/>
        <w:left w:val="none" w:sz="0" w:space="0" w:color="auto"/>
        <w:bottom w:val="none" w:sz="0" w:space="0" w:color="auto"/>
        <w:right w:val="none" w:sz="0" w:space="0" w:color="auto"/>
      </w:divBdr>
    </w:div>
    <w:div w:id="2117215567">
      <w:bodyDiv w:val="1"/>
      <w:marLeft w:val="0"/>
      <w:marRight w:val="0"/>
      <w:marTop w:val="0"/>
      <w:marBottom w:val="0"/>
      <w:divBdr>
        <w:top w:val="none" w:sz="0" w:space="0" w:color="auto"/>
        <w:left w:val="none" w:sz="0" w:space="0" w:color="auto"/>
        <w:bottom w:val="none" w:sz="0" w:space="0" w:color="auto"/>
        <w:right w:val="none" w:sz="0" w:space="0" w:color="auto"/>
      </w:divBdr>
    </w:div>
    <w:div w:id="2118476328">
      <w:bodyDiv w:val="1"/>
      <w:marLeft w:val="0"/>
      <w:marRight w:val="0"/>
      <w:marTop w:val="0"/>
      <w:marBottom w:val="0"/>
      <w:divBdr>
        <w:top w:val="none" w:sz="0" w:space="0" w:color="auto"/>
        <w:left w:val="none" w:sz="0" w:space="0" w:color="auto"/>
        <w:bottom w:val="none" w:sz="0" w:space="0" w:color="auto"/>
        <w:right w:val="none" w:sz="0" w:space="0" w:color="auto"/>
      </w:divBdr>
    </w:div>
    <w:div w:id="2118518598">
      <w:bodyDiv w:val="1"/>
      <w:marLeft w:val="0"/>
      <w:marRight w:val="0"/>
      <w:marTop w:val="0"/>
      <w:marBottom w:val="0"/>
      <w:divBdr>
        <w:top w:val="none" w:sz="0" w:space="0" w:color="auto"/>
        <w:left w:val="none" w:sz="0" w:space="0" w:color="auto"/>
        <w:bottom w:val="none" w:sz="0" w:space="0" w:color="auto"/>
        <w:right w:val="none" w:sz="0" w:space="0" w:color="auto"/>
      </w:divBdr>
    </w:div>
    <w:div w:id="2121341253">
      <w:bodyDiv w:val="1"/>
      <w:marLeft w:val="0"/>
      <w:marRight w:val="0"/>
      <w:marTop w:val="0"/>
      <w:marBottom w:val="0"/>
      <w:divBdr>
        <w:top w:val="none" w:sz="0" w:space="0" w:color="auto"/>
        <w:left w:val="none" w:sz="0" w:space="0" w:color="auto"/>
        <w:bottom w:val="none" w:sz="0" w:space="0" w:color="auto"/>
        <w:right w:val="none" w:sz="0" w:space="0" w:color="auto"/>
      </w:divBdr>
    </w:div>
    <w:div w:id="2122409521">
      <w:bodyDiv w:val="1"/>
      <w:marLeft w:val="0"/>
      <w:marRight w:val="0"/>
      <w:marTop w:val="0"/>
      <w:marBottom w:val="0"/>
      <w:divBdr>
        <w:top w:val="none" w:sz="0" w:space="0" w:color="auto"/>
        <w:left w:val="none" w:sz="0" w:space="0" w:color="auto"/>
        <w:bottom w:val="none" w:sz="0" w:space="0" w:color="auto"/>
        <w:right w:val="none" w:sz="0" w:space="0" w:color="auto"/>
      </w:divBdr>
    </w:div>
    <w:div w:id="2122458620">
      <w:bodyDiv w:val="1"/>
      <w:marLeft w:val="0"/>
      <w:marRight w:val="0"/>
      <w:marTop w:val="0"/>
      <w:marBottom w:val="0"/>
      <w:divBdr>
        <w:top w:val="none" w:sz="0" w:space="0" w:color="auto"/>
        <w:left w:val="none" w:sz="0" w:space="0" w:color="auto"/>
        <w:bottom w:val="none" w:sz="0" w:space="0" w:color="auto"/>
        <w:right w:val="none" w:sz="0" w:space="0" w:color="auto"/>
      </w:divBdr>
    </w:div>
    <w:div w:id="2123378148">
      <w:bodyDiv w:val="1"/>
      <w:marLeft w:val="0"/>
      <w:marRight w:val="0"/>
      <w:marTop w:val="0"/>
      <w:marBottom w:val="0"/>
      <w:divBdr>
        <w:top w:val="none" w:sz="0" w:space="0" w:color="auto"/>
        <w:left w:val="none" w:sz="0" w:space="0" w:color="auto"/>
        <w:bottom w:val="none" w:sz="0" w:space="0" w:color="auto"/>
        <w:right w:val="none" w:sz="0" w:space="0" w:color="auto"/>
      </w:divBdr>
    </w:div>
    <w:div w:id="2124570158">
      <w:bodyDiv w:val="1"/>
      <w:marLeft w:val="0"/>
      <w:marRight w:val="0"/>
      <w:marTop w:val="0"/>
      <w:marBottom w:val="0"/>
      <w:divBdr>
        <w:top w:val="none" w:sz="0" w:space="0" w:color="auto"/>
        <w:left w:val="none" w:sz="0" w:space="0" w:color="auto"/>
        <w:bottom w:val="none" w:sz="0" w:space="0" w:color="auto"/>
        <w:right w:val="none" w:sz="0" w:space="0" w:color="auto"/>
      </w:divBdr>
    </w:div>
    <w:div w:id="2125075459">
      <w:bodyDiv w:val="1"/>
      <w:marLeft w:val="0"/>
      <w:marRight w:val="0"/>
      <w:marTop w:val="0"/>
      <w:marBottom w:val="0"/>
      <w:divBdr>
        <w:top w:val="none" w:sz="0" w:space="0" w:color="auto"/>
        <w:left w:val="none" w:sz="0" w:space="0" w:color="auto"/>
        <w:bottom w:val="none" w:sz="0" w:space="0" w:color="auto"/>
        <w:right w:val="none" w:sz="0" w:space="0" w:color="auto"/>
      </w:divBdr>
    </w:div>
    <w:div w:id="2125610825">
      <w:bodyDiv w:val="1"/>
      <w:marLeft w:val="0"/>
      <w:marRight w:val="0"/>
      <w:marTop w:val="0"/>
      <w:marBottom w:val="0"/>
      <w:divBdr>
        <w:top w:val="none" w:sz="0" w:space="0" w:color="auto"/>
        <w:left w:val="none" w:sz="0" w:space="0" w:color="auto"/>
        <w:bottom w:val="none" w:sz="0" w:space="0" w:color="auto"/>
        <w:right w:val="none" w:sz="0" w:space="0" w:color="auto"/>
      </w:divBdr>
    </w:div>
    <w:div w:id="2125687359">
      <w:bodyDiv w:val="1"/>
      <w:marLeft w:val="0"/>
      <w:marRight w:val="0"/>
      <w:marTop w:val="0"/>
      <w:marBottom w:val="0"/>
      <w:divBdr>
        <w:top w:val="none" w:sz="0" w:space="0" w:color="auto"/>
        <w:left w:val="none" w:sz="0" w:space="0" w:color="auto"/>
        <w:bottom w:val="none" w:sz="0" w:space="0" w:color="auto"/>
        <w:right w:val="none" w:sz="0" w:space="0" w:color="auto"/>
      </w:divBdr>
    </w:div>
    <w:div w:id="2127044317">
      <w:bodyDiv w:val="1"/>
      <w:marLeft w:val="0"/>
      <w:marRight w:val="0"/>
      <w:marTop w:val="0"/>
      <w:marBottom w:val="0"/>
      <w:divBdr>
        <w:top w:val="none" w:sz="0" w:space="0" w:color="auto"/>
        <w:left w:val="none" w:sz="0" w:space="0" w:color="auto"/>
        <w:bottom w:val="none" w:sz="0" w:space="0" w:color="auto"/>
        <w:right w:val="none" w:sz="0" w:space="0" w:color="auto"/>
      </w:divBdr>
    </w:div>
    <w:div w:id="2128619499">
      <w:bodyDiv w:val="1"/>
      <w:marLeft w:val="0"/>
      <w:marRight w:val="0"/>
      <w:marTop w:val="0"/>
      <w:marBottom w:val="0"/>
      <w:divBdr>
        <w:top w:val="none" w:sz="0" w:space="0" w:color="auto"/>
        <w:left w:val="none" w:sz="0" w:space="0" w:color="auto"/>
        <w:bottom w:val="none" w:sz="0" w:space="0" w:color="auto"/>
        <w:right w:val="none" w:sz="0" w:space="0" w:color="auto"/>
      </w:divBdr>
    </w:div>
    <w:div w:id="2129398382">
      <w:bodyDiv w:val="1"/>
      <w:marLeft w:val="0"/>
      <w:marRight w:val="0"/>
      <w:marTop w:val="0"/>
      <w:marBottom w:val="0"/>
      <w:divBdr>
        <w:top w:val="none" w:sz="0" w:space="0" w:color="auto"/>
        <w:left w:val="none" w:sz="0" w:space="0" w:color="auto"/>
        <w:bottom w:val="none" w:sz="0" w:space="0" w:color="auto"/>
        <w:right w:val="none" w:sz="0" w:space="0" w:color="auto"/>
      </w:divBdr>
    </w:div>
    <w:div w:id="2129547365">
      <w:bodyDiv w:val="1"/>
      <w:marLeft w:val="0"/>
      <w:marRight w:val="0"/>
      <w:marTop w:val="0"/>
      <w:marBottom w:val="0"/>
      <w:divBdr>
        <w:top w:val="none" w:sz="0" w:space="0" w:color="auto"/>
        <w:left w:val="none" w:sz="0" w:space="0" w:color="auto"/>
        <w:bottom w:val="none" w:sz="0" w:space="0" w:color="auto"/>
        <w:right w:val="none" w:sz="0" w:space="0" w:color="auto"/>
      </w:divBdr>
    </w:div>
    <w:div w:id="2130082848">
      <w:bodyDiv w:val="1"/>
      <w:marLeft w:val="0"/>
      <w:marRight w:val="0"/>
      <w:marTop w:val="0"/>
      <w:marBottom w:val="0"/>
      <w:divBdr>
        <w:top w:val="none" w:sz="0" w:space="0" w:color="auto"/>
        <w:left w:val="none" w:sz="0" w:space="0" w:color="auto"/>
        <w:bottom w:val="none" w:sz="0" w:space="0" w:color="auto"/>
        <w:right w:val="none" w:sz="0" w:space="0" w:color="auto"/>
      </w:divBdr>
    </w:div>
    <w:div w:id="2131238209">
      <w:bodyDiv w:val="1"/>
      <w:marLeft w:val="0"/>
      <w:marRight w:val="0"/>
      <w:marTop w:val="0"/>
      <w:marBottom w:val="0"/>
      <w:divBdr>
        <w:top w:val="none" w:sz="0" w:space="0" w:color="auto"/>
        <w:left w:val="none" w:sz="0" w:space="0" w:color="auto"/>
        <w:bottom w:val="none" w:sz="0" w:space="0" w:color="auto"/>
        <w:right w:val="none" w:sz="0" w:space="0" w:color="auto"/>
      </w:divBdr>
      <w:divsChild>
        <w:div w:id="1530989790">
          <w:marLeft w:val="480"/>
          <w:marRight w:val="0"/>
          <w:marTop w:val="0"/>
          <w:marBottom w:val="0"/>
          <w:divBdr>
            <w:top w:val="none" w:sz="0" w:space="0" w:color="auto"/>
            <w:left w:val="none" w:sz="0" w:space="0" w:color="auto"/>
            <w:bottom w:val="none" w:sz="0" w:space="0" w:color="auto"/>
            <w:right w:val="none" w:sz="0" w:space="0" w:color="auto"/>
          </w:divBdr>
        </w:div>
        <w:div w:id="664164616">
          <w:marLeft w:val="480"/>
          <w:marRight w:val="0"/>
          <w:marTop w:val="0"/>
          <w:marBottom w:val="0"/>
          <w:divBdr>
            <w:top w:val="none" w:sz="0" w:space="0" w:color="auto"/>
            <w:left w:val="none" w:sz="0" w:space="0" w:color="auto"/>
            <w:bottom w:val="none" w:sz="0" w:space="0" w:color="auto"/>
            <w:right w:val="none" w:sz="0" w:space="0" w:color="auto"/>
          </w:divBdr>
        </w:div>
        <w:div w:id="448745870">
          <w:marLeft w:val="480"/>
          <w:marRight w:val="0"/>
          <w:marTop w:val="0"/>
          <w:marBottom w:val="0"/>
          <w:divBdr>
            <w:top w:val="none" w:sz="0" w:space="0" w:color="auto"/>
            <w:left w:val="none" w:sz="0" w:space="0" w:color="auto"/>
            <w:bottom w:val="none" w:sz="0" w:space="0" w:color="auto"/>
            <w:right w:val="none" w:sz="0" w:space="0" w:color="auto"/>
          </w:divBdr>
        </w:div>
        <w:div w:id="1245996354">
          <w:marLeft w:val="480"/>
          <w:marRight w:val="0"/>
          <w:marTop w:val="0"/>
          <w:marBottom w:val="0"/>
          <w:divBdr>
            <w:top w:val="none" w:sz="0" w:space="0" w:color="auto"/>
            <w:left w:val="none" w:sz="0" w:space="0" w:color="auto"/>
            <w:bottom w:val="none" w:sz="0" w:space="0" w:color="auto"/>
            <w:right w:val="none" w:sz="0" w:space="0" w:color="auto"/>
          </w:divBdr>
        </w:div>
        <w:div w:id="795638017">
          <w:marLeft w:val="480"/>
          <w:marRight w:val="0"/>
          <w:marTop w:val="0"/>
          <w:marBottom w:val="0"/>
          <w:divBdr>
            <w:top w:val="none" w:sz="0" w:space="0" w:color="auto"/>
            <w:left w:val="none" w:sz="0" w:space="0" w:color="auto"/>
            <w:bottom w:val="none" w:sz="0" w:space="0" w:color="auto"/>
            <w:right w:val="none" w:sz="0" w:space="0" w:color="auto"/>
          </w:divBdr>
        </w:div>
        <w:div w:id="1086654047">
          <w:marLeft w:val="480"/>
          <w:marRight w:val="0"/>
          <w:marTop w:val="0"/>
          <w:marBottom w:val="0"/>
          <w:divBdr>
            <w:top w:val="none" w:sz="0" w:space="0" w:color="auto"/>
            <w:left w:val="none" w:sz="0" w:space="0" w:color="auto"/>
            <w:bottom w:val="none" w:sz="0" w:space="0" w:color="auto"/>
            <w:right w:val="none" w:sz="0" w:space="0" w:color="auto"/>
          </w:divBdr>
        </w:div>
        <w:div w:id="1871533711">
          <w:marLeft w:val="480"/>
          <w:marRight w:val="0"/>
          <w:marTop w:val="0"/>
          <w:marBottom w:val="0"/>
          <w:divBdr>
            <w:top w:val="none" w:sz="0" w:space="0" w:color="auto"/>
            <w:left w:val="none" w:sz="0" w:space="0" w:color="auto"/>
            <w:bottom w:val="none" w:sz="0" w:space="0" w:color="auto"/>
            <w:right w:val="none" w:sz="0" w:space="0" w:color="auto"/>
          </w:divBdr>
        </w:div>
        <w:div w:id="1200388568">
          <w:marLeft w:val="480"/>
          <w:marRight w:val="0"/>
          <w:marTop w:val="0"/>
          <w:marBottom w:val="0"/>
          <w:divBdr>
            <w:top w:val="none" w:sz="0" w:space="0" w:color="auto"/>
            <w:left w:val="none" w:sz="0" w:space="0" w:color="auto"/>
            <w:bottom w:val="none" w:sz="0" w:space="0" w:color="auto"/>
            <w:right w:val="none" w:sz="0" w:space="0" w:color="auto"/>
          </w:divBdr>
        </w:div>
        <w:div w:id="1919631152">
          <w:marLeft w:val="480"/>
          <w:marRight w:val="0"/>
          <w:marTop w:val="0"/>
          <w:marBottom w:val="0"/>
          <w:divBdr>
            <w:top w:val="none" w:sz="0" w:space="0" w:color="auto"/>
            <w:left w:val="none" w:sz="0" w:space="0" w:color="auto"/>
            <w:bottom w:val="none" w:sz="0" w:space="0" w:color="auto"/>
            <w:right w:val="none" w:sz="0" w:space="0" w:color="auto"/>
          </w:divBdr>
        </w:div>
        <w:div w:id="702292655">
          <w:marLeft w:val="480"/>
          <w:marRight w:val="0"/>
          <w:marTop w:val="0"/>
          <w:marBottom w:val="0"/>
          <w:divBdr>
            <w:top w:val="none" w:sz="0" w:space="0" w:color="auto"/>
            <w:left w:val="none" w:sz="0" w:space="0" w:color="auto"/>
            <w:bottom w:val="none" w:sz="0" w:space="0" w:color="auto"/>
            <w:right w:val="none" w:sz="0" w:space="0" w:color="auto"/>
          </w:divBdr>
        </w:div>
        <w:div w:id="686055332">
          <w:marLeft w:val="480"/>
          <w:marRight w:val="0"/>
          <w:marTop w:val="0"/>
          <w:marBottom w:val="0"/>
          <w:divBdr>
            <w:top w:val="none" w:sz="0" w:space="0" w:color="auto"/>
            <w:left w:val="none" w:sz="0" w:space="0" w:color="auto"/>
            <w:bottom w:val="none" w:sz="0" w:space="0" w:color="auto"/>
            <w:right w:val="none" w:sz="0" w:space="0" w:color="auto"/>
          </w:divBdr>
        </w:div>
        <w:div w:id="1041637359">
          <w:marLeft w:val="480"/>
          <w:marRight w:val="0"/>
          <w:marTop w:val="0"/>
          <w:marBottom w:val="0"/>
          <w:divBdr>
            <w:top w:val="none" w:sz="0" w:space="0" w:color="auto"/>
            <w:left w:val="none" w:sz="0" w:space="0" w:color="auto"/>
            <w:bottom w:val="none" w:sz="0" w:space="0" w:color="auto"/>
            <w:right w:val="none" w:sz="0" w:space="0" w:color="auto"/>
          </w:divBdr>
        </w:div>
        <w:div w:id="544566911">
          <w:marLeft w:val="480"/>
          <w:marRight w:val="0"/>
          <w:marTop w:val="0"/>
          <w:marBottom w:val="0"/>
          <w:divBdr>
            <w:top w:val="none" w:sz="0" w:space="0" w:color="auto"/>
            <w:left w:val="none" w:sz="0" w:space="0" w:color="auto"/>
            <w:bottom w:val="none" w:sz="0" w:space="0" w:color="auto"/>
            <w:right w:val="none" w:sz="0" w:space="0" w:color="auto"/>
          </w:divBdr>
        </w:div>
        <w:div w:id="795561664">
          <w:marLeft w:val="480"/>
          <w:marRight w:val="0"/>
          <w:marTop w:val="0"/>
          <w:marBottom w:val="0"/>
          <w:divBdr>
            <w:top w:val="none" w:sz="0" w:space="0" w:color="auto"/>
            <w:left w:val="none" w:sz="0" w:space="0" w:color="auto"/>
            <w:bottom w:val="none" w:sz="0" w:space="0" w:color="auto"/>
            <w:right w:val="none" w:sz="0" w:space="0" w:color="auto"/>
          </w:divBdr>
        </w:div>
        <w:div w:id="856191035">
          <w:marLeft w:val="480"/>
          <w:marRight w:val="0"/>
          <w:marTop w:val="0"/>
          <w:marBottom w:val="0"/>
          <w:divBdr>
            <w:top w:val="none" w:sz="0" w:space="0" w:color="auto"/>
            <w:left w:val="none" w:sz="0" w:space="0" w:color="auto"/>
            <w:bottom w:val="none" w:sz="0" w:space="0" w:color="auto"/>
            <w:right w:val="none" w:sz="0" w:space="0" w:color="auto"/>
          </w:divBdr>
        </w:div>
        <w:div w:id="640501245">
          <w:marLeft w:val="480"/>
          <w:marRight w:val="0"/>
          <w:marTop w:val="0"/>
          <w:marBottom w:val="0"/>
          <w:divBdr>
            <w:top w:val="none" w:sz="0" w:space="0" w:color="auto"/>
            <w:left w:val="none" w:sz="0" w:space="0" w:color="auto"/>
            <w:bottom w:val="none" w:sz="0" w:space="0" w:color="auto"/>
            <w:right w:val="none" w:sz="0" w:space="0" w:color="auto"/>
          </w:divBdr>
        </w:div>
        <w:div w:id="398090176">
          <w:marLeft w:val="480"/>
          <w:marRight w:val="0"/>
          <w:marTop w:val="0"/>
          <w:marBottom w:val="0"/>
          <w:divBdr>
            <w:top w:val="none" w:sz="0" w:space="0" w:color="auto"/>
            <w:left w:val="none" w:sz="0" w:space="0" w:color="auto"/>
            <w:bottom w:val="none" w:sz="0" w:space="0" w:color="auto"/>
            <w:right w:val="none" w:sz="0" w:space="0" w:color="auto"/>
          </w:divBdr>
        </w:div>
        <w:div w:id="2081175336">
          <w:marLeft w:val="480"/>
          <w:marRight w:val="0"/>
          <w:marTop w:val="0"/>
          <w:marBottom w:val="0"/>
          <w:divBdr>
            <w:top w:val="none" w:sz="0" w:space="0" w:color="auto"/>
            <w:left w:val="none" w:sz="0" w:space="0" w:color="auto"/>
            <w:bottom w:val="none" w:sz="0" w:space="0" w:color="auto"/>
            <w:right w:val="none" w:sz="0" w:space="0" w:color="auto"/>
          </w:divBdr>
        </w:div>
        <w:div w:id="143861233">
          <w:marLeft w:val="480"/>
          <w:marRight w:val="0"/>
          <w:marTop w:val="0"/>
          <w:marBottom w:val="0"/>
          <w:divBdr>
            <w:top w:val="none" w:sz="0" w:space="0" w:color="auto"/>
            <w:left w:val="none" w:sz="0" w:space="0" w:color="auto"/>
            <w:bottom w:val="none" w:sz="0" w:space="0" w:color="auto"/>
            <w:right w:val="none" w:sz="0" w:space="0" w:color="auto"/>
          </w:divBdr>
        </w:div>
        <w:div w:id="753093603">
          <w:marLeft w:val="480"/>
          <w:marRight w:val="0"/>
          <w:marTop w:val="0"/>
          <w:marBottom w:val="0"/>
          <w:divBdr>
            <w:top w:val="none" w:sz="0" w:space="0" w:color="auto"/>
            <w:left w:val="none" w:sz="0" w:space="0" w:color="auto"/>
            <w:bottom w:val="none" w:sz="0" w:space="0" w:color="auto"/>
            <w:right w:val="none" w:sz="0" w:space="0" w:color="auto"/>
          </w:divBdr>
        </w:div>
        <w:div w:id="1344084986">
          <w:marLeft w:val="480"/>
          <w:marRight w:val="0"/>
          <w:marTop w:val="0"/>
          <w:marBottom w:val="0"/>
          <w:divBdr>
            <w:top w:val="none" w:sz="0" w:space="0" w:color="auto"/>
            <w:left w:val="none" w:sz="0" w:space="0" w:color="auto"/>
            <w:bottom w:val="none" w:sz="0" w:space="0" w:color="auto"/>
            <w:right w:val="none" w:sz="0" w:space="0" w:color="auto"/>
          </w:divBdr>
        </w:div>
        <w:div w:id="1470899280">
          <w:marLeft w:val="480"/>
          <w:marRight w:val="0"/>
          <w:marTop w:val="0"/>
          <w:marBottom w:val="0"/>
          <w:divBdr>
            <w:top w:val="none" w:sz="0" w:space="0" w:color="auto"/>
            <w:left w:val="none" w:sz="0" w:space="0" w:color="auto"/>
            <w:bottom w:val="none" w:sz="0" w:space="0" w:color="auto"/>
            <w:right w:val="none" w:sz="0" w:space="0" w:color="auto"/>
          </w:divBdr>
        </w:div>
        <w:div w:id="606354401">
          <w:marLeft w:val="480"/>
          <w:marRight w:val="0"/>
          <w:marTop w:val="0"/>
          <w:marBottom w:val="0"/>
          <w:divBdr>
            <w:top w:val="none" w:sz="0" w:space="0" w:color="auto"/>
            <w:left w:val="none" w:sz="0" w:space="0" w:color="auto"/>
            <w:bottom w:val="none" w:sz="0" w:space="0" w:color="auto"/>
            <w:right w:val="none" w:sz="0" w:space="0" w:color="auto"/>
          </w:divBdr>
        </w:div>
        <w:div w:id="834035061">
          <w:marLeft w:val="480"/>
          <w:marRight w:val="0"/>
          <w:marTop w:val="0"/>
          <w:marBottom w:val="0"/>
          <w:divBdr>
            <w:top w:val="none" w:sz="0" w:space="0" w:color="auto"/>
            <w:left w:val="none" w:sz="0" w:space="0" w:color="auto"/>
            <w:bottom w:val="none" w:sz="0" w:space="0" w:color="auto"/>
            <w:right w:val="none" w:sz="0" w:space="0" w:color="auto"/>
          </w:divBdr>
        </w:div>
        <w:div w:id="2099207382">
          <w:marLeft w:val="480"/>
          <w:marRight w:val="0"/>
          <w:marTop w:val="0"/>
          <w:marBottom w:val="0"/>
          <w:divBdr>
            <w:top w:val="none" w:sz="0" w:space="0" w:color="auto"/>
            <w:left w:val="none" w:sz="0" w:space="0" w:color="auto"/>
            <w:bottom w:val="none" w:sz="0" w:space="0" w:color="auto"/>
            <w:right w:val="none" w:sz="0" w:space="0" w:color="auto"/>
          </w:divBdr>
        </w:div>
        <w:div w:id="318509983">
          <w:marLeft w:val="480"/>
          <w:marRight w:val="0"/>
          <w:marTop w:val="0"/>
          <w:marBottom w:val="0"/>
          <w:divBdr>
            <w:top w:val="none" w:sz="0" w:space="0" w:color="auto"/>
            <w:left w:val="none" w:sz="0" w:space="0" w:color="auto"/>
            <w:bottom w:val="none" w:sz="0" w:space="0" w:color="auto"/>
            <w:right w:val="none" w:sz="0" w:space="0" w:color="auto"/>
          </w:divBdr>
        </w:div>
        <w:div w:id="945648668">
          <w:marLeft w:val="480"/>
          <w:marRight w:val="0"/>
          <w:marTop w:val="0"/>
          <w:marBottom w:val="0"/>
          <w:divBdr>
            <w:top w:val="none" w:sz="0" w:space="0" w:color="auto"/>
            <w:left w:val="none" w:sz="0" w:space="0" w:color="auto"/>
            <w:bottom w:val="none" w:sz="0" w:space="0" w:color="auto"/>
            <w:right w:val="none" w:sz="0" w:space="0" w:color="auto"/>
          </w:divBdr>
        </w:div>
        <w:div w:id="308360153">
          <w:marLeft w:val="480"/>
          <w:marRight w:val="0"/>
          <w:marTop w:val="0"/>
          <w:marBottom w:val="0"/>
          <w:divBdr>
            <w:top w:val="none" w:sz="0" w:space="0" w:color="auto"/>
            <w:left w:val="none" w:sz="0" w:space="0" w:color="auto"/>
            <w:bottom w:val="none" w:sz="0" w:space="0" w:color="auto"/>
            <w:right w:val="none" w:sz="0" w:space="0" w:color="auto"/>
          </w:divBdr>
        </w:div>
        <w:div w:id="404425822">
          <w:marLeft w:val="480"/>
          <w:marRight w:val="0"/>
          <w:marTop w:val="0"/>
          <w:marBottom w:val="0"/>
          <w:divBdr>
            <w:top w:val="none" w:sz="0" w:space="0" w:color="auto"/>
            <w:left w:val="none" w:sz="0" w:space="0" w:color="auto"/>
            <w:bottom w:val="none" w:sz="0" w:space="0" w:color="auto"/>
            <w:right w:val="none" w:sz="0" w:space="0" w:color="auto"/>
          </w:divBdr>
        </w:div>
      </w:divsChild>
    </w:div>
    <w:div w:id="2133087146">
      <w:bodyDiv w:val="1"/>
      <w:marLeft w:val="0"/>
      <w:marRight w:val="0"/>
      <w:marTop w:val="0"/>
      <w:marBottom w:val="0"/>
      <w:divBdr>
        <w:top w:val="none" w:sz="0" w:space="0" w:color="auto"/>
        <w:left w:val="none" w:sz="0" w:space="0" w:color="auto"/>
        <w:bottom w:val="none" w:sz="0" w:space="0" w:color="auto"/>
        <w:right w:val="none" w:sz="0" w:space="0" w:color="auto"/>
      </w:divBdr>
    </w:div>
    <w:div w:id="2135632402">
      <w:bodyDiv w:val="1"/>
      <w:marLeft w:val="0"/>
      <w:marRight w:val="0"/>
      <w:marTop w:val="0"/>
      <w:marBottom w:val="0"/>
      <w:divBdr>
        <w:top w:val="none" w:sz="0" w:space="0" w:color="auto"/>
        <w:left w:val="none" w:sz="0" w:space="0" w:color="auto"/>
        <w:bottom w:val="none" w:sz="0" w:space="0" w:color="auto"/>
        <w:right w:val="none" w:sz="0" w:space="0" w:color="auto"/>
      </w:divBdr>
    </w:div>
    <w:div w:id="2136170667">
      <w:bodyDiv w:val="1"/>
      <w:marLeft w:val="0"/>
      <w:marRight w:val="0"/>
      <w:marTop w:val="0"/>
      <w:marBottom w:val="0"/>
      <w:divBdr>
        <w:top w:val="none" w:sz="0" w:space="0" w:color="auto"/>
        <w:left w:val="none" w:sz="0" w:space="0" w:color="auto"/>
        <w:bottom w:val="none" w:sz="0" w:space="0" w:color="auto"/>
        <w:right w:val="none" w:sz="0" w:space="0" w:color="auto"/>
      </w:divBdr>
    </w:div>
    <w:div w:id="2136294657">
      <w:bodyDiv w:val="1"/>
      <w:marLeft w:val="0"/>
      <w:marRight w:val="0"/>
      <w:marTop w:val="0"/>
      <w:marBottom w:val="0"/>
      <w:divBdr>
        <w:top w:val="none" w:sz="0" w:space="0" w:color="auto"/>
        <w:left w:val="none" w:sz="0" w:space="0" w:color="auto"/>
        <w:bottom w:val="none" w:sz="0" w:space="0" w:color="auto"/>
        <w:right w:val="none" w:sz="0" w:space="0" w:color="auto"/>
      </w:divBdr>
    </w:div>
    <w:div w:id="2136363788">
      <w:bodyDiv w:val="1"/>
      <w:marLeft w:val="0"/>
      <w:marRight w:val="0"/>
      <w:marTop w:val="0"/>
      <w:marBottom w:val="0"/>
      <w:divBdr>
        <w:top w:val="none" w:sz="0" w:space="0" w:color="auto"/>
        <w:left w:val="none" w:sz="0" w:space="0" w:color="auto"/>
        <w:bottom w:val="none" w:sz="0" w:space="0" w:color="auto"/>
        <w:right w:val="none" w:sz="0" w:space="0" w:color="auto"/>
      </w:divBdr>
    </w:div>
    <w:div w:id="2137486031">
      <w:bodyDiv w:val="1"/>
      <w:marLeft w:val="0"/>
      <w:marRight w:val="0"/>
      <w:marTop w:val="0"/>
      <w:marBottom w:val="0"/>
      <w:divBdr>
        <w:top w:val="none" w:sz="0" w:space="0" w:color="auto"/>
        <w:left w:val="none" w:sz="0" w:space="0" w:color="auto"/>
        <w:bottom w:val="none" w:sz="0" w:space="0" w:color="auto"/>
        <w:right w:val="none" w:sz="0" w:space="0" w:color="auto"/>
      </w:divBdr>
    </w:div>
    <w:div w:id="2137679233">
      <w:bodyDiv w:val="1"/>
      <w:marLeft w:val="0"/>
      <w:marRight w:val="0"/>
      <w:marTop w:val="0"/>
      <w:marBottom w:val="0"/>
      <w:divBdr>
        <w:top w:val="none" w:sz="0" w:space="0" w:color="auto"/>
        <w:left w:val="none" w:sz="0" w:space="0" w:color="auto"/>
        <w:bottom w:val="none" w:sz="0" w:space="0" w:color="auto"/>
        <w:right w:val="none" w:sz="0" w:space="0" w:color="auto"/>
      </w:divBdr>
    </w:div>
    <w:div w:id="2138137562">
      <w:bodyDiv w:val="1"/>
      <w:marLeft w:val="0"/>
      <w:marRight w:val="0"/>
      <w:marTop w:val="0"/>
      <w:marBottom w:val="0"/>
      <w:divBdr>
        <w:top w:val="none" w:sz="0" w:space="0" w:color="auto"/>
        <w:left w:val="none" w:sz="0" w:space="0" w:color="auto"/>
        <w:bottom w:val="none" w:sz="0" w:space="0" w:color="auto"/>
        <w:right w:val="none" w:sz="0" w:space="0" w:color="auto"/>
      </w:divBdr>
    </w:div>
    <w:div w:id="2138528440">
      <w:bodyDiv w:val="1"/>
      <w:marLeft w:val="0"/>
      <w:marRight w:val="0"/>
      <w:marTop w:val="0"/>
      <w:marBottom w:val="0"/>
      <w:divBdr>
        <w:top w:val="none" w:sz="0" w:space="0" w:color="auto"/>
        <w:left w:val="none" w:sz="0" w:space="0" w:color="auto"/>
        <w:bottom w:val="none" w:sz="0" w:space="0" w:color="auto"/>
        <w:right w:val="none" w:sz="0" w:space="0" w:color="auto"/>
      </w:divBdr>
    </w:div>
    <w:div w:id="2138716340">
      <w:bodyDiv w:val="1"/>
      <w:marLeft w:val="0"/>
      <w:marRight w:val="0"/>
      <w:marTop w:val="0"/>
      <w:marBottom w:val="0"/>
      <w:divBdr>
        <w:top w:val="none" w:sz="0" w:space="0" w:color="auto"/>
        <w:left w:val="none" w:sz="0" w:space="0" w:color="auto"/>
        <w:bottom w:val="none" w:sz="0" w:space="0" w:color="auto"/>
        <w:right w:val="none" w:sz="0" w:space="0" w:color="auto"/>
      </w:divBdr>
    </w:div>
    <w:div w:id="2139105914">
      <w:bodyDiv w:val="1"/>
      <w:marLeft w:val="0"/>
      <w:marRight w:val="0"/>
      <w:marTop w:val="0"/>
      <w:marBottom w:val="0"/>
      <w:divBdr>
        <w:top w:val="none" w:sz="0" w:space="0" w:color="auto"/>
        <w:left w:val="none" w:sz="0" w:space="0" w:color="auto"/>
        <w:bottom w:val="none" w:sz="0" w:space="0" w:color="auto"/>
        <w:right w:val="none" w:sz="0" w:space="0" w:color="auto"/>
      </w:divBdr>
    </w:div>
    <w:div w:id="2140299804">
      <w:bodyDiv w:val="1"/>
      <w:marLeft w:val="0"/>
      <w:marRight w:val="0"/>
      <w:marTop w:val="0"/>
      <w:marBottom w:val="0"/>
      <w:divBdr>
        <w:top w:val="none" w:sz="0" w:space="0" w:color="auto"/>
        <w:left w:val="none" w:sz="0" w:space="0" w:color="auto"/>
        <w:bottom w:val="none" w:sz="0" w:space="0" w:color="auto"/>
        <w:right w:val="none" w:sz="0" w:space="0" w:color="auto"/>
      </w:divBdr>
    </w:div>
    <w:div w:id="2140491945">
      <w:bodyDiv w:val="1"/>
      <w:marLeft w:val="0"/>
      <w:marRight w:val="0"/>
      <w:marTop w:val="0"/>
      <w:marBottom w:val="0"/>
      <w:divBdr>
        <w:top w:val="none" w:sz="0" w:space="0" w:color="auto"/>
        <w:left w:val="none" w:sz="0" w:space="0" w:color="auto"/>
        <w:bottom w:val="none" w:sz="0" w:space="0" w:color="auto"/>
        <w:right w:val="none" w:sz="0" w:space="0" w:color="auto"/>
      </w:divBdr>
    </w:div>
    <w:div w:id="2141486342">
      <w:bodyDiv w:val="1"/>
      <w:marLeft w:val="0"/>
      <w:marRight w:val="0"/>
      <w:marTop w:val="0"/>
      <w:marBottom w:val="0"/>
      <w:divBdr>
        <w:top w:val="none" w:sz="0" w:space="0" w:color="auto"/>
        <w:left w:val="none" w:sz="0" w:space="0" w:color="auto"/>
        <w:bottom w:val="none" w:sz="0" w:space="0" w:color="auto"/>
        <w:right w:val="none" w:sz="0" w:space="0" w:color="auto"/>
      </w:divBdr>
    </w:div>
    <w:div w:id="2142070820">
      <w:bodyDiv w:val="1"/>
      <w:marLeft w:val="0"/>
      <w:marRight w:val="0"/>
      <w:marTop w:val="0"/>
      <w:marBottom w:val="0"/>
      <w:divBdr>
        <w:top w:val="none" w:sz="0" w:space="0" w:color="auto"/>
        <w:left w:val="none" w:sz="0" w:space="0" w:color="auto"/>
        <w:bottom w:val="none" w:sz="0" w:space="0" w:color="auto"/>
        <w:right w:val="none" w:sz="0" w:space="0" w:color="auto"/>
      </w:divBdr>
    </w:div>
    <w:div w:id="2143229286">
      <w:bodyDiv w:val="1"/>
      <w:marLeft w:val="0"/>
      <w:marRight w:val="0"/>
      <w:marTop w:val="0"/>
      <w:marBottom w:val="0"/>
      <w:divBdr>
        <w:top w:val="none" w:sz="0" w:space="0" w:color="auto"/>
        <w:left w:val="none" w:sz="0" w:space="0" w:color="auto"/>
        <w:bottom w:val="none" w:sz="0" w:space="0" w:color="auto"/>
        <w:right w:val="none" w:sz="0" w:space="0" w:color="auto"/>
      </w:divBdr>
    </w:div>
    <w:div w:id="2144036775">
      <w:bodyDiv w:val="1"/>
      <w:marLeft w:val="0"/>
      <w:marRight w:val="0"/>
      <w:marTop w:val="0"/>
      <w:marBottom w:val="0"/>
      <w:divBdr>
        <w:top w:val="none" w:sz="0" w:space="0" w:color="auto"/>
        <w:left w:val="none" w:sz="0" w:space="0" w:color="auto"/>
        <w:bottom w:val="none" w:sz="0" w:space="0" w:color="auto"/>
        <w:right w:val="none" w:sz="0" w:space="0" w:color="auto"/>
      </w:divBdr>
    </w:div>
    <w:div w:id="2144275493">
      <w:bodyDiv w:val="1"/>
      <w:marLeft w:val="0"/>
      <w:marRight w:val="0"/>
      <w:marTop w:val="0"/>
      <w:marBottom w:val="0"/>
      <w:divBdr>
        <w:top w:val="none" w:sz="0" w:space="0" w:color="auto"/>
        <w:left w:val="none" w:sz="0" w:space="0" w:color="auto"/>
        <w:bottom w:val="none" w:sz="0" w:space="0" w:color="auto"/>
        <w:right w:val="none" w:sz="0" w:space="0" w:color="auto"/>
      </w:divBdr>
    </w:div>
    <w:div w:id="2144538149">
      <w:bodyDiv w:val="1"/>
      <w:marLeft w:val="0"/>
      <w:marRight w:val="0"/>
      <w:marTop w:val="0"/>
      <w:marBottom w:val="0"/>
      <w:divBdr>
        <w:top w:val="none" w:sz="0" w:space="0" w:color="auto"/>
        <w:left w:val="none" w:sz="0" w:space="0" w:color="auto"/>
        <w:bottom w:val="none" w:sz="0" w:space="0" w:color="auto"/>
        <w:right w:val="none" w:sz="0" w:space="0" w:color="auto"/>
      </w:divBdr>
    </w:div>
    <w:div w:id="2145155585">
      <w:bodyDiv w:val="1"/>
      <w:marLeft w:val="0"/>
      <w:marRight w:val="0"/>
      <w:marTop w:val="0"/>
      <w:marBottom w:val="0"/>
      <w:divBdr>
        <w:top w:val="none" w:sz="0" w:space="0" w:color="auto"/>
        <w:left w:val="none" w:sz="0" w:space="0" w:color="auto"/>
        <w:bottom w:val="none" w:sz="0" w:space="0" w:color="auto"/>
        <w:right w:val="none" w:sz="0" w:space="0" w:color="auto"/>
      </w:divBdr>
    </w:div>
    <w:div w:id="2145729051">
      <w:bodyDiv w:val="1"/>
      <w:marLeft w:val="0"/>
      <w:marRight w:val="0"/>
      <w:marTop w:val="0"/>
      <w:marBottom w:val="0"/>
      <w:divBdr>
        <w:top w:val="none" w:sz="0" w:space="0" w:color="auto"/>
        <w:left w:val="none" w:sz="0" w:space="0" w:color="auto"/>
        <w:bottom w:val="none" w:sz="0" w:space="0" w:color="auto"/>
        <w:right w:val="none" w:sz="0" w:space="0" w:color="auto"/>
      </w:divBdr>
    </w:div>
    <w:div w:id="2145930698">
      <w:bodyDiv w:val="1"/>
      <w:marLeft w:val="0"/>
      <w:marRight w:val="0"/>
      <w:marTop w:val="0"/>
      <w:marBottom w:val="0"/>
      <w:divBdr>
        <w:top w:val="none" w:sz="0" w:space="0" w:color="auto"/>
        <w:left w:val="none" w:sz="0" w:space="0" w:color="auto"/>
        <w:bottom w:val="none" w:sz="0" w:space="0" w:color="auto"/>
        <w:right w:val="none" w:sz="0" w:space="0" w:color="auto"/>
      </w:divBdr>
    </w:div>
    <w:div w:id="2146114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emf"/><Relationship Id="rId25" Type="http://schemas.openxmlformats.org/officeDocument/2006/relationships/image" Target="media/image14.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glossaryDocument" Target="glossary/document.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microsoft.com/office/2011/relationships/people" Target="people.xml"/><Relationship Id="rId8" Type="http://schemas.openxmlformats.org/officeDocument/2006/relationships/comments" Target="comments.xm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BE19BE5F-3033-4D0A-BAC7-FB5DC8A00659}"/>
      </w:docPartPr>
      <w:docPartBody>
        <w:p w:rsidR="000525CD" w:rsidRDefault="004844EC">
          <w:r w:rsidRPr="00132146">
            <w:rPr>
              <w:rStyle w:val="PlaceholderText"/>
            </w:rPr>
            <w:t>Click or tap here to enter text.</w:t>
          </w:r>
        </w:p>
      </w:docPartBody>
    </w:docPart>
    <w:docPart>
      <w:docPartPr>
        <w:name w:val="EF342355C0D64F0F86AA2580C8453C7E"/>
        <w:category>
          <w:name w:val="General"/>
          <w:gallery w:val="placeholder"/>
        </w:category>
        <w:types>
          <w:type w:val="bbPlcHdr"/>
        </w:types>
        <w:behaviors>
          <w:behavior w:val="content"/>
        </w:behaviors>
        <w:guid w:val="{82E3DE28-D329-41AE-8E9A-59F00CB3C1DF}"/>
      </w:docPartPr>
      <w:docPartBody>
        <w:p w:rsidR="00A767BF" w:rsidRDefault="00106911" w:rsidP="00106911">
          <w:pPr>
            <w:pStyle w:val="EF342355C0D64F0F86AA2580C8453C7E"/>
          </w:pPr>
          <w:r w:rsidRPr="00132146">
            <w:rPr>
              <w:rStyle w:val="PlaceholderText"/>
            </w:rPr>
            <w:t>Click or tap here to enter text.</w:t>
          </w:r>
        </w:p>
      </w:docPartBody>
    </w:docPart>
    <w:docPart>
      <w:docPartPr>
        <w:name w:val="D2337D59310647548E415921F95C7C60"/>
        <w:category>
          <w:name w:val="General"/>
          <w:gallery w:val="placeholder"/>
        </w:category>
        <w:types>
          <w:type w:val="bbPlcHdr"/>
        </w:types>
        <w:behaviors>
          <w:behavior w:val="content"/>
        </w:behaviors>
        <w:guid w:val="{B5B07B61-E582-404B-B6D0-4DCE9F682A74}"/>
      </w:docPartPr>
      <w:docPartBody>
        <w:p w:rsidR="00CE51FB" w:rsidRDefault="006A6988" w:rsidP="006A6988">
          <w:pPr>
            <w:pStyle w:val="D2337D59310647548E415921F95C7C60"/>
          </w:pPr>
          <w:r w:rsidRPr="00132146">
            <w:rPr>
              <w:rStyle w:val="PlaceholderText"/>
            </w:rPr>
            <w:t>Click or tap here to enter text.</w:t>
          </w:r>
        </w:p>
      </w:docPartBody>
    </w:docPart>
    <w:docPart>
      <w:docPartPr>
        <w:name w:val="61026893B51245929310D03493F59F2C"/>
        <w:category>
          <w:name w:val="General"/>
          <w:gallery w:val="placeholder"/>
        </w:category>
        <w:types>
          <w:type w:val="bbPlcHdr"/>
        </w:types>
        <w:behaviors>
          <w:behavior w:val="content"/>
        </w:behaviors>
        <w:guid w:val="{B3FECBB7-E184-4077-B383-F4506A0D3225}"/>
      </w:docPartPr>
      <w:docPartBody>
        <w:p w:rsidR="0084446E" w:rsidRDefault="00CE51FB" w:rsidP="00CE51FB">
          <w:pPr>
            <w:pStyle w:val="61026893B51245929310D03493F59F2C"/>
          </w:pPr>
          <w:r w:rsidRPr="00132146">
            <w:rPr>
              <w:rStyle w:val="PlaceholderText"/>
            </w:rPr>
            <w:t>Click or tap here to enter text.</w:t>
          </w:r>
        </w:p>
      </w:docPartBody>
    </w:docPart>
    <w:docPart>
      <w:docPartPr>
        <w:name w:val="224174A7F66E4031BFE911FD114AA5A6"/>
        <w:category>
          <w:name w:val="General"/>
          <w:gallery w:val="placeholder"/>
        </w:category>
        <w:types>
          <w:type w:val="bbPlcHdr"/>
        </w:types>
        <w:behaviors>
          <w:behavior w:val="content"/>
        </w:behaviors>
        <w:guid w:val="{9D76828F-5382-4EE9-BF9A-0B5054E6949E}"/>
      </w:docPartPr>
      <w:docPartBody>
        <w:p w:rsidR="00794D8C" w:rsidRDefault="003749A1" w:rsidP="003749A1">
          <w:pPr>
            <w:pStyle w:val="224174A7F66E4031BFE911FD114AA5A6"/>
          </w:pPr>
          <w:r w:rsidRPr="0013214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44EC"/>
    <w:rsid w:val="0001696A"/>
    <w:rsid w:val="00016BBD"/>
    <w:rsid w:val="00021A38"/>
    <w:rsid w:val="00050245"/>
    <w:rsid w:val="0005143F"/>
    <w:rsid w:val="000525CD"/>
    <w:rsid w:val="000774F3"/>
    <w:rsid w:val="000B046A"/>
    <w:rsid w:val="000E5F9B"/>
    <w:rsid w:val="000E5FFC"/>
    <w:rsid w:val="000E7F69"/>
    <w:rsid w:val="0010611B"/>
    <w:rsid w:val="00106911"/>
    <w:rsid w:val="00113C2B"/>
    <w:rsid w:val="00140065"/>
    <w:rsid w:val="0017777F"/>
    <w:rsid w:val="001A46E3"/>
    <w:rsid w:val="001C2A3C"/>
    <w:rsid w:val="00205E6A"/>
    <w:rsid w:val="00221437"/>
    <w:rsid w:val="0023233B"/>
    <w:rsid w:val="002377C9"/>
    <w:rsid w:val="002429BE"/>
    <w:rsid w:val="002429E1"/>
    <w:rsid w:val="00243876"/>
    <w:rsid w:val="00250995"/>
    <w:rsid w:val="00281DBE"/>
    <w:rsid w:val="002A0FCB"/>
    <w:rsid w:val="002C511F"/>
    <w:rsid w:val="002E14DB"/>
    <w:rsid w:val="002E1A13"/>
    <w:rsid w:val="002F5E3F"/>
    <w:rsid w:val="00324ADF"/>
    <w:rsid w:val="00333A74"/>
    <w:rsid w:val="003442B5"/>
    <w:rsid w:val="003459D6"/>
    <w:rsid w:val="003749A1"/>
    <w:rsid w:val="0039436E"/>
    <w:rsid w:val="00397B9C"/>
    <w:rsid w:val="003A3980"/>
    <w:rsid w:val="003A7849"/>
    <w:rsid w:val="003B37EC"/>
    <w:rsid w:val="003E0EBA"/>
    <w:rsid w:val="003F7212"/>
    <w:rsid w:val="004007AE"/>
    <w:rsid w:val="00430EFD"/>
    <w:rsid w:val="00430FD2"/>
    <w:rsid w:val="0044582E"/>
    <w:rsid w:val="00453F54"/>
    <w:rsid w:val="0047549B"/>
    <w:rsid w:val="004844EC"/>
    <w:rsid w:val="004C2226"/>
    <w:rsid w:val="004D34E2"/>
    <w:rsid w:val="004E3E7F"/>
    <w:rsid w:val="00514E00"/>
    <w:rsid w:val="00516394"/>
    <w:rsid w:val="00532978"/>
    <w:rsid w:val="00555B19"/>
    <w:rsid w:val="00570853"/>
    <w:rsid w:val="00570BC2"/>
    <w:rsid w:val="00580BFF"/>
    <w:rsid w:val="005834C7"/>
    <w:rsid w:val="005857AA"/>
    <w:rsid w:val="005908B0"/>
    <w:rsid w:val="005D630E"/>
    <w:rsid w:val="005E62F9"/>
    <w:rsid w:val="005F14CF"/>
    <w:rsid w:val="006115B6"/>
    <w:rsid w:val="006366DF"/>
    <w:rsid w:val="00636E61"/>
    <w:rsid w:val="0064105C"/>
    <w:rsid w:val="006607DD"/>
    <w:rsid w:val="00663B58"/>
    <w:rsid w:val="006736E4"/>
    <w:rsid w:val="006A3ED6"/>
    <w:rsid w:val="006A3EFD"/>
    <w:rsid w:val="006A6988"/>
    <w:rsid w:val="006B026B"/>
    <w:rsid w:val="006B11AA"/>
    <w:rsid w:val="006D65AA"/>
    <w:rsid w:val="006F7963"/>
    <w:rsid w:val="00714B94"/>
    <w:rsid w:val="00714D97"/>
    <w:rsid w:val="00760EF1"/>
    <w:rsid w:val="0078628A"/>
    <w:rsid w:val="00794D8C"/>
    <w:rsid w:val="007A0A6E"/>
    <w:rsid w:val="007B2E8E"/>
    <w:rsid w:val="007C3323"/>
    <w:rsid w:val="007D5DA4"/>
    <w:rsid w:val="00803A86"/>
    <w:rsid w:val="008264AC"/>
    <w:rsid w:val="00833D48"/>
    <w:rsid w:val="0084446E"/>
    <w:rsid w:val="00846541"/>
    <w:rsid w:val="0084787A"/>
    <w:rsid w:val="00864265"/>
    <w:rsid w:val="00897F31"/>
    <w:rsid w:val="008E217B"/>
    <w:rsid w:val="009036CE"/>
    <w:rsid w:val="00932892"/>
    <w:rsid w:val="00932DA0"/>
    <w:rsid w:val="00940A03"/>
    <w:rsid w:val="009437A6"/>
    <w:rsid w:val="009603C5"/>
    <w:rsid w:val="00964BE8"/>
    <w:rsid w:val="00994A2A"/>
    <w:rsid w:val="00995CA3"/>
    <w:rsid w:val="009A288F"/>
    <w:rsid w:val="009B0611"/>
    <w:rsid w:val="009E2329"/>
    <w:rsid w:val="00A017E3"/>
    <w:rsid w:val="00A11890"/>
    <w:rsid w:val="00A11F4D"/>
    <w:rsid w:val="00A136BD"/>
    <w:rsid w:val="00A230C0"/>
    <w:rsid w:val="00A36B67"/>
    <w:rsid w:val="00A73F4D"/>
    <w:rsid w:val="00A767BF"/>
    <w:rsid w:val="00A77FBC"/>
    <w:rsid w:val="00A972AE"/>
    <w:rsid w:val="00AA600D"/>
    <w:rsid w:val="00AB6DBD"/>
    <w:rsid w:val="00B0452A"/>
    <w:rsid w:val="00B43E95"/>
    <w:rsid w:val="00B50816"/>
    <w:rsid w:val="00B50924"/>
    <w:rsid w:val="00B8096C"/>
    <w:rsid w:val="00B94591"/>
    <w:rsid w:val="00BB1F52"/>
    <w:rsid w:val="00BB445C"/>
    <w:rsid w:val="00BC749D"/>
    <w:rsid w:val="00BD27C2"/>
    <w:rsid w:val="00BE3A96"/>
    <w:rsid w:val="00BE5AE0"/>
    <w:rsid w:val="00C00A81"/>
    <w:rsid w:val="00C224E7"/>
    <w:rsid w:val="00C233D4"/>
    <w:rsid w:val="00C31A94"/>
    <w:rsid w:val="00C50C63"/>
    <w:rsid w:val="00C709BC"/>
    <w:rsid w:val="00C755B2"/>
    <w:rsid w:val="00C91FB8"/>
    <w:rsid w:val="00CC4648"/>
    <w:rsid w:val="00CD2EDC"/>
    <w:rsid w:val="00CD3384"/>
    <w:rsid w:val="00CD7654"/>
    <w:rsid w:val="00CD7787"/>
    <w:rsid w:val="00CE51FB"/>
    <w:rsid w:val="00CF2FE6"/>
    <w:rsid w:val="00D35C60"/>
    <w:rsid w:val="00D73BEA"/>
    <w:rsid w:val="00D92F95"/>
    <w:rsid w:val="00DA4A1C"/>
    <w:rsid w:val="00DB214F"/>
    <w:rsid w:val="00DB47DC"/>
    <w:rsid w:val="00DE1A12"/>
    <w:rsid w:val="00DF4043"/>
    <w:rsid w:val="00DF7F29"/>
    <w:rsid w:val="00E16789"/>
    <w:rsid w:val="00E32CF5"/>
    <w:rsid w:val="00E43CC5"/>
    <w:rsid w:val="00E56889"/>
    <w:rsid w:val="00E60C0C"/>
    <w:rsid w:val="00E65F4A"/>
    <w:rsid w:val="00E72173"/>
    <w:rsid w:val="00E94F2F"/>
    <w:rsid w:val="00EA309C"/>
    <w:rsid w:val="00EA744D"/>
    <w:rsid w:val="00EC0AC3"/>
    <w:rsid w:val="00EC524F"/>
    <w:rsid w:val="00EE1303"/>
    <w:rsid w:val="00EF264E"/>
    <w:rsid w:val="00F13C5C"/>
    <w:rsid w:val="00F45D59"/>
    <w:rsid w:val="00F6595B"/>
    <w:rsid w:val="00F66CD8"/>
    <w:rsid w:val="00F72B8E"/>
    <w:rsid w:val="00F759D2"/>
    <w:rsid w:val="00F879A2"/>
    <w:rsid w:val="00F9573D"/>
    <w:rsid w:val="00F96D3A"/>
    <w:rsid w:val="00FA75DB"/>
    <w:rsid w:val="00FB27F9"/>
    <w:rsid w:val="00FC0675"/>
    <w:rsid w:val="00FD7B2D"/>
    <w:rsid w:val="00FF0D24"/>
    <w:rsid w:val="00FF64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94D8C"/>
    <w:rPr>
      <w:color w:val="808080"/>
    </w:rPr>
  </w:style>
  <w:style w:type="paragraph" w:customStyle="1" w:styleId="EF342355C0D64F0F86AA2580C8453C7E">
    <w:name w:val="EF342355C0D64F0F86AA2580C8453C7E"/>
    <w:rsid w:val="00106911"/>
    <w:pPr>
      <w:spacing w:line="278" w:lineRule="auto"/>
    </w:pPr>
    <w:rPr>
      <w:kern w:val="2"/>
      <w:sz w:val="24"/>
      <w:szCs w:val="24"/>
      <w14:ligatures w14:val="standardContextual"/>
    </w:rPr>
  </w:style>
  <w:style w:type="paragraph" w:customStyle="1" w:styleId="D2337D59310647548E415921F95C7C60">
    <w:name w:val="D2337D59310647548E415921F95C7C60"/>
    <w:rsid w:val="006A6988"/>
    <w:pPr>
      <w:spacing w:line="278" w:lineRule="auto"/>
    </w:pPr>
    <w:rPr>
      <w:kern w:val="2"/>
      <w:sz w:val="24"/>
      <w:szCs w:val="24"/>
      <w14:ligatures w14:val="standardContextual"/>
    </w:rPr>
  </w:style>
  <w:style w:type="paragraph" w:customStyle="1" w:styleId="61026893B51245929310D03493F59F2C">
    <w:name w:val="61026893B51245929310D03493F59F2C"/>
    <w:rsid w:val="00CE51FB"/>
    <w:pPr>
      <w:spacing w:line="278" w:lineRule="auto"/>
    </w:pPr>
    <w:rPr>
      <w:kern w:val="2"/>
      <w:sz w:val="24"/>
      <w:szCs w:val="24"/>
      <w14:ligatures w14:val="standardContextual"/>
    </w:rPr>
  </w:style>
  <w:style w:type="paragraph" w:customStyle="1" w:styleId="224174A7F66E4031BFE911FD114AA5A6">
    <w:name w:val="224174A7F66E4031BFE911FD114AA5A6"/>
    <w:rsid w:val="003749A1"/>
    <w:pPr>
      <w:spacing w:line="278" w:lineRule="auto"/>
    </w:pPr>
    <w:rPr>
      <w:kern w:val="2"/>
      <w:sz w:val="24"/>
      <w:szCs w:val="24"/>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13"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04C25A6-AAE7-4A0B-BB89-9C5BD285FBB2}">
  <we:reference id="wa104382081" version="1.46.0.0" store="en-US" storeType="OMEX"/>
  <we:alternateReferences>
    <we:reference id="wa104382081" version="1.46.0.0" store="" storeType="OMEX"/>
  </we:alternateReferences>
  <we:properties>
    <we:property name="MENDELEY_CITATIONS" value="[{&quot;citationID&quot;:&quot;MENDELEY_CITATION_24c79fd3-0fc7-4475-b405-c7e5d0149046&quot;,&quot;properties&quot;:{&quot;noteIndex&quot;:0},&quot;isEdited&quot;:false,&quot;manualOverride&quot;:{&quot;isManuallyOverridden&quot;:true,&quot;citeprocText&quot;:&quot;(Hochreiter &amp;#38; Urgen Schmidhuber, 1997)&quot;,&quot;manualOverrideText&quot;:&quot;(Hochreiter &amp; Schmidhuber, 1997)&quot;},&quot;citationTag&quot;:&quot;MENDELEY_CITATION_v3_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&quot;,&quot;citationItems&quot;:[{&quot;id&quot;:&quot;ec658ca7-fb4f-3449-9f28-24a4894cb88e&quot;,&quot;itemData&quot;:{&quot;type&quot;:&quot;article-journal&quot;,&quot;id&quot;:&quot;ec658ca7-fb4f-3449-9f28-24a4894cb88e&quot;,&quot;title&quot;:&quot;Long Short-Term Memory&quot;,&quot;author&quot;:[{&quot;family&quot;:&quot;Hochreiter&quot;,&quot;given&quot;:&quot;Sepp&quot;,&quot;parse-names&quot;:false,&quot;dropping-particle&quot;:&quot;&quot;,&quot;non-dropping-particle&quot;:&quot;&quot;},{&quot;family&quot;:&quot;Urgen Schmidhuber&quot;,&quot;given&quot;:&quot;J ¨&quot;,&quot;parse-names&quot;:false,&quot;dropping-particle&quot;:&quot;&quot;,&quot;non-dropping-particle&quot;:&quot;&quot;}],&quot;container-title&quot;:&quot;Neural Computation&quot;,&quot;container-title-short&quot;:&quot;Neural Comput&quot;,&quot;DOI&quot;:&quot;https://doi.org/10.1162/neco.1997.9.8.1735&quot;,&quot;URL&quot;:&quot;http://direct.mit.edu/neco/article-pdf/9/8/1735/813796/neco.1997.9.8.1735.pdf?casa_token=Styd-71DQioAAAAA:QvJW2dBxd-5ihwSumWqKKmT6VaWieXAj1b5KxTSL4OM1O02or0Ybd4NVUKQraCEmRfAQ&quot;,&quot;issued&quot;:{&quot;date-parts&quot;:[[1997]]},&quot;page&quot;:&quot;1735-1780&quot;,&quot;abstract&quot;:&quot;Learning to store information over extended time intervals by recurrent backpropagation takes a very long time, mostly because of insufficient, decaying error backflow. We briefly review Hochreiter's (1991) analysis of this problem, then address it by introducing a novel, efficient, gradient-based method called long short-term memory (LSTM). Truncating the gradient where this does not do harm, LSTM can learn to bridge minimal time lags in excess of 1000 discrete-time steps by enforcing constant error flow through constant error carousels within special units. Multiplicative gate units learn to open and close access to the constant error flow. LSTM is local in space and time; its computational complexity per time step and weight is O(1). Our experiments with artificial data involve local, distributed, real-valued, and noisy pattern representations. In comparisons with real-time recurrent learning, back propagation through time, recurrent cascade correlation, Elman nets, and neural sequence chunk-ing, LSTM leads to many more successful runs, and learns much faster. LSTM also solves complex, artificial long-time-lag tasks that have never been solved by previous recurrent network algorithms.&quot;,&quot;issue&quot;:&quot;8&quot;,&quot;volume&quot;:&quot;9&quot;},&quot;isTemporary&quot;:false}]},{&quot;citationID&quot;:&quot;MENDELEY_CITATION_0d5915a8-8327-45e6-a4af-74d884a265ae&quot;,&quot;properties&quot;:{&quot;noteIndex&quot;:0},&quot;isEdited&quot;:false,&quot;manualOverride&quot;:{&quot;isManuallyOverridden&quot;:true,&quot;citeprocText&quot;:&quot;(Hochreiter &amp;#38; Urgen Schmidhuber, 1997)&quot;,&quot;manualOverrideText&quot;:&quot;&quot;},&quot;citationTag&quot;:&quot;MENDELEY_CITATION_v3_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&quot;,&quot;citationItems&quot;:[{&quot;id&quot;:&quot;ec658ca7-fb4f-3449-9f28-24a4894cb88e&quot;,&quot;itemData&quot;:{&quot;type&quot;:&quot;article-journal&quot;,&quot;id&quot;:&quot;ec658ca7-fb4f-3449-9f28-24a4894cb88e&quot;,&quot;title&quot;:&quot;Long Short-Term Memory&quot;,&quot;author&quot;:[{&quot;family&quot;:&quot;Hochreiter&quot;,&quot;given&quot;:&quot;Sepp&quot;,&quot;parse-names&quot;:false,&quot;dropping-particle&quot;:&quot;&quot;,&quot;non-dropping-particle&quot;:&quot;&quot;},{&quot;family&quot;:&quot;Urgen Schmidhuber&quot;,&quot;given&quot;:&quot;J ¨&quot;,&quot;parse-names&quot;:false,&quot;dropping-particle&quot;:&quot;&quot;,&quot;non-dropping-particle&quot;:&quot;&quot;}],&quot;container-title&quot;:&quot;Neural Computation&quot;,&quot;container-title-short&quot;:&quot;Neural Comput&quot;,&quot;DOI&quot;:&quot;https://doi.org/10.1162/neco.1997.9.8.1735&quot;,&quot;URL&quot;:&quot;http://direct.mit.edu/neco/article-pdf/9/8/1735/813796/neco.1997.9.8.1735.pdf?casa_token=Styd-71DQioAAAAA:QvJW2dBxd-5ihwSumWqKKmT6VaWieXAj1b5KxTSL4OM1O02or0Ybd4NVUKQraCEmRfAQ&quot;,&quot;issued&quot;:{&quot;date-parts&quot;:[[1997]]},&quot;page&quot;:&quot;1735-1780&quot;,&quot;abstract&quot;:&quot;Learning to store information over extended time intervals by recurrent backpropagation takes a very long time, mostly because of insufficient, decaying error backflow. We briefly review Hochreiter's (1991) analysis of this problem, then address it by introducing a novel, efficient, gradient-based method called long short-term memory (LSTM). Truncating the gradient where this does not do harm, LSTM can learn to bridge minimal time lags in excess of 1000 discrete-time steps by enforcing constant error flow through constant error carousels within special units. Multiplicative gate units learn to open and close access to the constant error flow. LSTM is local in space and time; its computational complexity per time step and weight is O(1). Our experiments with artificial data involve local, distributed, real-valued, and noisy pattern representations. In comparisons with real-time recurrent learning, back propagation through time, recurrent cascade correlation, Elman nets, and neural sequence chunk-ing, LSTM leads to many more successful runs, and learns much faster. LSTM also solves complex, artificial long-time-lag tasks that have never been solved by previous recurrent network algorithms.&quot;,&quot;issue&quot;:&quot;8&quot;,&quot;volume&quot;:&quot;9&quot;},&quot;isTemporary&quot;:false}]},{&quot;citationID&quot;:&quot;MENDELEY_CITATION_d1535e44-d350-4a8b-9278-e61cd4c00790&quot;,&quot;properties&quot;:{&quot;noteIndex&quot;:0},&quot;isEdited&quot;:false,&quot;manualOverride&quot;:{&quot;isManuallyOverridden&quot;:true,&quot;citeprocText&quot;:&quot;(Jordan et al., 2021; Kratzert, Klotz, et al., 2019; Yu Wang, 2017)&quot;,&quot;manualOverrideText&quot;:&quot;(Jordan et al., 2021; Kratzert et al., 2019; Yu Wang, 2017)&quot;},&quot;citationTag&quot;:&quot;MENDELEY_CITATION_v3_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&quot;,&quot;citationItems&quot;:[{&quot;id&quot;:&quot;345fba8c-a67b-313d-b812-b9e20bf5e9f3&quot;,&quot;itemData&quot;:{&quot;type&quot;:&quot;paper-conference&quot;,&quot;id&quot;:&quot;345fba8c-a67b-313d-b812-b9e20bf5e9f3&quot;,&quot;title&quot;:&quot;A new concept using LSTM Neural Networks for dynamic system identification&quot;,&quot;author&quot;:[{&quot;family&quot;:&quot;Yu Wang&quot;,&quot;given&quot;:&quot;&quot;,&quot;parse-names&quot;:false,&quot;dropping-particle&quot;:&quot;&quot;,&quot;non-dropping-particle&quot;:&quot;&quot;}],&quot;container-title&quot;:&quot;2017 American Control Conference (ACC)&quot;,&quot;DOI&quot;:&quot;10.23919/ACC.2017.7963782&quot;,&quot;ISBN&quot;:&quot;978-1-5090-5992-8&quot;,&quot;issued&quot;:{&quot;date-parts&quot;:[[2017,5]]},&quot;page&quot;:&quot;5324-5329&quot;,&quot;publisher&quot;:&quot;IEEE&quot;,&quot;container-title-short&quot;:&quot;&quot;},&quot;isTemporary&quot;:false},{&quot;id&quot;:&quot;fe752307-95a2-3453-855f-614fa5e22a33&quot;,&quot;itemData&quot;:{&quot;type&quot;:&quot;article-journal&quot;,&quot;id&quot;:&quot;fe752307-95a2-3453-855f-614fa5e22a33&quot;,&quot;title&quot;:&quot;Gated Recurrent Units Viewed Through the Lens of Continuous Time Dynamical Systems&quot;,&quot;author&quot;:[{&quot;family&quot;:&quot;Jordan&quot;,&quot;given&quot;:&quot;Ian D.&quot;,&quot;parse-names&quot;:false,&quot;dropping-particle&quot;:&quot;&quot;,&quot;non-dropping-particle&quot;:&quot;&quot;},{&quot;family&quot;:&quot;Sokół&quot;,&quot;given&quot;:&quot;Piotr Aleksander&quot;,&quot;parse-names&quot;:false,&quot;dropping-particle&quot;:&quot;&quot;,&quot;non-dropping-particle&quot;:&quot;&quot;},{&quot;family&quot;:&quot;Park&quot;,&quot;given&quot;:&quot;Il Memming&quot;,&quot;parse-names&quot;:false,&quot;dropping-particle&quot;:&quot;&quot;,&quot;non-dropping-particle&quot;:&quot;&quot;}],&quot;container-title&quot;:&quot;Frontiers in Computational Neuroscience&quot;,&quot;container-title-short&quot;:&quot;Front Comput Neurosci&quot;,&quot;DOI&quot;:&quot;10.3389/fncom.2021.678158&quot;,&quot;ISSN&quot;:&quot;16625188&quot;,&quot;issued&quot;:{&quot;date-parts&quot;:[[2021,7,22]]},&quot;abstract&quot;:&quot;Gated recurrent units (GRUs) are specialized memory elements for building recurrent neural networks. Despite their incredible success on various tasks, including extracting dynamics underlying neural data, little is understood about the specific dynamics representable in a GRU network. As a result, it is both difficult to know a priori how successful a GRU network will perform on a given task, and also their capacity to mimic the underlying behavior of their biological counterparts. Using a continuous time analysis, we gain intuition on the inner workings of GRU networks. We restrict our presentation to low dimensions, allowing for a comprehensive visualization. We found a surprisingly rich repertoire of dynamical features that includes stable limit cycles (nonlinear oscillations), multi-stable dynamics with various topologies, and homoclinic bifurcations. At the same time we were unable to train GRU networks to produce continuous attractors, which are hypothesized to exist in biological neural networks. We contextualize the usefulness of different kinds of observed dynamics and support our claims experimentally.&quot;,&quot;publisher&quot;:&quot;Frontiers Media S.A.&quot;,&quot;volume&quot;:&quot;15&quot;},&quot;isTemporary&quot;:false},{&quot;id&quot;:&quot;4fd7e7e5-01bf-35ae-99a4-49799ecce0df&quot;,&quot;itemData&quot;:{&quot;type&quot;:&quot;article-journal&quot;,&quot;id&quot;:&quot;4fd7e7e5-01bf-35ae-99a4-49799ecce0df&quot;,&quot;title&quot;:&quot;Towards learning universal, regional, and local hydrological behaviors via machine learning applied to large-sample datasets&quot;,&quot;author&quot;:[{&quot;family&quot;:&quot;Kratzert&quot;,&quot;given&quot;:&quot;Frederik&quot;,&quot;parse-names&quot;:false,&quot;dropping-particle&quot;:&quot;&quot;,&quot;non-dropping-particle&quot;:&quot;&quot;},{&quot;family&quot;:&quot;Klotz&quot;,&quot;given&quot;:&quot;Daniel&quot;,&quot;parse-names&quot;:false,&quot;dropping-particle&quot;:&quot;&quot;,&quot;non-dropping-particle&quot;:&quot;&quot;},{&quot;family&quot;:&quot;Shalev&quot;,&quot;given&quot;:&quot;Guy&quot;,&quot;parse-names&quot;:false,&quot;dropping-particle&quot;:&quot;&quot;,&quot;non-dropping-particle&quot;:&quot;&quot;},{&quot;family&quot;:&quot;Klambauer&quot;,&quot;given&quot;:&quot;Günter&quot;,&quot;parse-names&quot;:false,&quot;dropping-particle&quot;:&quot;&quot;,&quot;non-dropping-particle&quot;:&quot;&quot;},{&quot;family&quot;:&quot;Hochreiter&quot;,&quot;given&quot;:&quot;Sepp&quot;,&quot;parse-names&quot;:false,&quot;dropping-particle&quot;:&quot;&quot;,&quot;non-dropping-particle&quot;:&quot;&quot;},{&quot;family&quot;:&quot;Nearing&quot;,&quot;given&quot;:&quot;Grey&quot;,&quot;parse-names&quot;:false,&quot;dropping-particle&quot;:&quot;&quot;,&quot;non-dropping-particle&quot;:&quot;&quot;}],&quot;container-title&quot;:&quot;Hydrology and Earth System Sciences&quot;,&quot;container-title-short&quot;:&quot;Hydrol Earth Syst Sci&quot;,&quot;DOI&quot;:&quot;10.5194/hess-23-5089-2019&quot;,&quot;ISSN&quot;:&quot;16077938&quot;,&quot;issued&quot;:{&quot;date-parts&quot;:[[2019,12,17]]},&quot;page&quot;:&quot;5089-5110&quot;,&quot;abstract&quot;:&quot;Regional rainfall-runoff modeling is an old but still mostly outstanding problem in the hydrological sciences. The problem currently is that traditional hydrological models degrade significantly in performance when calibrated for multiple basins together instead of for a single basin alone. In this paper, we propose a novel, data-driven approach using Long Short-Term Memory networks (LSTMs) and demonstrate that under a \&quot;big data\&quot; paradigm, this is not necessarily the case. By training a single LSTM model on 531 basins from the CAMELS dataset using meteorological time series data and static catchment attributes, we were able to significantly improve performance compared to a set of several different hydrological benchmark models. Our proposed approach not only significantly outperforms hydrological models that were calibrated regionally, but also achieves better performance than hydrological models that were calibrated for each basin individually. Furthermore, we propose an adaption to the standard LSTM architecture, which we call an Entity-Aware-LSTM (EA-LSTM), that allows for learning catchment similarities as a feature layer in a deep learning model. We show that these learned catchment similarities correspond well to what we would expect from prior hydrological understanding.&quot;,&quot;publisher&quot;:&quot;Copernicus GmbH&quot;,&quot;issue&quot;:&quot;12&quot;,&quot;volume&quot;:&quot;23&quot;},&quot;isTemporary&quot;:false}]},{&quot;citationID&quot;:&quot;MENDELEY_CITATION_2761511f-464a-4c86-ac23-2f56ebf4cc6d&quot;,&quot;properties&quot;:{&quot;noteIndex&quot;:0},&quot;isEdited&quot;:false,&quot;manualOverride&quot;:{&quot;isManuallyOverridden&quot;:false,&quot;citeprocText&quot;:&quot;(Steyaert et al., 2022)&quot;,&quot;manualOverrideText&quot;:&quot;&quot;},&quot;citationTag&quot;:&quot;MENDELEY_CITATION_v3_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&quot;,&quot;citationItems&quot;:[{&quot;id&quot;:&quot;1eab3d28-caae-3051-80bf-27250b53c6b6&quot;,&quot;itemData&quot;:{&quot;type&quot;:&quot;article-journal&quot;,&quot;id&quot;:&quot;1eab3d28-caae-3051-80bf-27250b53c6b6&quot;,&quot;title&quot;:&quot;ResOpsUS, a dataset of historical reservoir operations in the contiguous United States&quot;,&quot;author&quot;:[{&quot;family&quot;:&quot;Steyaert&quot;,&quot;given&quot;:&quot;Jennie C.&quot;,&quot;parse-names&quot;:false,&quot;dropping-particle&quot;:&quot;&quot;,&quot;non-dropping-particle&quot;:&quot;&quot;},{&quot;family&quot;:&quot;Condon&quot;,&quot;given&quot;:&quot;Laura E.&quot;,&quot;parse-names&quot;:false,&quot;dropping-particle&quot;:&quot;&quot;,&quot;non-dropping-particle&quot;:&quot;&quot;},{&quot;family&quot;:&quot;W.D. Turner&quot;,&quot;given&quot;:&quot;Sean&quot;,&quot;parse-names&quot;:false,&quot;dropping-particle&quot;:&quot;&quot;,&quot;non-dropping-particle&quot;:&quot;&quot;},{&quot;family&quot;:&quot;Voisin&quot;,&quot;given&quot;:&quot;Nathalie&quot;,&quot;parse-names&quot;:false,&quot;dropping-particle&quot;:&quot;&quot;,&quot;non-dropping-particle&quot;:&quot;&quot;}],&quot;container-title&quot;:&quot;Scientific Data&quot;,&quot;container-title-short&quot;:&quot;Sci Data&quot;,&quot;DOI&quot;:&quot;10.1038/s41597-022-01134-7&quot;,&quot;ISSN&quot;:&quot;2052-4463&quot;,&quot;issued&quot;:{&quot;date-parts&quot;:[[2022,2,3]]},&quot;page&quot;:&quot;34&quot;,&quot;abstract&quot;:&quot;&lt;p&gt; There are over 52,000 dams in the contiguous US ranging from 0.5 to 243 meters high that collectively hold 600,000 million cubic meters of water. These structures have dramatically affected the river dynamics of every major watershed in the country. While there are national datasets that document dam attributes, there is no national dataset of reservoir operations. Here we present a dataset of historical reservoir inflows, outflows and changes in storage for 679 major reservoirs across the US, called ResOpsUS. All of the data are provided at a daily temporal resolution. Temporal coverage varies by reservoir depending on construction date and digital data availability. Overall, the data spans from 1930 to 2020, although the best coverage is for the most recent years, particularly 1980 to 2020. The reservoirs included in our dataset cover more than half of the total storage of large reservoirs in the US (defined as reservoirs with storage greater 0.1 km &lt;sup&gt;3&lt;/sup&gt; ). We document the assembly process of this dataset as well as its contents. Historical operations are also compared to static reservoir attribute datasets for validation. &lt;/p&gt;&quot;,&quot;issue&quot;:&quot;1&quot;,&quot;volume&quot;:&quot;9&quot;},&quot;isTemporary&quot;:false}]},{&quot;citationID&quot;:&quot;MENDELEY_CITATION_bf4388bb-7eec-4f94-833a-f33448c0570c&quot;,&quot;properties&quot;:{&quot;noteIndex&quot;:0},&quot;isEdited&quot;:false,&quot;manualOverride&quot;:{&quot;isManuallyOverridden&quot;:false,&quot;citeprocText&quot;:&quot;(Li et al., 2019)&quot;,&quot;manualOverrideText&quot;:&quot;&quot;},&quot;citationTag&quot;:&quot;MENDELEY_CITATION_v3_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&quot;,&quot;citationItems&quot;:[{&quot;id&quot;:&quot;6445a418-0f64-3983-ab92-7354de22525d&quot;,&quot;itemData&quot;:{&quot;type&quot;:&quot;paper-conference&quot;,&quot;id&quot;:&quot;6445a418-0f64-3983-ab92-7354de22525d&quot;,&quot;title&quot;:&quot;Gradient Descent with Early Stopping is Provably Robust to Label Noise for Overparameterized Neural Networks&quot;,&quot;author&quot;:[{&quot;family&quot;:&quot;Li&quot;,&quot;given&quot;:&quot;Mingchen&quot;,&quot;parse-names&quot;:false,&quot;dropping-particle&quot;:&quot;&quot;,&quot;non-dropping-particle&quot;:&quot;&quot;},{&quot;family&quot;:&quot;Soltanolkotabi&quot;,&quot;given&quot;:&quot;Mahdi&quot;,&quot;parse-names&quot;:false,&quot;dropping-particle&quot;:&quot;&quot;,&quot;non-dropping-particle&quot;:&quot;&quot;},{&quot;family&quot;:&quot;Oymak&quot;,&quot;given&quot;:&quot;Samet&quot;,&quot;parse-names&quot;:false,&quot;dropping-particle&quot;:&quot;&quot;,&quot;non-dropping-particle&quot;:&quot;&quot;}],&quot;container-title&quot;:&quot;Proceedings of Machine Learning Research&quot;,&quot;container-title-short&quot;:&quot;Proc Mach Learn Res&quot;,&quot;accessed&quot;:{&quot;date-parts&quot;:[[2024,4,10]]},&quot;URL&quot;:&quot;https://proceedings.mlr.press/v108/li20j.html&quot;,&quot;issued&quot;:{&quot;date-parts&quot;:[[2019,3,27]]},&quot;page&quot;:&quot;4313-4324&quot;,&quot;abstract&quot;:&quot;Modern neural networks are typically trained in an over-parameterized regime where the parameters of the model far exceed the size of the training data. Such neural networks in principle have the capacity to (over)fit any set of labels including pure noise. Despite this, somewhat paradoxically, neural network models trained via first-order methods continue to predict well on yet unseen test data. This paper takes a step towards demystifying this phenomena. Under a rich dataset model, we show that gradient descent is provably robust to noise/corruption on a constant fraction of the labels despite overparameterization. In particular, we prove that: (i) In the first few iterations where the updates are still in the vicinity of the initialization gradient descent only fits to the correct labels essentially ignoring the noisy labels. (ii) to start to overfit to the noisy labels network must stray rather far from from the initialization which can only occur after many more iterations. Together, these results show that gradient descent with early stopping is provably robust to label noise and shed light on the empirical robustness of deep networks as well as commonly adopted heuristics to prevent overfitting.&quot;,&quot;issue&quot;:&quot;1&quot;,&quot;volume&quot;:&quot;108&quot;},&quot;isTemporary&quot;:false}]},{&quot;citationID&quot;:&quot;MENDELEY_CITATION_c36f4f44-7d1c-4250-a353-253830d67343&quot;,&quot;properties&quot;:{&quot;noteIndex&quot;:0},&quot;isEdited&quot;:false,&quot;manualOverride&quot;:{&quot;isManuallyOverridden&quot;:false,&quot;citeprocText&quot;:&quot;(Hoedt et al., 2021)&quot;,&quot;manualOverrideText&quot;:&quot;&quot;},&quot;citationTag&quot;:&quot;MENDELEY_CITATION_v3_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&quot;,&quot;citationItems&quot;:[{&quot;id&quot;:&quot;9b39755e-0cfb-3dfc-9e09-4224a221d34a&quot;,&quot;itemData&quot;:{&quot;type&quot;:&quot;article-journal&quot;,&quot;id&quot;:&quot;9b39755e-0cfb-3dfc-9e09-4224a221d34a&quot;,&quot;title&quot;:&quot;MC-LSTM: Mass-Conserving LSTM&quot;,&quot;author&quot;:[{&quot;family&quot;:&quot;Hoedt&quot;,&quot;given&quot;:&quot;Pieter-Jan&quot;,&quot;parse-names&quot;:false,&quot;dropping-particle&quot;:&quot;&quot;,&quot;non-dropping-particle&quot;:&quot;&quot;},{&quot;family&quot;:&quot;Kratzert&quot;,&quot;given&quot;:&quot;Frederik&quot;,&quot;parse-names&quot;:false,&quot;dropping-particle&quot;:&quot;&quot;,&quot;non-dropping-particle&quot;:&quot;&quot;},{&quot;family&quot;:&quot;Klotz&quot;,&quot;given&quot;:&quot;Daniel&quot;,&quot;parse-names&quot;:false,&quot;dropping-particle&quot;:&quot;&quot;,&quot;non-dropping-particle&quot;:&quot;&quot;},{&quot;family&quot;:&quot;Halmich&quot;,&quot;given&quot;:&quot;Christina&quot;,&quot;parse-names&quot;:false,&quot;dropping-particle&quot;:&quot;&quot;,&quot;non-dropping-particle&quot;:&quot;&quot;},{&quot;family&quot;:&quot;Holzleitner&quot;,&quot;given&quot;:&quot;Markus&quot;,&quot;parse-names&quot;:false,&quot;dropping-particle&quot;:&quot;&quot;,&quot;non-dropping-particle&quot;:&quot;&quot;},{&quot;family&quot;:&quot;Nearing&quot;,&quot;given&quot;:&quot;Grey&quot;,&quot;parse-names&quot;:false,&quot;dropping-particle&quot;:&quot;&quot;,&quot;non-dropping-particle&quot;:&quot;&quot;},{&quot;family&quot;:&quot;Hochreiter&quot;,&quot;given&quot;:&quot;Sepp&quot;,&quot;parse-names&quot;:false,&quot;dropping-particle&quot;:&quot;&quot;,&quot;non-dropping-particle&quot;:&quot;&quot;},{&quot;family&quot;:&quot;Klambauer&quot;,&quot;given&quot;:&quot;Günter&quot;,&quot;parse-names&quot;:false,&quot;dropping-particle&quot;:&quot;&quot;,&quot;non-dropping-particle&quot;:&quot;&quot;}],&quot;container-title&quot;:&quot;Proceedings of the 38th International Conference on Machine Learning&quot;,&quot;URL&quot;:&quot;http://arxiv.org/abs/2101.05186&quot;,&quot;issued&quot;:{&quot;date-parts&quot;:[[2021,1,13]]},&quot;page&quot;:&quot;4275-4286&quot;,&quot;abstract&quot;:&quot;The success of Convolutional Neural Networks (CNNs) in computer vision is mainly driven by their strong inductive bias, which is strong enough to allow CNNs to solve vision-related tasks with random weights, meaning without learning. Similarly, Long Short-Term Memory (LSTM) has a strong inductive bias towards storing information over time. However, many real-world systems are governed by conservation laws, which lead to the redistribution of particular quantities -- e.g. in physical and economical systems. Our novel Mass-Conserving LSTM (MC-LSTM) adheres to these conservation laws by extending the inductive bias of LSTM to model the redistribution of those stored quantities. MC-LSTMs set a new state-of-the-art for neural arithmetic units at learning arithmetic operations, such as addition tasks, which have a strong conservation law, as the sum is constant over time. Further, MC-LSTM is applied to traffic forecasting, modelling a pendulum, and a large benchmark dataset in hydrology, where it sets a new state-of-the-art for predicting peak flows. In the hydrology example, we show that MC-LSTM states correlate with real-world processes and are therefore interpretable.&quot;,&quot;volume&quot;:&quot;139&quot;,&quot;container-title-short&quot;:&quot;&quot;},&quot;isTemporary&quot;:false}]},{&quot;citationID&quot;:&quot;MENDELEY_CITATION_fcb34ba3-7332-4522-8f68-132fd66a83c8&quot;,&quot;properties&quot;:{&quot;noteIndex&quot;:0},&quot;isEdited&quot;:false,&quot;manualOverride&quot;:{&quot;isManuallyOverridden&quot;:false,&quot;citeprocText&quot;:&quot;(Paszke et al., 2019)&quot;,&quot;manualOverrideText&quot;:&quot;&quot;},&quot;citationTag&quot;:&quot;MENDELEY_CITATION_v3_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&quot;,&quot;citationItems&quot;:[{&quot;id&quot;:&quot;544b3249-4a1b-37ec-a4d2-abf79d9598ba&quot;,&quot;itemData&quot;:{&quot;type&quot;:&quot;paper-conference&quot;,&quot;id&quot;:&quot;544b3249-4a1b-37ec-a4d2-abf79d9598ba&quot;,&quot;title&quot;:&quot;PyTorch: An Imperative Style, High-Performance Deep Learning Library&quot;,&quot;author&quot;:[{&quot;family&quot;:&quot;Paszke&quot;,&quot;given&quot;:&quot;Adam&quot;,&quot;parse-names&quot;:false,&quot;dropping-particle&quot;:&quot;&quot;,&quot;non-dropping-particle&quot;:&quot;&quot;},{&quot;family&quot;:&quot;Gross&quot;,&quot;given&quot;:&quot;Sam&quot;,&quot;parse-names&quot;:false,&quot;dropping-particle&quot;:&quot;&quot;,&quot;non-dropping-particle&quot;:&quot;&quot;},{&quot;family&quot;:&quot;Massa&quot;,&quot;given&quot;:&quot;Francisco&quot;,&quot;parse-names&quot;:false,&quot;dropping-particle&quot;:&quot;&quot;,&quot;non-dropping-particle&quot;:&quot;&quot;},{&quot;family&quot;:&quot;Lerer&quot;,&quot;given&quot;:&quot;Adam&quot;,&quot;parse-names&quot;:false,&quot;dropping-particle&quot;:&quot;&quot;,&quot;non-dropping-particle&quot;:&quot;&quot;},{&quot;family&quot;:&quot;Bradbury&quot;,&quot;given&quot;:&quot;James&quot;,&quot;parse-names&quot;:false,&quot;dropping-particle&quot;:&quot;&quot;,&quot;non-dropping-particle&quot;:&quot;&quot;},{&quot;family&quot;:&quot;Chanan&quot;,&quot;given&quot;:&quot;Gregory&quot;,&quot;parse-names&quot;:false,&quot;dropping-particle&quot;:&quot;&quot;,&quot;non-dropping-particle&quot;:&quot;&quot;},{&quot;family&quot;:&quot;Killeen&quot;,&quot;given&quot;:&quot;Trevor&quot;,&quot;parse-names&quot;:false,&quot;dropping-particle&quot;:&quot;&quot;,&quot;non-dropping-particle&quot;:&quot;&quot;},{&quot;family&quot;:&quot;Lin&quot;,&quot;given&quot;:&quot;Zeming&quot;,&quot;parse-names&quot;:false,&quot;dropping-particle&quot;:&quot;&quot;,&quot;non-dropping-particle&quot;:&quot;&quot;},{&quot;family&quot;:&quot;Gimelshein&quot;,&quot;given&quot;:&quot;Natalia&quot;,&quot;parse-names&quot;:false,&quot;dropping-particle&quot;:&quot;&quot;,&quot;non-dropping-particle&quot;:&quot;&quot;},{&quot;family&quot;:&quot;Antiga&quot;,&quot;given&quot;:&quot;Luca&quot;,&quot;parse-names&quot;:false,&quot;dropping-particle&quot;:&quot;&quot;,&quot;non-dropping-particle&quot;:&quot;&quot;},{&quot;family&quot;:&quot;Desmaison&quot;,&quot;given&quot;:&quot;Alban&quot;,&quot;parse-names&quot;:false,&quot;dropping-particle&quot;:&quot;&quot;,&quot;non-dropping-particle&quot;:&quot;&quot;},{&quot;family&quot;:&quot;Köpf&quot;,&quot;given&quot;:&quot;Andreas&quot;,&quot;parse-names&quot;:false,&quot;dropping-particle&quot;:&quot;&quot;,&quot;non-dropping-particle&quot;:&quot;&quot;},{&quot;family&quot;:&quot;Yang&quot;,&quot;given&quot;:&quot;Edward&quot;,&quot;parse-names&quot;:false,&quot;dropping-particle&quot;:&quot;&quot;,&quot;non-dropping-particle&quot;:&quot;&quot;},{&quot;family&quot;:&quot;DeVito&quot;,&quot;given&quot;:&quot;Zach&quot;,&quot;parse-names&quot;:false,&quot;dropping-particle&quot;:&quot;&quot;,&quot;non-dropping-particle&quot;:&quot;&quot;},{&quot;family&quot;:&quot;Raison&quot;,&quot;given&quot;:&quot;Martin&quot;,&quot;parse-names&quot;:false,&quot;dropping-particle&quot;:&quot;&quot;,&quot;non-dropping-particle&quot;:&quot;&quot;},{&quot;family&quot;:&quot;Tejani&quot;,&quot;given&quot;:&quot;Alykhan&quot;,&quot;parse-names&quot;:false,&quot;dropping-particle&quot;:&quot;&quot;,&quot;non-dropping-particle&quot;:&quot;&quot;},{&quot;family&quot;:&quot;Chilamkurthy&quot;,&quot;given&quot;:&quot;Sasank&quot;,&quot;parse-names&quot;:false,&quot;dropping-particle&quot;:&quot;&quot;,&quot;non-dropping-particle&quot;:&quot;&quot;},{&quot;family&quot;:&quot;Steiner&quot;,&quot;given&quot;:&quot;Benoit&quot;,&quot;parse-names&quot;:false,&quot;dropping-particle&quot;:&quot;&quot;,&quot;non-dropping-particle&quot;:&quot;&quot;},{&quot;family&quot;:&quot;Fang&quot;,&quot;given&quot;:&quot;Lu&quot;,&quot;parse-names&quot;:false,&quot;dropping-particle&quot;:&quot;&quot;,&quot;non-dropping-particle&quot;:&quot;&quot;},{&quot;family&quot;:&quot;Bai&quot;,&quot;given&quot;:&quot;Junjie&quot;,&quot;parse-names&quot;:false,&quot;dropping-particle&quot;:&quot;&quot;,&quot;non-dropping-particle&quot;:&quot;&quot;},{&quot;family&quot;:&quot;Chintala&quot;,&quot;given&quot;:&quot;Soumith&quot;,&quot;parse-names&quot;:false,&quot;dropping-particle&quot;:&quot;&quot;,&quot;non-dropping-particle&quot;:&quot;&quot;}],&quot;container-title&quot;:&quot;33rd Conference on Neural Information Processing Systems (NeurIPS 2019)&quot;,&quot;URL&quot;:&quot;http://arxiv.org/abs/1912.01703&quot;,&quot;issued&quot;:{&quot;date-parts&quot;:[[2019,12,3]]},&quot;page&quot;:&quot;1-12&quot;,&quot;abstract&quot;:&quot;Deep learning frameworks have often focused on either usability or speed, but not both. PyTorch is a machine learning library that shows that these two goals are in fact compatible: it provides an imperative and Pythonic programming style that supports code as a model, makes debugging easy and is consistent with other popular scientific computing libraries, while remaining efficient and supporting hardware accelerators such as GPUs. In this paper, we detail the principles that drove the implementation of PyTorch and how they are reflected in its architecture. We emphasize that every aspect of PyTorch is a regular Python program under the full control of its user. We also explain how the careful and pragmatic implementation of the key components of its runtime enables them to work together to achieve compelling performance. We demonstrate the efficiency of individual subsystems, as well as the overall speed of PyTorch on several common benchmarks.&quot;,&quot;container-title-short&quot;:&quot;&quot;},&quot;isTemporary&quot;:false}]},{&quot;citationID&quot;:&quot;MENDELEY_CITATION_9e39f129-8ba2-4d71-b2a6-4a13f9237745&quot;,&quot;properties&quot;:{&quot;noteIndex&quot;:0},&quot;isEdited&quot;:false,&quot;manualOverride&quot;:{&quot;isManuallyOverridden&quot;:false,&quot;citeprocText&quot;:&quot;(Kingma &amp;#38; Ba, 2015)&quot;,&quot;manualOverrideText&quot;:&quot;&quot;},&quot;citationTag&quot;:&quot;MENDELEY_CITATION_v3_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&quot;,&quot;citationItems&quot;:[{&quot;id&quot;:&quot;c7b950d0-790c-335f-8fda-875054263316&quot;,&quot;itemData&quot;:{&quot;type&quot;:&quot;paper-conference&quot;,&quot;id&quot;:&quot;c7b950d0-790c-335f-8fda-875054263316&quot;,&quot;title&quot;:&quot;Adam: A Method for Stochastic Optimization&quot;,&quot;author&quot;:[{&quot;family&quot;:&quot;Kingma&quot;,&quot;given&quot;:&quot;Diederik P.&quot;,&quot;parse-names&quot;:false,&quot;dropping-particle&quot;:&quot;&quot;,&quot;non-dropping-particle&quot;:&quot;&quot;},{&quot;family&quot;:&quot;Ba&quot;,&quot;given&quot;:&quot;Jimmy&quot;,&quot;parse-names&quot;:false,&quot;dropping-particle&quot;:&quot;&quot;,&quot;non-dropping-particle&quot;:&quot;&quot;}],&quot;container-title&quot;:&quot; Proceedings of the 3rd International Conference on Learning Representations (ICLR 2015)&quot;,&quot;URL&quot;:&quot;http://arxiv.org/abs/1412.6980&quot;,&quot;issued&quot;:{&quot;date-parts&quot;:[[2015,12,22]]},&quot;page&quot;:&quot;1-15&quot;,&quot;abstract&quot;:&quot;We introduce Adam, an algorithm for first-order gradient-based optimization of stochastic objective functions, based on adaptive estimates of lower-order moments. The method is straightforward to implement, is computationally efficient, has little memory requirements, is invariant to diagonal rescaling of the gradients, and is well suited for problems that are large in terms of data and/or parameters. The method is also appropriate for non-stationary objectives and problems with very noisy and/or sparse gradients. The hyper-parameters have intuitive interpretations and typically require little tuning. Some connections to related algorithms, on which Adam was inspired, are discussed. We also analyze the theoretical convergence properties of the algorithm and provide a regret bound on the convergence rate that is comparable to the best known results under the online convex optimization framework. Empirical results demonstrate that Adam works well in practice and compares favorably to other stochastic optimization methods. Finally, we discuss AdaMax, a variant of Adam based on the infinity norm.&quot;,&quot;container-title-short&quot;:&quot;&quot;},&quot;isTemporary&quot;:false}]},{&quot;citationID&quot;:&quot;MENDELEY_CITATION_8cc7c0e3-1242-4202-80aa-574d8959d601&quot;,&quot;properties&quot;:{&quot;noteIndex&quot;:0},&quot;isEdited&quot;:false,&quot;manualOverride&quot;:{&quot;isManuallyOverridden&quot;:false,&quot;citeprocText&quot;:&quot;(Pedregosa et al., 2011)&quot;,&quot;manualOverrideText&quot;:&quot;&quot;},&quot;citationTag&quot;:&quot;MENDELEY_CITATION_v3_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&quot;,&quot;citationItems&quot;:[{&quot;id&quot;:&quot;05916c69-b3e1-3415-b5b9-070c848eef06&quot;,&quot;itemData&quot;:{&quot;type&quot;:&quot;report&quot;,&quot;id&quot;:&quot;05916c69-b3e1-3415-b5b9-070c848eef06&quot;,&quot;title&quot;:&quot;Scikit-learn: Machine Learning in Python&quot;,&quot;author&quot;:[{&quot;family&quot;:&quot;Pedregosa&quot;,&quot;given&quot;:&quot;Fabian&quot;,&quot;parse-names&quot;:false,&quot;dropping-particle&quot;:&quot;&quot;,&quot;non-dropping-particle&quot;:&quot;&quot;},{&quot;family&quot;:&quot;Michel&quot;,&quot;given&quot;:&quot;Vincent&quot;,&quot;parse-names&quot;:false,&quot;dropping-particle&quot;:&quot;&quot;,&quot;non-dropping-particle&quot;:&quot;&quot;},{&quot;family&quot;:&quot;Grisel&quot;,&quot;given&quot;:&quot;Olivier&quot;,&quot;parse-names&quot;:false,&quot;dropping-particle&quot;:&quot;&quot;,&quot;non-dropping-particle&quot;:&quot;&quot;},{&quot;family&quot;:&quot;Blondel&quot;,&quot;given&quot;:&quot;Mathieu&quot;,&quot;parse-names&quot;:false,&quot;dropping-particle&quot;:&quot;&quot;,&quot;non-dropping-particle&quot;:&quot;&quot;},{&quot;family&quot;:&quot;Prettenhofer&quot;,&quot;given&quot;:&quot;Peter&quot;,&quot;parse-names&quot;:false,&quot;dropping-particle&quot;:&quot;&quot;,&quot;non-dropping-particle&quot;:&quot;&quot;},{&quot;family&quot;:&quot;Weiss&quot;,&quot;given&quot;:&quot;Ron&quot;,&quot;parse-names&quot;:false,&quot;dropping-particle&quot;:&quot;&quot;,&quot;non-dropping-particle&quot;:&quot;&quot;},{&quot;family&quot;:&quot;Vanderplas&quot;,&quot;given&quot;:&quot;Jake&quot;,&quot;parse-names&quot;:false,&quot;dropping-particle&quot;:&quot;&quot;,&quot;non-dropping-particle&quot;:&quot;&quot;},{&quot;family&quot;:&quot;Cournapeau&quot;,&quot;given&quot;:&quot;David&quot;,&quot;parse-names&quot;:false,&quot;dropping-particle&quot;:&quot;&quot;,&quot;non-dropping-particle&quot;:&quot;&quot;},{&quot;family&quot;:&quot;Pedregosa&quot;,&quot;given&quot;:&quot;Fabian&quot;,&quot;parse-names&quot;:false,&quot;dropping-particle&quot;:&quot;&quot;,&quot;non-dropping-particle&quot;:&quot;&quot;},{&quot;family&quot;:&quot;Varoquaux&quot;,&quot;given&quot;:&quot;Gaël&quot;,&quot;parse-names&quot;:false,&quot;dropping-particle&quot;:&quot;&quot;,&quot;non-dropping-particle&quot;:&quot;&quot;},{&quot;family&quot;:&quot;Gramfort&quot;,&quot;given&quot;:&quot;Alexandre&quot;,&quot;parse-names&quot;:false,&quot;dropping-particle&quot;:&quot;&quot;,&quot;non-dropping-particle&quot;:&quot;&quot;},{&quot;family&quot;:&quot;Thirion&quot;,&quot;given&quot;:&quot;Bertrand&quot;,&quot;parse-names&quot;:false,&quot;dropping-particle&quot;:&quot;&quot;,&quot;non-dropping-particle&quot;:&quot;&quot;},{&quot;family&quot;:&quot;Grisel&quot;,&quot;given&quot;:&quot;Olivier&quot;,&quot;parse-names&quot;:false,&quot;dropping-particle&quot;:&quot;&quot;,&quot;non-dropping-particle&quot;:&quot;&quot;},{&quot;family&quot;:&quot;Dubourg&quot;,&quot;given&quot;:&quot;Vincent&quot;,&quot;parse-names&quot;:false,&quot;dropping-particle&quot;:&quot;&quot;,&quot;non-dropping-particle&quot;:&quot;&quot;},{&quot;family&quot;:&quot;Passos&quot;,&quot;given&quot;:&quot;Alexandre&quot;,&quot;parse-names&quot;:false,&quot;dropping-particle&quot;:&quot;&quot;,&quot;non-dropping-particle&quot;:&quot;&quot;},{&quot;family&quot;:&quot;Brucher&quot;,&quot;given&quot;:&quot;Matthieu&quot;,&quot;parse-names&quot;:false,&quot;dropping-particle&quot;:&quot;&quot;,&quot;non-dropping-particle&quot;:&quot;&quot;},{&quot;family&quot;:&quot;Perrot&quot;,&quot;given&quot;:&quot;Matthieu&quot;,&quot;parse-names&quot;:false,&quot;dropping-particle&quot;:&quot;&quot;,&quot;non-dropping-particle&quot;:&quot;&quot;},{&quot;family&quot;:&quot;Duchesnay&quot;,&quot;given&quot;:&quot;Edouard&quot;,&quot;parse-names&quot;:false,&quot;dropping-particle&quot;:&quot;&quot;,&quot;non-dropping-particle&quot;:&quot;&quot;}],&quot;container-title&quot;:&quot;Journal of Machine Learning Research&quot;,&quot;URL&quot;:&quot;http://scikit-learn.sourceforge.net.&quot;,&quot;issued&quot;:{&quot;date-parts&quot;:[[2011]]},&quot;number-of-pages&quot;:&quot;2825-2830&quot;,&quot;abstract&quot;:&quo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quot;,&quot;volume&quot;:&quot;12&quot;,&quot;container-title-short&quot;:&quot;&quot;},&quot;isTemporary&quot;:false}]},{&quot;citationID&quot;:&quot;MENDELEY_CITATION_87f5958b-11e1-4e42-8757-4aafb47d7f18&quot;,&quot;properties&quot;:{&quot;noteIndex&quot;:0},&quot;isEdited&quot;:false,&quot;manualOverride&quot;:{&quot;isManuallyOverridden&quot;:true,&quot;citeprocText&quot;:&quot;(Hoedt et al., 2021)&quot;,&quot;manualOverrideText&quot;:&quot;&quot;},&quot;citationTag&quot;:&quot;MENDELEY_CITATION_v3_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&quot;,&quot;citationItems&quot;:[{&quot;id&quot;:&quot;9b39755e-0cfb-3dfc-9e09-4224a221d34a&quot;,&quot;itemData&quot;:{&quot;type&quot;:&quot;article-journal&quot;,&quot;id&quot;:&quot;9b39755e-0cfb-3dfc-9e09-4224a221d34a&quot;,&quot;title&quot;:&quot;MC-LSTM: Mass-Conserving LSTM&quot;,&quot;author&quot;:[{&quot;family&quot;:&quot;Hoedt&quot;,&quot;given&quot;:&quot;Pieter-Jan&quot;,&quot;parse-names&quot;:false,&quot;dropping-particle&quot;:&quot;&quot;,&quot;non-dropping-particle&quot;:&quot;&quot;},{&quot;family&quot;:&quot;Kratzert&quot;,&quot;given&quot;:&quot;Frederik&quot;,&quot;parse-names&quot;:false,&quot;dropping-particle&quot;:&quot;&quot;,&quot;non-dropping-particle&quot;:&quot;&quot;},{&quot;family&quot;:&quot;Klotz&quot;,&quot;given&quot;:&quot;Daniel&quot;,&quot;parse-names&quot;:false,&quot;dropping-particle&quot;:&quot;&quot;,&quot;non-dropping-particle&quot;:&quot;&quot;},{&quot;family&quot;:&quot;Halmich&quot;,&quot;given&quot;:&quot;Christina&quot;,&quot;parse-names&quot;:false,&quot;dropping-particle&quot;:&quot;&quot;,&quot;non-dropping-particle&quot;:&quot;&quot;},{&quot;family&quot;:&quot;Holzleitner&quot;,&quot;given&quot;:&quot;Markus&quot;,&quot;parse-names&quot;:false,&quot;dropping-particle&quot;:&quot;&quot;,&quot;non-dropping-particle&quot;:&quot;&quot;},{&quot;family&quot;:&quot;Nearing&quot;,&quot;given&quot;:&quot;Grey&quot;,&quot;parse-names&quot;:false,&quot;dropping-particle&quot;:&quot;&quot;,&quot;non-dropping-particle&quot;:&quot;&quot;},{&quot;family&quot;:&quot;Hochreiter&quot;,&quot;given&quot;:&quot;Sepp&quot;,&quot;parse-names&quot;:false,&quot;dropping-particle&quot;:&quot;&quot;,&quot;non-dropping-particle&quot;:&quot;&quot;},{&quot;family&quot;:&quot;Klambauer&quot;,&quot;given&quot;:&quot;Günter&quot;,&quot;parse-names&quot;:false,&quot;dropping-particle&quot;:&quot;&quot;,&quot;non-dropping-particle&quot;:&quot;&quot;}],&quot;container-title&quot;:&quot;Proceedings of the 38th International Conference on Machine Learning&quot;,&quot;URL&quot;:&quot;http://arxiv.org/abs/2101.05186&quot;,&quot;issued&quot;:{&quot;date-parts&quot;:[[2021,1,13]]},&quot;page&quot;:&quot;4275-4286&quot;,&quot;abstract&quot;:&quot;The success of Convolutional Neural Networks (CNNs) in computer vision is mainly driven by their strong inductive bias, which is strong enough to allow CNNs to solve vision-related tasks with random weights, meaning without learning. Similarly, Long Short-Term Memory (LSTM) has a strong inductive bias towards storing information over time. However, many real-world systems are governed by conservation laws, which lead to the redistribution of particular quantities -- e.g. in physical and economical systems. Our novel Mass-Conserving LSTM (MC-LSTM) adheres to these conservation laws by extending the inductive bias of LSTM to model the redistribution of those stored quantities. MC-LSTMs set a new state-of-the-art for neural arithmetic units at learning arithmetic operations, such as addition tasks, which have a strong conservation law, as the sum is constant over time. Further, MC-LSTM is applied to traffic forecasting, modelling a pendulum, and a large benchmark dataset in hydrology, where it sets a new state-of-the-art for predicting peak flows. In the hydrology example, we show that MC-LSTM states correlate with real-world processes and are therefore interpretable.&quot;,&quot;volume&quot;:&quot;139&quot;,&quot;container-title-short&quot;:&quot;&quot;},&quot;isTemporary&quot;:false}]},{&quot;citationID&quot;:&quot;MENDELEY_CITATION_b977ad8e-8eae-458f-9e6b-667c00827c32&quot;,&quot;properties&quot;:{&quot;noteIndex&quot;:0},&quot;isEdited&quot;:false,&quot;manualOverride&quot;:{&quot;isManuallyOverridden&quot;:false,&quot;citeprocText&quot;:&quot;(Kratzert, Herrnegger, et al., 2019)&quot;,&quot;manualOverrideText&quot;:&quot;&quot;},&quot;citationTag&quot;:&quot;MENDELEY_CITATION_v3_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&quot;,&quot;citationItems&quot;:[{&quot;id&quot;:&quot;71695c4a-a5f8-38fb-bca9-5bd7e181a760&quot;,&quot;itemData&quot;:{&quot;type&quot;:&quot;chapter&quot;,&quot;id&quot;:&quot;71695c4a-a5f8-38fb-bca9-5bd7e181a760&quot;,&quot;title&quot;:&quot;NeuralHydrology – Interpreting LSTMs in Hydrology&quot;,&quot;author&quot;:[{&quot;family&quot;:&quot;Kratzert&quot;,&quot;given&quot;:&quot;Frederik&quot;,&quot;parse-names&quot;:false,&quot;dropping-particle&quot;:&quot;&quot;,&quot;non-dropping-particle&quot;:&quot;&quot;},{&quot;family&quot;:&quot;Herrnegger&quot;,&quot;given&quot;:&quot;Mathew&quot;,&quot;parse-names&quot;:false,&quot;dropping-particle&quot;:&quot;&quot;,&quot;non-dropping-particle&quot;:&quot;&quot;},{&quot;family&quot;:&quot;Klotz&quot;,&quot;given&quot;:&quot;Daniel&quot;,&quot;parse-names&quot;:false,&quot;dropping-particle&quot;:&quot;&quot;,&quot;non-dropping-particle&quot;:&quot;&quot;},{&quot;family&quot;:&quot;Hochreiter&quot;,&quot;given&quot;:&quot;Sepp&quot;,&quot;parse-names&quot;:false,&quot;dropping-particle&quot;:&quot;&quot;,&quot;non-dropping-particle&quot;:&quot;&quot;},{&quot;family&quot;:&quot;Klambauer&quot;,&quot;given&quot;:&quot;Günter&quot;,&quot;parse-names&quot;:false,&quot;dropping-particle&quot;:&quot;&quot;,&quot;non-dropping-particle&quot;:&quot;&quot;}],&quot;container-title&quot;:&quot;Explainable AI: Interpreting, Explaining and Visualizing Deep Learning&quot;,&quot;DOI&quot;:&quot;10.1007/978-3-030-28954-6_19&quot;,&quot;issued&quot;:{&quot;date-parts&quot;:[[2019]]},&quot;page&quot;:&quot;347-362&quot;,&quot;volume&quot;:&quot;11700&quot;,&quot;container-title-short&quot;:&quot;&quot;},&quot;isTemporary&quot;:false}]},{&quot;citationID&quot;:&quot;MENDELEY_CITATION_62c1be89-ffcb-4b47-b023-c72e64a4d0a2&quot;,&quot;properties&quot;:{&quot;noteIndex&quot;:0},&quot;isEdited&quot;:false,&quot;manualOverride&quot;:{&quot;isManuallyOverridden&quot;:true,&quot;citeprocText&quot;:&quot;(Kratzert, Herrnegger, et al., 2019)&quot;,&quot;manualOverrideText&quot;:&quot;Kratzert et al., (2019)&quot;},&quot;citationTag&quot;:&quot;MENDELEY_CITATION_v3_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&quot;,&quot;citationItems&quot;:[{&quot;id&quot;:&quot;71695c4a-a5f8-38fb-bca9-5bd7e181a760&quot;,&quot;itemData&quot;:{&quot;type&quot;:&quot;chapter&quot;,&quot;id&quot;:&quot;71695c4a-a5f8-38fb-bca9-5bd7e181a760&quot;,&quot;title&quot;:&quot;NeuralHydrology – Interpreting LSTMs in Hydrology&quot;,&quot;author&quot;:[{&quot;family&quot;:&quot;Kratzert&quot;,&quot;given&quot;:&quot;Frederik&quot;,&quot;parse-names&quot;:false,&quot;dropping-particle&quot;:&quot;&quot;,&quot;non-dropping-particle&quot;:&quot;&quot;},{&quot;family&quot;:&quot;Herrnegger&quot;,&quot;given&quot;:&quot;Mathew&quot;,&quot;parse-names&quot;:false,&quot;dropping-particle&quot;:&quot;&quot;,&quot;non-dropping-particle&quot;:&quot;&quot;},{&quot;family&quot;:&quot;Klotz&quot;,&quot;given&quot;:&quot;Daniel&quot;,&quot;parse-names&quot;:false,&quot;dropping-particle&quot;:&quot;&quot;,&quot;non-dropping-particle&quot;:&quot;&quot;},{&quot;family&quot;:&quot;Hochreiter&quot;,&quot;given&quot;:&quot;Sepp&quot;,&quot;parse-names&quot;:false,&quot;dropping-particle&quot;:&quot;&quot;,&quot;non-dropping-particle&quot;:&quot;&quot;},{&quot;family&quot;:&quot;Klambauer&quot;,&quot;given&quot;:&quot;Günter&quot;,&quot;parse-names&quot;:false,&quot;dropping-particle&quot;:&quot;&quot;,&quot;non-dropping-particle&quot;:&quot;&quot;}],&quot;container-title&quot;:&quot;Explainable AI: Interpreting, Explaining and Visualizing Deep Learning&quot;,&quot;DOI&quot;:&quot;10.1007/978-3-030-28954-6_19&quot;,&quot;issued&quot;:{&quot;date-parts&quot;:[[2019]]},&quot;page&quot;:&quot;347-362&quot;,&quot;volume&quot;:&quot;11700&quot;,&quot;container-title-short&quot;:&quot;&quot;},&quot;isTemporary&quot;:false}]},{&quot;citationID&quot;:&quot;MENDELEY_CITATION_5adaa7bc-8f3d-46f0-91ba-c8cb415c332a&quot;,&quot;properties&quot;:{&quot;noteIndex&quot;:0},&quot;isEdited&quot;:false,&quot;manualOverride&quot;:{&quot;isManuallyOverridden&quot;:false,&quot;citeprocText&quot;:&quot;(Steyaert et al., 2022)&quot;,&quot;manualOverrideText&quot;:&quot;&quot;},&quot;citationTag&quot;:&quot;MENDELEY_CITATION_v3_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&quot;,&quot;citationItems&quot;:[{&quot;id&quot;:&quot;1eab3d28-caae-3051-80bf-27250b53c6b6&quot;,&quot;itemData&quot;:{&quot;type&quot;:&quot;article-journal&quot;,&quot;id&quot;:&quot;1eab3d28-caae-3051-80bf-27250b53c6b6&quot;,&quot;title&quot;:&quot;ResOpsUS, a dataset of historical reservoir operations in the contiguous United States&quot;,&quot;author&quot;:[{&quot;family&quot;:&quot;Steyaert&quot;,&quot;given&quot;:&quot;Jennie C.&quot;,&quot;parse-names&quot;:false,&quot;dropping-particle&quot;:&quot;&quot;,&quot;non-dropping-particle&quot;:&quot;&quot;},{&quot;family&quot;:&quot;Condon&quot;,&quot;given&quot;:&quot;Laura E.&quot;,&quot;parse-names&quot;:false,&quot;dropping-particle&quot;:&quot;&quot;,&quot;non-dropping-particle&quot;:&quot;&quot;},{&quot;family&quot;:&quot;W.D. Turner&quot;,&quot;given&quot;:&quot;Sean&quot;,&quot;parse-names&quot;:false,&quot;dropping-particle&quot;:&quot;&quot;,&quot;non-dropping-particle&quot;:&quot;&quot;},{&quot;family&quot;:&quot;Voisin&quot;,&quot;given&quot;:&quot;Nathalie&quot;,&quot;parse-names&quot;:false,&quot;dropping-particle&quot;:&quot;&quot;,&quot;non-dropping-particle&quot;:&quot;&quot;}],&quot;container-title&quot;:&quot;Scientific Data&quot;,&quot;container-title-short&quot;:&quot;Sci Data&quot;,&quot;DOI&quot;:&quot;10.1038/s41597-022-01134-7&quot;,&quot;ISSN&quot;:&quot;2052-4463&quot;,&quot;issued&quot;:{&quot;date-parts&quot;:[[2022,2,3]]},&quot;page&quot;:&quot;34&quot;,&quot;abstract&quot;:&quot;&lt;p&gt; There are over 52,000 dams in the contiguous US ranging from 0.5 to 243 meters high that collectively hold 600,000 million cubic meters of water. These structures have dramatically affected the river dynamics of every major watershed in the country. While there are national datasets that document dam attributes, there is no national dataset of reservoir operations. Here we present a dataset of historical reservoir inflows, outflows and changes in storage for 679 major reservoirs across the US, called ResOpsUS. All of the data are provided at a daily temporal resolution. Temporal coverage varies by reservoir depending on construction date and digital data availability. Overall, the data spans from 1930 to 2020, although the best coverage is for the most recent years, particularly 1980 to 2020. The reservoirs included in our dataset cover more than half of the total storage of large reservoirs in the US (defined as reservoirs with storage greater 0.1 km &lt;sup&gt;3&lt;/sup&gt; ). We document the assembly process of this dataset as well as its contents. Historical operations are also compared to static reservoir attribute datasets for validation. &lt;/p&gt;&quot;,&quot;issue&quot;:&quot;1&quot;,&quot;volume&quot;:&quot;9&quot;},&quot;isTemporary&quot;:false}]},{&quot;citationID&quot;:&quot;MENDELEY_CITATION_66d6a675-c795-4077-81c9-2bf04e23695e&quot;,&quot;properties&quot;:{&quot;noteIndex&quot;:0},&quot;isEdited&quot;:false,&quot;manualOverride&quot;:{&quot;isManuallyOverridden&quot;:false,&quot;citeprocText&quot;:&quot;(Ouyang et al., 2021)&quot;,&quot;manualOverrideText&quot;:&quot;&quot;},&quot;citationTag&quot;:&quot;MENDELEY_CITATION_v3_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&quot;,&quot;citationItems&quot;:[{&quot;id&quot;:&quot;88429e24-6f44-35e6-ad17-50534a0d19e2&quot;,&quot;itemData&quot;:{&quot;type&quot;:&quot;article-journal&quot;,&quot;id&quot;:&quot;88429e24-6f44-35e6-ad17-50534a0d19e2&quot;,&quot;title&quot;:&quot;Continental-scale streamflow modeling of basins with reservoirs: Towards a coherent deep-learning-based strategy&quot;,&quot;author&quot;:[{&quot;family&quot;:&quot;Ouyang&quot;,&quot;given&quot;:&quot;Wenyu&quot;,&quot;parse-names&quot;:false,&quot;dropping-particle&quot;:&quot;&quot;,&quot;non-dropping-particle&quot;:&quot;&quot;},{&quot;family&quot;:&quot;Lawson&quot;,&quot;given&quot;:&quot;Kathryn&quot;,&quot;parse-names&quot;:false,&quot;dropping-particle&quot;:&quot;&quot;,&quot;non-dropping-particle&quot;:&quot;&quot;},{&quot;family&quot;:&quot;Feng&quot;,&quot;given&quot;:&quot;Dapeng&quot;,&quot;parse-names&quot;:false,&quot;dropping-particle&quot;:&quot;&quot;,&quot;non-dropping-particle&quot;:&quot;&quot;},{&quot;family&quot;:&quot;Ye&quot;,&quot;given&quot;:&quot;Lei&quot;,&quot;parse-names&quot;:false,&quot;dropping-particle&quot;:&quot;&quot;,&quot;non-dropping-particle&quot;:&quot;&quot;},{&quot;family&quot;:&quot;Zhang&quot;,&quot;given&quot;:&quot;Chi&quot;,&quot;parse-names&quot;:false,&quot;dropping-particle&quot;:&quot;&quot;,&quot;non-dropping-particle&quot;:&quot;&quot;},{&quot;family&quot;:&quot;Shen&quot;,&quot;given&quot;:&quot;Chaopeng&quot;,&quot;parse-names&quot;:false,&quot;dropping-particle&quot;:&quot;&quot;,&quot;non-dropping-particle&quot;:&quot;&quot;}],&quot;container-title&quot;:&quot;Journal of Hydrology&quot;,&quot;container-title-short&quot;:&quot;J Hydrol (Amst)&quot;,&quot;DOI&quot;:&quot;10.1016/j.jhydrol.2021.126455&quot;,&quot;ISSN&quot;:&quot;00221694&quot;,&quot;issued&quot;:{&quot;date-parts&quot;:[[2021,8,1]]},&quot;abstract&quot;:&quot;A large fraction of major waterways have dams influencing streamflow, which must be accounted for in large-scale hydrologic modeling. However, daily streamflow prediction for basins with dams is challenging for various modeling approaches, especially at large scales. Here we examined which types of dammed basins could be well represented by long short-term memory (LSTM) models using readily-available information, and delineated the remaining challenges. We analyzed data from 3557 basins (83% dammed) over the contiguous United States and noted strong impacts of reservoir purposes, degree of regulation (dor), and diversion on streamflow modeling. While a model trained on a widely-used reference-basin dataset performed poorly for non-reference basins, the model trained on the whole dataset presented a median Nash-Sutcliffe efficiency coefficient (NSE) of 0.74. The zero-dor, small-dor (with storage of approximately a month of average streamflow or less), and large-dor basins were found to have distinct behaviors, so migrating models between categories yielded catastrophic results, which means we must not treat small-dor basins as reference ones. However, training with pooled data from different sets yielded optimal median NSEs of 0.72, 0.79, and 0.64 for these respective groups, noticeably stronger than existing models. These results support a coherent modeling strategy where smaller dams (storing about a month of average streamflow or less) are modeled implicitly as part of basin rainfall-runoff processes; then, large-dor reservoirs of certain types can be represented explicitly. However, dammed basins must be present in the training dataset. Future work should examine separate modeling of large reservoirs for fire protection and irrigation, hydroelectric power generation, and flood control.&quot;,&quot;publisher&quot;:&quot;Elsevier B.V.&quot;,&quot;volume&quot;:&quot;599&quot;},&quot;isTemporary&quot;:false}]},{&quot;citationID&quot;:&quot;MENDELEY_CITATION_709e130f-ed8d-4c1b-a0f9-ef3067cd5502&quot;,&quot;properties&quot;:{&quot;noteIndex&quot;:0},&quot;isEdited&quot;:false,&quot;manualOverride&quot;:{&quot;isManuallyOverridden&quot;:false,&quot;citeprocText&quot;:&quot;(Kratzert et al., 2024)&quot;,&quot;manualOverrideText&quot;:&quot;&quot;},&quot;citationTag&quot;:&quot;MENDELEY_CITATION_v3_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&quot;,&quot;citationItems&quot;:[{&quot;id&quot;:&quot;a3f6e3d5-2126-3ec3-b738-518bf5bc2bba&quot;,&quot;itemData&quot;:{&quot;type&quot;:&quot;article-journal&quot;,&quot;id&quot;:&quot;a3f6e3d5-2126-3ec3-b738-518bf5bc2bba&quot;,&quot;title&quot;:&quot;HESS Opinions: Never train an LSTM on a single basin&quot;,&quot;author&quot;:[{&quot;family&quot;:&quot;Kratzert&quot;,&quot;given&quot;:&quot;Frederik&quot;,&quot;parse-names&quot;:false,&quot;dropping-particle&quot;:&quot;&quot;,&quot;non-dropping-particle&quot;:&quot;&quot;},{&quot;family&quot;:&quot;Gauch&quot;,&quot;given&quot;:&quot;Martin&quot;,&quot;parse-names&quot;:false,&quot;dropping-particle&quot;:&quot;&quot;,&quot;non-dropping-particle&quot;:&quot;&quot;},{&quot;family&quot;:&quot;Klotz&quot;,&quot;given&quot;:&quot;Daniel&quot;,&quot;parse-names&quot;:false,&quot;dropping-particle&quot;:&quot;&quot;,&quot;non-dropping-particle&quot;:&quot;&quot;},{&quot;family&quot;:&quot;Nearing&quot;,&quot;given&quot;:&quot;Grey&quot;,&quot;parse-names&quot;:false,&quot;dropping-particle&quot;:&quot;&quot;,&quot;non-dropping-particle&quot;:&quot;&quot;}],&quot;container-title&quot;:&quot;Hydrol. Earth Syst. Sci. Discuss. [preprint]&quot;,&quot;DOI&quot;:&quot;10.5194/hess-2023-275&quot;,&quot;URL&quot;:&quot;https://doi.org/10.5194/hess-2023-275&quot;,&quot;issued&quot;:{&quot;date-parts&quot;:[[2024]]},&quot;page&quot;:&quot;1-19&quot;,&quot;abstract&quot;:&quot;Machine learning (ML) has played an increasing role in the hydrological sciences. In particular, certain types of time series modeling strategies are popular for rainfall-runoff modeling. A large majority of studies that use this type of model do not follow best practices, and there is one mistake in particular that is common: training deep learning models on small, homogeneous data sets (i.e., data from one or a small number of watersheds). In this position paper, we show that Long Short Term Memory (LSTM) streamflow models are best when trained with a large amount of hydrologically diverse data. 5 1 Machine learning requires different intuitions about hydrological modeling Regionalizing rainfall-runoff models across multiple watersheds is a longstanding problem in the hydrological sciences (Guo et al., 2021). The most accurate streamflow predictions from conceptual and process-based hydrological models generally require calibration to long data records in individual watersheds. Hydrology models based on machine learning (ML) are different-ML models work best when trained on data from many watersheds (Nearing et al., 2021). In fact, this is one of the 10 main benefits of ML-based streamflow modeling. Because ML models are trained with data from multiple watersheds, they are able to learn hydrologically diverse rainfall-runoff responses (Kratzert et al., 2019b) in a way that is useful for example for prediction in ungauged basins (Kratzert et al., 2019a). Prediction in ungauged basins is not the only reason to train ML models on data from many watersheds. Models trained this way have better skill even in individual, gauged watersheds with long training data records (Nearing et al., 2021), and they are 15 also better at predicting extreme events (Frame et al., 2022). The purpose of this position paper is to suggest a change in intuition. ML requires a top-down modeling approach, in contrast to traditional hydrological modeling that is usually most effective with a bottom-up approach. We do not mean top-down vs. bottom-up in the sense discussed by Hrachowitz and Clark (2017). Instead, we mean that traditional hydrology models (both lumped conceptual models and process-based models) are typically developed, calibrated, and verified at a local scale, ideally 20 using long and comprehensive data records from experimental watersheds. Then, in the bottom-up approach, after a model is developed, we might work on regionalization strategies to extrapolate parameters and parameterizations to larger areas (e.g., Samaniego et al., 2010; Beck et al., 2016). With ML modeling, the best approach is to start by training on all available data from 1 https://doi.&quot;,&quot;container-title-short&quot;:&quot;&quot;},&quot;isTemporary&quot;:false}]},{&quot;citationID&quot;:&quot;MENDELEY_CITATION_094325a9-46c9-444e-8ca5-7944cc3a0b50&quot;,&quot;properties&quot;:{&quot;noteIndex&quot;:0},&quot;isEdited&quot;:false,&quot;manualOverride&quot;:{&quot;isManuallyOverridden&quot;:false,&quot;citeprocText&quot;:&quot;(Tan et al., 2018)&quot;,&quot;manualOverrideText&quot;:&quot;&quot;},&quot;citationTag&quot;:&quot;MENDELEY_CITATION_v3_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&quot;,&quot;citationItems&quot;:[{&quot;id&quot;:&quot;f10dded7-c640-33ec-bb5b-444bf5b49bcc&quot;,&quot;itemData&quot;:{&quot;type&quot;:&quot;paper-conference&quot;,&quot;id&quot;:&quot;f10dded7-c640-33ec-bb5b-444bf5b49bcc&quot;,&quot;title&quot;:&quot;A survey on deep transfer learning&quot;,&quot;author&quot;:[{&quot;family&quot;:&quot;Tan&quot;,&quot;given&quot;:&quot;Chuanqi&quot;,&quot;parse-names&quot;:false,&quot;dropping-particle&quot;:&quot;&quot;,&quot;non-dropping-particle&quot;:&quot;&quot;},{&quot;family&quot;:&quot;Sun&quot;,&quot;given&quot;:&quot;Fuchun&quot;,&quot;parse-names&quot;:false,&quot;dropping-particle&quot;:&quot;&quot;,&quot;non-dropping-particle&quot;:&quot;&quot;},{&quot;family&quot;:&quot;Kong&quot;,&quot;given&quot;:&quot;Tao&quot;,&quot;parse-names&quot;:false,&quot;dropping-particle&quot;:&quot;&quot;,&quot;non-dropping-particle&quot;:&quot;&quot;},{&quot;family&quot;:&quot;Zhang&quot;,&quot;given&quot;:&quot;Wenchang&quot;,&quot;parse-names&quot;:false,&quot;dropping-particle&quot;:&quot;&quot;,&quot;non-dropping-particle&quot;:&quot;&quot;},{&quot;family&quot;:&quot;Yang&quot;,&quot;given&quot;:&quot;Chao&quot;,&quot;parse-names&quot;:false,&quot;dropping-particle&quot;:&quot;&quot;,&quot;non-dropping-particle&quot;:&quot;&quot;},{&quot;family&quot;:&quot;Liu&quot;,&quot;given&quot;:&quot;Chunfang&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424-7_27&quot;,&quot;ISBN&quot;:&quot;9783030014230&quot;,&quot;ISSN&quot;:&quot;16113349&quot;,&quot;issued&quot;:{&quot;date-parts&quot;:[[2018]]},&quot;page&quot;:&quot;270-279&quot;,&quot;abstract&quot;:&quot;As a new classification platform, deep learning has recently received increasing attention from researchers and has been successfully applied to many domains. In some domains, like bioinformatics and robotics, it is very difficult to construct a large-scale well-annotated dataset due to the expense of data acquisition and costly annotation, which limits its development. Transfer learning relaxes the hypothesis that the training data must be independent and identically distributed (i.i.d.) with the test data, which motivates us to use transfer learning to solve the problem of insufficient training data. This survey focuses on reviewing the current researches of transfer learning by using deep neural network and its applications. We defined deep transfer learning, category and review the recent research works based on the techniques used in deep transfer learning.&quot;,&quot;publisher&quot;:&quot;Springer Verlag&quot;,&quot;volume&quot;:&quot;11141 LNCS&quot;,&quot;container-title-short&quot;:&quot;&quot;},&quot;isTemporary&quot;:false}]},{&quot;citationID&quot;:&quot;MENDELEY_CITATION_816add17-389a-4fc1-998b-0ef50e36ccef&quot;,&quot;properties&quot;:{&quot;noteIndex&quot;:0},&quot;isEdited&quot;:false,&quot;manualOverride&quot;:{&quot;isManuallyOverridden&quot;:false,&quot;citeprocText&quot;:&quot;(Iorga &amp;#38; Neagoe, 2019)&quot;,&quot;manualOverrideText&quot;:&quot;&quot;},&quot;citationTag&quot;:&quot;MENDELEY_CITATION_v3_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&quot;,&quot;citationItems&quot;:[{&quot;id&quot;:&quot;23de20a0-2356-3f21-9105-d594c8565e65&quot;,&quot;itemData&quot;:{&quot;type&quot;:&quot;paper-conference&quot;,&quot;id&quot;:&quot;23de20a0-2356-3f21-9105-d594c8565e65&quot;,&quot;title&quot;:&quot;A Deep CNN Approach with Transfer Learning for Image Recognition&quot;,&quot;author&quot;:[{&quot;family&quot;:&quot;Iorga&quot;,&quot;given&quot;:&quot;Cristian&quot;,&quot;parse-names&quot;:false,&quot;dropping-particle&quot;:&quot;&quot;,&quot;non-dropping-particle&quot;:&quot;&quot;},{&quot;family&quot;:&quot;Neagoe&quot;,&quot;given&quot;:&quot;Victor-Emil&quot;,&quot;parse-names&quot;:false,&quot;dropping-particle&quot;:&quot;&quot;,&quot;non-dropping-particle&quot;:&quot;&quot;}],&quot;container-title&quot;:&quot;2019 11th International Conference on Electronics, Computers and Artificial Intelligence (ECAI)&quot;,&quot;DOI&quot;:&quot;10.1109/ECAI46879.2019.9042173&quot;,&quot;ISBN&quot;:&quot;978-1-7281-1624-2&quot;,&quot;issued&quot;:{&quot;date-parts&quot;:[[2019,6]]},&quot;page&quot;:&quot;1-6&quot;,&quot;publisher&quot;:&quot;IEEE&quot;,&quot;container-title-short&quot;:&quot;&quot;},&quot;isTemporary&quot;:false}]},{&quot;citationID&quot;:&quot;MENDELEY_CITATION_3043c711-4561-4604-828e-440e6f61a1f8&quot;,&quot;properties&quot;:{&quot;noteIndex&quot;:0},&quot;isEdited&quot;:false,&quot;manualOverride&quot;:{&quot;isManuallyOverridden&quot;:false,&quot;citeprocText&quot;:&quot;(Ruder et al., 2019)&quot;,&quot;manualOverrideText&quot;:&quot;&quot;},&quot;citationTag&quot;:&quot;MENDELEY_CITATION_v3_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&quot;,&quot;citationItems&quot;:[{&quot;id&quot;:&quot;ac861003-b251-3a30-98e0-5bf705189e95&quot;,&quot;itemData&quot;:{&quot;type&quot;:&quot;paper-conference&quot;,&quot;id&quot;:&quot;ac861003-b251-3a30-98e0-5bf705189e95&quot;,&quot;title&quot;:&quot;Transfer Learning in Natural Language Processing&quot;,&quot;author&quot;:[{&quot;family&quot;:&quot;Ruder&quot;,&quot;given&quot;:&quot;Sebastian&quot;,&quot;parse-names&quot;:false,&quot;dropping-particle&quot;:&quot;&quot;,&quot;non-dropping-particle&quot;:&quot;&quot;},{&quot;family&quot;:&quot;Peters&quot;,&quot;given&quot;:&quot;Matthew E.&quot;,&quot;parse-names&quot;:false,&quot;dropping-particle&quot;:&quot;&quot;,&quot;non-dropping-particle&quot;:&quot;&quot;},{&quot;family&quot;:&quot;Swayamdipta&quot;,&quot;given&quot;:&quot;Swabha&quot;,&quot;parse-names&quot;:false,&quot;dropping-particle&quot;:&quot;&quot;,&quot;non-dropping-particle&quot;:&quot;&quot;},{&quot;family&quot;:&quot;Wolf&quot;,&quot;given&quot;:&quot;Thomas&quot;,&quot;parse-names&quot;:false,&quot;dropping-particle&quot;:&quot;&quot;,&quot;non-dropping-particle&quot;:&quot;&quot;}],&quot;container-title&quot;:&quot;Proceedings of the 2019 Conference of the North&quot;,&quot;DOI&quot;:&quot;10.18653/v1/N19-5004&quot;,&quot;issued&quot;:{&quot;date-parts&quot;:[[2019]]},&quot;publisher-place&quot;:&quot;Stroudsburg, PA, USA&quot;,&quot;page&quot;:&quot;15-18&quot;,&quot;publisher&quot;:&quot;Association for Computational Linguistics&quot;,&quot;container-title-short&quot;:&quot;&quot;},&quot;isTemporary&quot;:false}]},{&quot;citationID&quot;:&quot;MENDELEY_CITATION_d5463333-ddec-42bc-9fb3-c81f318fad2e&quot;,&quot;properties&quot;:{&quot;noteIndex&quot;:0},&quot;isEdited&quot;:false,&quot;manualOverride&quot;:{&quot;isManuallyOverridden&quot;:false,&quot;citeprocText&quot;:&quot;(De La Fuente et al., 2024)&quot;,&quot;manualOverrideText&quot;:&quot;&quot;},&quot;citationTag&quot;:&quot;MENDELEY_CITATION_v3_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&quot;,&quot;citationItems&quot;:[{&quot;id&quot;:&quot;7da98709-cb30-383c-96d0-f330de37d327&quot;,&quot;itemData&quot;:{&quot;type&quot;:&quot;article-journal&quot;,&quot;id&quot;:&quot;7da98709-cb30-383c-96d0-f330de37d327&quot;,&quot;title&quot;:&quot;Toward interpretable LSTM-based modeling of hydrological systems&quot;,&quot;author&quot;:[{&quot;family&quot;:&quot;La Fuente&quot;,&quot;given&quot;:&quot;Luis Andres&quot;,&quot;parse-names&quot;:false,&quot;dropping-particle&quot;:&quot;&quot;,&quot;non-dropping-particle&quot;:&quot;De&quot;},{&quot;family&quot;:&quot;Ehsani&quot;,&quot;given&quot;:&quot;Mohammad Reza&quot;,&quot;parse-names&quot;:false,&quot;dropping-particle&quot;:&quot;&quot;,&quot;non-dropping-particle&quot;:&quot;&quot;},{&quot;family&quot;:&quot;Gupta&quot;,&quot;given&quot;:&quot;Hoshin Vijai&quot;,&quot;parse-names&quot;:false,&quot;dropping-particle&quot;:&quot;&quot;,&quot;non-dropping-particle&quot;:&quot;&quot;},{&quot;family&quot;:&quot;Condon&quot;,&quot;given&quot;:&quot;Laura Elizabeth&quot;,&quot;parse-names&quot;:false,&quot;dropping-particle&quot;:&quot;&quot;,&quot;non-dropping-particle&quot;:&quot;&quot;}],&quot;container-title&quot;:&quot;Hydrology and Earth System Sciences&quot;,&quot;container-title-short&quot;:&quot;Hydrol Earth Syst Sci&quot;,&quot;DOI&quot;:&quot;10.5194/hess-28-945-2024&quot;,&quot;ISSN&quot;:&quot;16077938&quot;,&quot;issued&quot;:{&quot;date-parts&quot;:[[2024,2,27]]},&quot;page&quot;:&quot;945-971&quot;,&quot;abstract&quot;:&quot;Several studies have demonstrated the ability of long short-term memory (LSTM) machine-learning-based modeling to outperform traditional spatially lumped process-based modeling approaches for streamflow prediction. However, due mainly to the structural complexity of the LSTM network (which includes gating operations and sequential processing of the data), difficulties can arise when interpreting the internal processes and weights in the model. Here, we propose and test a modification of LSTM architecture that is calibrated in a manner that is analogous to a hydrological system. Our architecture, called \&quot;HydroLSTM\&quot;, simulates the sequential updating of the Markovian storage while the gating operation has access to historical information. Specifically, we modify how data are fed to the new representation to facilitate simultaneous access to past lagged inputs and consolidated information, which explicitly acknowledges the importance of trends and patterns in the data. We compare the performance of the HydroLSTM and LSTM architectures using data from 10 hydro-climatically varied catchments. We further examine how the new architecture exploits the information in lagged inputs, for 588 catchments across the USA. The HydroLSTM-based models require fewer cell states to obtain similar performance to their LSTM-based counterparts. Further, the weight patterns associated with lagged input variables are interpretable and consistent with regional hydroclimatic characteristics (snowmelt-dominated, recent rainfall-dominated, and historical rainfall-dominated). These findings illustrate how the hydrological interpretability of LSTM-based models can be enhanced by appropriate architectural modifications that are physically and conceptually consistent with our understanding of the system.&quot;,&quot;publisher&quot;:&quot;Copernicus Publications&quot;,&quot;issue&quot;:&quot;4&quot;,&quot;volume&quot;:&quot;28&quot;},&quot;isTemporary&quot;:false}]}]"/>
    <we:property name="MENDELEY_CITATIONS_LOCALE_CODE" value="&quot;en-US&quot;"/>
    <we:property name="MENDELEY_CITATIONS_STYLE" value="{&quot;id&quot;:&quot;https://www.zotero.org/styles/american-geophysical-union&quot;,&quot;title&quot;:&quot;American Geophysical Union&quot;,&quot;format&quot;:&quot;author-date&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57A9FC-F591-4EE9-9E59-07332C964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8139</TotalTime>
  <Pages>28</Pages>
  <Words>8208</Words>
  <Characters>46788</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Chen</dc:creator>
  <cp:keywords/>
  <dc:description/>
  <cp:lastModifiedBy>Matthew Chen</cp:lastModifiedBy>
  <cp:revision>179</cp:revision>
  <cp:lastPrinted>2023-11-03T18:47:00Z</cp:lastPrinted>
  <dcterms:created xsi:type="dcterms:W3CDTF">2023-04-15T16:37:00Z</dcterms:created>
  <dcterms:modified xsi:type="dcterms:W3CDTF">2024-04-11T16:59:00Z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9ec0f8d4-8f22-3fd7-a16e-b0db3478e9d4</vt:lpwstr>
  </property>
  <property fmtid="{D5CDD505-2E9C-101B-9397-08002B2CF9AE}" pid="24" name="Mendeley Citation Style_1">
    <vt:lpwstr>http://www.zotero.org/styles/apa</vt:lpwstr>
  </property>
</Properties>
</file>